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comments.xml" ContentType="application/vnd.openxmlformats-officedocument.wordprocessingml.comments+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5B254" w14:textId="06ACEF27" w:rsidR="00381066" w:rsidRDefault="00176250" w:rsidP="00381066">
      <w:pPr>
        <w:pStyle w:val="FrenchTitle"/>
        <w:spacing w:before="1560" w:after="480"/>
        <w:rPr>
          <w:sz w:val="24"/>
        </w:rPr>
      </w:pPr>
      <w:r>
        <w:rPr>
          <w:sz w:val="24"/>
        </w:rPr>
        <w:t>The 2020</w:t>
      </w:r>
      <w:r w:rsidR="00381066">
        <w:rPr>
          <w:sz w:val="24"/>
        </w:rPr>
        <w:t xml:space="preserve"> assessment of the snow crab (</w:t>
      </w:r>
      <w:r w:rsidR="00381066">
        <w:rPr>
          <w:i/>
          <w:sz w:val="24"/>
        </w:rPr>
        <w:t>Chionoecetes opilio</w:t>
      </w:r>
      <w:r w:rsidR="00381066">
        <w:rPr>
          <w:sz w:val="24"/>
        </w:rPr>
        <w:t>) stock</w:t>
      </w:r>
      <w:r w:rsidR="00381066">
        <w:rPr>
          <w:sz w:val="24"/>
        </w:rPr>
        <w:br/>
        <w:t xml:space="preserve">in the southern Gulf of St. Lawrence (Areas 12, </w:t>
      </w:r>
      <w:r w:rsidR="0057211B">
        <w:rPr>
          <w:sz w:val="24"/>
        </w:rPr>
        <w:t>12E, 12F and 19</w:t>
      </w:r>
      <w:r w:rsidR="00381066">
        <w:rPr>
          <w:sz w:val="24"/>
        </w:rPr>
        <w:t>)</w:t>
      </w:r>
    </w:p>
    <w:p w14:paraId="6CD71F4C" w14:textId="43ED09E6" w:rsidR="00381066" w:rsidRPr="00CE715E" w:rsidRDefault="00381066" w:rsidP="00381066">
      <w:pPr>
        <w:pStyle w:val="CoverAuthor"/>
        <w:rPr>
          <w:lang w:val="fr-CA"/>
        </w:rPr>
      </w:pPr>
      <w:r w:rsidRPr="00BB632E">
        <w:rPr>
          <w:lang w:val="fr-CA"/>
        </w:rPr>
        <w:t>M. Hébert, T. Surette, J.-F. Landry</w:t>
      </w:r>
      <w:r w:rsidR="003C4B18">
        <w:rPr>
          <w:lang w:val="fr-CA"/>
        </w:rPr>
        <w:t>,</w:t>
      </w:r>
      <w:r w:rsidR="00261F63">
        <w:rPr>
          <w:lang w:val="fr-CA"/>
        </w:rPr>
        <w:t xml:space="preserve"> </w:t>
      </w:r>
      <w:r w:rsidR="00CE715E">
        <w:rPr>
          <w:lang w:val="fr-CA"/>
        </w:rPr>
        <w:t>Chassé, J.,</w:t>
      </w:r>
      <w:r w:rsidR="00E00D99">
        <w:rPr>
          <w:lang w:val="fr-CA"/>
        </w:rPr>
        <w:t xml:space="preserve"> Boudreau, S.,</w:t>
      </w:r>
      <w:r w:rsidR="00CE715E">
        <w:rPr>
          <w:lang w:val="fr-CA"/>
        </w:rPr>
        <w:t xml:space="preserve"> </w:t>
      </w:r>
      <w:r w:rsidR="003C4B18" w:rsidRPr="00CE715E">
        <w:rPr>
          <w:lang w:val="fr-CA"/>
        </w:rPr>
        <w:t>and</w:t>
      </w:r>
      <w:r w:rsidR="00261F63" w:rsidRPr="00CE715E">
        <w:rPr>
          <w:lang w:val="fr-CA"/>
        </w:rPr>
        <w:t xml:space="preserve"> A. Rondeau</w:t>
      </w:r>
    </w:p>
    <w:p w14:paraId="13D89E33" w14:textId="77777777" w:rsidR="00381066" w:rsidRDefault="00381066" w:rsidP="00381066">
      <w:pPr>
        <w:pStyle w:val="CoverAddress"/>
      </w:pPr>
      <w:r>
        <w:t>Science Branch, Gulf Region</w:t>
      </w:r>
      <w:r>
        <w:br/>
        <w:t>Fisheries and Oceans Canada</w:t>
      </w:r>
      <w:r>
        <w:br/>
        <w:t>P. O. Box 5030</w:t>
      </w:r>
      <w:r>
        <w:br/>
        <w:t>Moncton, NB</w:t>
      </w:r>
      <w:r>
        <w:br/>
        <w:t>E1C 9B6</w:t>
      </w:r>
    </w:p>
    <w:p w14:paraId="7839BA1B" w14:textId="77777777" w:rsidR="00381066" w:rsidRDefault="00381066" w:rsidP="00381066">
      <w:pPr>
        <w:pStyle w:val="CoverAddress"/>
        <w:rPr>
          <w:lang w:val="en-CA"/>
        </w:rPr>
        <w:sectPr w:rsidR="00381066">
          <w:headerReference w:type="default" r:id="rId9"/>
          <w:footerReference w:type="even" r:id="rId10"/>
          <w:footerReference w:type="default" r:id="rId11"/>
          <w:pgSz w:w="12240" w:h="15840" w:code="1"/>
          <w:pgMar w:top="1440" w:right="1440" w:bottom="1440" w:left="1440" w:header="720" w:footer="720" w:gutter="0"/>
          <w:cols w:space="720"/>
        </w:sectPr>
      </w:pPr>
    </w:p>
    <w:p w14:paraId="59A584C2" w14:textId="77777777" w:rsidR="00381066" w:rsidRDefault="00381066" w:rsidP="00381066">
      <w:pPr>
        <w:pStyle w:val="ToCForewordtitle"/>
      </w:pPr>
      <w:r>
        <w:lastRenderedPageBreak/>
        <w:t>Foreword</w:t>
      </w:r>
    </w:p>
    <w:p w14:paraId="3DE2F67F" w14:textId="77777777" w:rsidR="00381066" w:rsidRDefault="00381066" w:rsidP="00381066">
      <w:pPr>
        <w:pStyle w:val="BodyText"/>
      </w:pPr>
      <w:r>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47172ED1" w14:textId="77777777" w:rsidR="00381066" w:rsidRDefault="00381066" w:rsidP="00381066">
      <w:pPr>
        <w:pStyle w:val="BodyText"/>
      </w:pPr>
      <w:r>
        <w:t>Research documents are produced in the official language in which they are provided to the Secretariat.</w:t>
      </w:r>
    </w:p>
    <w:p w14:paraId="5F6BE91B" w14:textId="77777777" w:rsidR="00381066" w:rsidRDefault="00381066" w:rsidP="00381066">
      <w:pPr>
        <w:pStyle w:val="ToCForewordtitle"/>
      </w:pPr>
      <w:r>
        <w:t>Published by:</w:t>
      </w:r>
    </w:p>
    <w:p w14:paraId="49DAA133" w14:textId="77777777" w:rsidR="00381066" w:rsidRDefault="00381066" w:rsidP="00381066">
      <w:pPr>
        <w:pStyle w:val="BodyText"/>
        <w:jc w:val="center"/>
        <w:rPr>
          <w:lang w:val="en-CA"/>
        </w:rPr>
      </w:pPr>
      <w:r>
        <w:rPr>
          <w:lang w:val="en-CA"/>
        </w:rPr>
        <w:t xml:space="preserve">Fisheries and Oceans Canada </w:t>
      </w:r>
      <w:r>
        <w:rPr>
          <w:lang w:val="en-CA"/>
        </w:rPr>
        <w:br/>
        <w:t xml:space="preserve">Canadian Science Advisory Secretariat </w:t>
      </w:r>
      <w:r>
        <w:rPr>
          <w:lang w:val="en-CA"/>
        </w:rPr>
        <w:br/>
        <w:t>200 Kent Street</w:t>
      </w:r>
      <w:r>
        <w:rPr>
          <w:lang w:val="en-CA"/>
        </w:rPr>
        <w:br/>
        <w:t>Ottawa ON K1A 0E6</w:t>
      </w:r>
    </w:p>
    <w:p w14:paraId="63670D0C" w14:textId="77777777" w:rsidR="00381066" w:rsidRDefault="00C2006E" w:rsidP="00381066">
      <w:pPr>
        <w:pStyle w:val="BodyText"/>
        <w:jc w:val="center"/>
        <w:rPr>
          <w:lang w:val="en-CA"/>
        </w:rPr>
      </w:pPr>
      <w:hyperlink r:id="rId12" w:tooltip="Fisheries and Oceans Canada / Canadian Science Advisory Secretariat" w:history="1">
        <w:r w:rsidR="00381066">
          <w:rPr>
            <w:rStyle w:val="Hyperlink"/>
            <w:szCs w:val="22"/>
            <w:lang w:val="en-CA"/>
          </w:rPr>
          <w:t>http://www.dfo-mpo.gc.ca/csas-sccs/</w:t>
        </w:r>
      </w:hyperlink>
      <w:r w:rsidR="00381066">
        <w:rPr>
          <w:lang w:val="en-CA"/>
        </w:rPr>
        <w:t xml:space="preserve"> </w:t>
      </w:r>
      <w:r w:rsidR="00381066">
        <w:rPr>
          <w:lang w:val="en-CA"/>
        </w:rPr>
        <w:br/>
      </w:r>
      <w:hyperlink r:id="rId13" w:tooltip="E-mail the Canadian Science Advisory Secretariat" w:history="1">
        <w:r w:rsidR="00381066">
          <w:rPr>
            <w:rStyle w:val="Hyperlink"/>
            <w:szCs w:val="22"/>
            <w:lang w:val="en-CA"/>
          </w:rPr>
          <w:t>csas-sccs@dfo-mpo.gc.ca</w:t>
        </w:r>
      </w:hyperlink>
    </w:p>
    <w:p w14:paraId="036C784E" w14:textId="77777777" w:rsidR="00381066" w:rsidRDefault="00C2006E" w:rsidP="00381066">
      <w:pPr>
        <w:pStyle w:val="BodyText"/>
        <w:jc w:val="center"/>
      </w:pPr>
      <w:r>
        <w:pict w14:anchorId="46A2A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ase recycle" style="width:36pt;height:37pt" fillcolor="window">
            <v:imagedata r:id="rId14" o:title=""/>
          </v:shape>
        </w:pict>
      </w:r>
    </w:p>
    <w:p w14:paraId="734FEDDF" w14:textId="3F736965" w:rsidR="00381066" w:rsidRDefault="00381066" w:rsidP="00381066">
      <w:pPr>
        <w:pStyle w:val="BodyText"/>
        <w:jc w:val="center"/>
        <w:rPr>
          <w:b/>
          <w:lang w:val="en-CA"/>
        </w:rPr>
      </w:pPr>
      <w:r>
        <w:t>© Her Majesty th</w:t>
      </w:r>
      <w:r w:rsidR="001F4ECE">
        <w:t>e Queen in Right of Canada, 2021</w:t>
      </w:r>
      <w:r>
        <w:br/>
        <w:t>ISSN 1919-5044</w:t>
      </w:r>
    </w:p>
    <w:p w14:paraId="5C65844A" w14:textId="77777777" w:rsidR="00381066" w:rsidRDefault="00381066" w:rsidP="00381066">
      <w:pPr>
        <w:pStyle w:val="BodyText"/>
      </w:pPr>
      <w:r>
        <w:rPr>
          <w:b/>
        </w:rPr>
        <w:t>Correct citation for this publication:</w:t>
      </w:r>
    </w:p>
    <w:p w14:paraId="3D90E386" w14:textId="6AD70998" w:rsidR="00381066" w:rsidRPr="00381066" w:rsidRDefault="00381066" w:rsidP="00381066">
      <w:pPr>
        <w:pStyle w:val="citation"/>
        <w:rPr>
          <w:lang w:val="en-CA"/>
        </w:rPr>
      </w:pPr>
      <w:r w:rsidRPr="002C6461">
        <w:rPr>
          <w:lang w:val="fr-CA"/>
        </w:rPr>
        <w:t>Hébert, M., Surette</w:t>
      </w:r>
      <w:r w:rsidR="002C6461">
        <w:rPr>
          <w:lang w:val="fr-CA"/>
        </w:rPr>
        <w:t>,</w:t>
      </w:r>
      <w:r w:rsidRPr="002C6461">
        <w:rPr>
          <w:lang w:val="fr-CA"/>
        </w:rPr>
        <w:t xml:space="preserve"> T., Lan</w:t>
      </w:r>
      <w:r w:rsidR="001F4ECE" w:rsidRPr="002C6461">
        <w:rPr>
          <w:lang w:val="fr-CA"/>
        </w:rPr>
        <w:t>dry</w:t>
      </w:r>
      <w:r w:rsidR="002C6461">
        <w:rPr>
          <w:lang w:val="fr-CA"/>
        </w:rPr>
        <w:t>,</w:t>
      </w:r>
      <w:r w:rsidR="001F4ECE" w:rsidRPr="002C6461">
        <w:rPr>
          <w:lang w:val="fr-CA"/>
        </w:rPr>
        <w:t xml:space="preserve"> J.-F., </w:t>
      </w:r>
      <w:r w:rsidR="002C6461">
        <w:rPr>
          <w:lang w:val="fr-CA"/>
        </w:rPr>
        <w:t>Chassé, J.</w:t>
      </w:r>
      <w:r w:rsidR="00A97F43" w:rsidRPr="002C6461">
        <w:rPr>
          <w:lang w:val="fr-CA"/>
        </w:rPr>
        <w:t xml:space="preserve">, </w:t>
      </w:r>
      <w:r w:rsidR="00E00D99">
        <w:rPr>
          <w:lang w:val="fr-CA"/>
        </w:rPr>
        <w:t xml:space="preserve">Boudreau, S., </w:t>
      </w:r>
      <w:r w:rsidR="001F4ECE" w:rsidRPr="002C6461">
        <w:rPr>
          <w:lang w:val="fr-CA"/>
        </w:rPr>
        <w:t xml:space="preserve">and </w:t>
      </w:r>
      <w:r w:rsidR="00A97F43" w:rsidRPr="002C6461">
        <w:rPr>
          <w:lang w:val="fr-CA"/>
        </w:rPr>
        <w:t>Rondeau, A.</w:t>
      </w:r>
      <w:r w:rsidR="001F4ECE" w:rsidRPr="002C6461">
        <w:rPr>
          <w:lang w:val="fr-CA"/>
        </w:rPr>
        <w:t xml:space="preserve"> 2021. </w:t>
      </w:r>
      <w:r w:rsidR="001F4ECE">
        <w:rPr>
          <w:lang w:val="en-CA"/>
        </w:rPr>
        <w:t>The 2020</w:t>
      </w:r>
      <w:r>
        <w:rPr>
          <w:lang w:val="en-CA"/>
        </w:rPr>
        <w:t xml:space="preserve"> assessment of the snow crab (</w:t>
      </w:r>
      <w:r>
        <w:rPr>
          <w:i/>
          <w:lang w:val="en-CA"/>
        </w:rPr>
        <w:t>Chionoecetes opilio</w:t>
      </w:r>
      <w:r>
        <w:rPr>
          <w:lang w:val="en-CA"/>
        </w:rPr>
        <w:t xml:space="preserve">) stock in the southern Gulf of St. Lawrence (Areas 12, 19, 12E and 12F). DFO Can. Sci. </w:t>
      </w:r>
      <w:proofErr w:type="spellStart"/>
      <w:r>
        <w:rPr>
          <w:lang w:val="en-CA"/>
        </w:rPr>
        <w:t>Advis</w:t>
      </w:r>
      <w:proofErr w:type="spellEnd"/>
      <w:r>
        <w:rPr>
          <w:lang w:val="en-CA"/>
        </w:rPr>
        <w:t xml:space="preserve">. </w:t>
      </w:r>
      <w:proofErr w:type="gramStart"/>
      <w:r w:rsidR="001F4ECE">
        <w:rPr>
          <w:lang w:val="en-CA"/>
        </w:rPr>
        <w:t>Sec. Res. Doc. 2021</w:t>
      </w:r>
      <w:r w:rsidR="00122A35">
        <w:rPr>
          <w:lang w:val="en-CA"/>
        </w:rPr>
        <w:t>/0XX.</w:t>
      </w:r>
      <w:proofErr w:type="gramEnd"/>
      <w:r w:rsidR="00122A35">
        <w:rPr>
          <w:lang w:val="en-CA"/>
        </w:rPr>
        <w:t xml:space="preserve"> </w:t>
      </w:r>
      <w:proofErr w:type="gramStart"/>
      <w:r w:rsidR="00122A35">
        <w:rPr>
          <w:lang w:val="en-CA"/>
        </w:rPr>
        <w:t>v</w:t>
      </w:r>
      <w:proofErr w:type="gramEnd"/>
      <w:r w:rsidR="00122A35">
        <w:rPr>
          <w:lang w:val="en-CA"/>
        </w:rPr>
        <w:t xml:space="preserve"> + 52</w:t>
      </w:r>
      <w:r w:rsidRPr="00381066">
        <w:rPr>
          <w:lang w:val="en-CA"/>
        </w:rPr>
        <w:t xml:space="preserve"> p. </w:t>
      </w:r>
    </w:p>
    <w:p w14:paraId="7A7560F2" w14:textId="77777777" w:rsidR="00381066" w:rsidRDefault="00381066" w:rsidP="00381066">
      <w:pPr>
        <w:pStyle w:val="BodyText"/>
        <w:rPr>
          <w:b/>
          <w:i/>
          <w:lang w:val="fr-CA"/>
        </w:rPr>
      </w:pPr>
      <w:r>
        <w:rPr>
          <w:b/>
          <w:i/>
          <w:lang w:val="fr-CA"/>
        </w:rPr>
        <w:t>Aussi disponible en français :</w:t>
      </w:r>
    </w:p>
    <w:p w14:paraId="041518E2" w14:textId="05DAEA01" w:rsidR="00381066" w:rsidRDefault="00381066" w:rsidP="00381066">
      <w:pPr>
        <w:pStyle w:val="citation"/>
        <w:rPr>
          <w:i/>
          <w:lang w:val="en-CA"/>
        </w:rPr>
      </w:pPr>
      <w:r>
        <w:rPr>
          <w:i/>
          <w:lang w:val="fr-CA"/>
        </w:rPr>
        <w:t>Hébert, M., Surette</w:t>
      </w:r>
      <w:r w:rsidR="002C6461">
        <w:rPr>
          <w:i/>
          <w:lang w:val="fr-CA"/>
        </w:rPr>
        <w:t>,</w:t>
      </w:r>
      <w:r>
        <w:rPr>
          <w:i/>
          <w:lang w:val="fr-CA"/>
        </w:rPr>
        <w:t xml:space="preserve"> T., Landry</w:t>
      </w:r>
      <w:r w:rsidR="002C6461">
        <w:rPr>
          <w:i/>
          <w:lang w:val="fr-CA"/>
        </w:rPr>
        <w:t>,</w:t>
      </w:r>
      <w:r>
        <w:rPr>
          <w:i/>
          <w:lang w:val="fr-CA"/>
        </w:rPr>
        <w:t xml:space="preserve"> J.-F., </w:t>
      </w:r>
      <w:r w:rsidR="002C6461">
        <w:rPr>
          <w:i/>
          <w:lang w:val="fr-CA"/>
        </w:rPr>
        <w:t>Chassé, J.</w:t>
      </w:r>
      <w:r w:rsidR="00A97F43" w:rsidRPr="00A97F43">
        <w:rPr>
          <w:i/>
          <w:lang w:val="fr-CA"/>
        </w:rPr>
        <w:t>,</w:t>
      </w:r>
      <w:r w:rsidR="00A97F43">
        <w:rPr>
          <w:i/>
          <w:lang w:val="fr-CA"/>
        </w:rPr>
        <w:t xml:space="preserve"> </w:t>
      </w:r>
      <w:r w:rsidR="00E00D99">
        <w:rPr>
          <w:i/>
          <w:lang w:val="fr-CA"/>
        </w:rPr>
        <w:t xml:space="preserve">Boudreau, S., </w:t>
      </w:r>
      <w:r w:rsidR="00A97F43" w:rsidRPr="00A97F43">
        <w:rPr>
          <w:i/>
          <w:lang w:val="fr-CA"/>
        </w:rPr>
        <w:t>et Rondeau, A</w:t>
      </w:r>
      <w:r w:rsidR="001F4ECE">
        <w:rPr>
          <w:i/>
        </w:rPr>
        <w:t>. 2021</w:t>
      </w:r>
      <w:r>
        <w:rPr>
          <w:i/>
        </w:rPr>
        <w:t>. Évaluation du stock de crabe des neiges (Chionoecetes opilio) dans le sud du golfe du Saint-Laurent (z</w:t>
      </w:r>
      <w:r w:rsidR="001F4ECE">
        <w:rPr>
          <w:i/>
        </w:rPr>
        <w:t>ones 12, 19, 12E et 12F) en 2020</w:t>
      </w:r>
      <w:r>
        <w:rPr>
          <w:i/>
        </w:rPr>
        <w:t xml:space="preserve">. </w:t>
      </w:r>
      <w:proofErr w:type="spellStart"/>
      <w:r>
        <w:rPr>
          <w:i/>
        </w:rPr>
        <w:t>Secr</w:t>
      </w:r>
      <w:proofErr w:type="spellEnd"/>
      <w:r>
        <w:rPr>
          <w:i/>
        </w:rPr>
        <w:t xml:space="preserve">. </w:t>
      </w:r>
      <w:proofErr w:type="spellStart"/>
      <w:proofErr w:type="gramStart"/>
      <w:r>
        <w:rPr>
          <w:i/>
        </w:rPr>
        <w:t>can</w:t>
      </w:r>
      <w:proofErr w:type="spellEnd"/>
      <w:proofErr w:type="gramEnd"/>
      <w:r>
        <w:rPr>
          <w:i/>
        </w:rPr>
        <w:t xml:space="preserve">. </w:t>
      </w:r>
      <w:proofErr w:type="gramStart"/>
      <w:r>
        <w:rPr>
          <w:i/>
        </w:rPr>
        <w:t>de</w:t>
      </w:r>
      <w:proofErr w:type="gramEnd"/>
      <w:r>
        <w:rPr>
          <w:i/>
        </w:rPr>
        <w:t xml:space="preserve"> </w:t>
      </w:r>
      <w:proofErr w:type="spellStart"/>
      <w:r>
        <w:rPr>
          <w:i/>
        </w:rPr>
        <w:t>consult</w:t>
      </w:r>
      <w:proofErr w:type="spellEnd"/>
      <w:r>
        <w:rPr>
          <w:i/>
        </w:rPr>
        <w:t xml:space="preserve">. </w:t>
      </w:r>
      <w:proofErr w:type="spellStart"/>
      <w:proofErr w:type="gramStart"/>
      <w:r>
        <w:rPr>
          <w:i/>
        </w:rPr>
        <w:t>sci</w:t>
      </w:r>
      <w:proofErr w:type="spellEnd"/>
      <w:proofErr w:type="gramEnd"/>
      <w:r>
        <w:rPr>
          <w:i/>
        </w:rPr>
        <w:t xml:space="preserve">. </w:t>
      </w:r>
      <w:proofErr w:type="gramStart"/>
      <w:r>
        <w:rPr>
          <w:i/>
        </w:rPr>
        <w:t>du</w:t>
      </w:r>
      <w:proofErr w:type="gramEnd"/>
      <w:r>
        <w:rPr>
          <w:i/>
        </w:rPr>
        <w:t xml:space="preserve"> MPO. Doc. </w:t>
      </w:r>
      <w:proofErr w:type="gramStart"/>
      <w:r>
        <w:rPr>
          <w:i/>
        </w:rPr>
        <w:t>de</w:t>
      </w:r>
      <w:proofErr w:type="gramEnd"/>
      <w:r>
        <w:rPr>
          <w:i/>
        </w:rPr>
        <w:t xml:space="preserve"> </w:t>
      </w:r>
      <w:proofErr w:type="spellStart"/>
      <w:r>
        <w:rPr>
          <w:i/>
        </w:rPr>
        <w:t>rech</w:t>
      </w:r>
      <w:proofErr w:type="spellEnd"/>
      <w:r>
        <w:rPr>
          <w:i/>
        </w:rPr>
        <w:t xml:space="preserve">. </w:t>
      </w:r>
      <w:r w:rsidR="001F4ECE">
        <w:rPr>
          <w:i/>
          <w:lang w:val="en-CA"/>
        </w:rPr>
        <w:t>2021</w:t>
      </w:r>
      <w:r w:rsidR="005F1A0C">
        <w:rPr>
          <w:i/>
          <w:lang w:val="en-CA"/>
        </w:rPr>
        <w:t xml:space="preserve">/0XX. </w:t>
      </w:r>
      <w:proofErr w:type="gramStart"/>
      <w:r w:rsidR="005F1A0C">
        <w:rPr>
          <w:i/>
          <w:lang w:val="en-CA"/>
        </w:rPr>
        <w:t>v</w:t>
      </w:r>
      <w:proofErr w:type="gramEnd"/>
      <w:r w:rsidR="005F1A0C">
        <w:rPr>
          <w:i/>
          <w:lang w:val="en-CA"/>
        </w:rPr>
        <w:t xml:space="preserve"> + 54</w:t>
      </w:r>
      <w:r>
        <w:rPr>
          <w:i/>
          <w:lang w:val="en-CA"/>
        </w:rPr>
        <w:t xml:space="preserve"> p.</w:t>
      </w:r>
    </w:p>
    <w:p w14:paraId="3868380B" w14:textId="77777777" w:rsidR="00381066" w:rsidRDefault="00381066" w:rsidP="00381066">
      <w:pPr>
        <w:pStyle w:val="citation"/>
        <w:rPr>
          <w:lang w:val="en-CA"/>
        </w:rPr>
        <w:sectPr w:rsidR="00381066">
          <w:headerReference w:type="even" r:id="rId15"/>
          <w:headerReference w:type="default" r:id="rId16"/>
          <w:footerReference w:type="default" r:id="rId17"/>
          <w:headerReference w:type="first" r:id="rId18"/>
          <w:pgSz w:w="12240" w:h="15840" w:code="1"/>
          <w:pgMar w:top="1440" w:right="1440" w:bottom="1440" w:left="1440" w:header="709" w:footer="618" w:gutter="0"/>
          <w:cols w:space="720"/>
          <w:vAlign w:val="center"/>
        </w:sectPr>
      </w:pPr>
    </w:p>
    <w:p w14:paraId="113AE2B4" w14:textId="77777777" w:rsidR="00381066" w:rsidRDefault="00381066" w:rsidP="00381066">
      <w:pPr>
        <w:pStyle w:val="ToCForewordtitle"/>
        <w:rPr>
          <w:lang w:val="en-CA"/>
        </w:rPr>
      </w:pPr>
      <w:r>
        <w:rPr>
          <w:lang w:val="en-CA"/>
        </w:rPr>
        <w:lastRenderedPageBreak/>
        <w:t>TABLE OF CONTENTS</w:t>
      </w:r>
    </w:p>
    <w:p w14:paraId="009B2354" w14:textId="2C5C4E1C" w:rsidR="00EB3474" w:rsidRDefault="00381066">
      <w:pPr>
        <w:pStyle w:val="TOC2"/>
        <w:rPr>
          <w:rFonts w:asciiTheme="minorHAnsi" w:eastAsiaTheme="minorEastAsia" w:hAnsiTheme="minorHAnsi" w:cstheme="minorBidi"/>
          <w:noProof/>
          <w:szCs w:val="22"/>
          <w:lang w:val="en-CA" w:eastAsia="en-CA"/>
        </w:rPr>
      </w:pPr>
      <w:r>
        <w:rPr>
          <w:rFonts w:cs="Arial"/>
        </w:rPr>
        <w:fldChar w:fldCharType="begin"/>
      </w:r>
      <w:r>
        <w:rPr>
          <w:rFonts w:cs="Arial"/>
        </w:rPr>
        <w:instrText xml:space="preserve"> TOC \o "1-3" \u </w:instrText>
      </w:r>
      <w:r>
        <w:rPr>
          <w:rFonts w:cs="Arial"/>
        </w:rPr>
        <w:fldChar w:fldCharType="separate"/>
      </w:r>
      <w:r w:rsidR="00EB3474">
        <w:rPr>
          <w:noProof/>
        </w:rPr>
        <w:t>Abstract</w:t>
      </w:r>
      <w:r w:rsidR="00EB3474">
        <w:rPr>
          <w:noProof/>
        </w:rPr>
        <w:tab/>
      </w:r>
      <w:r w:rsidR="00EB3474">
        <w:rPr>
          <w:noProof/>
        </w:rPr>
        <w:fldChar w:fldCharType="begin"/>
      </w:r>
      <w:r w:rsidR="00EB3474">
        <w:rPr>
          <w:noProof/>
        </w:rPr>
        <w:instrText xml:space="preserve"> PAGEREF _Toc77929799 \h </w:instrText>
      </w:r>
      <w:r w:rsidR="00EB3474">
        <w:rPr>
          <w:noProof/>
        </w:rPr>
      </w:r>
      <w:r w:rsidR="00EB3474">
        <w:rPr>
          <w:noProof/>
        </w:rPr>
        <w:fldChar w:fldCharType="separate"/>
      </w:r>
      <w:r w:rsidR="00EB3474">
        <w:rPr>
          <w:noProof/>
        </w:rPr>
        <w:t>iv</w:t>
      </w:r>
      <w:r w:rsidR="00EB3474">
        <w:rPr>
          <w:noProof/>
        </w:rPr>
        <w:fldChar w:fldCharType="end"/>
      </w:r>
    </w:p>
    <w:p w14:paraId="5AA70B55" w14:textId="34FD292B" w:rsidR="00EB3474" w:rsidRDefault="00EB3474">
      <w:pPr>
        <w:pStyle w:val="TOC2"/>
        <w:rPr>
          <w:rFonts w:asciiTheme="minorHAnsi" w:eastAsiaTheme="minorEastAsia" w:hAnsiTheme="minorHAnsi" w:cstheme="minorBidi"/>
          <w:noProof/>
          <w:szCs w:val="22"/>
          <w:lang w:val="en-CA" w:eastAsia="en-CA"/>
        </w:rPr>
      </w:pPr>
      <w:r>
        <w:rPr>
          <w:noProof/>
        </w:rPr>
        <w:t>1.0. INTRODUCTION</w:t>
      </w:r>
      <w:r>
        <w:rPr>
          <w:noProof/>
        </w:rPr>
        <w:tab/>
      </w:r>
      <w:r>
        <w:rPr>
          <w:noProof/>
        </w:rPr>
        <w:fldChar w:fldCharType="begin"/>
      </w:r>
      <w:r>
        <w:rPr>
          <w:noProof/>
        </w:rPr>
        <w:instrText xml:space="preserve"> PAGEREF _Toc77929800 \h </w:instrText>
      </w:r>
      <w:r>
        <w:rPr>
          <w:noProof/>
        </w:rPr>
      </w:r>
      <w:r>
        <w:rPr>
          <w:noProof/>
        </w:rPr>
        <w:fldChar w:fldCharType="separate"/>
      </w:r>
      <w:r>
        <w:rPr>
          <w:noProof/>
        </w:rPr>
        <w:t>1</w:t>
      </w:r>
      <w:r>
        <w:rPr>
          <w:noProof/>
        </w:rPr>
        <w:fldChar w:fldCharType="end"/>
      </w:r>
    </w:p>
    <w:p w14:paraId="556A9019" w14:textId="06767EAB" w:rsidR="00EB3474" w:rsidRDefault="00EB3474">
      <w:pPr>
        <w:pStyle w:val="TOC2"/>
        <w:rPr>
          <w:rFonts w:asciiTheme="minorHAnsi" w:eastAsiaTheme="minorEastAsia" w:hAnsiTheme="minorHAnsi" w:cstheme="minorBidi"/>
          <w:noProof/>
          <w:szCs w:val="22"/>
          <w:lang w:val="en-CA" w:eastAsia="en-CA"/>
        </w:rPr>
      </w:pPr>
      <w:r>
        <w:rPr>
          <w:noProof/>
        </w:rPr>
        <w:t>2.0. SYNOPSIS OF SNOW CRAB BIOLOGY</w:t>
      </w:r>
      <w:r>
        <w:rPr>
          <w:noProof/>
        </w:rPr>
        <w:tab/>
      </w:r>
      <w:r>
        <w:rPr>
          <w:noProof/>
        </w:rPr>
        <w:fldChar w:fldCharType="begin"/>
      </w:r>
      <w:r>
        <w:rPr>
          <w:noProof/>
        </w:rPr>
        <w:instrText xml:space="preserve"> PAGEREF _Toc77929801 \h </w:instrText>
      </w:r>
      <w:r>
        <w:rPr>
          <w:noProof/>
        </w:rPr>
      </w:r>
      <w:r>
        <w:rPr>
          <w:noProof/>
        </w:rPr>
        <w:fldChar w:fldCharType="separate"/>
      </w:r>
      <w:r>
        <w:rPr>
          <w:noProof/>
        </w:rPr>
        <w:t>1</w:t>
      </w:r>
      <w:r>
        <w:rPr>
          <w:noProof/>
        </w:rPr>
        <w:fldChar w:fldCharType="end"/>
      </w:r>
    </w:p>
    <w:p w14:paraId="7426FAAD" w14:textId="28C2312B" w:rsidR="00EB3474" w:rsidRDefault="00EB3474">
      <w:pPr>
        <w:pStyle w:val="TOC2"/>
        <w:rPr>
          <w:rFonts w:asciiTheme="minorHAnsi" w:eastAsiaTheme="minorEastAsia" w:hAnsiTheme="minorHAnsi" w:cstheme="minorBidi"/>
          <w:noProof/>
          <w:szCs w:val="22"/>
          <w:lang w:val="en-CA" w:eastAsia="en-CA"/>
        </w:rPr>
      </w:pPr>
      <w:r>
        <w:rPr>
          <w:noProof/>
        </w:rPr>
        <w:t>3.0. METHODS</w:t>
      </w:r>
      <w:r>
        <w:rPr>
          <w:noProof/>
        </w:rPr>
        <w:tab/>
      </w:r>
      <w:r>
        <w:rPr>
          <w:noProof/>
        </w:rPr>
        <w:fldChar w:fldCharType="begin"/>
      </w:r>
      <w:r>
        <w:rPr>
          <w:noProof/>
        </w:rPr>
        <w:instrText xml:space="preserve"> PAGEREF _Toc77929802 \h </w:instrText>
      </w:r>
      <w:r>
        <w:rPr>
          <w:noProof/>
        </w:rPr>
      </w:r>
      <w:r>
        <w:rPr>
          <w:noProof/>
        </w:rPr>
        <w:fldChar w:fldCharType="separate"/>
      </w:r>
      <w:r>
        <w:rPr>
          <w:noProof/>
        </w:rPr>
        <w:t>2</w:t>
      </w:r>
      <w:r>
        <w:rPr>
          <w:noProof/>
        </w:rPr>
        <w:fldChar w:fldCharType="end"/>
      </w:r>
    </w:p>
    <w:p w14:paraId="166BB8C2" w14:textId="2DE44154" w:rsidR="00EB3474" w:rsidRDefault="00EB3474">
      <w:pPr>
        <w:pStyle w:val="TOC2"/>
        <w:rPr>
          <w:rFonts w:asciiTheme="minorHAnsi" w:eastAsiaTheme="minorEastAsia" w:hAnsiTheme="minorHAnsi" w:cstheme="minorBidi"/>
          <w:noProof/>
          <w:szCs w:val="22"/>
          <w:lang w:val="en-CA" w:eastAsia="en-CA"/>
        </w:rPr>
      </w:pPr>
      <w:r>
        <w:rPr>
          <w:noProof/>
        </w:rPr>
        <w:t>3.1. OBSERVER AT-SEA MONITORING</w:t>
      </w:r>
      <w:r>
        <w:rPr>
          <w:noProof/>
        </w:rPr>
        <w:tab/>
      </w:r>
      <w:r>
        <w:rPr>
          <w:noProof/>
        </w:rPr>
        <w:fldChar w:fldCharType="begin"/>
      </w:r>
      <w:r>
        <w:rPr>
          <w:noProof/>
        </w:rPr>
        <w:instrText xml:space="preserve"> PAGEREF _Toc77929803 \h </w:instrText>
      </w:r>
      <w:r>
        <w:rPr>
          <w:noProof/>
        </w:rPr>
      </w:r>
      <w:r>
        <w:rPr>
          <w:noProof/>
        </w:rPr>
        <w:fldChar w:fldCharType="separate"/>
      </w:r>
      <w:r>
        <w:rPr>
          <w:noProof/>
        </w:rPr>
        <w:t>2</w:t>
      </w:r>
      <w:r>
        <w:rPr>
          <w:noProof/>
        </w:rPr>
        <w:fldChar w:fldCharType="end"/>
      </w:r>
    </w:p>
    <w:p w14:paraId="3D9BB255" w14:textId="53589453" w:rsidR="00EB3474" w:rsidRDefault="00EB3474">
      <w:pPr>
        <w:pStyle w:val="TOC2"/>
        <w:rPr>
          <w:rFonts w:asciiTheme="minorHAnsi" w:eastAsiaTheme="minorEastAsia" w:hAnsiTheme="minorHAnsi" w:cstheme="minorBidi"/>
          <w:noProof/>
          <w:szCs w:val="22"/>
          <w:lang w:val="en-CA" w:eastAsia="en-CA"/>
        </w:rPr>
      </w:pPr>
      <w:r>
        <w:rPr>
          <w:noProof/>
        </w:rPr>
        <w:t>3.2. LOGBOOKS AND LANDING MONITORING</w:t>
      </w:r>
      <w:r>
        <w:rPr>
          <w:noProof/>
        </w:rPr>
        <w:tab/>
      </w:r>
      <w:r>
        <w:rPr>
          <w:noProof/>
        </w:rPr>
        <w:fldChar w:fldCharType="begin"/>
      </w:r>
      <w:r>
        <w:rPr>
          <w:noProof/>
        </w:rPr>
        <w:instrText xml:space="preserve"> PAGEREF _Toc77929804 \h </w:instrText>
      </w:r>
      <w:r>
        <w:rPr>
          <w:noProof/>
        </w:rPr>
      </w:r>
      <w:r>
        <w:rPr>
          <w:noProof/>
        </w:rPr>
        <w:fldChar w:fldCharType="separate"/>
      </w:r>
      <w:r>
        <w:rPr>
          <w:noProof/>
        </w:rPr>
        <w:t>2</w:t>
      </w:r>
      <w:r>
        <w:rPr>
          <w:noProof/>
        </w:rPr>
        <w:fldChar w:fldCharType="end"/>
      </w:r>
    </w:p>
    <w:p w14:paraId="19154823" w14:textId="5C24DE59" w:rsidR="00EB3474" w:rsidRDefault="00EB3474">
      <w:pPr>
        <w:pStyle w:val="TOC2"/>
        <w:rPr>
          <w:rFonts w:asciiTheme="minorHAnsi" w:eastAsiaTheme="minorEastAsia" w:hAnsiTheme="minorHAnsi" w:cstheme="minorBidi"/>
          <w:noProof/>
          <w:szCs w:val="22"/>
          <w:lang w:val="en-CA" w:eastAsia="en-CA"/>
        </w:rPr>
      </w:pPr>
      <w:r>
        <w:rPr>
          <w:noProof/>
        </w:rPr>
        <w:t>3.3. TRAWL SURVEY SAMPLING FOR BIOMASS ESTIMATION</w:t>
      </w:r>
      <w:r>
        <w:rPr>
          <w:noProof/>
        </w:rPr>
        <w:tab/>
      </w:r>
      <w:r>
        <w:rPr>
          <w:noProof/>
        </w:rPr>
        <w:fldChar w:fldCharType="begin"/>
      </w:r>
      <w:r>
        <w:rPr>
          <w:noProof/>
        </w:rPr>
        <w:instrText xml:space="preserve"> PAGEREF _Toc77929805 \h </w:instrText>
      </w:r>
      <w:r>
        <w:rPr>
          <w:noProof/>
        </w:rPr>
      </w:r>
      <w:r>
        <w:rPr>
          <w:noProof/>
        </w:rPr>
        <w:fldChar w:fldCharType="separate"/>
      </w:r>
      <w:r>
        <w:rPr>
          <w:noProof/>
        </w:rPr>
        <w:t>2</w:t>
      </w:r>
      <w:r>
        <w:rPr>
          <w:noProof/>
        </w:rPr>
        <w:fldChar w:fldCharType="end"/>
      </w:r>
    </w:p>
    <w:p w14:paraId="607D37B6" w14:textId="53F1316B" w:rsidR="00EB3474" w:rsidRDefault="00EB3474">
      <w:pPr>
        <w:pStyle w:val="TOC2"/>
        <w:rPr>
          <w:rFonts w:asciiTheme="minorHAnsi" w:eastAsiaTheme="minorEastAsia" w:hAnsiTheme="minorHAnsi" w:cstheme="minorBidi"/>
          <w:noProof/>
          <w:szCs w:val="22"/>
          <w:lang w:val="en-CA" w:eastAsia="en-CA"/>
        </w:rPr>
      </w:pPr>
      <w:r>
        <w:rPr>
          <w:noProof/>
        </w:rPr>
        <w:t>3.3.1. Trawl survey in 2020</w:t>
      </w:r>
      <w:r>
        <w:rPr>
          <w:noProof/>
        </w:rPr>
        <w:tab/>
      </w:r>
      <w:r>
        <w:rPr>
          <w:noProof/>
        </w:rPr>
        <w:fldChar w:fldCharType="begin"/>
      </w:r>
      <w:r>
        <w:rPr>
          <w:noProof/>
        </w:rPr>
        <w:instrText xml:space="preserve"> PAGEREF _Toc77929806 \h </w:instrText>
      </w:r>
      <w:r>
        <w:rPr>
          <w:noProof/>
        </w:rPr>
      </w:r>
      <w:r>
        <w:rPr>
          <w:noProof/>
        </w:rPr>
        <w:fldChar w:fldCharType="separate"/>
      </w:r>
      <w:r>
        <w:rPr>
          <w:noProof/>
        </w:rPr>
        <w:t>3</w:t>
      </w:r>
      <w:r>
        <w:rPr>
          <w:noProof/>
        </w:rPr>
        <w:fldChar w:fldCharType="end"/>
      </w:r>
    </w:p>
    <w:p w14:paraId="3ECF2885" w14:textId="63DC8BBD" w:rsidR="00EB3474" w:rsidRDefault="00EB3474">
      <w:pPr>
        <w:pStyle w:val="TOC2"/>
        <w:rPr>
          <w:rFonts w:asciiTheme="minorHAnsi" w:eastAsiaTheme="minorEastAsia" w:hAnsiTheme="minorHAnsi" w:cstheme="minorBidi"/>
          <w:noProof/>
          <w:szCs w:val="22"/>
          <w:lang w:val="en-CA" w:eastAsia="en-CA"/>
        </w:rPr>
      </w:pPr>
      <w:r>
        <w:rPr>
          <w:noProof/>
        </w:rPr>
        <w:t>3.3.2. Biological sampling</w:t>
      </w:r>
      <w:r>
        <w:rPr>
          <w:noProof/>
        </w:rPr>
        <w:tab/>
      </w:r>
      <w:r>
        <w:rPr>
          <w:noProof/>
        </w:rPr>
        <w:fldChar w:fldCharType="begin"/>
      </w:r>
      <w:r>
        <w:rPr>
          <w:noProof/>
        </w:rPr>
        <w:instrText xml:space="preserve"> PAGEREF _Toc77929807 \h </w:instrText>
      </w:r>
      <w:r>
        <w:rPr>
          <w:noProof/>
        </w:rPr>
      </w:r>
      <w:r>
        <w:rPr>
          <w:noProof/>
        </w:rPr>
        <w:fldChar w:fldCharType="separate"/>
      </w:r>
      <w:r>
        <w:rPr>
          <w:noProof/>
        </w:rPr>
        <w:t>4</w:t>
      </w:r>
      <w:r>
        <w:rPr>
          <w:noProof/>
        </w:rPr>
        <w:fldChar w:fldCharType="end"/>
      </w:r>
    </w:p>
    <w:p w14:paraId="2C524345" w14:textId="11449619" w:rsidR="00EB3474" w:rsidRDefault="00EB3474">
      <w:pPr>
        <w:pStyle w:val="TOC2"/>
        <w:rPr>
          <w:rFonts w:asciiTheme="minorHAnsi" w:eastAsiaTheme="minorEastAsia" w:hAnsiTheme="minorHAnsi" w:cstheme="minorBidi"/>
          <w:noProof/>
          <w:szCs w:val="22"/>
          <w:lang w:val="en-CA" w:eastAsia="en-CA"/>
        </w:rPr>
      </w:pPr>
      <w:r>
        <w:rPr>
          <w:noProof/>
        </w:rPr>
        <w:t>3.3.3. Estimation of snow crab abundance</w:t>
      </w:r>
      <w:r>
        <w:rPr>
          <w:noProof/>
        </w:rPr>
        <w:tab/>
      </w:r>
      <w:r>
        <w:rPr>
          <w:noProof/>
        </w:rPr>
        <w:fldChar w:fldCharType="begin"/>
      </w:r>
      <w:r>
        <w:rPr>
          <w:noProof/>
        </w:rPr>
        <w:instrText xml:space="preserve"> PAGEREF _Toc77929808 \h </w:instrText>
      </w:r>
      <w:r>
        <w:rPr>
          <w:noProof/>
        </w:rPr>
      </w:r>
      <w:r>
        <w:rPr>
          <w:noProof/>
        </w:rPr>
        <w:fldChar w:fldCharType="separate"/>
      </w:r>
      <w:r>
        <w:rPr>
          <w:noProof/>
        </w:rPr>
        <w:t>4</w:t>
      </w:r>
      <w:r>
        <w:rPr>
          <w:noProof/>
        </w:rPr>
        <w:fldChar w:fldCharType="end"/>
      </w:r>
    </w:p>
    <w:p w14:paraId="6AEB7672" w14:textId="3C2E4BB6" w:rsidR="00EB3474" w:rsidRDefault="00EB3474">
      <w:pPr>
        <w:pStyle w:val="TOC2"/>
        <w:rPr>
          <w:rFonts w:asciiTheme="minorHAnsi" w:eastAsiaTheme="minorEastAsia" w:hAnsiTheme="minorHAnsi" w:cstheme="minorBidi"/>
          <w:noProof/>
          <w:szCs w:val="22"/>
          <w:lang w:val="en-CA" w:eastAsia="en-CA"/>
        </w:rPr>
      </w:pPr>
      <w:r>
        <w:rPr>
          <w:noProof/>
        </w:rPr>
        <w:t>3.4. EXPLOITATION RATES</w:t>
      </w:r>
      <w:r>
        <w:rPr>
          <w:noProof/>
        </w:rPr>
        <w:tab/>
      </w:r>
      <w:r>
        <w:rPr>
          <w:noProof/>
        </w:rPr>
        <w:fldChar w:fldCharType="begin"/>
      </w:r>
      <w:r>
        <w:rPr>
          <w:noProof/>
        </w:rPr>
        <w:instrText xml:space="preserve"> PAGEREF _Toc77929809 \h </w:instrText>
      </w:r>
      <w:r>
        <w:rPr>
          <w:noProof/>
        </w:rPr>
      </w:r>
      <w:r>
        <w:rPr>
          <w:noProof/>
        </w:rPr>
        <w:fldChar w:fldCharType="separate"/>
      </w:r>
      <w:r>
        <w:rPr>
          <w:noProof/>
        </w:rPr>
        <w:t>5</w:t>
      </w:r>
      <w:r>
        <w:rPr>
          <w:noProof/>
        </w:rPr>
        <w:fldChar w:fldCharType="end"/>
      </w:r>
    </w:p>
    <w:p w14:paraId="662BDF16" w14:textId="1B77E818" w:rsidR="00EB3474" w:rsidRDefault="00EB3474">
      <w:pPr>
        <w:pStyle w:val="TOC2"/>
        <w:rPr>
          <w:rFonts w:asciiTheme="minorHAnsi" w:eastAsiaTheme="minorEastAsia" w:hAnsiTheme="minorHAnsi" w:cstheme="minorBidi"/>
          <w:noProof/>
          <w:szCs w:val="22"/>
          <w:lang w:val="en-CA" w:eastAsia="en-CA"/>
        </w:rPr>
      </w:pPr>
      <w:r>
        <w:rPr>
          <w:noProof/>
        </w:rPr>
        <w:t>3.5. Risk analysis and catch options</w:t>
      </w:r>
      <w:r>
        <w:rPr>
          <w:noProof/>
        </w:rPr>
        <w:tab/>
      </w:r>
      <w:r>
        <w:rPr>
          <w:noProof/>
        </w:rPr>
        <w:fldChar w:fldCharType="begin"/>
      </w:r>
      <w:r>
        <w:rPr>
          <w:noProof/>
        </w:rPr>
        <w:instrText xml:space="preserve"> PAGEREF _Toc77929810 \h </w:instrText>
      </w:r>
      <w:r>
        <w:rPr>
          <w:noProof/>
        </w:rPr>
      </w:r>
      <w:r>
        <w:rPr>
          <w:noProof/>
        </w:rPr>
        <w:fldChar w:fldCharType="separate"/>
      </w:r>
      <w:r>
        <w:rPr>
          <w:noProof/>
        </w:rPr>
        <w:t>5</w:t>
      </w:r>
      <w:r>
        <w:rPr>
          <w:noProof/>
        </w:rPr>
        <w:fldChar w:fldCharType="end"/>
      </w:r>
    </w:p>
    <w:p w14:paraId="3C1A2995" w14:textId="053FFF86" w:rsidR="00EB3474" w:rsidRDefault="00EB3474">
      <w:pPr>
        <w:pStyle w:val="TOC2"/>
        <w:rPr>
          <w:rFonts w:asciiTheme="minorHAnsi" w:eastAsiaTheme="minorEastAsia" w:hAnsiTheme="minorHAnsi" w:cstheme="minorBidi"/>
          <w:noProof/>
          <w:szCs w:val="22"/>
          <w:lang w:val="en-CA" w:eastAsia="en-CA"/>
        </w:rPr>
      </w:pPr>
      <w:r>
        <w:rPr>
          <w:noProof/>
        </w:rPr>
        <w:t>4.0. RESULTS</w:t>
      </w:r>
      <w:r>
        <w:rPr>
          <w:noProof/>
        </w:rPr>
        <w:tab/>
      </w:r>
      <w:r>
        <w:rPr>
          <w:noProof/>
        </w:rPr>
        <w:fldChar w:fldCharType="begin"/>
      </w:r>
      <w:r>
        <w:rPr>
          <w:noProof/>
        </w:rPr>
        <w:instrText xml:space="preserve"> PAGEREF _Toc77929811 \h </w:instrText>
      </w:r>
      <w:r>
        <w:rPr>
          <w:noProof/>
        </w:rPr>
      </w:r>
      <w:r>
        <w:rPr>
          <w:noProof/>
        </w:rPr>
        <w:fldChar w:fldCharType="separate"/>
      </w:r>
      <w:r>
        <w:rPr>
          <w:noProof/>
        </w:rPr>
        <w:t>5</w:t>
      </w:r>
      <w:r>
        <w:rPr>
          <w:noProof/>
        </w:rPr>
        <w:fldChar w:fldCharType="end"/>
      </w:r>
    </w:p>
    <w:p w14:paraId="52BA03C2" w14:textId="3E36C532" w:rsidR="00EB3474" w:rsidRDefault="00EB3474">
      <w:pPr>
        <w:pStyle w:val="TOC2"/>
        <w:rPr>
          <w:rFonts w:asciiTheme="minorHAnsi" w:eastAsiaTheme="minorEastAsia" w:hAnsiTheme="minorHAnsi" w:cstheme="minorBidi"/>
          <w:noProof/>
          <w:szCs w:val="22"/>
          <w:lang w:val="en-CA" w:eastAsia="en-CA"/>
        </w:rPr>
      </w:pPr>
      <w:r w:rsidRPr="001D120D">
        <w:rPr>
          <w:b/>
          <w:caps/>
          <w:noProof/>
          <w:lang w:val="en-CA"/>
        </w:rPr>
        <w:t>4.1. FISHERY PERFORMANCE</w:t>
      </w:r>
      <w:r>
        <w:rPr>
          <w:noProof/>
        </w:rPr>
        <w:tab/>
      </w:r>
      <w:r>
        <w:rPr>
          <w:noProof/>
        </w:rPr>
        <w:fldChar w:fldCharType="begin"/>
      </w:r>
      <w:r>
        <w:rPr>
          <w:noProof/>
        </w:rPr>
        <w:instrText xml:space="preserve"> PAGEREF _Toc77929812 \h </w:instrText>
      </w:r>
      <w:r>
        <w:rPr>
          <w:noProof/>
        </w:rPr>
      </w:r>
      <w:r>
        <w:rPr>
          <w:noProof/>
        </w:rPr>
        <w:fldChar w:fldCharType="separate"/>
      </w:r>
      <w:r>
        <w:rPr>
          <w:noProof/>
        </w:rPr>
        <w:t>5</w:t>
      </w:r>
      <w:r>
        <w:rPr>
          <w:noProof/>
        </w:rPr>
        <w:fldChar w:fldCharType="end"/>
      </w:r>
    </w:p>
    <w:p w14:paraId="452F0005" w14:textId="1D745093"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4.1.1. Area 12</w:t>
      </w:r>
      <w:r>
        <w:rPr>
          <w:noProof/>
        </w:rPr>
        <w:tab/>
      </w:r>
      <w:r>
        <w:rPr>
          <w:noProof/>
        </w:rPr>
        <w:fldChar w:fldCharType="begin"/>
      </w:r>
      <w:r>
        <w:rPr>
          <w:noProof/>
        </w:rPr>
        <w:instrText xml:space="preserve"> PAGEREF _Toc77929813 \h </w:instrText>
      </w:r>
      <w:r>
        <w:rPr>
          <w:noProof/>
        </w:rPr>
      </w:r>
      <w:r>
        <w:rPr>
          <w:noProof/>
        </w:rPr>
        <w:fldChar w:fldCharType="separate"/>
      </w:r>
      <w:r>
        <w:rPr>
          <w:noProof/>
        </w:rPr>
        <w:t>5</w:t>
      </w:r>
      <w:r>
        <w:rPr>
          <w:noProof/>
        </w:rPr>
        <w:fldChar w:fldCharType="end"/>
      </w:r>
    </w:p>
    <w:p w14:paraId="372091CA" w14:textId="65097804"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4.1.2. Area 19</w:t>
      </w:r>
      <w:r>
        <w:rPr>
          <w:noProof/>
        </w:rPr>
        <w:tab/>
      </w:r>
      <w:r>
        <w:rPr>
          <w:noProof/>
        </w:rPr>
        <w:fldChar w:fldCharType="begin"/>
      </w:r>
      <w:r>
        <w:rPr>
          <w:noProof/>
        </w:rPr>
        <w:instrText xml:space="preserve"> PAGEREF _Toc77929814 \h </w:instrText>
      </w:r>
      <w:r>
        <w:rPr>
          <w:noProof/>
        </w:rPr>
      </w:r>
      <w:r>
        <w:rPr>
          <w:noProof/>
        </w:rPr>
        <w:fldChar w:fldCharType="separate"/>
      </w:r>
      <w:r>
        <w:rPr>
          <w:noProof/>
        </w:rPr>
        <w:t>6</w:t>
      </w:r>
      <w:r>
        <w:rPr>
          <w:noProof/>
        </w:rPr>
        <w:fldChar w:fldCharType="end"/>
      </w:r>
    </w:p>
    <w:p w14:paraId="7785C147" w14:textId="163A062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4.1.3. Area 12E</w:t>
      </w:r>
      <w:r>
        <w:rPr>
          <w:noProof/>
        </w:rPr>
        <w:tab/>
      </w:r>
      <w:r>
        <w:rPr>
          <w:noProof/>
        </w:rPr>
        <w:fldChar w:fldCharType="begin"/>
      </w:r>
      <w:r>
        <w:rPr>
          <w:noProof/>
        </w:rPr>
        <w:instrText xml:space="preserve"> PAGEREF _Toc77929815 \h </w:instrText>
      </w:r>
      <w:r>
        <w:rPr>
          <w:noProof/>
        </w:rPr>
      </w:r>
      <w:r>
        <w:rPr>
          <w:noProof/>
        </w:rPr>
        <w:fldChar w:fldCharType="separate"/>
      </w:r>
      <w:r>
        <w:rPr>
          <w:noProof/>
        </w:rPr>
        <w:t>6</w:t>
      </w:r>
      <w:r>
        <w:rPr>
          <w:noProof/>
        </w:rPr>
        <w:fldChar w:fldCharType="end"/>
      </w:r>
    </w:p>
    <w:p w14:paraId="6154CB42" w14:textId="156CD948" w:rsidR="00EB3474" w:rsidRDefault="00EB3474">
      <w:pPr>
        <w:pStyle w:val="TOC3"/>
        <w:tabs>
          <w:tab w:val="right" w:leader="dot" w:pos="9350"/>
        </w:tabs>
        <w:rPr>
          <w:rFonts w:asciiTheme="minorHAnsi" w:eastAsiaTheme="minorEastAsia" w:hAnsiTheme="minorHAnsi" w:cstheme="minorBidi"/>
          <w:noProof/>
          <w:lang w:val="en-CA" w:eastAsia="en-CA"/>
        </w:rPr>
      </w:pPr>
      <w:r w:rsidRPr="001D120D">
        <w:rPr>
          <w:b/>
          <w:noProof/>
          <w:lang w:val="en-CA"/>
        </w:rPr>
        <w:t>4.1.4. Area 12F</w:t>
      </w:r>
      <w:r>
        <w:rPr>
          <w:noProof/>
        </w:rPr>
        <w:tab/>
      </w:r>
      <w:r>
        <w:rPr>
          <w:noProof/>
        </w:rPr>
        <w:fldChar w:fldCharType="begin"/>
      </w:r>
      <w:r>
        <w:rPr>
          <w:noProof/>
        </w:rPr>
        <w:instrText xml:space="preserve"> PAGEREF _Toc77929816 \h </w:instrText>
      </w:r>
      <w:r>
        <w:rPr>
          <w:noProof/>
        </w:rPr>
      </w:r>
      <w:r>
        <w:rPr>
          <w:noProof/>
        </w:rPr>
        <w:fldChar w:fldCharType="separate"/>
      </w:r>
      <w:r>
        <w:rPr>
          <w:noProof/>
        </w:rPr>
        <w:t>7</w:t>
      </w:r>
      <w:r>
        <w:rPr>
          <w:noProof/>
        </w:rPr>
        <w:fldChar w:fldCharType="end"/>
      </w:r>
    </w:p>
    <w:p w14:paraId="0D069698" w14:textId="598EAAF3" w:rsidR="00EB3474" w:rsidRDefault="00EB3474">
      <w:pPr>
        <w:pStyle w:val="TOC2"/>
        <w:rPr>
          <w:rFonts w:asciiTheme="minorHAnsi" w:eastAsiaTheme="minorEastAsia" w:hAnsiTheme="minorHAnsi" w:cstheme="minorBidi"/>
          <w:noProof/>
          <w:szCs w:val="22"/>
          <w:lang w:val="en-CA" w:eastAsia="en-CA"/>
        </w:rPr>
      </w:pPr>
      <w:r>
        <w:rPr>
          <w:noProof/>
        </w:rPr>
        <w:t>4.2. BIOMASS ESTIMATES FROM THE TRAWL SURVEY</w:t>
      </w:r>
      <w:r>
        <w:rPr>
          <w:noProof/>
        </w:rPr>
        <w:tab/>
      </w:r>
      <w:r>
        <w:rPr>
          <w:noProof/>
        </w:rPr>
        <w:fldChar w:fldCharType="begin"/>
      </w:r>
      <w:r>
        <w:rPr>
          <w:noProof/>
        </w:rPr>
        <w:instrText xml:space="preserve"> PAGEREF _Toc77929817 \h </w:instrText>
      </w:r>
      <w:r>
        <w:rPr>
          <w:noProof/>
        </w:rPr>
      </w:r>
      <w:r>
        <w:rPr>
          <w:noProof/>
        </w:rPr>
        <w:fldChar w:fldCharType="separate"/>
      </w:r>
      <w:r>
        <w:rPr>
          <w:noProof/>
        </w:rPr>
        <w:t>7</w:t>
      </w:r>
      <w:r>
        <w:rPr>
          <w:noProof/>
        </w:rPr>
        <w:fldChar w:fldCharType="end"/>
      </w:r>
    </w:p>
    <w:p w14:paraId="50CC031C" w14:textId="6D5AC9C0" w:rsidR="00EB3474" w:rsidRDefault="00EB3474">
      <w:pPr>
        <w:pStyle w:val="TOC2"/>
        <w:rPr>
          <w:rFonts w:asciiTheme="minorHAnsi" w:eastAsiaTheme="minorEastAsia" w:hAnsiTheme="minorHAnsi" w:cstheme="minorBidi"/>
          <w:noProof/>
          <w:szCs w:val="22"/>
          <w:lang w:val="en-CA" w:eastAsia="en-CA"/>
        </w:rPr>
      </w:pPr>
      <w:r>
        <w:rPr>
          <w:noProof/>
        </w:rPr>
        <w:t>4.2.1. trawling characteristics during the 2020 survey</w:t>
      </w:r>
      <w:r>
        <w:rPr>
          <w:noProof/>
        </w:rPr>
        <w:tab/>
      </w:r>
      <w:r>
        <w:rPr>
          <w:noProof/>
        </w:rPr>
        <w:fldChar w:fldCharType="begin"/>
      </w:r>
      <w:r>
        <w:rPr>
          <w:noProof/>
        </w:rPr>
        <w:instrText xml:space="preserve"> PAGEREF _Toc77929818 \h </w:instrText>
      </w:r>
      <w:r>
        <w:rPr>
          <w:noProof/>
        </w:rPr>
      </w:r>
      <w:r>
        <w:rPr>
          <w:noProof/>
        </w:rPr>
        <w:fldChar w:fldCharType="separate"/>
      </w:r>
      <w:r>
        <w:rPr>
          <w:noProof/>
        </w:rPr>
        <w:t>7</w:t>
      </w:r>
      <w:r>
        <w:rPr>
          <w:noProof/>
        </w:rPr>
        <w:fldChar w:fldCharType="end"/>
      </w:r>
    </w:p>
    <w:p w14:paraId="3DA0245C" w14:textId="2AB003EB" w:rsidR="00EB3474" w:rsidRDefault="00EB3474">
      <w:pPr>
        <w:pStyle w:val="TOC2"/>
        <w:rPr>
          <w:rFonts w:asciiTheme="minorHAnsi" w:eastAsiaTheme="minorEastAsia" w:hAnsiTheme="minorHAnsi" w:cstheme="minorBidi"/>
          <w:noProof/>
          <w:szCs w:val="22"/>
          <w:lang w:val="en-CA" w:eastAsia="en-CA"/>
        </w:rPr>
      </w:pPr>
      <w:r>
        <w:rPr>
          <w:noProof/>
        </w:rPr>
        <w:t>4.2.2. Variogram</w:t>
      </w:r>
      <w:r>
        <w:rPr>
          <w:noProof/>
        </w:rPr>
        <w:tab/>
      </w:r>
      <w:r>
        <w:rPr>
          <w:noProof/>
        </w:rPr>
        <w:fldChar w:fldCharType="begin"/>
      </w:r>
      <w:r>
        <w:rPr>
          <w:noProof/>
        </w:rPr>
        <w:instrText xml:space="preserve"> PAGEREF _Toc77929819 \h </w:instrText>
      </w:r>
      <w:r>
        <w:rPr>
          <w:noProof/>
        </w:rPr>
      </w:r>
      <w:r>
        <w:rPr>
          <w:noProof/>
        </w:rPr>
        <w:fldChar w:fldCharType="separate"/>
      </w:r>
      <w:r>
        <w:rPr>
          <w:noProof/>
        </w:rPr>
        <w:t>8</w:t>
      </w:r>
      <w:r>
        <w:rPr>
          <w:noProof/>
        </w:rPr>
        <w:fldChar w:fldCharType="end"/>
      </w:r>
    </w:p>
    <w:p w14:paraId="439FB96F" w14:textId="4DD7A035" w:rsidR="00EB3474" w:rsidRDefault="00EB3474">
      <w:pPr>
        <w:pStyle w:val="TOC2"/>
        <w:rPr>
          <w:rFonts w:asciiTheme="minorHAnsi" w:eastAsiaTheme="minorEastAsia" w:hAnsiTheme="minorHAnsi" w:cstheme="minorBidi"/>
          <w:noProof/>
          <w:szCs w:val="22"/>
          <w:lang w:val="en-CA" w:eastAsia="en-CA"/>
        </w:rPr>
      </w:pPr>
      <w:r>
        <w:rPr>
          <w:noProof/>
        </w:rPr>
        <w:t>4.2.3. SOUTHERN GULF Biomass estimates IN 2020</w:t>
      </w:r>
      <w:r>
        <w:rPr>
          <w:noProof/>
        </w:rPr>
        <w:tab/>
      </w:r>
      <w:r>
        <w:rPr>
          <w:noProof/>
        </w:rPr>
        <w:fldChar w:fldCharType="begin"/>
      </w:r>
      <w:r>
        <w:rPr>
          <w:noProof/>
        </w:rPr>
        <w:instrText xml:space="preserve"> PAGEREF _Toc77929820 \h </w:instrText>
      </w:r>
      <w:r>
        <w:rPr>
          <w:noProof/>
        </w:rPr>
      </w:r>
      <w:r>
        <w:rPr>
          <w:noProof/>
        </w:rPr>
        <w:fldChar w:fldCharType="separate"/>
      </w:r>
      <w:r>
        <w:rPr>
          <w:noProof/>
        </w:rPr>
        <w:t>9</w:t>
      </w:r>
      <w:r>
        <w:rPr>
          <w:noProof/>
        </w:rPr>
        <w:fldChar w:fldCharType="end"/>
      </w:r>
    </w:p>
    <w:p w14:paraId="6199B342" w14:textId="32E1B45B" w:rsidR="00EB3474" w:rsidRDefault="00EB3474">
      <w:pPr>
        <w:pStyle w:val="TOC2"/>
        <w:rPr>
          <w:rFonts w:asciiTheme="minorHAnsi" w:eastAsiaTheme="minorEastAsia" w:hAnsiTheme="minorHAnsi" w:cstheme="minorBidi"/>
          <w:noProof/>
          <w:szCs w:val="22"/>
          <w:lang w:val="en-CA" w:eastAsia="en-CA"/>
        </w:rPr>
      </w:pPr>
      <w:r>
        <w:rPr>
          <w:noProof/>
        </w:rPr>
        <w:t>4.2.4. Estimation of the portion of total biomass in each management fishing zone and buffer zoneS</w:t>
      </w:r>
      <w:r>
        <w:rPr>
          <w:noProof/>
        </w:rPr>
        <w:tab/>
      </w:r>
      <w:r>
        <w:rPr>
          <w:noProof/>
        </w:rPr>
        <w:fldChar w:fldCharType="begin"/>
      </w:r>
      <w:r>
        <w:rPr>
          <w:noProof/>
        </w:rPr>
        <w:instrText xml:space="preserve"> PAGEREF _Toc77929821 \h </w:instrText>
      </w:r>
      <w:r>
        <w:rPr>
          <w:noProof/>
        </w:rPr>
      </w:r>
      <w:r>
        <w:rPr>
          <w:noProof/>
        </w:rPr>
        <w:fldChar w:fldCharType="separate"/>
      </w:r>
      <w:r>
        <w:rPr>
          <w:noProof/>
        </w:rPr>
        <w:t>10</w:t>
      </w:r>
      <w:r>
        <w:rPr>
          <w:noProof/>
        </w:rPr>
        <w:fldChar w:fldCharType="end"/>
      </w:r>
    </w:p>
    <w:p w14:paraId="607EE64F" w14:textId="5200DA9A" w:rsidR="00EB3474" w:rsidRDefault="00EB3474">
      <w:pPr>
        <w:pStyle w:val="TOC2"/>
        <w:rPr>
          <w:rFonts w:asciiTheme="minorHAnsi" w:eastAsiaTheme="minorEastAsia" w:hAnsiTheme="minorHAnsi" w:cstheme="minorBidi"/>
          <w:noProof/>
          <w:szCs w:val="22"/>
          <w:lang w:val="en-CA" w:eastAsia="en-CA"/>
        </w:rPr>
      </w:pPr>
      <w:r>
        <w:rPr>
          <w:noProof/>
        </w:rPr>
        <w:t>4.3. EXPLOITATION RATE</w:t>
      </w:r>
      <w:r>
        <w:rPr>
          <w:noProof/>
        </w:rPr>
        <w:tab/>
      </w:r>
      <w:r>
        <w:rPr>
          <w:noProof/>
        </w:rPr>
        <w:fldChar w:fldCharType="begin"/>
      </w:r>
      <w:r>
        <w:rPr>
          <w:noProof/>
        </w:rPr>
        <w:instrText xml:space="preserve"> PAGEREF _Toc77929822 \h </w:instrText>
      </w:r>
      <w:r>
        <w:rPr>
          <w:noProof/>
        </w:rPr>
      </w:r>
      <w:r>
        <w:rPr>
          <w:noProof/>
        </w:rPr>
        <w:fldChar w:fldCharType="separate"/>
      </w:r>
      <w:r>
        <w:rPr>
          <w:noProof/>
        </w:rPr>
        <w:t>10</w:t>
      </w:r>
      <w:r>
        <w:rPr>
          <w:noProof/>
        </w:rPr>
        <w:fldChar w:fldCharType="end"/>
      </w:r>
    </w:p>
    <w:p w14:paraId="7F563DC9" w14:textId="5237816E" w:rsidR="00EB3474" w:rsidRDefault="00EB3474">
      <w:pPr>
        <w:pStyle w:val="TOC2"/>
        <w:rPr>
          <w:rFonts w:asciiTheme="minorHAnsi" w:eastAsiaTheme="minorEastAsia" w:hAnsiTheme="minorHAnsi" w:cstheme="minorBidi"/>
          <w:noProof/>
          <w:szCs w:val="22"/>
          <w:lang w:val="en-CA" w:eastAsia="en-CA"/>
        </w:rPr>
      </w:pPr>
      <w:r>
        <w:rPr>
          <w:noProof/>
        </w:rPr>
        <w:t>4.4. Reproductive potential AND Recruitment</w:t>
      </w:r>
      <w:r>
        <w:rPr>
          <w:noProof/>
        </w:rPr>
        <w:tab/>
      </w:r>
      <w:r>
        <w:rPr>
          <w:noProof/>
        </w:rPr>
        <w:fldChar w:fldCharType="begin"/>
      </w:r>
      <w:r>
        <w:rPr>
          <w:noProof/>
        </w:rPr>
        <w:instrText xml:space="preserve"> PAGEREF _Toc77929823 \h </w:instrText>
      </w:r>
      <w:r>
        <w:rPr>
          <w:noProof/>
        </w:rPr>
      </w:r>
      <w:r>
        <w:rPr>
          <w:noProof/>
        </w:rPr>
        <w:fldChar w:fldCharType="separate"/>
      </w:r>
      <w:r>
        <w:rPr>
          <w:noProof/>
        </w:rPr>
        <w:t>10</w:t>
      </w:r>
      <w:r>
        <w:rPr>
          <w:noProof/>
        </w:rPr>
        <w:fldChar w:fldCharType="end"/>
      </w:r>
    </w:p>
    <w:p w14:paraId="2A8D4719" w14:textId="1E36E974" w:rsidR="00EB3474" w:rsidRDefault="00EB3474">
      <w:pPr>
        <w:pStyle w:val="TOC2"/>
        <w:rPr>
          <w:rFonts w:asciiTheme="minorHAnsi" w:eastAsiaTheme="minorEastAsia" w:hAnsiTheme="minorHAnsi" w:cstheme="minorBidi"/>
          <w:noProof/>
          <w:szCs w:val="22"/>
          <w:lang w:val="en-CA" w:eastAsia="en-CA"/>
        </w:rPr>
      </w:pPr>
      <w:r>
        <w:rPr>
          <w:noProof/>
        </w:rPr>
        <w:t>5.0. RISK ANALYSIS OF CATCH OPTIONS FOR 2021</w:t>
      </w:r>
      <w:r>
        <w:rPr>
          <w:noProof/>
        </w:rPr>
        <w:tab/>
      </w:r>
      <w:r>
        <w:rPr>
          <w:noProof/>
        </w:rPr>
        <w:fldChar w:fldCharType="begin"/>
      </w:r>
      <w:r>
        <w:rPr>
          <w:noProof/>
        </w:rPr>
        <w:instrText xml:space="preserve"> PAGEREF _Toc77929824 \h </w:instrText>
      </w:r>
      <w:r>
        <w:rPr>
          <w:noProof/>
        </w:rPr>
      </w:r>
      <w:r>
        <w:rPr>
          <w:noProof/>
        </w:rPr>
        <w:fldChar w:fldCharType="separate"/>
      </w:r>
      <w:r>
        <w:rPr>
          <w:noProof/>
        </w:rPr>
        <w:t>11</w:t>
      </w:r>
      <w:r>
        <w:rPr>
          <w:noProof/>
        </w:rPr>
        <w:fldChar w:fldCharType="end"/>
      </w:r>
    </w:p>
    <w:p w14:paraId="08ED6653" w14:textId="0960CF04" w:rsidR="00EB3474" w:rsidRDefault="00EB3474">
      <w:pPr>
        <w:pStyle w:val="TOC2"/>
        <w:rPr>
          <w:rFonts w:asciiTheme="minorHAnsi" w:eastAsiaTheme="minorEastAsia" w:hAnsiTheme="minorHAnsi" w:cstheme="minorBidi"/>
          <w:noProof/>
          <w:szCs w:val="22"/>
          <w:lang w:val="en-CA" w:eastAsia="en-CA"/>
        </w:rPr>
      </w:pPr>
      <w:r>
        <w:rPr>
          <w:noProof/>
        </w:rPr>
        <w:t>6.0. UNCERTAINTIES</w:t>
      </w:r>
      <w:r>
        <w:rPr>
          <w:noProof/>
        </w:rPr>
        <w:tab/>
      </w:r>
      <w:r>
        <w:rPr>
          <w:noProof/>
        </w:rPr>
        <w:fldChar w:fldCharType="begin"/>
      </w:r>
      <w:r>
        <w:rPr>
          <w:noProof/>
        </w:rPr>
        <w:instrText xml:space="preserve"> PAGEREF _Toc77929825 \h </w:instrText>
      </w:r>
      <w:r>
        <w:rPr>
          <w:noProof/>
        </w:rPr>
      </w:r>
      <w:r>
        <w:rPr>
          <w:noProof/>
        </w:rPr>
        <w:fldChar w:fldCharType="separate"/>
      </w:r>
      <w:r>
        <w:rPr>
          <w:noProof/>
        </w:rPr>
        <w:t>12</w:t>
      </w:r>
      <w:r>
        <w:rPr>
          <w:noProof/>
        </w:rPr>
        <w:fldChar w:fldCharType="end"/>
      </w:r>
    </w:p>
    <w:p w14:paraId="167B2245" w14:textId="50B13E14" w:rsidR="00EB3474" w:rsidRDefault="00EB3474">
      <w:pPr>
        <w:pStyle w:val="TOC2"/>
        <w:rPr>
          <w:rFonts w:asciiTheme="minorHAnsi" w:eastAsiaTheme="minorEastAsia" w:hAnsiTheme="minorHAnsi" w:cstheme="minorBidi"/>
          <w:noProof/>
          <w:szCs w:val="22"/>
          <w:lang w:val="en-CA" w:eastAsia="en-CA"/>
        </w:rPr>
      </w:pPr>
      <w:r>
        <w:rPr>
          <w:noProof/>
        </w:rPr>
        <w:t>7.0. ENVIRONMENTAL CONSIDERATIONS</w:t>
      </w:r>
      <w:r>
        <w:rPr>
          <w:noProof/>
        </w:rPr>
        <w:tab/>
      </w:r>
      <w:r>
        <w:rPr>
          <w:noProof/>
        </w:rPr>
        <w:fldChar w:fldCharType="begin"/>
      </w:r>
      <w:r>
        <w:rPr>
          <w:noProof/>
        </w:rPr>
        <w:instrText xml:space="preserve"> PAGEREF _Toc77929826 \h </w:instrText>
      </w:r>
      <w:r>
        <w:rPr>
          <w:noProof/>
        </w:rPr>
      </w:r>
      <w:r>
        <w:rPr>
          <w:noProof/>
        </w:rPr>
        <w:fldChar w:fldCharType="separate"/>
      </w:r>
      <w:r>
        <w:rPr>
          <w:noProof/>
        </w:rPr>
        <w:t>13</w:t>
      </w:r>
      <w:r>
        <w:rPr>
          <w:noProof/>
        </w:rPr>
        <w:fldChar w:fldCharType="end"/>
      </w:r>
    </w:p>
    <w:p w14:paraId="0CDE79AD" w14:textId="01D749C2" w:rsidR="00EB3474" w:rsidRDefault="00EB3474">
      <w:pPr>
        <w:pStyle w:val="TOC2"/>
        <w:rPr>
          <w:rFonts w:asciiTheme="minorHAnsi" w:eastAsiaTheme="minorEastAsia" w:hAnsiTheme="minorHAnsi" w:cstheme="minorBidi"/>
          <w:noProof/>
          <w:szCs w:val="22"/>
          <w:lang w:val="en-CA" w:eastAsia="en-CA"/>
        </w:rPr>
      </w:pPr>
      <w:r>
        <w:rPr>
          <w:noProof/>
        </w:rPr>
        <w:t>8.0. ACKNOWLEDGMENTS</w:t>
      </w:r>
      <w:r>
        <w:rPr>
          <w:noProof/>
        </w:rPr>
        <w:tab/>
      </w:r>
      <w:r>
        <w:rPr>
          <w:noProof/>
        </w:rPr>
        <w:fldChar w:fldCharType="begin"/>
      </w:r>
      <w:r>
        <w:rPr>
          <w:noProof/>
        </w:rPr>
        <w:instrText xml:space="preserve"> PAGEREF _Toc77929827 \h </w:instrText>
      </w:r>
      <w:r>
        <w:rPr>
          <w:noProof/>
        </w:rPr>
      </w:r>
      <w:r>
        <w:rPr>
          <w:noProof/>
        </w:rPr>
        <w:fldChar w:fldCharType="separate"/>
      </w:r>
      <w:r>
        <w:rPr>
          <w:noProof/>
        </w:rPr>
        <w:t>14</w:t>
      </w:r>
      <w:r>
        <w:rPr>
          <w:noProof/>
        </w:rPr>
        <w:fldChar w:fldCharType="end"/>
      </w:r>
    </w:p>
    <w:p w14:paraId="4DEE95B3" w14:textId="52F69CC5" w:rsidR="00EB3474" w:rsidRDefault="00EB3474">
      <w:pPr>
        <w:pStyle w:val="TOC2"/>
        <w:rPr>
          <w:rFonts w:asciiTheme="minorHAnsi" w:eastAsiaTheme="minorEastAsia" w:hAnsiTheme="minorHAnsi" w:cstheme="minorBidi"/>
          <w:noProof/>
          <w:szCs w:val="22"/>
          <w:lang w:val="en-CA" w:eastAsia="en-CA"/>
        </w:rPr>
      </w:pPr>
      <w:r>
        <w:rPr>
          <w:noProof/>
        </w:rPr>
        <w:t>8.0. REFERENCES CITED</w:t>
      </w:r>
      <w:r>
        <w:rPr>
          <w:noProof/>
        </w:rPr>
        <w:tab/>
      </w:r>
      <w:r>
        <w:rPr>
          <w:noProof/>
        </w:rPr>
        <w:fldChar w:fldCharType="begin"/>
      </w:r>
      <w:r>
        <w:rPr>
          <w:noProof/>
        </w:rPr>
        <w:instrText xml:space="preserve"> PAGEREF _Toc77929828 \h </w:instrText>
      </w:r>
      <w:r>
        <w:rPr>
          <w:noProof/>
        </w:rPr>
      </w:r>
      <w:r>
        <w:rPr>
          <w:noProof/>
        </w:rPr>
        <w:fldChar w:fldCharType="separate"/>
      </w:r>
      <w:r>
        <w:rPr>
          <w:noProof/>
        </w:rPr>
        <w:t>14</w:t>
      </w:r>
      <w:r>
        <w:rPr>
          <w:noProof/>
        </w:rPr>
        <w:fldChar w:fldCharType="end"/>
      </w:r>
    </w:p>
    <w:p w14:paraId="54F1C22D" w14:textId="7970084A" w:rsidR="00EB3474" w:rsidRDefault="00EB3474">
      <w:pPr>
        <w:pStyle w:val="TOC2"/>
        <w:rPr>
          <w:rFonts w:asciiTheme="minorHAnsi" w:eastAsiaTheme="minorEastAsia" w:hAnsiTheme="minorHAnsi" w:cstheme="minorBidi"/>
          <w:noProof/>
          <w:szCs w:val="22"/>
          <w:lang w:val="en-CA" w:eastAsia="en-CA"/>
        </w:rPr>
      </w:pPr>
      <w:r>
        <w:rPr>
          <w:noProof/>
        </w:rPr>
        <w:t>TABLES</w:t>
      </w:r>
      <w:r>
        <w:rPr>
          <w:noProof/>
        </w:rPr>
        <w:tab/>
      </w:r>
      <w:r>
        <w:rPr>
          <w:noProof/>
        </w:rPr>
        <w:fldChar w:fldCharType="begin"/>
      </w:r>
      <w:r>
        <w:rPr>
          <w:noProof/>
        </w:rPr>
        <w:instrText xml:space="preserve"> PAGEREF _Toc77929829 \h </w:instrText>
      </w:r>
      <w:r>
        <w:rPr>
          <w:noProof/>
        </w:rPr>
      </w:r>
      <w:r>
        <w:rPr>
          <w:noProof/>
        </w:rPr>
        <w:fldChar w:fldCharType="separate"/>
      </w:r>
      <w:r>
        <w:rPr>
          <w:noProof/>
        </w:rPr>
        <w:t>18</w:t>
      </w:r>
      <w:r>
        <w:rPr>
          <w:noProof/>
        </w:rPr>
        <w:fldChar w:fldCharType="end"/>
      </w:r>
    </w:p>
    <w:p w14:paraId="59B3237E" w14:textId="609B57D8" w:rsidR="00EB3474" w:rsidRDefault="00EB3474">
      <w:pPr>
        <w:pStyle w:val="TOC2"/>
        <w:rPr>
          <w:rFonts w:asciiTheme="minorHAnsi" w:eastAsiaTheme="minorEastAsia" w:hAnsiTheme="minorHAnsi" w:cstheme="minorBidi"/>
          <w:noProof/>
          <w:szCs w:val="22"/>
          <w:lang w:val="en-CA" w:eastAsia="en-CA"/>
        </w:rPr>
      </w:pPr>
      <w:r>
        <w:rPr>
          <w:noProof/>
        </w:rPr>
        <w:t>FIGURES</w:t>
      </w:r>
      <w:r>
        <w:rPr>
          <w:noProof/>
        </w:rPr>
        <w:tab/>
      </w:r>
      <w:r>
        <w:rPr>
          <w:noProof/>
        </w:rPr>
        <w:fldChar w:fldCharType="begin"/>
      </w:r>
      <w:r>
        <w:rPr>
          <w:noProof/>
        </w:rPr>
        <w:instrText xml:space="preserve"> PAGEREF _Toc77929830 \h </w:instrText>
      </w:r>
      <w:r>
        <w:rPr>
          <w:noProof/>
        </w:rPr>
      </w:r>
      <w:r>
        <w:rPr>
          <w:noProof/>
        </w:rPr>
        <w:fldChar w:fldCharType="separate"/>
      </w:r>
      <w:r>
        <w:rPr>
          <w:noProof/>
        </w:rPr>
        <w:t>28</w:t>
      </w:r>
      <w:r>
        <w:rPr>
          <w:noProof/>
        </w:rPr>
        <w:fldChar w:fldCharType="end"/>
      </w:r>
    </w:p>
    <w:p w14:paraId="4A134203" w14:textId="3E0FD640" w:rsidR="00381066" w:rsidRDefault="00381066" w:rsidP="00381066">
      <w:pPr>
        <w:rPr>
          <w:sz w:val="6"/>
          <w:szCs w:val="6"/>
        </w:rPr>
      </w:pPr>
      <w:r>
        <w:rPr>
          <w:rFonts w:cs="Arial"/>
        </w:rPr>
        <w:fldChar w:fldCharType="end"/>
      </w:r>
    </w:p>
    <w:p w14:paraId="3547BAB1" w14:textId="77777777" w:rsidR="005C1D7F" w:rsidRDefault="005C1D7F" w:rsidP="003A24AF">
      <w:pPr>
        <w:pStyle w:val="Heading2"/>
      </w:pPr>
      <w:bookmarkStart w:id="0" w:name="_Toc347241469"/>
    </w:p>
    <w:p w14:paraId="1922A609" w14:textId="00DA2BFF" w:rsidR="005C1D7F" w:rsidRDefault="005C1D7F" w:rsidP="003A24AF">
      <w:pPr>
        <w:pStyle w:val="Heading2"/>
      </w:pPr>
    </w:p>
    <w:p w14:paraId="4CD68CEF" w14:textId="549F1A94" w:rsidR="005C1D7F" w:rsidRDefault="005C1D7F" w:rsidP="005C1D7F">
      <w:pPr>
        <w:rPr>
          <w:lang w:val="en-CA"/>
        </w:rPr>
      </w:pPr>
    </w:p>
    <w:p w14:paraId="76CB775B" w14:textId="77777777" w:rsidR="005C1D7F" w:rsidRPr="005C1D7F" w:rsidRDefault="005C1D7F" w:rsidP="005C1D7F">
      <w:pPr>
        <w:rPr>
          <w:lang w:val="en-CA"/>
        </w:rPr>
      </w:pPr>
    </w:p>
    <w:p w14:paraId="5FD848BA" w14:textId="581B88F7" w:rsidR="00381066" w:rsidRDefault="00381066" w:rsidP="003A24AF">
      <w:pPr>
        <w:pStyle w:val="Heading2"/>
      </w:pPr>
      <w:bookmarkStart w:id="1" w:name="_Toc77929799"/>
      <w:r>
        <w:lastRenderedPageBreak/>
        <w:t>Abstract</w:t>
      </w:r>
      <w:bookmarkEnd w:id="0"/>
      <w:bookmarkEnd w:id="1"/>
    </w:p>
    <w:p w14:paraId="483B5DCF" w14:textId="55165E8F" w:rsidR="000241AD" w:rsidRDefault="005A08B3" w:rsidP="000241AD">
      <w:pPr>
        <w:pStyle w:val="BodyText"/>
      </w:pPr>
      <w:r>
        <w:t>The 2020</w:t>
      </w:r>
      <w:r w:rsidR="00381066">
        <w:t xml:space="preserve"> assessment of the southern Gulf of St. Lawrence (sGSL) snow crab, </w:t>
      </w:r>
      <w:r w:rsidR="00381066">
        <w:rPr>
          <w:i/>
        </w:rPr>
        <w:t>Chionoecetes opilio</w:t>
      </w:r>
      <w:r w:rsidR="00381066">
        <w:t xml:space="preserve">, stock (Areas 12, 19, 12E and 12F) is presented. Snow crab in the </w:t>
      </w:r>
      <w:r w:rsidR="00F6190A">
        <w:t>sGSL</w:t>
      </w:r>
      <w:r w:rsidR="00381066">
        <w:t xml:space="preserve"> is considered as a single stock unit f</w:t>
      </w:r>
      <w:r>
        <w:t>or assessment purposes. The 2020</w:t>
      </w:r>
      <w:r w:rsidR="00381066">
        <w:t xml:space="preserve"> assessment was conducted as per the recommendations of the Snow Crab Assessment Methods Framework Science Review held in November 2011. </w:t>
      </w:r>
      <w:r w:rsidR="00C33E06">
        <w:t>L</w:t>
      </w:r>
      <w:r w:rsidR="001574A6">
        <w:t xml:space="preserve">andings in the sGSL </w:t>
      </w:r>
      <w:r w:rsidR="00C33E06">
        <w:t xml:space="preserve">in 2020 </w:t>
      </w:r>
      <w:r w:rsidR="001574A6">
        <w:t xml:space="preserve">were </w:t>
      </w:r>
      <w:r w:rsidR="00922B15">
        <w:t>of 28,156</w:t>
      </w:r>
      <w:r w:rsidR="00C33E06">
        <w:t xml:space="preserve"> t</w:t>
      </w:r>
      <w:r w:rsidR="001574A6">
        <w:t xml:space="preserve">. </w:t>
      </w:r>
      <w:r w:rsidR="004C6100">
        <w:t xml:space="preserve">The catch per unit of effort (CPUE) decreased in all zones during the 2020 fishery. </w:t>
      </w:r>
      <w:r w:rsidR="000241AD" w:rsidRPr="000241AD">
        <w:t>Concerns of biomass overestimation were raised during the 2019 assessment and persisted in 2020. Indicators of survey biases were presented with supporting data.</w:t>
      </w:r>
      <w:r w:rsidR="000241AD">
        <w:t xml:space="preserve"> </w:t>
      </w:r>
      <w:r w:rsidR="000241AD" w:rsidRPr="000241AD">
        <w:t>The exploitation rate of the 2020 fishery was estimated at 35.6 % based on the 2019 survey commercial biomass estimate. However, overestimation of the commercial biomass would imply that the exploitation rate during the 2020 fishing season was higher than estimated.</w:t>
      </w:r>
      <w:r w:rsidR="000241AD">
        <w:t xml:space="preserve"> </w:t>
      </w:r>
      <w:r w:rsidR="000241AD" w:rsidRPr="000241AD">
        <w:t>The 2020 commercial biomass was estimated at 77,748 t and composed of 75 % recruitment and 25 % of residual biomass.</w:t>
      </w:r>
      <w:r w:rsidR="000241AD">
        <w:t xml:space="preserve"> </w:t>
      </w:r>
      <w:r w:rsidR="000241AD" w:rsidRPr="000241AD">
        <w:t>Overestimation biases ranged from 30 to 40 % among mature females and sub-legal males. Overestimation bias estimates among commercial crab were estimated at 14 %, though this value was deemed less reliable because of complex fishery-related dynamics. Recurrent overestimations of the commercial biomass would result in exploitation rates exceeding the agreed upon level in the Precautionary Approach harvest decision rules. The risks of biomass indicators falling under the limit and upper stock reference points assuming different levels of overestimation biases were presented. However, no consensus on the level of overestimation bias was reached.</w:t>
      </w:r>
      <w:r w:rsidR="000241AD">
        <w:t xml:space="preserve"> </w:t>
      </w:r>
      <w:r w:rsidR="000241AD" w:rsidRPr="000241AD">
        <w:t>Despite overestimation in the abundance indices, the stock continues to show signs of sustained recruitment and productivity. Overall, the stock is expected to remain in the healthy zone of the Precautionary Approach.</w:t>
      </w:r>
      <w:r w:rsidR="000241AD">
        <w:t xml:space="preserve"> </w:t>
      </w:r>
      <w:r w:rsidR="000241AD" w:rsidRPr="000241AD">
        <w:t>A plan will be developed to address bias and catchability issues for the upcoming surveys and consistency in the indicators used in the stock assessment.</w:t>
      </w:r>
      <w:r w:rsidR="000241AD">
        <w:t xml:space="preserve"> </w:t>
      </w:r>
      <w:r w:rsidR="000241AD" w:rsidRPr="000241AD">
        <w:t>There is continued evidence of warming conditions in the sGSL and the extent to which it could impact snow crab population dynamics and distribution is not well understood.</w:t>
      </w:r>
    </w:p>
    <w:p w14:paraId="23DB0025" w14:textId="56F0AC41" w:rsidR="006E708D" w:rsidRPr="000241AD" w:rsidRDefault="006E708D" w:rsidP="000241AD">
      <w:pPr>
        <w:pStyle w:val="BodyText"/>
      </w:pPr>
      <w:r w:rsidRPr="00F91849">
        <w:rPr>
          <w:highlight w:val="yellow"/>
        </w:rPr>
        <w:t>Science recommendations for the 2021 season were made more precautionary under this added uncertainty.</w:t>
      </w:r>
    </w:p>
    <w:p w14:paraId="2B2DE11E" w14:textId="70F9F638" w:rsidR="00381066" w:rsidRPr="00776772" w:rsidRDefault="00381066" w:rsidP="000241AD">
      <w:pPr>
        <w:pStyle w:val="BodyText"/>
        <w:rPr>
          <w:lang w:val="fr-CA"/>
        </w:rPr>
      </w:pPr>
      <w:r w:rsidRPr="00C87C38">
        <w:rPr>
          <w:lang w:val="fr-CA"/>
        </w:rPr>
        <w:br w:type="page"/>
      </w:r>
      <w:bookmarkStart w:id="2" w:name="_Toc347241470"/>
      <w:bookmarkStart w:id="3" w:name="_Toc31030737"/>
      <w:r w:rsidRPr="00776772">
        <w:rPr>
          <w:lang w:val="fr-CA"/>
        </w:rPr>
        <w:lastRenderedPageBreak/>
        <w:t>Résumé</w:t>
      </w:r>
      <w:bookmarkEnd w:id="2"/>
      <w:bookmarkEnd w:id="3"/>
    </w:p>
    <w:p w14:paraId="740796A8" w14:textId="52315DC9" w:rsidR="000241AD" w:rsidRPr="000241AD" w:rsidRDefault="00D3545B" w:rsidP="000241AD">
      <w:pPr>
        <w:pStyle w:val="BodyText"/>
        <w:rPr>
          <w:lang w:val="fr-CA"/>
        </w:rPr>
      </w:pPr>
      <w:r>
        <w:rPr>
          <w:lang w:val="fr-CA"/>
        </w:rPr>
        <w:t>L’évaluation du</w:t>
      </w:r>
      <w:r w:rsidR="00381066">
        <w:rPr>
          <w:lang w:val="fr-CA"/>
        </w:rPr>
        <w:t xml:space="preserve"> </w:t>
      </w:r>
      <w:r>
        <w:rPr>
          <w:lang w:val="fr-CA"/>
        </w:rPr>
        <w:t>stock de</w:t>
      </w:r>
      <w:r w:rsidR="00381066">
        <w:rPr>
          <w:lang w:val="fr-CA"/>
        </w:rPr>
        <w:t xml:space="preserve"> crabe des neiges, </w:t>
      </w:r>
      <w:r w:rsidR="00381066">
        <w:rPr>
          <w:i/>
          <w:lang w:val="fr-CA"/>
        </w:rPr>
        <w:t>Chionoecetes opilio</w:t>
      </w:r>
      <w:r w:rsidR="00381066">
        <w:rPr>
          <w:lang w:val="fr-CA"/>
        </w:rPr>
        <w:t>, du sud du golfe</w:t>
      </w:r>
      <w:r w:rsidR="00D05A3D">
        <w:rPr>
          <w:lang w:val="fr-CA"/>
        </w:rPr>
        <w:t xml:space="preserve"> du Saint-Laurent (</w:t>
      </w:r>
      <w:proofErr w:type="spellStart"/>
      <w:r w:rsidR="00D05A3D">
        <w:rPr>
          <w:lang w:val="fr-CA"/>
        </w:rPr>
        <w:t>sgSL</w:t>
      </w:r>
      <w:proofErr w:type="spellEnd"/>
      <w:r w:rsidR="00D05A3D">
        <w:rPr>
          <w:lang w:val="fr-CA"/>
        </w:rPr>
        <w:t>) de 2020</w:t>
      </w:r>
      <w:r w:rsidR="00381066">
        <w:rPr>
          <w:lang w:val="fr-CA"/>
        </w:rPr>
        <w:t xml:space="preserve"> est présentée (zones 12, 19 12E et 12F). Le crabe des neiges dans le </w:t>
      </w:r>
      <w:proofErr w:type="spellStart"/>
      <w:r>
        <w:rPr>
          <w:lang w:val="fr-CA"/>
        </w:rPr>
        <w:t>sgSL</w:t>
      </w:r>
      <w:proofErr w:type="spellEnd"/>
      <w:r w:rsidR="00381066">
        <w:rPr>
          <w:lang w:val="fr-CA"/>
        </w:rPr>
        <w:t xml:space="preserve"> est considéré comme une seule unité de stock aux fins d’</w:t>
      </w:r>
      <w:r w:rsidR="00D05A3D">
        <w:rPr>
          <w:lang w:val="fr-CA"/>
        </w:rPr>
        <w:t>évaluation. L’évaluation de 2020</w:t>
      </w:r>
      <w:r w:rsidR="00381066">
        <w:rPr>
          <w:lang w:val="fr-CA"/>
        </w:rPr>
        <w:t xml:space="preserve"> a été effectuée selon les recommandations suite à l’examen cadre des méthodes d'évaluation du stock de crabe des neiges dans le </w:t>
      </w:r>
      <w:proofErr w:type="spellStart"/>
      <w:r w:rsidR="00381066">
        <w:rPr>
          <w:lang w:val="fr-CA"/>
        </w:rPr>
        <w:t>sgSL</w:t>
      </w:r>
      <w:proofErr w:type="spellEnd"/>
      <w:r w:rsidR="00381066">
        <w:rPr>
          <w:lang w:val="fr-CA"/>
        </w:rPr>
        <w:t xml:space="preserve"> tenu en novembre 2011. </w:t>
      </w:r>
      <w:r w:rsidR="004C6100">
        <w:rPr>
          <w:lang w:val="fr-CA"/>
        </w:rPr>
        <w:t xml:space="preserve">Les débarquements dans le </w:t>
      </w:r>
      <w:proofErr w:type="spellStart"/>
      <w:r w:rsidR="004C6100">
        <w:rPr>
          <w:lang w:val="fr-CA"/>
        </w:rPr>
        <w:t>sgSL</w:t>
      </w:r>
      <w:proofErr w:type="spellEnd"/>
      <w:r w:rsidR="004C6100">
        <w:rPr>
          <w:lang w:val="fr-CA"/>
        </w:rPr>
        <w:t xml:space="preserve"> </w:t>
      </w:r>
      <w:r w:rsidR="00C33E06">
        <w:rPr>
          <w:lang w:val="fr-CA"/>
        </w:rPr>
        <w:t xml:space="preserve">en 2020 </w:t>
      </w:r>
      <w:r w:rsidR="00922B15">
        <w:rPr>
          <w:lang w:val="fr-CA"/>
        </w:rPr>
        <w:t>ont atteint 28 156</w:t>
      </w:r>
      <w:r w:rsidR="004C6100">
        <w:rPr>
          <w:lang w:val="fr-CA"/>
        </w:rPr>
        <w:t xml:space="preserve"> t. Les captures par unité d’effort (CPUE) ont diminué dans toutes les zones lors de la pêche de 2020. </w:t>
      </w:r>
      <w:r w:rsidR="000241AD" w:rsidRPr="000241AD">
        <w:rPr>
          <w:lang w:val="fr-CA"/>
        </w:rPr>
        <w:t>Des inquiétudes concernant la surestimation de la biomasse ont été soulevées lors de l’évaluation de 2019 et ont persisté en 2020. Les biais des indicateurs du relevé ont été présentés avec des données.</w:t>
      </w:r>
      <w:r w:rsidR="000241AD">
        <w:rPr>
          <w:lang w:val="fr-CA"/>
        </w:rPr>
        <w:t xml:space="preserve"> </w:t>
      </w:r>
      <w:r w:rsidR="000241AD" w:rsidRPr="000241AD">
        <w:rPr>
          <w:lang w:val="fr-CA"/>
        </w:rPr>
        <w:t>Le taux d’exploitation de la pêche de 2020 a été estimé à 35,6 % d’après l’estimation de la biomasse commerciale dans le relevé de 2019. Cependant, une surestimation signifierait que le taux d’exploitation est plus élevé que celui estimé.</w:t>
      </w:r>
      <w:r w:rsidR="000241AD">
        <w:rPr>
          <w:lang w:val="fr-CA"/>
        </w:rPr>
        <w:t xml:space="preserve"> </w:t>
      </w:r>
      <w:r w:rsidR="000241AD" w:rsidRPr="000241AD">
        <w:rPr>
          <w:lang w:val="fr-CA"/>
        </w:rPr>
        <w:t>La biomasse commerciale de 2020 a été estimée à 77 748 t et était composée de 75 % de recrutement et de 25 % de biomasse résiduelle.</w:t>
      </w:r>
      <w:r w:rsidR="000241AD">
        <w:rPr>
          <w:lang w:val="fr-CA"/>
        </w:rPr>
        <w:t xml:space="preserve"> </w:t>
      </w:r>
      <w:r w:rsidR="000241AD" w:rsidRPr="000241AD">
        <w:rPr>
          <w:lang w:val="fr-CA"/>
        </w:rPr>
        <w:t xml:space="preserve">Les biais de surestimation allaient de 30 à 40 % chez les femelles adultes et les mâles de taille inférieure à la taille légale. Le biais de surestimation chez les crabes de taille </w:t>
      </w:r>
      <w:proofErr w:type="spellStart"/>
      <w:r w:rsidR="000241AD" w:rsidRPr="000241AD">
        <w:rPr>
          <w:lang w:val="fr-CA"/>
        </w:rPr>
        <w:t>réglementaire</w:t>
      </w:r>
      <w:proofErr w:type="spellEnd"/>
      <w:r w:rsidR="000241AD" w:rsidRPr="000241AD">
        <w:rPr>
          <w:lang w:val="fr-CA"/>
        </w:rPr>
        <w:t xml:space="preserve"> a été estimé à 14 %, bien que cette valeur ait été jugée moins fiable en raison de la dynamique complexe de la pêche. </w:t>
      </w:r>
      <w:r w:rsidR="000241AD">
        <w:rPr>
          <w:lang w:val="fr-CA"/>
        </w:rPr>
        <w:t xml:space="preserve"> </w:t>
      </w:r>
      <w:r w:rsidR="000241AD" w:rsidRPr="000241AD">
        <w:rPr>
          <w:lang w:val="fr-CA"/>
        </w:rPr>
        <w:t xml:space="preserve">Des surestimations récurrentes de la biomasse commerciale </w:t>
      </w:r>
      <w:proofErr w:type="spellStart"/>
      <w:r w:rsidR="000241AD" w:rsidRPr="000241AD">
        <w:rPr>
          <w:lang w:val="fr-CA"/>
        </w:rPr>
        <w:t>entraîneraient</w:t>
      </w:r>
      <w:proofErr w:type="spellEnd"/>
      <w:r w:rsidR="000241AD" w:rsidRPr="000241AD">
        <w:rPr>
          <w:lang w:val="fr-CA"/>
        </w:rPr>
        <w:t xml:space="preserve"> des taux d’exploitation dépassant le niveau convenu dans les règles de décision sur les prises selon l’approche de précaution.</w:t>
      </w:r>
      <w:r w:rsidR="000241AD">
        <w:rPr>
          <w:lang w:val="fr-CA"/>
        </w:rPr>
        <w:t xml:space="preserve"> </w:t>
      </w:r>
      <w:r w:rsidR="000241AD" w:rsidRPr="000241AD">
        <w:rPr>
          <w:lang w:val="fr-CA"/>
        </w:rPr>
        <w:t>Les risques que les indicateurs de la biomasse tombent sous les points de référence limite et supérieur du stock en supposant différents niveaux de biais de surestimation ont été présentés. Cependant, aucun consensus sur un niveau de biais de surestimation n’a été atteint.</w:t>
      </w:r>
      <w:r w:rsidR="000241AD">
        <w:rPr>
          <w:lang w:val="fr-CA"/>
        </w:rPr>
        <w:t xml:space="preserve"> </w:t>
      </w:r>
      <w:r w:rsidR="000241AD" w:rsidRPr="000241AD">
        <w:rPr>
          <w:lang w:val="fr-CA"/>
        </w:rPr>
        <w:t>Malgré la surestimation des indices de l’abondance, le stock affiche encore des signes de recrutement et de productivité soutenus. Dans l’ensemble, le stock devrait demeurer dans la zone saine du Cadre de l’approche de précaution.</w:t>
      </w:r>
      <w:r w:rsidR="000241AD">
        <w:rPr>
          <w:lang w:val="fr-CA"/>
        </w:rPr>
        <w:t xml:space="preserve"> </w:t>
      </w:r>
      <w:r w:rsidR="000241AD" w:rsidRPr="000241AD">
        <w:rPr>
          <w:lang w:val="fr-CA"/>
        </w:rPr>
        <w:t xml:space="preserve">Un plan sera élaboré afin de traiter les questions de biais et de </w:t>
      </w:r>
      <w:proofErr w:type="spellStart"/>
      <w:r w:rsidR="000241AD" w:rsidRPr="000241AD">
        <w:rPr>
          <w:lang w:val="fr-CA"/>
        </w:rPr>
        <w:t>capturabilité</w:t>
      </w:r>
      <w:proofErr w:type="spellEnd"/>
      <w:r w:rsidR="000241AD" w:rsidRPr="000241AD">
        <w:rPr>
          <w:lang w:val="fr-CA"/>
        </w:rPr>
        <w:t xml:space="preserve"> pour les prochains relevés et la cohérence des indicateurs utilisés dans l’évaluation du stock.</w:t>
      </w:r>
      <w:r w:rsidR="000241AD">
        <w:rPr>
          <w:lang w:val="fr-CA"/>
        </w:rPr>
        <w:t xml:space="preserve"> </w:t>
      </w:r>
      <w:r w:rsidR="000241AD" w:rsidRPr="000241AD">
        <w:rPr>
          <w:lang w:val="fr-CA"/>
        </w:rPr>
        <w:t>Il existe des preuves continues des conditions de réchauffement dans le sud du golfe du Saint-Laurent et on ne comprend pas encore bien dans quelle mesure elles pourraient se répercuter sur la dynamique et la répartition des populations de crabe des neiges.</w:t>
      </w:r>
    </w:p>
    <w:p w14:paraId="1A22131E" w14:textId="76CFACC4" w:rsidR="008515B8" w:rsidRPr="008515B8" w:rsidRDefault="008515B8" w:rsidP="008515B8">
      <w:pPr>
        <w:pStyle w:val="BodyText"/>
        <w:rPr>
          <w:lang w:val="fr-CA"/>
        </w:rPr>
      </w:pPr>
    </w:p>
    <w:p w14:paraId="284429DC" w14:textId="77777777" w:rsidR="00381066" w:rsidRDefault="008515B8" w:rsidP="00381066">
      <w:pPr>
        <w:pStyle w:val="BodyText"/>
        <w:rPr>
          <w:lang w:val="fr-CA"/>
        </w:rPr>
      </w:pPr>
      <w:r>
        <w:rPr>
          <w:lang w:val="fr-CA"/>
        </w:rPr>
        <w:t xml:space="preserve">  </w:t>
      </w:r>
    </w:p>
    <w:p w14:paraId="5A06AD18" w14:textId="77777777" w:rsidR="008515B8" w:rsidRPr="008515B8" w:rsidRDefault="008515B8" w:rsidP="00381066">
      <w:pPr>
        <w:pStyle w:val="BodyText"/>
        <w:rPr>
          <w:lang w:val="fr-CA"/>
        </w:rPr>
        <w:sectPr w:rsidR="008515B8" w:rsidRPr="008515B8" w:rsidSect="00F74D2B">
          <w:headerReference w:type="even" r:id="rId19"/>
          <w:headerReference w:type="default" r:id="rId20"/>
          <w:footerReference w:type="default" r:id="rId21"/>
          <w:headerReference w:type="first" r:id="rId22"/>
          <w:pgSz w:w="12240" w:h="15840"/>
          <w:pgMar w:top="1440" w:right="1440" w:bottom="1440" w:left="1440" w:header="720" w:footer="619" w:gutter="0"/>
          <w:lnNumType w:countBy="1" w:restart="continuous"/>
          <w:pgNumType w:fmt="lowerRoman" w:start="3"/>
          <w:cols w:space="720"/>
        </w:sectPr>
      </w:pPr>
    </w:p>
    <w:p w14:paraId="620451BC" w14:textId="77777777" w:rsidR="00636FBF" w:rsidRPr="00194512" w:rsidRDefault="00636FBF" w:rsidP="00636FBF">
      <w:pPr>
        <w:pStyle w:val="Heading2"/>
      </w:pPr>
      <w:bookmarkStart w:id="4" w:name="_Toc31030748"/>
      <w:bookmarkStart w:id="5" w:name="_Toc77929811"/>
      <w:bookmarkStart w:id="6" w:name="_Toc31030738"/>
      <w:bookmarkStart w:id="7" w:name="_Toc77929800"/>
      <w:r w:rsidRPr="00194512">
        <w:lastRenderedPageBreak/>
        <w:t>1.0. INTRODUCTION</w:t>
      </w:r>
      <w:bookmarkEnd w:id="6"/>
      <w:bookmarkEnd w:id="7"/>
    </w:p>
    <w:p w14:paraId="5AC09035" w14:textId="7E0AAFFF" w:rsidR="00636FBF" w:rsidRDefault="00636FBF" w:rsidP="00636FBF">
      <w:pPr>
        <w:pStyle w:val="BodyText"/>
      </w:pPr>
      <w:r w:rsidRPr="0057211B">
        <w:rPr>
          <w:highlight w:val="yellow"/>
        </w:rPr>
        <w:t xml:space="preserve">The snow crab, </w:t>
      </w:r>
      <w:r w:rsidRPr="0057211B">
        <w:rPr>
          <w:i/>
          <w:highlight w:val="yellow"/>
        </w:rPr>
        <w:t>Chionoecetes opilio</w:t>
      </w:r>
      <w:r w:rsidRPr="0057211B">
        <w:rPr>
          <w:highlight w:val="yellow"/>
        </w:rPr>
        <w:t>, is a common cold-water species found in many northern regions from Greenland, northern Europe, northern Russia, the Sea of Japan, the Bering Sea, and eastern Canada. Eastern Canadian snow crab populations are found off the coast of Nova Scotia and western Cape Breton, around the coasts of Newfoundland, as well as the northern and southern portions of the of the Gulf of Saint-Lawrence.</w:t>
      </w:r>
      <w:r>
        <w:t xml:space="preserve"> </w:t>
      </w:r>
    </w:p>
    <w:p w14:paraId="28692536" w14:textId="76B57B6C" w:rsidR="00636FBF" w:rsidRDefault="00636FBF" w:rsidP="00636FBF">
      <w:pPr>
        <w:pStyle w:val="BodyText"/>
      </w:pPr>
      <w:proofErr w:type="gramStart"/>
      <w:r>
        <w:t xml:space="preserve">The </w:t>
      </w:r>
      <w:r w:rsidRPr="00194512">
        <w:t>southern Gulf of St. Lawrence (sGSL)</w:t>
      </w:r>
      <w:r>
        <w:t xml:space="preserve"> snow crab population is naturally bounded by warm coastal temperatures</w:t>
      </w:r>
      <w:proofErr w:type="gramEnd"/>
      <w:r>
        <w:t xml:space="preserve"> to the southwest, and by warm deep waters of the Laurentian channel to the northeast, residing within an area of cold intermediate water layer during the summer and fall seasons. Since its beginnings in</w:t>
      </w:r>
      <w:r w:rsidRPr="00194512">
        <w:t xml:space="preserve"> the mid-1960</w:t>
      </w:r>
      <w:r>
        <w:t xml:space="preserve">s, the snow crab fishery in the sGSL has grown to be a </w:t>
      </w:r>
      <w:r w:rsidRPr="00194512">
        <w:t>commercially</w:t>
      </w:r>
      <w:r>
        <w:t xml:space="preserve"> important fishery with annual landings generally in excess of 20,000 t. </w:t>
      </w:r>
    </w:p>
    <w:p w14:paraId="4DE42451" w14:textId="11657A0E" w:rsidR="00FC5BC8" w:rsidRDefault="00FC5BC8" w:rsidP="00636FBF">
      <w:pPr>
        <w:pStyle w:val="BodyText"/>
      </w:pPr>
      <w:r>
        <w:t xml:space="preserve">The snow crab population in the sGSL can be considered as a single stock unit, though there are </w:t>
      </w:r>
      <w:r w:rsidRPr="007F5A84">
        <w:t xml:space="preserve">limited </w:t>
      </w:r>
      <w:r>
        <w:t xml:space="preserve">exchanges with northern snow crab populations </w:t>
      </w:r>
      <w:ins w:id="8" w:author="Ｍｉｋｉｏ Ｍｏｒｉｙａｓｕ" w:date="2021-08-18T18:48:00Z">
        <w:r>
          <w:t>(</w:t>
        </w:r>
      </w:ins>
      <w:r>
        <w:t>Quebec</w:t>
      </w:r>
      <w:ins w:id="9" w:author="Ｍｉｋｉｏ Ｍｏｒｉｙａｓｕ" w:date="2021-08-18T18:48:00Z">
        <w:r>
          <w:t>)</w:t>
        </w:r>
      </w:ins>
      <w:r>
        <w:t>, and southeastern (western Cape Breton</w:t>
      </w:r>
      <w:r w:rsidRPr="007F5A84">
        <w:t xml:space="preserve"> (</w:t>
      </w:r>
      <w:proofErr w:type="spellStart"/>
      <w:ins w:id="10" w:author="Ｍｉｋｉｏ Ｍｏｒｉｙａｓｕ" w:date="2021-08-18T18:49:00Z">
        <w:r>
          <w:t>Biron</w:t>
        </w:r>
        <w:proofErr w:type="spellEnd"/>
        <w:r>
          <w:t xml:space="preserve"> et al</w:t>
        </w:r>
      </w:ins>
      <w:ins w:id="11" w:author="Ｍｉｋｉｏ Ｍｏｒｉｙａｓｕ" w:date="2021-08-18T18:50:00Z">
        <w:r>
          <w:t>., 200X</w:t>
        </w:r>
      </w:ins>
      <w:r w:rsidRPr="007F5A84">
        <w:t xml:space="preserve">), </w:t>
      </w:r>
      <w:r>
        <w:t xml:space="preserve">through some </w:t>
      </w:r>
      <w:r w:rsidRPr="007F5A84">
        <w:t xml:space="preserve">free-floating larval inputs </w:t>
      </w:r>
      <w:r>
        <w:t xml:space="preserve">may arise </w:t>
      </w:r>
      <w:r w:rsidRPr="007F5A84">
        <w:t xml:space="preserve">from the </w:t>
      </w:r>
      <w:r>
        <w:t>Quebec</w:t>
      </w:r>
      <w:ins w:id="12" w:author="Ｍｉｋｉｏ Ｍｏｒｉｙａｓｕ" w:date="2021-08-18T18:50:00Z">
        <w:r w:rsidRPr="007F5A84">
          <w:t xml:space="preserve"> </w:t>
        </w:r>
      </w:ins>
      <w:r w:rsidRPr="007F5A84">
        <w:t xml:space="preserve">population </w:t>
      </w:r>
      <w:r>
        <w:t xml:space="preserve">to the north </w:t>
      </w:r>
      <w:r>
        <w:rPr>
          <w:highlight w:val="yellow"/>
        </w:rPr>
        <w:t>(ref)</w:t>
      </w:r>
      <w:r w:rsidRPr="008E72FC">
        <w:rPr>
          <w:highlight w:val="yellow"/>
        </w:rPr>
        <w:t>.</w:t>
      </w:r>
      <w:r>
        <w:t xml:space="preserve"> </w:t>
      </w:r>
    </w:p>
    <w:p w14:paraId="64C547EE" w14:textId="77777777" w:rsidR="00636FBF" w:rsidRDefault="00636FBF" w:rsidP="00636FBF">
      <w:pPr>
        <w:pStyle w:val="Heading2"/>
      </w:pPr>
      <w:r>
        <w:t>1.1</w:t>
      </w:r>
      <w:r w:rsidRPr="00194512">
        <w:t xml:space="preserve">. </w:t>
      </w:r>
      <w:r>
        <w:t>MANAGEMENT OF THE FISHERY</w:t>
      </w:r>
    </w:p>
    <w:p w14:paraId="7F6561F4" w14:textId="77777777" w:rsidR="00636FBF" w:rsidRDefault="00636FBF" w:rsidP="00636FBF">
      <w:pPr>
        <w:pStyle w:val="BodyText"/>
      </w:pPr>
      <w:r>
        <w:t xml:space="preserve">Management of the snow crab fishery is based on annually set quotas (attributed by management Area and distributed among license holders) and effort controls (number of licenses, trap allocations, trap dimensions, and seasons). Landing of female snow crab is prohibited and only large hard-shelled males with a </w:t>
      </w:r>
      <w:ins w:id="13" w:author="Ｍｉｋｉｏ Ｍｏｒｉｙａｓｕ" w:date="2021-08-18T18:12:00Z">
        <w:r>
          <w:t xml:space="preserve">minimum </w:t>
        </w:r>
      </w:ins>
      <w:r>
        <w:t xml:space="preserve">carapace width (CW) of 95mm are commercially exploited. </w:t>
      </w:r>
    </w:p>
    <w:p w14:paraId="6F6BCE71" w14:textId="77777777" w:rsidR="00636FBF" w:rsidRDefault="00636FBF" w:rsidP="00636FBF">
      <w:pPr>
        <w:pStyle w:val="BodyText"/>
      </w:pPr>
      <w:r>
        <w:t xml:space="preserve">There are currently four management </w:t>
      </w:r>
      <w:ins w:id="14" w:author="Ｍｉｋｉｏ Ｍｏｒｉｙａｓｕ" w:date="2021-08-18T18:15:00Z">
        <w:r>
          <w:t>area</w:t>
        </w:r>
      </w:ins>
      <w:r>
        <w:t>s</w:t>
      </w:r>
      <w:ins w:id="15" w:author="Ｍｉｋｉｏ Ｍｏｒｉｙａｓｕ" w:date="2021-08-18T18:14:00Z">
        <w:r>
          <w:t xml:space="preserve"> </w:t>
        </w:r>
      </w:ins>
      <w:r>
        <w:t xml:space="preserve">in the sGSL, named 12, 19, 12E and 12F (Fig. 1), with Area 12 being </w:t>
      </w:r>
      <w:ins w:id="16" w:author="Ｍｉｋｉｏ Ｍｏｒｉｙａｓｕ" w:date="2021-08-18T18:13:00Z">
        <w:r>
          <w:t xml:space="preserve">the </w:t>
        </w:r>
      </w:ins>
      <w:r>
        <w:t>large</w:t>
      </w:r>
      <w:ins w:id="17" w:author="Ｍｉｋｉｏ Ｍｏｒｉｙａｓｕ" w:date="2021-08-18T18:13:00Z">
        <w:r>
          <w:t>st</w:t>
        </w:r>
      </w:ins>
      <w:r>
        <w:t xml:space="preserve"> in terms of area, number of participants, and landings. Boundary definitions for the Area bounds were not based on biological considerations (</w:t>
      </w:r>
      <w:proofErr w:type="spellStart"/>
      <w:r>
        <w:t>Chiasson</w:t>
      </w:r>
      <w:proofErr w:type="spellEnd"/>
      <w:r>
        <w:t xml:space="preserve"> and Hébert 1990; Hébert et al. 2008; DFO 2009). The fishing season in Areas 12, 12E and 12F generally starts as soon as the sGSL is clear of ice in late April to early May and until mid-July or when the Area quota is caught. In Area 19, the fishing season starts in July and ends in mid-September or when the quota is caught. The number of traps per license varies by harvester group and management</w:t>
      </w:r>
      <w:ins w:id="18" w:author="Ｍｉｋｉｏ Ｍｏｒｉｙａｓｕ" w:date="2021-08-18T18:14:00Z">
        <w:r>
          <w:t xml:space="preserve"> </w:t>
        </w:r>
      </w:ins>
      <w:ins w:id="19" w:author="Ｍｉｋｉｏ Ｍｏｒｉｙａｓｕ" w:date="2021-08-18T18:15:00Z">
        <w:r>
          <w:t>area</w:t>
        </w:r>
      </w:ins>
      <w:r>
        <w:t xml:space="preserve">. </w:t>
      </w:r>
    </w:p>
    <w:p w14:paraId="15DBA82F" w14:textId="77777777" w:rsidR="00636FBF" w:rsidRDefault="00636FBF" w:rsidP="00636FBF">
      <w:pPr>
        <w:pStyle w:val="BodyText"/>
      </w:pPr>
      <w:r>
        <w:t>The</w:t>
      </w:r>
      <w:r w:rsidRPr="000F1687">
        <w:t xml:space="preserve"> </w:t>
      </w:r>
      <w:r>
        <w:t>fishery is subject to two types of local area-closures during the fishing season. The first type arises from the application of a soft-</w:t>
      </w:r>
      <w:ins w:id="20" w:author="Ｍｉｋｉｏ Ｍｏｒｉｙａｓｕ" w:date="2021-08-18T18:15:00Z">
        <w:r>
          <w:t>/</w:t>
        </w:r>
      </w:ins>
      <w:r>
        <w:t xml:space="preserve">white-crab protocol, that aims to limit the quantity of vulnerable newly-molted crab occurring in at-sea catches, as they represent future recruits to the fishery. The second type aims to minimize entanglement risks </w:t>
      </w:r>
      <w:ins w:id="21" w:author="Ｍｉｋｉｏ Ｍｏｒｉｙａｓｕ" w:date="2021-08-18T18:25:00Z">
        <w:r>
          <w:t xml:space="preserve">of </w:t>
        </w:r>
      </w:ins>
      <w:r>
        <w:t xml:space="preserve">Northern Atlantic Right Whales </w:t>
      </w:r>
      <w:ins w:id="22" w:author="Ｍｉｋｉｏ Ｍｏｒｉｙａｓｕ" w:date="2021-08-18T18:26:00Z">
        <w:r>
          <w:t xml:space="preserve">with </w:t>
        </w:r>
      </w:ins>
      <w:r>
        <w:t xml:space="preserve">fishing gear, which has been an ongoing concern since 2017, resulting in significant displacements in fleet fishing effort.  </w:t>
      </w:r>
    </w:p>
    <w:p w14:paraId="26CFD28A" w14:textId="77777777" w:rsidR="00636FBF" w:rsidRDefault="00636FBF" w:rsidP="00636FBF">
      <w:pPr>
        <w:pStyle w:val="Heading2"/>
      </w:pPr>
      <w:r>
        <w:t>1.2</w:t>
      </w:r>
      <w:r w:rsidRPr="00194512">
        <w:t xml:space="preserve">. </w:t>
      </w:r>
      <w:r>
        <w:t>SURVEY CATCHABILITY ISSUES in 2019 &amp; 2020</w:t>
      </w:r>
    </w:p>
    <w:p w14:paraId="0DCCCC35" w14:textId="16D376AA" w:rsidR="00636FBF" w:rsidRDefault="00636FBF" w:rsidP="00636FBF">
      <w:pPr>
        <w:pStyle w:val="BodyText"/>
      </w:pPr>
      <w:r>
        <w:t>Stock status for sGSL snow crab is determined using fishery-independent stock indices from a post-fishery bottom trawl survey that is conducted each year. To be reliable, survey i</w:t>
      </w:r>
      <w:r w:rsidR="00AF5AF4">
        <w:t>ndices must</w:t>
      </w:r>
      <w:r w:rsidR="00176CD3">
        <w:t xml:space="preserve"> be able to reliably</w:t>
      </w:r>
      <w:r>
        <w:t xml:space="preserve"> </w:t>
      </w:r>
      <w:r w:rsidR="00AF5AF4">
        <w:t xml:space="preserve">track </w:t>
      </w:r>
      <w:r>
        <w:t xml:space="preserve">population </w:t>
      </w:r>
      <w:r w:rsidR="00176CD3">
        <w:t xml:space="preserve">as it </w:t>
      </w:r>
      <w:r>
        <w:t>changes</w:t>
      </w:r>
      <w:r w:rsidR="00176CD3">
        <w:t xml:space="preserve"> through time</w:t>
      </w:r>
      <w:r>
        <w:t xml:space="preserve">. </w:t>
      </w:r>
    </w:p>
    <w:p w14:paraId="04C2B917" w14:textId="447ABFBA" w:rsidR="00636FBF" w:rsidRDefault="00636FBF" w:rsidP="00636FBF">
      <w:pPr>
        <w:pStyle w:val="BodyText"/>
      </w:pPr>
      <w:r>
        <w:t>However, the reliability of stock indices in 2019 and 2020 were cast into doubt, owing to an apparent increase in survey catchability, coinciding with a change in survey vessel. Specifically, survey catches among su</w:t>
      </w:r>
      <w:r w:rsidR="00F91849">
        <w:t>b-legal male crab (from 34 to 94</w:t>
      </w:r>
      <w:r>
        <w:t xml:space="preserve"> mm CW) and mature female crab increased by 30-40% with respect to 2018. These increases could not be explained by natural processes such as recruitment, migration or mortality, </w:t>
      </w:r>
      <w:ins w:id="23" w:author="Ｍｉｋｉｏ Ｍｏｒｉｙａｓｕ" w:date="2021-08-18T18:34:00Z">
        <w:r>
          <w:t xml:space="preserve">but </w:t>
        </w:r>
      </w:ins>
      <w:r w:rsidR="00F91849">
        <w:t xml:space="preserve">rather </w:t>
      </w:r>
      <w:r>
        <w:t xml:space="preserve">pointed towards an increase in survey catchability as a likely cause. </w:t>
      </w:r>
    </w:p>
    <w:p w14:paraId="352A9354" w14:textId="33BBF295" w:rsidR="00540E63" w:rsidRDefault="00636FBF" w:rsidP="00636FBF">
      <w:pPr>
        <w:pStyle w:val="BodyText"/>
      </w:pPr>
      <w:r>
        <w:t xml:space="preserve">This issue has led to questions regarding the long-held assumption of perfect and constant catchability among </w:t>
      </w:r>
      <w:r w:rsidR="00F91849">
        <w:t>legal-sized male crab over the time series, specifically</w:t>
      </w:r>
      <w:r>
        <w:t xml:space="preserve"> that the 2019 and 2020 commercial abundance and biomass estimates</w:t>
      </w:r>
      <w:r w:rsidRPr="00C667B4">
        <w:t xml:space="preserve"> may not </w:t>
      </w:r>
      <w:r>
        <w:t>be accurate</w:t>
      </w:r>
      <w:r w:rsidRPr="00C667B4">
        <w:t xml:space="preserve"> reflect</w:t>
      </w:r>
      <w:r>
        <w:t>ions</w:t>
      </w:r>
      <w:r w:rsidRPr="00C667B4">
        <w:t xml:space="preserve"> </w:t>
      </w:r>
      <w:r>
        <w:t xml:space="preserve">of true commercial </w:t>
      </w:r>
      <w:r w:rsidRPr="00C667B4">
        <w:t>stock size</w:t>
      </w:r>
      <w:r>
        <w:t xml:space="preserve">. This </w:t>
      </w:r>
      <w:r>
        <w:lastRenderedPageBreak/>
        <w:t xml:space="preserve">uncertainty has undermined our ability to assess sGSL snow crab stock status for the 2020 and upcoming 2021 fishing seasons. </w:t>
      </w:r>
    </w:p>
    <w:p w14:paraId="6424292F" w14:textId="77777777" w:rsidR="00636FBF" w:rsidRDefault="00636FBF" w:rsidP="00636FBF">
      <w:pPr>
        <w:pStyle w:val="Heading2"/>
      </w:pPr>
      <w:bookmarkStart w:id="24" w:name="_Toc77929802"/>
      <w:r>
        <w:t>3.0. METHODS</w:t>
      </w:r>
      <w:bookmarkEnd w:id="24"/>
    </w:p>
    <w:p w14:paraId="5A4CEAF5" w14:textId="77777777" w:rsidR="00636FBF" w:rsidRPr="00CD407B" w:rsidRDefault="00636FBF" w:rsidP="00636FBF">
      <w:pPr>
        <w:pStyle w:val="Heading2"/>
      </w:pPr>
      <w:bookmarkStart w:id="25" w:name="_Toc77929803"/>
      <w:r>
        <w:t>3</w:t>
      </w:r>
      <w:r w:rsidRPr="00CD407B">
        <w:t xml:space="preserve">.1. </w:t>
      </w:r>
      <w:r>
        <w:t>OBSERVER AT-SEA</w:t>
      </w:r>
      <w:r w:rsidRPr="00CD407B">
        <w:t xml:space="preserve"> MONITORING</w:t>
      </w:r>
      <w:bookmarkEnd w:id="25"/>
    </w:p>
    <w:p w14:paraId="53DE8EA5" w14:textId="74E3374E" w:rsidR="00636FBF" w:rsidRPr="006F40DD" w:rsidRDefault="00636FBF" w:rsidP="00636FBF">
      <w:pPr>
        <w:rPr>
          <w:lang w:val="en-CA"/>
        </w:rPr>
      </w:pPr>
      <w:r>
        <w:rPr>
          <w:lang w:val="en-CA"/>
        </w:rPr>
        <w:t xml:space="preserve">Under Covid-19 restrictions, no at-sea observers were deployed aboard snow crab vessels in areas 12, 12E and 12F during the </w:t>
      </w:r>
      <w:proofErr w:type="gramStart"/>
      <w:r>
        <w:rPr>
          <w:lang w:val="en-CA"/>
        </w:rPr>
        <w:t>2020 fishing</w:t>
      </w:r>
      <w:proofErr w:type="gramEnd"/>
      <w:r>
        <w:rPr>
          <w:lang w:val="en-CA"/>
        </w:rPr>
        <w:t xml:space="preserve"> season. </w:t>
      </w:r>
      <w:r w:rsidR="006E708D">
        <w:rPr>
          <w:lang w:val="en-CA"/>
        </w:rPr>
        <w:t>Though some data were gathered in Area 19, these were not analyzed.</w:t>
      </w:r>
    </w:p>
    <w:p w14:paraId="1C134163" w14:textId="77777777" w:rsidR="00636FBF" w:rsidRPr="00CD407B" w:rsidRDefault="00636FBF" w:rsidP="00636FBF">
      <w:pPr>
        <w:pStyle w:val="Heading2"/>
      </w:pPr>
      <w:bookmarkStart w:id="26" w:name="_Toc513621207"/>
      <w:bookmarkStart w:id="27" w:name="_Toc77929804"/>
      <w:r>
        <w:t>3</w:t>
      </w:r>
      <w:r w:rsidRPr="00CD407B">
        <w:t>.</w:t>
      </w:r>
      <w:r>
        <w:t>2</w:t>
      </w:r>
      <w:r w:rsidRPr="00CD407B">
        <w:t>. LOGBOOKS AND LANDING MONITORING</w:t>
      </w:r>
      <w:bookmarkEnd w:id="26"/>
      <w:bookmarkEnd w:id="27"/>
    </w:p>
    <w:p w14:paraId="29C02698" w14:textId="22CEB68E" w:rsidR="00636FBF" w:rsidRPr="00CD407B" w:rsidRDefault="00636FBF" w:rsidP="00636FBF">
      <w:pPr>
        <w:spacing w:after="120"/>
      </w:pPr>
      <w:commentRangeStart w:id="28"/>
      <w:r w:rsidRPr="00CD407B">
        <w:t>Raw</w:t>
      </w:r>
      <w:commentRangeEnd w:id="28"/>
      <w:r w:rsidR="00540E63">
        <w:rPr>
          <w:rStyle w:val="CommentReference"/>
        </w:rPr>
        <w:commentReference w:id="28"/>
      </w:r>
      <w:r w:rsidRPr="00CD407B">
        <w:t xml:space="preserve"> data on catches and fishing effort were obtained from mandatory logbooks and the quota monitoring report, which is based on dockside monitoring of landings. The data were compiled by the Statistics Divisions of the Quebec and Gulf Regions of </w:t>
      </w:r>
      <w:r w:rsidR="006E708D">
        <w:t>t</w:t>
      </w:r>
      <w:r w:rsidRPr="00CD407B">
        <w:t>he Department of Fisheries and Oceans (DFO), and verified by Science Gulf Region.</w:t>
      </w:r>
      <w:r>
        <w:t xml:space="preserve"> Information on revised quotas, allocation shares, trap allocations and opening dates for the fishery per area were obtained from DFO Fishery Aquaculture and Management sector.</w:t>
      </w:r>
    </w:p>
    <w:p w14:paraId="4B954E77" w14:textId="77777777" w:rsidR="00636FBF" w:rsidRDefault="00636FBF" w:rsidP="00636FBF">
      <w:r w:rsidRPr="00CD407B">
        <w:t>The geographic distribution of fishing effort is presented as the total number</w:t>
      </w:r>
      <w:r>
        <w:t xml:space="preserve"> of trap hauls within each 10’x10’ </w:t>
      </w:r>
      <w:r w:rsidRPr="00CD407B">
        <w:t>latitude-longitude grid</w:t>
      </w:r>
      <w:r>
        <w:t>, with f</w:t>
      </w:r>
      <w:r w:rsidRPr="00CD407B">
        <w:t xml:space="preserve">ishing positions </w:t>
      </w:r>
      <w:r>
        <w:t xml:space="preserve">obtained from logbooks. </w:t>
      </w:r>
    </w:p>
    <w:p w14:paraId="39EFFC61" w14:textId="77777777" w:rsidR="00636FBF" w:rsidRDefault="00636FBF" w:rsidP="00636FBF"/>
    <w:p w14:paraId="46B1E436" w14:textId="77777777" w:rsidR="00636FBF" w:rsidRDefault="00636FBF" w:rsidP="00636FBF">
      <w:r>
        <w:t>C</w:t>
      </w:r>
      <w:r w:rsidRPr="00CD407B">
        <w:t>atch-per-unit-of-effort (CPUE) in kilograms per trap haul (kg/</w:t>
      </w:r>
      <w:proofErr w:type="spellStart"/>
      <w:r w:rsidRPr="00CD407B">
        <w:t>th</w:t>
      </w:r>
      <w:proofErr w:type="spellEnd"/>
      <w:r w:rsidRPr="00CD407B">
        <w:t xml:space="preserve">) </w:t>
      </w:r>
      <w:r>
        <w:t xml:space="preserve">per </w:t>
      </w:r>
      <w:r w:rsidRPr="00CD407B">
        <w:t>year (</w:t>
      </w:r>
      <w:proofErr w:type="spellStart"/>
      <w:r w:rsidRPr="0046467E">
        <w:rPr>
          <w:i/>
        </w:rPr>
        <w:t>i</w:t>
      </w:r>
      <w:proofErr w:type="spellEnd"/>
      <w:r w:rsidRPr="00CD407B">
        <w:t xml:space="preserve">) </w:t>
      </w:r>
      <w:r>
        <w:t>per fishing area (</w:t>
      </w:r>
      <w:r w:rsidRPr="0046467E">
        <w:rPr>
          <w:i/>
        </w:rPr>
        <w:t>j</w:t>
      </w:r>
      <w:r>
        <w:t xml:space="preserve">) </w:t>
      </w:r>
      <w:r w:rsidRPr="00CD407B">
        <w:t xml:space="preserve">was calculated </w:t>
      </w:r>
      <w:r>
        <w:t>as the ratio of total landed catches (</w:t>
      </w:r>
      <w:proofErr w:type="spellStart"/>
      <w:r>
        <w:rPr>
          <w:i/>
        </w:rPr>
        <w:t>y</w:t>
      </w:r>
      <w:r>
        <w:rPr>
          <w:i/>
          <w:vertAlign w:val="subscript"/>
        </w:rPr>
        <w:t>ij</w:t>
      </w:r>
      <w:proofErr w:type="spellEnd"/>
      <w:r w:rsidRPr="00CD407B">
        <w:t>) and the corresponding number of trap hauls (</w:t>
      </w:r>
      <w:proofErr w:type="spellStart"/>
      <w:r w:rsidRPr="0046467E">
        <w:rPr>
          <w:i/>
        </w:rPr>
        <w:t>h</w:t>
      </w:r>
      <w:r w:rsidRPr="0046467E">
        <w:rPr>
          <w:i/>
          <w:vertAlign w:val="subscript"/>
        </w:rPr>
        <w:t>ij</w:t>
      </w:r>
      <w:proofErr w:type="spellEnd"/>
      <w:r w:rsidRPr="00CD407B">
        <w:t xml:space="preserve">) as reported in the logbooks: </w:t>
      </w:r>
      <w:commentRangeStart w:id="29"/>
      <w:proofErr w:type="spellStart"/>
      <w:r w:rsidRPr="00CD407B">
        <w:t>CPUE</w:t>
      </w:r>
      <w:r w:rsidRPr="00CD407B">
        <w:rPr>
          <w:vertAlign w:val="subscript"/>
        </w:rPr>
        <w:t>i</w:t>
      </w:r>
      <w:r>
        <w:rPr>
          <w:vertAlign w:val="subscript"/>
        </w:rPr>
        <w:t>j</w:t>
      </w:r>
      <w:commentRangeEnd w:id="29"/>
      <w:proofErr w:type="spellEnd"/>
      <w:r>
        <w:rPr>
          <w:rStyle w:val="CommentReference"/>
        </w:rPr>
        <w:commentReference w:id="29"/>
      </w:r>
      <w:r w:rsidRPr="00CD407B">
        <w:t xml:space="preserve"> = </w:t>
      </w:r>
      <w:proofErr w:type="spellStart"/>
      <w:r>
        <w:rPr>
          <w:i/>
        </w:rPr>
        <w:t>y</w:t>
      </w:r>
      <w:r>
        <w:rPr>
          <w:i/>
          <w:vertAlign w:val="subscript"/>
        </w:rPr>
        <w:t>ij</w:t>
      </w:r>
      <w:proofErr w:type="spellEnd"/>
      <w:r>
        <w:t xml:space="preserve"> / </w:t>
      </w:r>
      <w:proofErr w:type="spellStart"/>
      <w:r w:rsidRPr="0046467E">
        <w:rPr>
          <w:i/>
        </w:rPr>
        <w:t>h</w:t>
      </w:r>
      <w:r w:rsidRPr="0046467E">
        <w:rPr>
          <w:i/>
          <w:vertAlign w:val="subscript"/>
        </w:rPr>
        <w:t>ij</w:t>
      </w:r>
      <w:proofErr w:type="spellEnd"/>
      <w:r w:rsidRPr="00CD407B">
        <w:t>. As not all trap hauls were reported in the logbooks, the total</w:t>
      </w:r>
      <w:r>
        <w:t xml:space="preserve"> number of</w:t>
      </w:r>
      <w:r w:rsidRPr="00CD407B">
        <w:t xml:space="preserve"> trap hauls had to be estimated from th</w:t>
      </w:r>
      <w:r>
        <w:t>e total landings from the quota monitoring report (</w:t>
      </w:r>
      <w:proofErr w:type="spellStart"/>
      <w:r>
        <w:rPr>
          <w:i/>
        </w:rPr>
        <w:t>L</w:t>
      </w:r>
      <w:r>
        <w:rPr>
          <w:i/>
          <w:vertAlign w:val="subscript"/>
        </w:rPr>
        <w:t>ij</w:t>
      </w:r>
      <w:proofErr w:type="spellEnd"/>
      <w:r w:rsidRPr="00CD407B">
        <w:t>) divided</w:t>
      </w:r>
      <w:r>
        <w:t xml:space="preserve"> by the </w:t>
      </w:r>
      <w:commentRangeStart w:id="30"/>
      <w:r>
        <w:t>unadjusted mean CPUE</w:t>
      </w:r>
      <w:commentRangeEnd w:id="30"/>
      <w:r>
        <w:rPr>
          <w:rStyle w:val="CommentReference"/>
        </w:rPr>
        <w:commentReference w:id="30"/>
      </w:r>
      <w:r>
        <w:t xml:space="preserve">: </w:t>
      </w:r>
      <w:proofErr w:type="spellStart"/>
      <w:r>
        <w:t>h</w:t>
      </w:r>
      <w:r w:rsidRPr="00CD407B">
        <w:rPr>
          <w:vertAlign w:val="subscript"/>
        </w:rPr>
        <w:t>i</w:t>
      </w:r>
      <w:r>
        <w:rPr>
          <w:vertAlign w:val="subscript"/>
        </w:rPr>
        <w:t>j</w:t>
      </w:r>
      <w:proofErr w:type="spellEnd"/>
      <w:r w:rsidRPr="00CD407B">
        <w:t xml:space="preserve"> = </w:t>
      </w:r>
      <w:proofErr w:type="spellStart"/>
      <w:r>
        <w:t>L</w:t>
      </w:r>
      <w:r w:rsidRPr="00CD407B">
        <w:rPr>
          <w:vertAlign w:val="subscript"/>
        </w:rPr>
        <w:t>i</w:t>
      </w:r>
      <w:r>
        <w:rPr>
          <w:vertAlign w:val="subscript"/>
        </w:rPr>
        <w:t>j</w:t>
      </w:r>
      <w:proofErr w:type="spellEnd"/>
      <w:r w:rsidRPr="00CD407B">
        <w:t xml:space="preserve"> / </w:t>
      </w:r>
      <w:proofErr w:type="spellStart"/>
      <w:r w:rsidRPr="00CD407B">
        <w:t>CPUE</w:t>
      </w:r>
      <w:r w:rsidRPr="00CD407B">
        <w:rPr>
          <w:vertAlign w:val="subscript"/>
        </w:rPr>
        <w:t>i</w:t>
      </w:r>
      <w:r>
        <w:rPr>
          <w:vertAlign w:val="subscript"/>
        </w:rPr>
        <w:t>j</w:t>
      </w:r>
      <w:proofErr w:type="spellEnd"/>
      <w:r w:rsidRPr="00CD407B">
        <w:t xml:space="preserve">. </w:t>
      </w:r>
      <w:bookmarkStart w:id="31" w:name="_GoBack"/>
      <w:bookmarkEnd w:id="31"/>
    </w:p>
    <w:p w14:paraId="668C4235" w14:textId="77777777" w:rsidR="00540E63" w:rsidRPr="00CD407B" w:rsidRDefault="00540E63" w:rsidP="00636FBF"/>
    <w:p w14:paraId="318CD6B1" w14:textId="0C628E73" w:rsidR="00636FBF" w:rsidRDefault="00636FBF" w:rsidP="00636FBF">
      <w:pPr>
        <w:pStyle w:val="Heading2"/>
      </w:pPr>
      <w:bookmarkStart w:id="32" w:name="_Toc77929805"/>
      <w:r>
        <w:t xml:space="preserve">3.3. TRAWL SURVEY </w:t>
      </w:r>
      <w:bookmarkEnd w:id="32"/>
    </w:p>
    <w:p w14:paraId="07E000A2" w14:textId="77777777" w:rsidR="00636FBF" w:rsidRPr="00293FBD" w:rsidRDefault="00636FBF" w:rsidP="00636FBF">
      <w:pPr>
        <w:pStyle w:val="BodyText"/>
      </w:pPr>
      <w:r>
        <w:t>In 2020</w:t>
      </w:r>
      <w:r w:rsidRPr="00293FBD">
        <w:t xml:space="preserve">, the number of </w:t>
      </w:r>
      <w:r>
        <w:t xml:space="preserve">target </w:t>
      </w:r>
      <w:r w:rsidRPr="00293FBD">
        <w:t>sampling stations remained at 355. T</w:t>
      </w:r>
      <w:r>
        <w:t>he 350</w:t>
      </w:r>
      <w:r w:rsidRPr="00293FBD">
        <w:t xml:space="preserve"> successful sampling stations f</w:t>
      </w:r>
      <w:r>
        <w:t>rom the 2019</w:t>
      </w:r>
      <w:r w:rsidRPr="00293FBD">
        <w:t xml:space="preserve"> trawl survey were use</w:t>
      </w:r>
      <w:r>
        <w:t>d as fixed stations in 2020 and five</w:t>
      </w:r>
      <w:r w:rsidRPr="00293FBD">
        <w:t xml:space="preserve"> </w:t>
      </w:r>
      <w:r>
        <w:t xml:space="preserve">new sampling stations (three abandoned </w:t>
      </w:r>
      <w:r w:rsidRPr="00293FBD">
        <w:t>sampling station</w:t>
      </w:r>
      <w:r>
        <w:t>s</w:t>
      </w:r>
      <w:r w:rsidRPr="00293FBD">
        <w:t xml:space="preserve"> </w:t>
      </w:r>
      <w:r>
        <w:t>plus</w:t>
      </w:r>
      <w:r w:rsidRPr="00293FBD">
        <w:t xml:space="preserve"> </w:t>
      </w:r>
      <w:r>
        <w:t>two</w:t>
      </w:r>
      <w:r w:rsidRPr="00293FBD">
        <w:t xml:space="preserve"> sampling stations that </w:t>
      </w:r>
      <w:r>
        <w:t>lay</w:t>
      </w:r>
      <w:r w:rsidRPr="00293FBD">
        <w:t xml:space="preserve"> outside their assigned square grid </w:t>
      </w:r>
      <w:r>
        <w:t>areas in 2019</w:t>
      </w:r>
      <w:r w:rsidRPr="00293FBD">
        <w:t>) w</w:t>
      </w:r>
      <w:r>
        <w:t>ere</w:t>
      </w:r>
      <w:r w:rsidRPr="00293FBD">
        <w:t xml:space="preserve"> randomly </w:t>
      </w:r>
      <w:r>
        <w:t xml:space="preserve">generated </w:t>
      </w:r>
      <w:r w:rsidRPr="00293FBD">
        <w:t>(Fig. 2).</w:t>
      </w:r>
    </w:p>
    <w:p w14:paraId="37850591" w14:textId="77777777" w:rsidR="00636FBF" w:rsidRDefault="00636FBF" w:rsidP="00636FBF">
      <w:pPr>
        <w:pStyle w:val="BodyText"/>
      </w:pPr>
      <w:r>
        <w:t xml:space="preserve">The </w:t>
      </w:r>
      <w:r w:rsidRPr="00132597">
        <w:t>Avalon Voyager II</w:t>
      </w:r>
      <w:r>
        <w:t>, a 65-foot stern-trawling (850 HP) fiberglass</w:t>
      </w:r>
      <w:r w:rsidRPr="00420238">
        <w:t xml:space="preserve"> boat</w:t>
      </w:r>
      <w:r>
        <w:t>, was used to conduct the 2020 trawl</w:t>
      </w:r>
      <w:r w:rsidRPr="00420238">
        <w:t xml:space="preserve"> surv</w:t>
      </w:r>
      <w:r>
        <w:t>ey between July 13</w:t>
      </w:r>
      <w:r w:rsidRPr="0072589E">
        <w:rPr>
          <w:vertAlign w:val="superscript"/>
        </w:rPr>
        <w:t>th</w:t>
      </w:r>
      <w:r>
        <w:t xml:space="preserve"> and September</w:t>
      </w:r>
      <w:r w:rsidRPr="00420238">
        <w:t xml:space="preserve"> </w:t>
      </w:r>
      <w:r>
        <w:t>10</w:t>
      </w:r>
      <w:r w:rsidRPr="0072589E">
        <w:rPr>
          <w:vertAlign w:val="superscript"/>
        </w:rPr>
        <w:t>th</w:t>
      </w:r>
      <w:r>
        <w:t xml:space="preserve"> </w:t>
      </w:r>
      <w:r w:rsidRPr="00420238">
        <w:t>(Fig. 2).</w:t>
      </w:r>
      <w:r>
        <w:t xml:space="preserve"> A total of 353</w:t>
      </w:r>
      <w:r w:rsidRPr="00420238">
        <w:t xml:space="preserve"> stations w</w:t>
      </w:r>
      <w:r>
        <w:t>ere successfully trawled in 2020</w:t>
      </w:r>
      <w:r w:rsidRPr="00420238">
        <w:t xml:space="preserve">; </w:t>
      </w:r>
      <w:r>
        <w:t>two sampling grids</w:t>
      </w:r>
      <w:r w:rsidRPr="00420238">
        <w:t xml:space="preserve"> </w:t>
      </w:r>
      <w:r>
        <w:t>were</w:t>
      </w:r>
      <w:r w:rsidRPr="00420238">
        <w:t xml:space="preserve"> abandoned due </w:t>
      </w:r>
      <w:r>
        <w:t xml:space="preserve">to sampling difficulty. For a description of the trawl </w:t>
      </w:r>
      <w:ins w:id="33" w:author="Ｍｉｋｉｏ Ｍｏｒｉｙａｓｕ" w:date="2021-08-18T19:57:00Z">
        <w:r>
          <w:t xml:space="preserve">net </w:t>
        </w:r>
      </w:ins>
      <w:r>
        <w:t xml:space="preserve">used, see </w:t>
      </w:r>
      <w:proofErr w:type="spellStart"/>
      <w:r>
        <w:t>Moriyasu</w:t>
      </w:r>
      <w:proofErr w:type="spellEnd"/>
      <w:r>
        <w:t xml:space="preserve"> et al. (2008).</w:t>
      </w:r>
    </w:p>
    <w:p w14:paraId="053366CB" w14:textId="77777777" w:rsidR="00636FBF" w:rsidRDefault="00636FBF" w:rsidP="00636FBF">
      <w:pPr>
        <w:pStyle w:val="BodyText"/>
      </w:pPr>
      <w:r>
        <w:t xml:space="preserve">All stations were fished between morning and evening civil twilight hours. A 3:1 warp-to-depth ratio was applied at all stations, to a maximum warp length of 550-575 fathoms. The start time of each tow was estimated using data from a Star </w:t>
      </w:r>
      <w:proofErr w:type="spellStart"/>
      <w:r>
        <w:t>Oddi</w:t>
      </w:r>
      <w:proofErr w:type="spellEnd"/>
      <w:ins w:id="34" w:author="Ｍｉｋｉｏ Ｍｏｒｉｙａｓｕ" w:date="2021-08-18T19:59:00Z">
        <w:r>
          <w:rPr>
            <w:vertAlign w:val="superscript"/>
          </w:rPr>
          <w:sym w:font="Symbol" w:char="F0D2"/>
        </w:r>
      </w:ins>
      <w:r>
        <w:t xml:space="preserve"> tilt-angle probe attached to the trawl footrope. The target duration of each tow was five minutes at a target speed of two knots. The area swept by the trawl was calculated using the width of the trawl opening, as measured using a pair of </w:t>
      </w:r>
      <w:proofErr w:type="spellStart"/>
      <w:r>
        <w:t>eSonar</w:t>
      </w:r>
      <w:proofErr w:type="spellEnd"/>
      <w:ins w:id="35" w:author="Ｍｉｋｉｏ Ｍｏｒｉｙａｓｕ" w:date="2021-08-18T19:59:00Z">
        <w:r w:rsidRPr="001B553A">
          <w:rPr>
            <w:vertAlign w:val="superscript"/>
            <w:rPrChange w:id="36" w:author="Ｍｉｋｉｏ Ｍｏｒｉｙａｓｕ" w:date="2021-08-18T19:59:00Z">
              <w:rPr/>
            </w:rPrChange>
          </w:rPr>
          <w:sym w:font="Symbol" w:char="F0D2"/>
        </w:r>
      </w:ins>
      <w:r>
        <w:t xml:space="preserve"> sensors affixed to the trawl wings, and the speed of the survey vessel according to GPS observations. </w:t>
      </w:r>
    </w:p>
    <w:p w14:paraId="1FFB286E" w14:textId="77777777" w:rsidR="00636FBF" w:rsidRDefault="00636FBF" w:rsidP="00636FBF">
      <w:pPr>
        <w:pStyle w:val="BodyText"/>
      </w:pPr>
      <w:r>
        <w:t xml:space="preserve">Tows were rejected if the net was significantly damaged. Replacement tows were conducted either near the original start point or at randomly selected alternate sampling stations within the sampled grid (Fig. 2). If the tow satisfied trawl survey protocols but the data signal quality from the </w:t>
      </w:r>
      <w:proofErr w:type="spellStart"/>
      <w:ins w:id="37" w:author="Ｍｉｋｉｏ Ｍｏｒｉｙａｓｕ" w:date="2021-08-18T20:00:00Z">
        <w:r>
          <w:t>eSonar</w:t>
        </w:r>
        <w:proofErr w:type="spellEnd"/>
        <w:r w:rsidRPr="005D3AF5">
          <w:rPr>
            <w:vertAlign w:val="superscript"/>
          </w:rPr>
          <w:sym w:font="Symbol" w:char="F0D2"/>
        </w:r>
        <w:r>
          <w:t xml:space="preserve"> </w:t>
        </w:r>
      </w:ins>
      <w:del w:id="38" w:author="Ｍｉｋｉｏ Ｍｏｒｉｙａｓｕ" w:date="2021-08-18T20:00:00Z">
        <w:r w:rsidDel="001B553A">
          <w:delText xml:space="preserve">eSonar </w:delText>
        </w:r>
      </w:del>
      <w:r>
        <w:t>sensors was deemed to be inadequate to calculate the swept area, the swept area of the tow was set to the average of the values of the 10 nearest stations.</w:t>
      </w:r>
    </w:p>
    <w:p w14:paraId="2B5AAAA0" w14:textId="768CC634" w:rsidR="00636FBF" w:rsidRDefault="00636FBF" w:rsidP="00636FBF">
      <w:pPr>
        <w:pStyle w:val="BodyText"/>
      </w:pPr>
      <w:r>
        <w:lastRenderedPageBreak/>
        <w:t xml:space="preserve">Survey catches were sorted by species or of taxonomic group directly on the vessel deck. All snow crabs were measured for carapace width (CW), </w:t>
      </w:r>
      <w:ins w:id="39" w:author="Ｍｉｋｉｏ Ｍｏｒｉｙａｓｕ" w:date="2021-08-18T20:04:00Z">
        <w:r>
          <w:t>carapace condition</w:t>
        </w:r>
      </w:ins>
      <w:r>
        <w:t xml:space="preserve">, and the sex of each animal and their missing appendages were noted. For males, chela height (CH) was measured. </w:t>
      </w:r>
    </w:p>
    <w:p w14:paraId="3F005D1E" w14:textId="77777777" w:rsidR="00636FBF" w:rsidRDefault="00636FBF" w:rsidP="00636FBF">
      <w:pPr>
        <w:pStyle w:val="Heading2"/>
      </w:pPr>
      <w:r>
        <w:t>3.4. Snow CRAb biological categories</w:t>
      </w:r>
    </w:p>
    <w:p w14:paraId="0C0130F4" w14:textId="77777777" w:rsidR="00636FBF" w:rsidRDefault="00636FBF" w:rsidP="00636FBF">
      <w:pPr>
        <w:pStyle w:val="BodyText"/>
      </w:pPr>
      <w:r>
        <w:t xml:space="preserve">The following definitions were used to specify snow crab biological categories contained within this assessment. </w:t>
      </w:r>
    </w:p>
    <w:p w14:paraId="24BFA715" w14:textId="581BC42B" w:rsidR="00636FBF" w:rsidRDefault="00636FBF" w:rsidP="00636FBF">
      <w:pPr>
        <w:pStyle w:val="BodyText"/>
      </w:pPr>
      <w:r>
        <w:t>Commercial crab are defined as adult male crab ≥ 95 mm CW. Commercial crab are divided into two groups: new recruits to the fishery (called R-1 crab), identified as crab having soft-shelled carapace</w:t>
      </w:r>
      <w:r w:rsidR="0069585B">
        <w:t>s</w:t>
      </w:r>
      <w:r>
        <w:t>; and remaining biomass, which represents the portion of the exploitable biomass that is left over after the fishery, identified as crab having hard-shelle</w:t>
      </w:r>
      <w:r w:rsidR="0069585B">
        <w:t>d carapaces</w:t>
      </w:r>
      <w:r>
        <w:t xml:space="preserve">. </w:t>
      </w:r>
      <w:r w:rsidR="0069585B">
        <w:t>Based on</w:t>
      </w:r>
      <w:r>
        <w:t xml:space="preserve"> a growth model (H</w:t>
      </w:r>
      <w:r w:rsidRPr="00D32922">
        <w:rPr>
          <w:lang w:val="en-CA"/>
        </w:rPr>
        <w:t>é</w:t>
      </w:r>
      <w:proofErr w:type="spellStart"/>
      <w:r>
        <w:t>bert</w:t>
      </w:r>
      <w:proofErr w:type="spellEnd"/>
      <w:r>
        <w:t xml:space="preserve"> et al. 2002), commercial recruitment can be traced back to adolesc</w:t>
      </w:r>
      <w:r w:rsidR="0069585B">
        <w:t>ent male categories that would</w:t>
      </w:r>
      <w:r>
        <w:t xml:space="preserve"> recruit in two, three </w:t>
      </w:r>
      <w:r w:rsidR="0069585B">
        <w:t xml:space="preserve">and four </w:t>
      </w:r>
      <w:r>
        <w:t xml:space="preserve">years’ time, corresponding to adolescent males </w:t>
      </w:r>
      <w:r w:rsidR="00C33C3D">
        <w:t xml:space="preserve">larger than 83 mm CW (called R-2), from 69 to 83 mm CW (called R-3), and from 56 to </w:t>
      </w:r>
      <w:r>
        <w:t>68 mm CW</w:t>
      </w:r>
      <w:r w:rsidR="0069585B">
        <w:t xml:space="preserve"> (called R-</w:t>
      </w:r>
      <w:r w:rsidR="00C33C3D">
        <w:t>4)</w:t>
      </w:r>
      <w:r>
        <w:t xml:space="preserve">, respectively. Instar VIII adolescent male crab (34-44 mm CW) is used as a long-term population recruitment index. </w:t>
      </w:r>
    </w:p>
    <w:p w14:paraId="717EACE7" w14:textId="77777777" w:rsidR="00636FBF" w:rsidRDefault="00636FBF" w:rsidP="00636FBF">
      <w:pPr>
        <w:pStyle w:val="Heading2"/>
      </w:pPr>
      <w:bookmarkStart w:id="40" w:name="_Toc31030744"/>
      <w:bookmarkStart w:id="41" w:name="_Toc77929808"/>
      <w:r>
        <w:t>3.5. Estimation of abundance</w:t>
      </w:r>
      <w:bookmarkEnd w:id="40"/>
      <w:bookmarkEnd w:id="41"/>
      <w:r>
        <w:t xml:space="preserve"> and Biomass</w:t>
      </w:r>
    </w:p>
    <w:p w14:paraId="23BC0AFD" w14:textId="77777777" w:rsidR="00636FBF" w:rsidRDefault="00636FBF" w:rsidP="00636FBF">
      <w:pPr>
        <w:pStyle w:val="BodyText"/>
      </w:pPr>
      <w:r w:rsidRPr="00276D4E">
        <w:t xml:space="preserve">The survey area polygon has a total </w:t>
      </w:r>
      <w:r>
        <w:t xml:space="preserve">surface </w:t>
      </w:r>
      <w:r w:rsidRPr="00276D4E">
        <w:t>area of 57,842.8 km</w:t>
      </w:r>
      <w:r w:rsidRPr="00276D4E">
        <w:rPr>
          <w:vertAlign w:val="superscript"/>
        </w:rPr>
        <w:t>2</w:t>
      </w:r>
      <w:r>
        <w:t xml:space="preserve"> (Fig. 3</w:t>
      </w:r>
      <w:r w:rsidRPr="00276D4E">
        <w:t>)</w:t>
      </w:r>
      <w:r>
        <w:t xml:space="preserve"> and the </w:t>
      </w:r>
      <w:r w:rsidRPr="00276D4E">
        <w:t>four corresponding management areas</w:t>
      </w:r>
      <w:r>
        <w:t xml:space="preserve"> within this polygon have surface areas of</w:t>
      </w:r>
      <w:r w:rsidRPr="00276D4E">
        <w:t xml:space="preserve"> 48,074 km</w:t>
      </w:r>
      <w:r w:rsidRPr="00276D4E">
        <w:rPr>
          <w:vertAlign w:val="superscript"/>
        </w:rPr>
        <w:t>2</w:t>
      </w:r>
      <w:r w:rsidRPr="00276D4E">
        <w:t xml:space="preserve"> for Area 12, 3,813 km</w:t>
      </w:r>
      <w:r w:rsidRPr="00276D4E">
        <w:rPr>
          <w:vertAlign w:val="superscript"/>
        </w:rPr>
        <w:t>2</w:t>
      </w:r>
      <w:r w:rsidRPr="00276D4E">
        <w:t xml:space="preserve"> for Area 19, 2,436.9 km</w:t>
      </w:r>
      <w:r w:rsidRPr="00276D4E">
        <w:rPr>
          <w:vertAlign w:val="superscript"/>
        </w:rPr>
        <w:t>2</w:t>
      </w:r>
      <w:r w:rsidRPr="00276D4E">
        <w:t xml:space="preserve"> for Area 12E and 2,426.8 km</w:t>
      </w:r>
      <w:r w:rsidRPr="00276D4E">
        <w:rPr>
          <w:vertAlign w:val="superscript"/>
        </w:rPr>
        <w:t>2</w:t>
      </w:r>
      <w:r w:rsidRPr="00276D4E">
        <w:t xml:space="preserve"> for</w:t>
      </w:r>
      <w:r>
        <w:t xml:space="preserve"> Area 12F (Fig. 3</w:t>
      </w:r>
      <w:r w:rsidRPr="00276D4E">
        <w:t xml:space="preserve">). </w:t>
      </w:r>
      <w:r>
        <w:t>Contained within the survey area is a</w:t>
      </w:r>
      <w:r w:rsidRPr="00276D4E">
        <w:t>n additional zone A</w:t>
      </w:r>
      <w:r>
        <w:t xml:space="preserve">, with an area of </w:t>
      </w:r>
      <w:r w:rsidRPr="00276D4E">
        <w:t>667.9 km</w:t>
      </w:r>
      <w:r w:rsidRPr="00276D4E">
        <w:rPr>
          <w:vertAlign w:val="superscript"/>
        </w:rPr>
        <w:t>2</w:t>
      </w:r>
      <w:r w:rsidRPr="00276D4E">
        <w:t xml:space="preserve">, </w:t>
      </w:r>
      <w:r>
        <w:t>that lies</w:t>
      </w:r>
      <w:r w:rsidRPr="00276D4E">
        <w:t xml:space="preserve"> </w:t>
      </w:r>
      <w:r>
        <w:t>above Areas 12E and 12F (Fig. 3</w:t>
      </w:r>
      <w:r w:rsidRPr="00276D4E">
        <w:t xml:space="preserve">) </w:t>
      </w:r>
      <w:r>
        <w:t>and does not assigned to any snow crab management area</w:t>
      </w:r>
      <w:r w:rsidRPr="00276D4E">
        <w:t xml:space="preserve">. </w:t>
      </w:r>
      <w:r>
        <w:t>B</w:t>
      </w:r>
      <w:r w:rsidRPr="00276D4E">
        <w:t>uffer zones B and C (Fi</w:t>
      </w:r>
      <w:r>
        <w:t>g. 3</w:t>
      </w:r>
      <w:r w:rsidRPr="00276D4E">
        <w:t>) cover an area of 134.2 and 289.5 km</w:t>
      </w:r>
      <w:r w:rsidRPr="00276D4E">
        <w:rPr>
          <w:vertAlign w:val="superscript"/>
        </w:rPr>
        <w:t>2</w:t>
      </w:r>
      <w:r w:rsidRPr="00276D4E">
        <w:t>, respectively.</w:t>
      </w:r>
      <w:r>
        <w:t xml:space="preserve"> </w:t>
      </w:r>
    </w:p>
    <w:p w14:paraId="7FFE4321" w14:textId="2EEC4CBC" w:rsidR="00636FBF" w:rsidRDefault="00636FBF" w:rsidP="00636FBF">
      <w:pPr>
        <w:pStyle w:val="BodyText"/>
      </w:pPr>
      <w:commentRangeStart w:id="42"/>
      <w:proofErr w:type="spellStart"/>
      <w:r>
        <w:t>Kriging</w:t>
      </w:r>
      <w:commentRangeEnd w:id="42"/>
      <w:proofErr w:type="spellEnd"/>
      <w:r w:rsidR="00D320E1">
        <w:rPr>
          <w:rStyle w:val="CommentReference"/>
        </w:rPr>
        <w:commentReference w:id="42"/>
      </w:r>
      <w:r>
        <w:t xml:space="preserve"> with external drift (KED) was used to estimate all abundance and biomass indices (DFO 2012a). </w:t>
      </w:r>
      <w:r w:rsidR="006E708D">
        <w:t>For</w:t>
      </w:r>
      <w:r>
        <w:t xml:space="preserve"> the purposes of this assessment, abundance and biomass estimates within management zones do not include buffer zones. All survey catch observations were standardized using estimates of trawl swept area prior to analysis. For biomass estimates, crab counts at each tow were first converted to weights using the size-weight relationship </w:t>
      </w:r>
      <w:r w:rsidRPr="003341F2">
        <w:rPr>
          <w:i/>
          <w:lang w:val="en-CA"/>
        </w:rPr>
        <w:t>w</w:t>
      </w:r>
      <w:r>
        <w:rPr>
          <w:lang w:val="en-CA"/>
        </w:rPr>
        <w:t> = (2.665 x 10</w:t>
      </w:r>
      <w:r>
        <w:rPr>
          <w:vertAlign w:val="superscript"/>
          <w:lang w:val="en-CA"/>
        </w:rPr>
        <w:t>-4</w:t>
      </w:r>
      <w:r>
        <w:rPr>
          <w:lang w:val="en-CA"/>
        </w:rPr>
        <w:t xml:space="preserve">) CW </w:t>
      </w:r>
      <w:r>
        <w:rPr>
          <w:vertAlign w:val="superscript"/>
          <w:lang w:val="en-CA"/>
        </w:rPr>
        <w:t>3.098</w:t>
      </w:r>
      <w:r>
        <w:rPr>
          <w:lang w:val="en-CA"/>
        </w:rPr>
        <w:t xml:space="preserve">, </w:t>
      </w:r>
      <w:r>
        <w:t xml:space="preserve">where </w:t>
      </w:r>
      <w:r w:rsidRPr="003341F2">
        <w:rPr>
          <w:i/>
        </w:rPr>
        <w:t>w</w:t>
      </w:r>
      <w:r>
        <w:t xml:space="preserve"> is the weight in grams and CW is the carapace width in mm </w:t>
      </w:r>
      <w:r>
        <w:rPr>
          <w:lang w:val="en-CA"/>
        </w:rPr>
        <w:t>(Hébert et al. 1992)</w:t>
      </w:r>
      <w:r>
        <w:t xml:space="preserve">. </w:t>
      </w:r>
    </w:p>
    <w:p w14:paraId="4CDE1723" w14:textId="77777777" w:rsidR="00636FBF" w:rsidRDefault="00636FBF" w:rsidP="00636FBF">
      <w:pPr>
        <w:pStyle w:val="Heading2"/>
      </w:pPr>
      <w:bookmarkStart w:id="43" w:name="_Toc31030745"/>
      <w:bookmarkStart w:id="44" w:name="_Toc77929809"/>
      <w:r>
        <w:t>3.5. EXPLOITATION RATES</w:t>
      </w:r>
      <w:bookmarkEnd w:id="43"/>
      <w:bookmarkEnd w:id="44"/>
    </w:p>
    <w:p w14:paraId="7F2A7AAB" w14:textId="77777777" w:rsidR="00636FBF" w:rsidRDefault="00636FBF" w:rsidP="00636FBF">
      <w:pPr>
        <w:pStyle w:val="BodyText"/>
      </w:pPr>
      <w:r>
        <w:t xml:space="preserve">For the purpose of this assessment, exploitations rates </w:t>
      </w:r>
      <w:r w:rsidRPr="0064649D">
        <w:rPr>
          <w:i/>
        </w:rPr>
        <w:t>(ER)</w:t>
      </w:r>
      <w:r>
        <w:t xml:space="preserve"> for the sGSL were calculated as the ratio of the fishery landings </w:t>
      </w:r>
      <w:proofErr w:type="gramStart"/>
      <w:r>
        <w:rPr>
          <w:i/>
        </w:rPr>
        <w:t>L</w:t>
      </w:r>
      <w:r>
        <w:rPr>
          <w:i/>
          <w:vertAlign w:val="subscript"/>
        </w:rPr>
        <w:t>t</w:t>
      </w:r>
      <w:r>
        <w:t xml:space="preserve">  for</w:t>
      </w:r>
      <w:proofErr w:type="gramEnd"/>
      <w:r>
        <w:t xml:space="preserve"> fishing year </w:t>
      </w:r>
      <w:r w:rsidRPr="00335E17">
        <w:rPr>
          <w:i/>
        </w:rPr>
        <w:t>t</w:t>
      </w:r>
      <w:r>
        <w:t xml:space="preserve"> and the commercial biomass </w:t>
      </w:r>
      <w:r w:rsidRPr="0064649D">
        <w:rPr>
          <w:i/>
        </w:rPr>
        <w:t>B</w:t>
      </w:r>
      <w:r w:rsidRPr="0064649D">
        <w:rPr>
          <w:i/>
          <w:vertAlign w:val="subscript"/>
        </w:rPr>
        <w:t>t-1</w:t>
      </w:r>
      <w:r>
        <w:rPr>
          <w:i/>
          <w:vertAlign w:val="subscript"/>
        </w:rPr>
        <w:t xml:space="preserve">  </w:t>
      </w:r>
      <w:r>
        <w:t>from the previous year.</w:t>
      </w:r>
    </w:p>
    <w:p w14:paraId="1BB0F3F9" w14:textId="77777777" w:rsidR="00636FBF" w:rsidRPr="0064649D" w:rsidRDefault="00636FBF" w:rsidP="00636FBF">
      <w:pPr>
        <w:pStyle w:val="BodyText"/>
        <w:ind w:firstLine="720"/>
        <w:jc w:val="center"/>
        <w:rPr>
          <w:i/>
        </w:rPr>
      </w:pPr>
      <w:r w:rsidRPr="0064649D">
        <w:rPr>
          <w:i/>
        </w:rPr>
        <w:t xml:space="preserve">ER = </w:t>
      </w:r>
      <w:r>
        <w:rPr>
          <w:i/>
        </w:rPr>
        <w:t>L</w:t>
      </w:r>
      <w:r>
        <w:rPr>
          <w:i/>
          <w:vertAlign w:val="subscript"/>
        </w:rPr>
        <w:t>t</w:t>
      </w:r>
      <w:r w:rsidRPr="0064649D">
        <w:rPr>
          <w:i/>
        </w:rPr>
        <w:t xml:space="preserve"> / B</w:t>
      </w:r>
      <w:r w:rsidRPr="0064649D">
        <w:rPr>
          <w:i/>
          <w:vertAlign w:val="subscript"/>
        </w:rPr>
        <w:t>t-1</w:t>
      </w:r>
    </w:p>
    <w:p w14:paraId="6E8C690D" w14:textId="77777777" w:rsidR="00636FBF" w:rsidRPr="0007605B" w:rsidRDefault="00636FBF" w:rsidP="00636FBF">
      <w:r>
        <w:t xml:space="preserve">Note that this definition of exploitation rate does not take into account any natural mortality that may have occurred before or during the fishery. </w:t>
      </w:r>
    </w:p>
    <w:p w14:paraId="1BA71082" w14:textId="5D70D91E" w:rsidR="00636FBF" w:rsidRPr="00E74C54" w:rsidRDefault="00636FBF" w:rsidP="00636FBF">
      <w:pPr>
        <w:pStyle w:val="Heading2"/>
      </w:pPr>
      <w:bookmarkStart w:id="45" w:name="_Toc31030746"/>
      <w:bookmarkStart w:id="46" w:name="_Toc77929810"/>
      <w:r>
        <w:t>3.6</w:t>
      </w:r>
      <w:r w:rsidRPr="00E74C54">
        <w:t xml:space="preserve">. Risk analysis </w:t>
      </w:r>
      <w:bookmarkEnd w:id="45"/>
      <w:bookmarkEnd w:id="46"/>
    </w:p>
    <w:p w14:paraId="5FDE10F4" w14:textId="77777777" w:rsidR="00F17557" w:rsidRDefault="00F17557" w:rsidP="00F17557">
      <w:pPr>
        <w:pStyle w:val="BodyText"/>
      </w:pPr>
      <w:r>
        <w:t xml:space="preserve">Reference points conforming to the Precautionary Approach (DFO 2009) were developed in 2010 for sGSL snow crab (DFO 2010). Reference points, in conjunction with appropriate stock parameters, are used to classify stock status as belonging to critical, cautious or healthy zones, with each zone being assigned its particular management or harvest control rules. </w:t>
      </w:r>
    </w:p>
    <w:p w14:paraId="653D5561" w14:textId="77777777" w:rsidR="00F17557" w:rsidRDefault="00F17557" w:rsidP="00F17557">
      <w:pPr>
        <w:pStyle w:val="BodyText"/>
      </w:pPr>
      <w:r>
        <w:t xml:space="preserve">The sGSL snow crab stock has three defined reference points (Fig. 24). A limit reference point was defined as a function of residual commercial biomass, called </w:t>
      </w:r>
      <w:proofErr w:type="spellStart"/>
      <w:r>
        <w:t>B</w:t>
      </w:r>
      <w:r>
        <w:rPr>
          <w:vertAlign w:val="subscript"/>
        </w:rPr>
        <w:t>lim</w:t>
      </w:r>
      <w:proofErr w:type="spellEnd"/>
      <w:r>
        <w:t xml:space="preserve">, an upper stock reference point was defined as a function of total commercial biomass (i.e. the sum of recruitment and residual biomass), called </w:t>
      </w:r>
      <w:proofErr w:type="spellStart"/>
      <w:r>
        <w:t>B</w:t>
      </w:r>
      <w:r>
        <w:rPr>
          <w:vertAlign w:val="subscript"/>
        </w:rPr>
        <w:t>usr</w:t>
      </w:r>
      <w:proofErr w:type="spellEnd"/>
      <w:r>
        <w:t xml:space="preserve">, and a </w:t>
      </w:r>
      <w:r>
        <w:lastRenderedPageBreak/>
        <w:t xml:space="preserve">removal rate limit reference point was defined as the maximum removal rate of total commercial biomass in order to remain in healthy zone, called </w:t>
      </w:r>
      <w:proofErr w:type="spellStart"/>
      <w:r>
        <w:t>F</w:t>
      </w:r>
      <w:r>
        <w:rPr>
          <w:vertAlign w:val="subscript"/>
        </w:rPr>
        <w:t>lim</w:t>
      </w:r>
      <w:proofErr w:type="spellEnd"/>
      <w:r>
        <w:t xml:space="preserve"> (DFO 2012b).</w:t>
      </w:r>
    </w:p>
    <w:p w14:paraId="4AD23BC8" w14:textId="654D87B9" w:rsidR="00F17557" w:rsidRDefault="00F17557" w:rsidP="00636FBF">
      <w:pPr>
        <w:pStyle w:val="BodyText"/>
      </w:pPr>
      <w:proofErr w:type="spellStart"/>
      <w:r>
        <w:t>B</w:t>
      </w:r>
      <w:r>
        <w:rPr>
          <w:vertAlign w:val="subscript"/>
        </w:rPr>
        <w:t>usr</w:t>
      </w:r>
      <w:proofErr w:type="spellEnd"/>
      <w:r>
        <w:t xml:space="preserve"> was set at </w:t>
      </w:r>
      <w:r w:rsidRPr="00CC37CB">
        <w:t>41</w:t>
      </w:r>
      <w:r>
        <w:t>,</w:t>
      </w:r>
      <w:r w:rsidRPr="00CC37CB">
        <w:t>371</w:t>
      </w:r>
      <w:r>
        <w:t xml:space="preserve"> t of total commercial biomass, which corresponds to 40% of the maximum estimated commercial biomass over the period from 1997 to 2008 (Fig. 24), which serves as a proxy of maximum sustainable yield. </w:t>
      </w:r>
      <w:proofErr w:type="spellStart"/>
      <w:r>
        <w:t>B</w:t>
      </w:r>
      <w:r>
        <w:rPr>
          <w:vertAlign w:val="subscript"/>
        </w:rPr>
        <w:t>lim</w:t>
      </w:r>
      <w:proofErr w:type="spellEnd"/>
      <w:r>
        <w:t xml:space="preserve"> was set at </w:t>
      </w:r>
      <w:r w:rsidRPr="00CC37CB">
        <w:t>9</w:t>
      </w:r>
      <w:r>
        <w:t>,</w:t>
      </w:r>
      <w:r w:rsidRPr="00CC37CB">
        <w:t>970</w:t>
      </w:r>
      <w:r>
        <w:t xml:space="preserve"> t (Fig. 24) of residual commercial biomass, defined as the lowest estimated residual biomass over the period from 1997 to 2008. </w:t>
      </w:r>
      <w:proofErr w:type="spellStart"/>
      <w:r>
        <w:t>F</w:t>
      </w:r>
      <w:r>
        <w:rPr>
          <w:vertAlign w:val="subscript"/>
        </w:rPr>
        <w:t>lim</w:t>
      </w:r>
      <w:proofErr w:type="spellEnd"/>
      <w:r>
        <w:t xml:space="preserve"> was set at 34.6% (Fig. 24), corresponding to the average annual exploitation rate for fishery years 1998 to 2009, defined as the total landings divided by commercial biomass estimate from the previous year. See DFO (2010) for further details on the specification of these reference points.</w:t>
      </w:r>
    </w:p>
    <w:p w14:paraId="73311D92" w14:textId="3EB2F507" w:rsidR="00636FBF" w:rsidRDefault="00636FBF" w:rsidP="00636FBF">
      <w:pPr>
        <w:pStyle w:val="BodyText"/>
      </w:pPr>
      <w:r>
        <w:t>The risk analysis calculate</w:t>
      </w:r>
      <w:r w:rsidR="006925D1">
        <w:t>s</w:t>
      </w:r>
      <w:r>
        <w:t xml:space="preserve"> the probabilities of two events: that the remaining biomass from the 2021 survey falls below the Upper Stock Reference of </w:t>
      </w:r>
      <w:r w:rsidR="002A701F">
        <w:t>9,970</w:t>
      </w:r>
      <w:r>
        <w:t xml:space="preserve"> t, or that the total commercial biomass from the 2021 survey falls below the limit reference point </w:t>
      </w:r>
      <w:r w:rsidRPr="00F17557">
        <w:t>of 41,</w:t>
      </w:r>
      <w:r w:rsidR="002A701F" w:rsidRPr="00F17557">
        <w:t>371</w:t>
      </w:r>
      <w:r w:rsidRPr="00F17557">
        <w:t xml:space="preserve"> t. These</w:t>
      </w:r>
      <w:r>
        <w:t xml:space="preserve"> probabilities were calculated using projected recruitment biomass to the fishery (R-1) in 2021, application of the average mortality rate in the past 5-years, and application of the proposed TAC level. </w:t>
      </w:r>
    </w:p>
    <w:p w14:paraId="27965725" w14:textId="6B5CA4AF" w:rsidR="000937F6" w:rsidRDefault="00636FBF" w:rsidP="00636FBF">
      <w:pPr>
        <w:pStyle w:val="BodyText"/>
      </w:pPr>
      <w:r>
        <w:t xml:space="preserve">The projected R-1 biomass in 2021 was estimated using a Bayesian model described in </w:t>
      </w:r>
      <w:proofErr w:type="spellStart"/>
      <w:r>
        <w:t>Surette</w:t>
      </w:r>
      <w:proofErr w:type="spellEnd"/>
      <w:r>
        <w:t xml:space="preserve"> and Wade (2006) and Wade et al. (2014), based on survey abundances of pre-recruits R-4, R-3 and R-2. The model incorporated estima</w:t>
      </w:r>
      <w:r w:rsidR="006925D1">
        <w:t xml:space="preserve">tion errors in the abundances. </w:t>
      </w:r>
      <w:r w:rsidR="000937F6">
        <w:t xml:space="preserve">Proposed </w:t>
      </w:r>
      <w:r w:rsidR="000937F6" w:rsidRPr="006925D1">
        <w:t xml:space="preserve">TACs were set according to the prescribed Harvest Control Rule for snow crab </w:t>
      </w:r>
      <w:r w:rsidR="000937F6" w:rsidRPr="00F14FB3">
        <w:rPr>
          <w:highlight w:val="yellow"/>
        </w:rPr>
        <w:t>(ref)</w:t>
      </w:r>
      <w:r w:rsidR="006A11E9">
        <w:t xml:space="preserve">. The risk analysis incorporated uncertainty due to </w:t>
      </w:r>
      <w:r w:rsidR="000937F6">
        <w:t xml:space="preserve">the recent increases in survey catchability by </w:t>
      </w:r>
      <w:r w:rsidR="006A11E9">
        <w:t xml:space="preserve">considering </w:t>
      </w:r>
      <w:r w:rsidR="000937F6">
        <w:t>different levels of bias on the commercial biomass estimates for 2019 and 2020.</w:t>
      </w:r>
      <w:r w:rsidR="000937F6" w:rsidRPr="000937F6">
        <w:t xml:space="preserve"> </w:t>
      </w:r>
    </w:p>
    <w:p w14:paraId="6132B75E" w14:textId="601DB583" w:rsidR="00381066" w:rsidRDefault="00381066" w:rsidP="003A24AF">
      <w:pPr>
        <w:pStyle w:val="Heading2"/>
      </w:pPr>
      <w:r>
        <w:t>4.0. RESULTS</w:t>
      </w:r>
      <w:bookmarkEnd w:id="4"/>
      <w:bookmarkEnd w:id="5"/>
    </w:p>
    <w:p w14:paraId="491912E9" w14:textId="355EC63D" w:rsidR="00863EAD" w:rsidRPr="00863EAD" w:rsidRDefault="00863EAD" w:rsidP="00CD78B2">
      <w:pPr>
        <w:keepNext/>
        <w:spacing w:before="240" w:after="120"/>
        <w:outlineLvl w:val="1"/>
        <w:rPr>
          <w:b/>
          <w:caps/>
          <w:sz w:val="24"/>
          <w:szCs w:val="22"/>
          <w:lang w:val="en-CA"/>
        </w:rPr>
      </w:pPr>
      <w:bookmarkStart w:id="47" w:name="_Toc513621213"/>
      <w:bookmarkStart w:id="48" w:name="_Toc77929812"/>
      <w:bookmarkStart w:id="49" w:name="_Toc31030749"/>
      <w:r>
        <w:rPr>
          <w:b/>
          <w:caps/>
          <w:sz w:val="24"/>
          <w:szCs w:val="22"/>
          <w:lang w:val="en-CA"/>
        </w:rPr>
        <w:t>4</w:t>
      </w:r>
      <w:r w:rsidRPr="00863EAD">
        <w:rPr>
          <w:b/>
          <w:caps/>
          <w:sz w:val="24"/>
          <w:szCs w:val="22"/>
          <w:lang w:val="en-CA"/>
        </w:rPr>
        <w:t>.1. FISHERY PERFORMANCE</w:t>
      </w:r>
      <w:bookmarkEnd w:id="47"/>
      <w:bookmarkEnd w:id="48"/>
    </w:p>
    <w:p w14:paraId="61F74E7B" w14:textId="68E54EA5" w:rsidR="00863EAD" w:rsidRPr="00863EAD" w:rsidRDefault="00863EAD" w:rsidP="00863EAD">
      <w:pPr>
        <w:spacing w:before="120" w:after="120"/>
      </w:pPr>
      <w:r w:rsidRPr="00863EAD">
        <w:t xml:space="preserve">Since 1969, </w:t>
      </w:r>
      <w:r w:rsidR="009D28C3" w:rsidRPr="00863EAD">
        <w:t xml:space="preserve">four periods of high landings </w:t>
      </w:r>
      <w:r w:rsidR="009D28C3">
        <w:t xml:space="preserve">exceeding 20,000 t have been observed in the sGSL: </w:t>
      </w:r>
      <w:r w:rsidRPr="00863EAD">
        <w:t>1981-1986, 1994-1995, 2002-2009 and</w:t>
      </w:r>
      <w:r w:rsidR="00793E9C">
        <w:t xml:space="preserve"> more recently from 2012 to 2020</w:t>
      </w:r>
      <w:r w:rsidR="006340AF">
        <w:t xml:space="preserve"> (Fig. 4</w:t>
      </w:r>
      <w:r w:rsidRPr="00863EAD">
        <w:t xml:space="preserve">). </w:t>
      </w:r>
      <w:r w:rsidR="009D28C3">
        <w:t>L</w:t>
      </w:r>
      <w:r w:rsidRPr="00863EAD">
        <w:t xml:space="preserve">andings in the sGSL were </w:t>
      </w:r>
      <w:r w:rsidR="007A62E2">
        <w:t>28,156</w:t>
      </w:r>
      <w:r w:rsidR="00793E9C">
        <w:t xml:space="preserve"> t in 2020</w:t>
      </w:r>
      <w:r w:rsidRPr="00863EAD">
        <w:t xml:space="preserve"> (revised quota of </w:t>
      </w:r>
      <w:r w:rsidR="00793E9C">
        <w:t>31,152</w:t>
      </w:r>
      <w:r w:rsidRPr="00863EAD">
        <w:t xml:space="preserve"> t) while they were </w:t>
      </w:r>
      <w:r w:rsidR="00793E9C">
        <w:t>31,707 t in 2019</w:t>
      </w:r>
      <w:r w:rsidRPr="00863EAD">
        <w:t xml:space="preserve"> (revised quota of </w:t>
      </w:r>
      <w:r w:rsidR="00793E9C">
        <w:t>32,215</w:t>
      </w:r>
      <w:r w:rsidR="006340AF">
        <w:t> t) (Table 1; Fig. 4</w:t>
      </w:r>
      <w:r w:rsidR="00B77E09">
        <w:t>). By</w:t>
      </w:r>
      <w:r w:rsidR="00D43075">
        <w:t xml:space="preserve"> r</w:t>
      </w:r>
      <w:r w:rsidR="00B77E09">
        <w:t>eason</w:t>
      </w:r>
      <w:r w:rsidR="00D43075">
        <w:t xml:space="preserve"> of</w:t>
      </w:r>
      <w:r w:rsidRPr="00863EAD">
        <w:t xml:space="preserve"> quota adjustments, reconciliations, and re-distribution of the scientific quota among a</w:t>
      </w:r>
      <w:r w:rsidR="00B77E09">
        <w:t xml:space="preserve">reas, the revised quota does </w:t>
      </w:r>
      <w:r w:rsidR="009D28C3">
        <w:t xml:space="preserve">not </w:t>
      </w:r>
      <w:r w:rsidR="00B77E09">
        <w:t>exactly</w:t>
      </w:r>
      <w:r w:rsidRPr="00863EAD">
        <w:t xml:space="preserve"> </w:t>
      </w:r>
      <w:r w:rsidR="009D28C3">
        <w:t xml:space="preserve">match </w:t>
      </w:r>
      <w:r w:rsidRPr="00863EAD">
        <w:t xml:space="preserve">the TAC </w:t>
      </w:r>
      <w:r w:rsidR="009D28C3">
        <w:t xml:space="preserve">given </w:t>
      </w:r>
      <w:r w:rsidRPr="00863EAD">
        <w:t>in the notice to harvesters</w:t>
      </w:r>
      <w:r w:rsidR="009D28C3">
        <w:t xml:space="preserve">, </w:t>
      </w:r>
      <w:r w:rsidR="00B71C93">
        <w:t xml:space="preserve">which was </w:t>
      </w:r>
      <w:r w:rsidR="009D28C3">
        <w:t xml:space="preserve">set at </w:t>
      </w:r>
      <w:r w:rsidR="00CB4436" w:rsidRPr="00CB4436">
        <w:t>31,341</w:t>
      </w:r>
      <w:r w:rsidR="00793E9C">
        <w:t xml:space="preserve"> t in 2020</w:t>
      </w:r>
      <w:r w:rsidRPr="00863EAD">
        <w:t>.</w:t>
      </w:r>
    </w:p>
    <w:p w14:paraId="678ABCB7" w14:textId="65C75D90" w:rsidR="00863EAD" w:rsidRPr="002625BE" w:rsidRDefault="00863EAD" w:rsidP="00CD78B2">
      <w:pPr>
        <w:keepNext/>
        <w:spacing w:before="120" w:after="120"/>
        <w:outlineLvl w:val="2"/>
        <w:rPr>
          <w:b/>
          <w:sz w:val="24"/>
          <w:szCs w:val="24"/>
          <w:lang w:val="en-CA"/>
        </w:rPr>
      </w:pPr>
      <w:bookmarkStart w:id="50" w:name="_Toc513621214"/>
      <w:bookmarkStart w:id="51" w:name="_Toc77929813"/>
      <w:r w:rsidRPr="002625BE">
        <w:rPr>
          <w:b/>
          <w:sz w:val="24"/>
          <w:szCs w:val="24"/>
          <w:lang w:val="en-CA"/>
        </w:rPr>
        <w:t>4.1.1. Area 12</w:t>
      </w:r>
      <w:bookmarkEnd w:id="50"/>
      <w:bookmarkEnd w:id="51"/>
    </w:p>
    <w:p w14:paraId="5076B83C" w14:textId="4ADD5583" w:rsidR="00863EAD" w:rsidRPr="00863EAD" w:rsidRDefault="00EB722D" w:rsidP="00863EAD">
      <w:pPr>
        <w:spacing w:before="120" w:after="120"/>
      </w:pPr>
      <w:r>
        <w:t>The 2020</w:t>
      </w:r>
      <w:r w:rsidR="00863EAD" w:rsidRPr="00863EAD">
        <w:t xml:space="preserve"> fishing season in Area 12 opened on </w:t>
      </w:r>
      <w:r w:rsidR="00F67129">
        <w:t>April 24</w:t>
      </w:r>
      <w:r w:rsidR="00863EAD" w:rsidRPr="00863EAD">
        <w:t xml:space="preserve"> and the last landings were recorded on July 1 with reported landings of </w:t>
      </w:r>
      <w:r w:rsidR="000A12FF">
        <w:t>24,554</w:t>
      </w:r>
      <w:r w:rsidR="00863EAD" w:rsidRPr="00863EAD">
        <w:t xml:space="preserve"> t from revised quota of </w:t>
      </w:r>
      <w:r>
        <w:t>27,435</w:t>
      </w:r>
      <w:r w:rsidR="00863EAD" w:rsidRPr="00863EAD">
        <w:t xml:space="preserve"> t</w:t>
      </w:r>
      <w:r w:rsidR="000A12FF">
        <w:t>, which represents 89.5</w:t>
      </w:r>
      <w:r>
        <w:t>% of the quota</w:t>
      </w:r>
      <w:r w:rsidR="00863EAD" w:rsidRPr="00863EAD">
        <w:t>. The allowable quota from the</w:t>
      </w:r>
      <w:r w:rsidR="00F67129">
        <w:t xml:space="preserve"> notice to harvesters was </w:t>
      </w:r>
      <w:r w:rsidR="00B77E09">
        <w:t xml:space="preserve">initially </w:t>
      </w:r>
      <w:r w:rsidR="00F67129">
        <w:t>27,204</w:t>
      </w:r>
      <w:r w:rsidR="00863EAD" w:rsidRPr="00863EAD">
        <w:t xml:space="preserve"> t. Harvesters participating in the fishery were from </w:t>
      </w:r>
      <w:r w:rsidR="00B71C93" w:rsidRPr="00863EAD">
        <w:t>New Brunswick</w:t>
      </w:r>
      <w:r w:rsidR="00863EAD" w:rsidRPr="00863EAD">
        <w:t>, Quebec, Nova Scotia and Prince Edward Island. T</w:t>
      </w:r>
      <w:r w:rsidR="00B77E09">
        <w:t>he number of participating fishing vessels</w:t>
      </w:r>
      <w:r w:rsidR="00863EAD" w:rsidRPr="00863EAD">
        <w:t xml:space="preserve"> </w:t>
      </w:r>
      <w:r w:rsidR="00F67129">
        <w:t xml:space="preserve">was </w:t>
      </w:r>
      <w:r w:rsidR="00CB4436" w:rsidRPr="00CB4436">
        <w:t>309</w:t>
      </w:r>
      <w:r w:rsidR="00F67129">
        <w:t xml:space="preserve"> in 2020 </w:t>
      </w:r>
      <w:r w:rsidR="00B77E09">
        <w:t>and</w:t>
      </w:r>
      <w:r w:rsidR="00F67129">
        <w:t xml:space="preserve"> 321 in 2019</w:t>
      </w:r>
      <w:r w:rsidR="00863EAD" w:rsidRPr="00863EAD">
        <w:t>.</w:t>
      </w:r>
    </w:p>
    <w:p w14:paraId="494F45EF" w14:textId="0FB48A57" w:rsidR="00863EAD" w:rsidRPr="00863EAD" w:rsidRDefault="00B71C93" w:rsidP="00863EAD">
      <w:pPr>
        <w:spacing w:before="120" w:after="120"/>
      </w:pPr>
      <w:r>
        <w:t>F</w:t>
      </w:r>
      <w:r w:rsidR="00AF4C6E">
        <w:t>ishing effort in Area 12</w:t>
      </w:r>
      <w:r w:rsidR="00863EAD" w:rsidRPr="00863EAD">
        <w:t xml:space="preserve"> varied from 243,339 to 544,454 trap hauls (</w:t>
      </w:r>
      <w:proofErr w:type="spellStart"/>
      <w:r w:rsidR="00863EAD" w:rsidRPr="00863EAD">
        <w:t>th</w:t>
      </w:r>
      <w:proofErr w:type="spellEnd"/>
      <w:r w:rsidR="00863EAD" w:rsidRPr="00863EAD">
        <w:t xml:space="preserve">) between 1987 and 2009, but decreased considerably to 161,148 </w:t>
      </w:r>
      <w:proofErr w:type="spellStart"/>
      <w:proofErr w:type="gramStart"/>
      <w:r w:rsidR="00863EAD" w:rsidRPr="00863EAD">
        <w:t>th</w:t>
      </w:r>
      <w:proofErr w:type="spellEnd"/>
      <w:proofErr w:type="gramEnd"/>
      <w:r w:rsidR="00863EAD" w:rsidRPr="00863EAD">
        <w:t xml:space="preserve"> in 2010, the lowest value of the time series since 1987 (Table 1). The fishing effort </w:t>
      </w:r>
      <w:r w:rsidR="008E56F9">
        <w:t xml:space="preserve">then </w:t>
      </w:r>
      <w:r w:rsidR="00863EAD" w:rsidRPr="00863EAD">
        <w:t>incr</w:t>
      </w:r>
      <w:r w:rsidR="00AF4C6E">
        <w:t xml:space="preserve">eased to 339,912 </w:t>
      </w:r>
      <w:proofErr w:type="spellStart"/>
      <w:proofErr w:type="gramStart"/>
      <w:r w:rsidR="00AF4C6E">
        <w:t>th</w:t>
      </w:r>
      <w:proofErr w:type="spellEnd"/>
      <w:proofErr w:type="gramEnd"/>
      <w:r w:rsidR="00AF4C6E">
        <w:t xml:space="preserve"> in 2015, </w:t>
      </w:r>
      <w:r w:rsidR="00863EAD" w:rsidRPr="00863EAD">
        <w:t xml:space="preserve">decreased </w:t>
      </w:r>
      <w:r w:rsidR="00AF4C6E">
        <w:t xml:space="preserve">slightly to 304,624 </w:t>
      </w:r>
      <w:proofErr w:type="spellStart"/>
      <w:r w:rsidR="00AF4C6E">
        <w:t>th</w:t>
      </w:r>
      <w:proofErr w:type="spellEnd"/>
      <w:r w:rsidR="00AF4C6E">
        <w:t xml:space="preserve"> in 2016, then saw a large increase to </w:t>
      </w:r>
      <w:r w:rsidR="00AF4C6E" w:rsidRPr="00863EAD">
        <w:t xml:space="preserve">553,125 </w:t>
      </w:r>
      <w:proofErr w:type="spellStart"/>
      <w:r w:rsidR="00AF4C6E" w:rsidRPr="00863EAD">
        <w:t>th</w:t>
      </w:r>
      <w:proofErr w:type="spellEnd"/>
      <w:r w:rsidR="00AF4C6E">
        <w:t xml:space="preserve"> in</w:t>
      </w:r>
      <w:r w:rsidR="00863EAD" w:rsidRPr="00863EAD">
        <w:t xml:space="preserve"> 2017</w:t>
      </w:r>
      <w:r w:rsidR="00AF4C6E">
        <w:t xml:space="preserve">. </w:t>
      </w:r>
      <w:r w:rsidR="003A5312">
        <w:t>In 2020</w:t>
      </w:r>
      <w:r w:rsidR="00863EAD" w:rsidRPr="00863EAD">
        <w:t xml:space="preserve">, the fishing effort was </w:t>
      </w:r>
      <w:r w:rsidR="00910809">
        <w:t xml:space="preserve">slightly above that of 2017 at a record </w:t>
      </w:r>
      <w:r w:rsidR="000A12FF">
        <w:t>556,780</w:t>
      </w:r>
      <w:r w:rsidR="00863EAD" w:rsidRPr="00863EAD">
        <w:t xml:space="preserve"> </w:t>
      </w:r>
      <w:proofErr w:type="spellStart"/>
      <w:proofErr w:type="gramStart"/>
      <w:r w:rsidR="00863EAD" w:rsidRPr="00863EAD">
        <w:t>th</w:t>
      </w:r>
      <w:proofErr w:type="spellEnd"/>
      <w:proofErr w:type="gramEnd"/>
      <w:r w:rsidR="00863EAD" w:rsidRPr="00863EAD">
        <w:t xml:space="preserve">, </w:t>
      </w:r>
      <w:r w:rsidR="00AF4C6E">
        <w:t xml:space="preserve">representing </w:t>
      </w:r>
      <w:r w:rsidR="00863EAD" w:rsidRPr="00863EAD">
        <w:t>an i</w:t>
      </w:r>
      <w:r w:rsidR="003A5312">
        <w:t>ncrease from 2019</w:t>
      </w:r>
      <w:r w:rsidR="00AF4C6E">
        <w:t xml:space="preserve"> at 496,468 </w:t>
      </w:r>
      <w:proofErr w:type="spellStart"/>
      <w:r w:rsidR="00AF4C6E">
        <w:t>th</w:t>
      </w:r>
      <w:proofErr w:type="spellEnd"/>
      <w:r w:rsidR="00AF4C6E">
        <w:t xml:space="preserve"> </w:t>
      </w:r>
      <w:r w:rsidR="003A5312">
        <w:t>(Table 1). During the 2020</w:t>
      </w:r>
      <w:r w:rsidR="00863EAD" w:rsidRPr="00863EAD">
        <w:t xml:space="preserve"> fishing season, fishing effort in Area 12 was concentrated mostly in</w:t>
      </w:r>
      <w:r w:rsidR="003A5312">
        <w:t xml:space="preserve"> Chaleur Bay, the </w:t>
      </w:r>
      <w:proofErr w:type="spellStart"/>
      <w:r w:rsidR="003A5312">
        <w:t>Shediac</w:t>
      </w:r>
      <w:proofErr w:type="spellEnd"/>
      <w:r w:rsidR="003A5312">
        <w:t xml:space="preserve"> valley, the </w:t>
      </w:r>
      <w:proofErr w:type="spellStart"/>
      <w:r w:rsidR="003A5312">
        <w:t>Bradelle</w:t>
      </w:r>
      <w:proofErr w:type="spellEnd"/>
      <w:r w:rsidR="003A5312">
        <w:t xml:space="preserve"> Bank,</w:t>
      </w:r>
      <w:r w:rsidR="00863EAD" w:rsidRPr="00863EAD">
        <w:t xml:space="preserve"> the </w:t>
      </w:r>
      <w:proofErr w:type="spellStart"/>
      <w:r w:rsidR="00863EAD" w:rsidRPr="00863EAD">
        <w:t>Magdalen</w:t>
      </w:r>
      <w:proofErr w:type="spellEnd"/>
      <w:r w:rsidR="00863EAD" w:rsidRPr="00863EAD">
        <w:t xml:space="preserve"> Channel and </w:t>
      </w:r>
      <w:r w:rsidR="006340AF">
        <w:t>the Cape Breton Corridor (Fig. 5</w:t>
      </w:r>
      <w:r w:rsidR="00863EAD" w:rsidRPr="00863EAD">
        <w:t>)</w:t>
      </w:r>
      <w:r>
        <w:t>. L</w:t>
      </w:r>
      <w:r w:rsidR="00AF4C6E">
        <w:t xml:space="preserve">andings were similarly distributed </w:t>
      </w:r>
      <w:r w:rsidR="006340AF">
        <w:t>(Fig. 6</w:t>
      </w:r>
      <w:r w:rsidR="00863EAD" w:rsidRPr="00863EAD">
        <w:t>).</w:t>
      </w:r>
    </w:p>
    <w:p w14:paraId="013AADE1" w14:textId="1C4A2CB2" w:rsidR="00863EAD" w:rsidRPr="00863EAD" w:rsidRDefault="00863EAD" w:rsidP="00863EAD">
      <w:pPr>
        <w:spacing w:before="120" w:after="120"/>
      </w:pPr>
      <w:proofErr w:type="gramStart"/>
      <w:r w:rsidRPr="00863EAD">
        <w:t xml:space="preserve">The </w:t>
      </w:r>
      <w:r w:rsidR="00AF4C6E">
        <w:t xml:space="preserve">logbook-derived </w:t>
      </w:r>
      <w:r w:rsidRPr="00863EAD">
        <w:t xml:space="preserve">CPUE </w:t>
      </w:r>
      <w:r w:rsidR="00AF4C6E">
        <w:t xml:space="preserve">for </w:t>
      </w:r>
      <w:r w:rsidRPr="00863EAD">
        <w:t xml:space="preserve">Area 12 was </w:t>
      </w:r>
      <w:r w:rsidR="00EB722D">
        <w:t>44.1</w:t>
      </w:r>
      <w:r w:rsidRPr="00863EAD">
        <w:t xml:space="preserve"> kg/</w:t>
      </w:r>
      <w:proofErr w:type="spellStart"/>
      <w:r w:rsidRPr="00863EAD">
        <w:t>th</w:t>
      </w:r>
      <w:proofErr w:type="spellEnd"/>
      <w:r w:rsidRPr="00863EAD">
        <w:t xml:space="preserve"> in 20</w:t>
      </w:r>
      <w:r w:rsidR="00EB722D">
        <w:t xml:space="preserve">20, a decrease </w:t>
      </w:r>
      <w:r w:rsidR="002B59EB">
        <w:t>from 55.5</w:t>
      </w:r>
      <w:r w:rsidR="002B59EB" w:rsidRPr="00863EAD">
        <w:t xml:space="preserve"> kg/</w:t>
      </w:r>
      <w:proofErr w:type="spellStart"/>
      <w:r w:rsidR="002B59EB" w:rsidRPr="00863EAD">
        <w:t>th</w:t>
      </w:r>
      <w:proofErr w:type="spellEnd"/>
      <w:r w:rsidR="002B59EB" w:rsidRPr="00863EAD">
        <w:t xml:space="preserve"> </w:t>
      </w:r>
      <w:r w:rsidR="00EB722D">
        <w:t>compared to 2019</w:t>
      </w:r>
      <w:r w:rsidRPr="00863EAD">
        <w:t xml:space="preserve"> (Table 1).</w:t>
      </w:r>
      <w:proofErr w:type="gramEnd"/>
      <w:r w:rsidRPr="00863EAD">
        <w:t xml:space="preserve"> High CPUEs </w:t>
      </w:r>
      <w:r w:rsidR="003A5312">
        <w:t xml:space="preserve">were observed in </w:t>
      </w:r>
      <w:proofErr w:type="spellStart"/>
      <w:r w:rsidR="003A5312">
        <w:t>Bradelle</w:t>
      </w:r>
      <w:proofErr w:type="spellEnd"/>
      <w:r w:rsidR="003A5312">
        <w:t xml:space="preserve"> bank</w:t>
      </w:r>
      <w:r w:rsidR="00910809">
        <w:t>, Orphan bank, the north</w:t>
      </w:r>
      <w:r w:rsidRPr="00863EAD">
        <w:t xml:space="preserve"> and central parts of the </w:t>
      </w:r>
      <w:proofErr w:type="spellStart"/>
      <w:r w:rsidRPr="00863EAD">
        <w:t>Magdalen</w:t>
      </w:r>
      <w:proofErr w:type="spellEnd"/>
      <w:r w:rsidRPr="00863EAD">
        <w:t xml:space="preserve"> Channel and in </w:t>
      </w:r>
      <w:r w:rsidR="006340AF">
        <w:t>the Cape Breton Corridor (Fig. 7</w:t>
      </w:r>
      <w:r w:rsidRPr="00863EAD">
        <w:t>).</w:t>
      </w:r>
    </w:p>
    <w:p w14:paraId="3CB84B78" w14:textId="5E41DCC4" w:rsidR="00863EAD" w:rsidRPr="00863EAD" w:rsidRDefault="00453FCD" w:rsidP="00863EAD">
      <w:pPr>
        <w:spacing w:before="120" w:after="120"/>
      </w:pPr>
      <w:r>
        <w:lastRenderedPageBreak/>
        <w:t>T</w:t>
      </w:r>
      <w:r w:rsidR="00863EAD" w:rsidRPr="00863EAD">
        <w:t>rap immersion</w:t>
      </w:r>
      <w:r w:rsidR="00837CAA">
        <w:t xml:space="preserve"> times are </w:t>
      </w:r>
      <w:r w:rsidR="00910809">
        <w:t>shown</w:t>
      </w:r>
      <w:r w:rsidR="00837CAA">
        <w:t xml:space="preserve"> in Table 2</w:t>
      </w:r>
      <w:r>
        <w:t xml:space="preserve">a. Since 1997, times </w:t>
      </w:r>
      <w:r w:rsidR="00863EAD" w:rsidRPr="00863EAD">
        <w:t xml:space="preserve">in Area 12 </w:t>
      </w:r>
      <w:r>
        <w:t>have</w:t>
      </w:r>
      <w:r w:rsidR="00863EAD" w:rsidRPr="00863EAD">
        <w:t xml:space="preserve"> varied from 55 hours (2003) to 8</w:t>
      </w:r>
      <w:r w:rsidR="00231129">
        <w:t>8 hours (2017)</w:t>
      </w:r>
      <w:r w:rsidR="00863EAD" w:rsidRPr="00863EAD">
        <w:t xml:space="preserve">. The </w:t>
      </w:r>
      <w:r w:rsidR="00231129">
        <w:t>mean trap immersion time in 2020 was 75 hours while it was 73 hours in 2019</w:t>
      </w:r>
      <w:r w:rsidR="00837CAA">
        <w:t xml:space="preserve"> (Table 2</w:t>
      </w:r>
      <w:r w:rsidR="00863EAD" w:rsidRPr="00863EAD">
        <w:t xml:space="preserve">). </w:t>
      </w:r>
    </w:p>
    <w:p w14:paraId="61A43197" w14:textId="78416B5C" w:rsidR="0020694C" w:rsidRPr="002625BE" w:rsidRDefault="0020694C" w:rsidP="0020694C">
      <w:pPr>
        <w:keepNext/>
        <w:spacing w:before="120" w:after="120"/>
        <w:outlineLvl w:val="2"/>
        <w:rPr>
          <w:b/>
          <w:sz w:val="24"/>
          <w:szCs w:val="24"/>
          <w:lang w:val="en-CA"/>
        </w:rPr>
      </w:pPr>
      <w:bookmarkStart w:id="52" w:name="_Toc513621216"/>
      <w:bookmarkStart w:id="53" w:name="_Toc77929815"/>
      <w:bookmarkStart w:id="54" w:name="_Toc513621215"/>
      <w:bookmarkStart w:id="55" w:name="_Toc77929814"/>
      <w:r w:rsidRPr="002625BE">
        <w:rPr>
          <w:b/>
          <w:sz w:val="24"/>
          <w:szCs w:val="24"/>
          <w:lang w:val="en-CA"/>
        </w:rPr>
        <w:t>4</w:t>
      </w:r>
      <w:r>
        <w:rPr>
          <w:b/>
          <w:sz w:val="24"/>
          <w:szCs w:val="24"/>
          <w:lang w:val="en-CA"/>
        </w:rPr>
        <w:t>.1.2</w:t>
      </w:r>
      <w:r w:rsidRPr="002625BE">
        <w:rPr>
          <w:b/>
          <w:sz w:val="24"/>
          <w:szCs w:val="24"/>
          <w:lang w:val="en-CA"/>
        </w:rPr>
        <w:t>. Area 12E</w:t>
      </w:r>
      <w:bookmarkEnd w:id="52"/>
      <w:bookmarkEnd w:id="53"/>
    </w:p>
    <w:p w14:paraId="730F53C1" w14:textId="77777777" w:rsidR="0020694C" w:rsidRPr="00863EAD" w:rsidRDefault="0020694C" w:rsidP="0020694C">
      <w:pPr>
        <w:spacing w:before="120" w:after="120"/>
      </w:pPr>
      <w:r>
        <w:t>In Area 12E, the 2020 fishery opened on April 24</w:t>
      </w:r>
      <w:r w:rsidRPr="00863EAD">
        <w:t xml:space="preserve"> and the last day of landings were rec</w:t>
      </w:r>
      <w:r>
        <w:t>orded on June 30, with reported landings of 234 t from a revised quota of 238</w:t>
      </w:r>
      <w:r w:rsidRPr="00863EAD">
        <w:t xml:space="preserve"> t. The quota from the notice to harvesters was </w:t>
      </w:r>
      <w:r w:rsidRPr="00F67129">
        <w:t>239</w:t>
      </w:r>
      <w:r w:rsidRPr="00863EAD">
        <w:t xml:space="preserve"> t. </w:t>
      </w:r>
      <w:r>
        <w:t>Four</w:t>
      </w:r>
      <w:r w:rsidRPr="00863EAD">
        <w:t xml:space="preserve"> </w:t>
      </w:r>
      <w:r>
        <w:t>vessels</w:t>
      </w:r>
      <w:r w:rsidRPr="00863EAD">
        <w:t xml:space="preserve"> </w:t>
      </w:r>
      <w:r>
        <w:t xml:space="preserve">were active for the </w:t>
      </w:r>
      <w:proofErr w:type="gramStart"/>
      <w:r>
        <w:t>2020</w:t>
      </w:r>
      <w:r w:rsidRPr="00863EAD">
        <w:t xml:space="preserve"> fishing</w:t>
      </w:r>
      <w:proofErr w:type="gramEnd"/>
      <w:r w:rsidRPr="00863EAD">
        <w:t xml:space="preserve"> season. </w:t>
      </w:r>
    </w:p>
    <w:p w14:paraId="2E0D1484" w14:textId="77777777" w:rsidR="0020694C" w:rsidRPr="00863EAD" w:rsidRDefault="0020694C" w:rsidP="0020694C">
      <w:pPr>
        <w:spacing w:before="120" w:after="120"/>
      </w:pPr>
      <w:r w:rsidRPr="00863EAD">
        <w:t>Harvesters concentrated their fishing effort in the southeastern part of the area adja</w:t>
      </w:r>
      <w:r>
        <w:t>cent to Areas 12 and 12F (Fig. 5</w:t>
      </w:r>
      <w:r w:rsidRPr="00863EAD">
        <w:t xml:space="preserve">). The fishing effort decreased from 9,232 </w:t>
      </w:r>
      <w:proofErr w:type="spellStart"/>
      <w:proofErr w:type="gramStart"/>
      <w:r w:rsidRPr="00863EAD">
        <w:t>th</w:t>
      </w:r>
      <w:proofErr w:type="spellEnd"/>
      <w:proofErr w:type="gramEnd"/>
      <w:r w:rsidRPr="00863EAD">
        <w:t xml:space="preserve"> in 2008 to 1,825 </w:t>
      </w:r>
      <w:proofErr w:type="spellStart"/>
      <w:r w:rsidRPr="00863EAD">
        <w:t>th</w:t>
      </w:r>
      <w:proofErr w:type="spellEnd"/>
      <w:r w:rsidRPr="00863EAD">
        <w:t xml:space="preserve"> in 2010 but increased to 5,623 </w:t>
      </w:r>
      <w:proofErr w:type="spellStart"/>
      <w:r w:rsidRPr="00863EAD">
        <w:t>th</w:t>
      </w:r>
      <w:proofErr w:type="spellEnd"/>
      <w:r w:rsidRPr="00863EAD">
        <w:t xml:space="preserve"> in 2012 (Table 1). The fishing effort decreased to 2,796 </w:t>
      </w:r>
      <w:proofErr w:type="spellStart"/>
      <w:proofErr w:type="gramStart"/>
      <w:r w:rsidRPr="00863EAD">
        <w:t>th</w:t>
      </w:r>
      <w:proofErr w:type="spellEnd"/>
      <w:proofErr w:type="gramEnd"/>
      <w:r w:rsidRPr="00863EAD">
        <w:t xml:space="preserve"> by 2016 (Table 1). Since 2016, the fishing effort increased to reach 5,579 </w:t>
      </w:r>
      <w:proofErr w:type="spellStart"/>
      <w:proofErr w:type="gramStart"/>
      <w:r w:rsidRPr="00863EAD">
        <w:t>th</w:t>
      </w:r>
      <w:proofErr w:type="spellEnd"/>
      <w:proofErr w:type="gramEnd"/>
      <w:r w:rsidRPr="00863EAD">
        <w:t xml:space="preserve"> in 2018 (Table1). In 2019, the fishing effort decreased to 3,415 </w:t>
      </w:r>
      <w:proofErr w:type="spellStart"/>
      <w:proofErr w:type="gramStart"/>
      <w:r w:rsidRPr="00863EAD">
        <w:t>th</w:t>
      </w:r>
      <w:proofErr w:type="spellEnd"/>
      <w:r w:rsidRPr="00863EAD">
        <w:t xml:space="preserve"> </w:t>
      </w:r>
      <w:r>
        <w:t xml:space="preserve"> but</w:t>
      </w:r>
      <w:proofErr w:type="gramEnd"/>
      <w:r>
        <w:t xml:space="preserve"> increased to 5,098 </w:t>
      </w:r>
      <w:proofErr w:type="spellStart"/>
      <w:r>
        <w:t>th</w:t>
      </w:r>
      <w:proofErr w:type="spellEnd"/>
      <w:r>
        <w:t xml:space="preserve"> in 2020 </w:t>
      </w:r>
      <w:r w:rsidRPr="00863EAD">
        <w:t>(Table 1).</w:t>
      </w:r>
    </w:p>
    <w:p w14:paraId="46D8DA1A" w14:textId="280DA657" w:rsidR="0020694C" w:rsidRPr="00863EAD" w:rsidRDefault="00365292" w:rsidP="0020694C">
      <w:pPr>
        <w:spacing w:before="120" w:after="120"/>
      </w:pPr>
      <w:r>
        <w:t>M</w:t>
      </w:r>
      <w:r w:rsidR="0020694C" w:rsidRPr="00863EAD">
        <w:t xml:space="preserve">ean CPUE </w:t>
      </w:r>
      <w:r>
        <w:t xml:space="preserve">from </w:t>
      </w:r>
      <w:r w:rsidRPr="00863EAD">
        <w:t xml:space="preserve">Area 12E </w:t>
      </w:r>
      <w:r w:rsidR="0020694C" w:rsidRPr="00863EAD">
        <w:t xml:space="preserve">from logbooks was </w:t>
      </w:r>
      <w:r w:rsidR="0020694C">
        <w:t>45.9 kg/</w:t>
      </w:r>
      <w:proofErr w:type="spellStart"/>
      <w:r w:rsidR="0020694C">
        <w:t>th</w:t>
      </w:r>
      <w:proofErr w:type="spellEnd"/>
      <w:r w:rsidR="0020694C">
        <w:t xml:space="preserve"> in 2019, a de</w:t>
      </w:r>
      <w:r w:rsidR="0020694C" w:rsidRPr="00863EAD">
        <w:t xml:space="preserve">crease compared to </w:t>
      </w:r>
      <w:r w:rsidR="0020694C">
        <w:t>65.7 kg/</w:t>
      </w:r>
      <w:proofErr w:type="spellStart"/>
      <w:r w:rsidR="0020694C">
        <w:t>th</w:t>
      </w:r>
      <w:proofErr w:type="spellEnd"/>
      <w:r w:rsidR="0020694C">
        <w:t xml:space="preserve"> in 2019</w:t>
      </w:r>
      <w:r w:rsidR="0020694C" w:rsidRPr="00863EAD">
        <w:t xml:space="preserve"> (Table 1).</w:t>
      </w:r>
    </w:p>
    <w:p w14:paraId="08340299" w14:textId="057834E4" w:rsidR="0020694C" w:rsidRPr="00863EAD" w:rsidRDefault="0020694C" w:rsidP="0020694C">
      <w:pPr>
        <w:spacing w:before="120" w:after="120"/>
      </w:pPr>
      <w:r w:rsidRPr="00863EAD">
        <w:t>Since 1997, the mean trap immersion time has varied between 30 hours in 1998 and 72 hours in 2009. The mean trap immersion ti</w:t>
      </w:r>
      <w:r>
        <w:t>me decreased to 54 hours in 2020</w:t>
      </w:r>
      <w:r w:rsidRPr="00863EAD">
        <w:t xml:space="preserve"> comp</w:t>
      </w:r>
      <w:r>
        <w:t>ared to 66 hours in 2019 (Table 2</w:t>
      </w:r>
      <w:r w:rsidRPr="00863EAD">
        <w:t>).</w:t>
      </w:r>
    </w:p>
    <w:p w14:paraId="4E545151" w14:textId="43A8E960" w:rsidR="0020694C" w:rsidRPr="002625BE" w:rsidRDefault="0020694C" w:rsidP="0020694C">
      <w:pPr>
        <w:keepNext/>
        <w:spacing w:before="120" w:after="120"/>
        <w:outlineLvl w:val="2"/>
        <w:rPr>
          <w:b/>
          <w:sz w:val="24"/>
          <w:szCs w:val="24"/>
          <w:lang w:val="en-CA"/>
        </w:rPr>
      </w:pPr>
      <w:bookmarkStart w:id="56" w:name="_Toc513621217"/>
      <w:bookmarkStart w:id="57" w:name="_Toc77929816"/>
      <w:r w:rsidRPr="002625BE">
        <w:rPr>
          <w:b/>
          <w:sz w:val="24"/>
          <w:szCs w:val="24"/>
          <w:lang w:val="en-CA"/>
        </w:rPr>
        <w:t>4</w:t>
      </w:r>
      <w:r>
        <w:rPr>
          <w:b/>
          <w:sz w:val="24"/>
          <w:szCs w:val="24"/>
          <w:lang w:val="en-CA"/>
        </w:rPr>
        <w:t>.1.3</w:t>
      </w:r>
      <w:r w:rsidRPr="002625BE">
        <w:rPr>
          <w:b/>
          <w:sz w:val="24"/>
          <w:szCs w:val="24"/>
          <w:lang w:val="en-CA"/>
        </w:rPr>
        <w:t>. Area 12F</w:t>
      </w:r>
      <w:bookmarkEnd w:id="56"/>
      <w:bookmarkEnd w:id="57"/>
    </w:p>
    <w:p w14:paraId="13C070F0" w14:textId="1DB3A3ED" w:rsidR="0020694C" w:rsidRPr="00863EAD" w:rsidRDefault="00EC170C" w:rsidP="0020694C">
      <w:pPr>
        <w:spacing w:before="120" w:after="120"/>
      </w:pPr>
      <w:r>
        <w:t xml:space="preserve">The </w:t>
      </w:r>
      <w:r w:rsidR="0020694C">
        <w:t xml:space="preserve">2020 fishery </w:t>
      </w:r>
      <w:r>
        <w:t xml:space="preserve">for Area 12F </w:t>
      </w:r>
      <w:r w:rsidR="0020694C">
        <w:t>opened on April 24</w:t>
      </w:r>
      <w:r w:rsidR="0020694C" w:rsidRPr="00863EAD">
        <w:t xml:space="preserve"> and the last </w:t>
      </w:r>
      <w:r w:rsidR="0020694C">
        <w:t>landings were recorded on July 1 with reported landings of 1,084 t from a quota of 1,192</w:t>
      </w:r>
      <w:r w:rsidR="0020694C" w:rsidRPr="00863EAD">
        <w:t xml:space="preserve"> t. The allowable quota from th</w:t>
      </w:r>
      <w:r w:rsidR="0020694C">
        <w:t>e notice to harvesters was 1,192 t. There were 24 active vessels in 2020</w:t>
      </w:r>
      <w:r w:rsidR="0020694C" w:rsidRPr="00863EAD">
        <w:t>.</w:t>
      </w:r>
    </w:p>
    <w:p w14:paraId="58B958DD" w14:textId="403A47A6" w:rsidR="0020694C" w:rsidRPr="00863EAD" w:rsidRDefault="00EC170C" w:rsidP="0020694C">
      <w:pPr>
        <w:spacing w:before="120" w:after="120"/>
      </w:pPr>
      <w:r>
        <w:t>F</w:t>
      </w:r>
      <w:r w:rsidR="0020694C" w:rsidRPr="00863EAD">
        <w:t>ishing effort was distr</w:t>
      </w:r>
      <w:r w:rsidR="0020694C">
        <w:t>ibuted all over Area 12F (Fig. 5</w:t>
      </w:r>
      <w:r w:rsidR="0020694C" w:rsidRPr="00863EAD">
        <w:t xml:space="preserve">). The fishing effort decreased from 16,890 </w:t>
      </w:r>
      <w:proofErr w:type="spellStart"/>
      <w:proofErr w:type="gramStart"/>
      <w:r w:rsidR="0020694C" w:rsidRPr="00863EAD">
        <w:t>th</w:t>
      </w:r>
      <w:proofErr w:type="spellEnd"/>
      <w:proofErr w:type="gramEnd"/>
      <w:r w:rsidR="0020694C" w:rsidRPr="00863EAD">
        <w:t xml:space="preserve"> in 2012 to 11,086 </w:t>
      </w:r>
      <w:proofErr w:type="spellStart"/>
      <w:r w:rsidR="0020694C" w:rsidRPr="00863EAD">
        <w:t>th</w:t>
      </w:r>
      <w:proofErr w:type="spellEnd"/>
      <w:r w:rsidR="0020694C" w:rsidRPr="00863EAD">
        <w:t xml:space="preserve"> in 2013 but increased to 23,163 </w:t>
      </w:r>
      <w:proofErr w:type="spellStart"/>
      <w:r w:rsidR="0020694C" w:rsidRPr="00863EAD">
        <w:t>th</w:t>
      </w:r>
      <w:proofErr w:type="spellEnd"/>
      <w:r w:rsidR="0020694C" w:rsidRPr="00863EAD">
        <w:t xml:space="preserve"> in 2014 (Table 1). The fishing effort decreased to 8,667 </w:t>
      </w:r>
      <w:proofErr w:type="spellStart"/>
      <w:proofErr w:type="gramStart"/>
      <w:r w:rsidR="0020694C" w:rsidRPr="00863EAD">
        <w:t>th</w:t>
      </w:r>
      <w:proofErr w:type="spellEnd"/>
      <w:proofErr w:type="gramEnd"/>
      <w:r w:rsidR="0020694C" w:rsidRPr="00863EAD">
        <w:t xml:space="preserve"> by 2016 but increased to </w:t>
      </w:r>
      <w:r w:rsidR="0020694C">
        <w:t xml:space="preserve">23,982 </w:t>
      </w:r>
      <w:proofErr w:type="spellStart"/>
      <w:r w:rsidR="0020694C">
        <w:t>th</w:t>
      </w:r>
      <w:proofErr w:type="spellEnd"/>
      <w:r w:rsidR="0020694C">
        <w:t xml:space="preserve"> in 2020</w:t>
      </w:r>
      <w:r w:rsidR="0020694C" w:rsidRPr="00863EAD">
        <w:t xml:space="preserve"> (Table 1).</w:t>
      </w:r>
    </w:p>
    <w:p w14:paraId="59930088" w14:textId="558234F3" w:rsidR="0020694C" w:rsidRPr="00863EAD" w:rsidRDefault="004641E5" w:rsidP="0020694C">
      <w:pPr>
        <w:spacing w:before="120" w:after="120"/>
      </w:pPr>
      <w:r>
        <w:t>M</w:t>
      </w:r>
      <w:r w:rsidRPr="00863EAD">
        <w:t xml:space="preserve">ean CPUE </w:t>
      </w:r>
      <w:r>
        <w:t xml:space="preserve">from </w:t>
      </w:r>
      <w:r w:rsidRPr="00863EAD">
        <w:t>Area 12</w:t>
      </w:r>
      <w:r w:rsidR="0020694C" w:rsidRPr="00863EAD">
        <w:t xml:space="preserve">F from logbooks </w:t>
      </w:r>
      <w:r w:rsidR="0020694C">
        <w:t>decreased in 2020</w:t>
      </w:r>
      <w:r w:rsidR="0020694C" w:rsidRPr="00863EAD">
        <w:t xml:space="preserve"> (</w:t>
      </w:r>
      <w:r w:rsidR="0020694C">
        <w:t>45.2 kg/</w:t>
      </w:r>
      <w:proofErr w:type="spellStart"/>
      <w:r w:rsidR="0020694C">
        <w:t>th</w:t>
      </w:r>
      <w:proofErr w:type="spellEnd"/>
      <w:r w:rsidR="0020694C">
        <w:t>) compared to 2019 (64.5</w:t>
      </w:r>
      <w:r w:rsidR="0020694C" w:rsidRPr="00863EAD">
        <w:t> kg/</w:t>
      </w:r>
      <w:proofErr w:type="spellStart"/>
      <w:r w:rsidR="0020694C" w:rsidRPr="00863EAD">
        <w:t>th</w:t>
      </w:r>
      <w:proofErr w:type="spellEnd"/>
      <w:r w:rsidR="0020694C" w:rsidRPr="00863EAD">
        <w:t>, Table 1).</w:t>
      </w:r>
    </w:p>
    <w:p w14:paraId="15FE1F3E" w14:textId="6BA02A06" w:rsidR="0020694C" w:rsidRPr="0020694C" w:rsidRDefault="0020694C" w:rsidP="0020694C">
      <w:pPr>
        <w:spacing w:before="120" w:after="120"/>
      </w:pPr>
      <w:r w:rsidRPr="00863EAD">
        <w:t xml:space="preserve">Since 1997, the mean trap immersion time has varied between 49 hours (1997) and 118 hours (2011). The </w:t>
      </w:r>
      <w:r>
        <w:t>mean trap immersion time in 2020 (88 hours) increased compared to 2019 (83 hours, Table 2).</w:t>
      </w:r>
    </w:p>
    <w:p w14:paraId="1A75A6B7" w14:textId="1DCC1133" w:rsidR="00863EAD" w:rsidRPr="002625BE" w:rsidRDefault="0020694C" w:rsidP="00CD78B2">
      <w:pPr>
        <w:keepNext/>
        <w:spacing w:before="120" w:after="120"/>
        <w:outlineLvl w:val="2"/>
        <w:rPr>
          <w:b/>
          <w:sz w:val="24"/>
          <w:szCs w:val="24"/>
          <w:lang w:val="en-CA"/>
        </w:rPr>
      </w:pPr>
      <w:r>
        <w:rPr>
          <w:b/>
          <w:sz w:val="24"/>
          <w:szCs w:val="24"/>
          <w:lang w:val="en-CA"/>
        </w:rPr>
        <w:t>4.1.4</w:t>
      </w:r>
      <w:r w:rsidR="00863EAD" w:rsidRPr="002625BE">
        <w:rPr>
          <w:b/>
          <w:sz w:val="24"/>
          <w:szCs w:val="24"/>
          <w:lang w:val="en-CA"/>
        </w:rPr>
        <w:t>. Area 19</w:t>
      </w:r>
      <w:bookmarkEnd w:id="54"/>
      <w:bookmarkEnd w:id="55"/>
    </w:p>
    <w:p w14:paraId="2E896B8F" w14:textId="1DE7B91C" w:rsidR="00863EAD" w:rsidRPr="00863EAD" w:rsidRDefault="00CB4436" w:rsidP="00863EAD">
      <w:pPr>
        <w:spacing w:before="120" w:after="120"/>
      </w:pPr>
      <w:r>
        <w:t>The 2020</w:t>
      </w:r>
      <w:r w:rsidR="00863EAD" w:rsidRPr="00863EAD">
        <w:t xml:space="preserve"> fishing se</w:t>
      </w:r>
      <w:r w:rsidR="00AF5A0E">
        <w:t>ason in Area 19 opene</w:t>
      </w:r>
      <w:r w:rsidR="00A274FB">
        <w:t>d on July 2</w:t>
      </w:r>
      <w:r w:rsidR="00863EAD" w:rsidRPr="00863EAD">
        <w:t xml:space="preserve"> and the last landings were recorded on Au</w:t>
      </w:r>
      <w:r w:rsidR="00AF5A0E">
        <w:t>gust 13</w:t>
      </w:r>
      <w:r w:rsidR="002B59EB">
        <w:t>.  Reported landings were</w:t>
      </w:r>
      <w:r w:rsidR="00A274FB">
        <w:t xml:space="preserve"> 2,284 t from a revised quota of 2,287</w:t>
      </w:r>
      <w:r w:rsidR="00863EAD" w:rsidRPr="00863EAD">
        <w:t xml:space="preserve"> t. The allowable quota from th</w:t>
      </w:r>
      <w:r w:rsidR="00A274FB">
        <w:t>e notice to harvesters was 2,255</w:t>
      </w:r>
      <w:r w:rsidR="00863EAD" w:rsidRPr="00863EAD">
        <w:t xml:space="preserve"> t. The number of </w:t>
      </w:r>
      <w:r>
        <w:t>boats fishing in Area 19 in 2020 was 103</w:t>
      </w:r>
      <w:r w:rsidR="00863EAD" w:rsidRPr="00863EAD">
        <w:t xml:space="preserve"> (all from Cape Breton)</w:t>
      </w:r>
      <w:r w:rsidR="003F70F1">
        <w:t xml:space="preserve"> compared to 109 in 2019</w:t>
      </w:r>
      <w:r w:rsidR="00863EAD" w:rsidRPr="00863EAD">
        <w:t>.</w:t>
      </w:r>
    </w:p>
    <w:p w14:paraId="5FE786BC" w14:textId="6F27DF03" w:rsidR="00863EAD" w:rsidRPr="00863EAD" w:rsidRDefault="00CB4436" w:rsidP="00863EAD">
      <w:pPr>
        <w:spacing w:before="120" w:after="120"/>
      </w:pPr>
      <w:r>
        <w:t>The fishing effort during 2020</w:t>
      </w:r>
      <w:r w:rsidR="00863EAD" w:rsidRPr="00863EAD">
        <w:t xml:space="preserve"> in Area 19 was concentrated in the southern part of the zone where the highest landings were taken while high CPUEs were obs</w:t>
      </w:r>
      <w:r w:rsidR="006340AF">
        <w:t>erved all over the zone (Figs. 5, 6 and 7</w:t>
      </w:r>
      <w:r w:rsidR="00863EAD" w:rsidRPr="00863EAD">
        <w:t xml:space="preserve">). The fishing effort has varied from 16,733 </w:t>
      </w:r>
      <w:proofErr w:type="spellStart"/>
      <w:proofErr w:type="gramStart"/>
      <w:r w:rsidR="00863EAD" w:rsidRPr="00863EAD">
        <w:t>th</w:t>
      </w:r>
      <w:proofErr w:type="spellEnd"/>
      <w:proofErr w:type="gramEnd"/>
      <w:r w:rsidR="00863EAD" w:rsidRPr="00863EAD">
        <w:t xml:space="preserve"> to 55,977 </w:t>
      </w:r>
      <w:proofErr w:type="spellStart"/>
      <w:r w:rsidR="00863EAD" w:rsidRPr="00863EAD">
        <w:t>th</w:t>
      </w:r>
      <w:proofErr w:type="spellEnd"/>
      <w:r w:rsidR="00863EAD" w:rsidRPr="00863EAD">
        <w:t xml:space="preserve"> between 1987 and 2009, but decreased considerably to 11,138 </w:t>
      </w:r>
      <w:proofErr w:type="spellStart"/>
      <w:r w:rsidR="00863EAD" w:rsidRPr="00863EAD">
        <w:t>th</w:t>
      </w:r>
      <w:proofErr w:type="spellEnd"/>
      <w:r w:rsidR="00863EAD" w:rsidRPr="00863EAD">
        <w:t xml:space="preserve"> in 2010, the lowest value of the time series (Table 1). The fishing effort increased to 25,407 </w:t>
      </w:r>
      <w:proofErr w:type="spellStart"/>
      <w:proofErr w:type="gramStart"/>
      <w:r w:rsidR="00863EAD" w:rsidRPr="00863EAD">
        <w:t>th</w:t>
      </w:r>
      <w:proofErr w:type="spellEnd"/>
      <w:proofErr w:type="gramEnd"/>
      <w:r w:rsidR="00863EAD" w:rsidRPr="00863EAD">
        <w:t xml:space="preserve"> in 2014 and decreased to 11,937 </w:t>
      </w:r>
      <w:proofErr w:type="spellStart"/>
      <w:r w:rsidR="00863EAD" w:rsidRPr="00863EAD">
        <w:t>th</w:t>
      </w:r>
      <w:proofErr w:type="spellEnd"/>
      <w:r w:rsidR="00863EAD" w:rsidRPr="00863EAD">
        <w:t xml:space="preserve"> by 2016 (Table 1). In 2019, the fishing effort </w:t>
      </w:r>
      <w:r w:rsidR="00027B81">
        <w:t xml:space="preserve">increased to 24,518 </w:t>
      </w:r>
      <w:proofErr w:type="spellStart"/>
      <w:proofErr w:type="gramStart"/>
      <w:r w:rsidR="00027B81">
        <w:t>th</w:t>
      </w:r>
      <w:proofErr w:type="spellEnd"/>
      <w:proofErr w:type="gramEnd"/>
      <w:r w:rsidR="00027B81">
        <w:t xml:space="preserve"> but decreased to 22,458 </w:t>
      </w:r>
      <w:proofErr w:type="spellStart"/>
      <w:r w:rsidR="00027B81">
        <w:t>th</w:t>
      </w:r>
      <w:proofErr w:type="spellEnd"/>
      <w:r w:rsidR="00027B81">
        <w:t xml:space="preserve"> in 2020 (Table 1)</w:t>
      </w:r>
      <w:r w:rsidR="00863EAD" w:rsidRPr="00863EAD">
        <w:t>.</w:t>
      </w:r>
    </w:p>
    <w:p w14:paraId="5028C2E5" w14:textId="4CC1548F" w:rsidR="00863EAD" w:rsidRPr="00863EAD" w:rsidRDefault="000C5FD0" w:rsidP="00863EAD">
      <w:pPr>
        <w:spacing w:before="120" w:after="120"/>
      </w:pPr>
      <w:r>
        <w:t xml:space="preserve">Logbook </w:t>
      </w:r>
      <w:r w:rsidR="00EB722D">
        <w:t>CPUE</w:t>
      </w:r>
      <w:r>
        <w:t>s</w:t>
      </w:r>
      <w:r w:rsidR="00EB722D">
        <w:t xml:space="preserve"> remained high in 2020</w:t>
      </w:r>
      <w:r w:rsidR="00863EAD" w:rsidRPr="00863EAD">
        <w:t xml:space="preserve"> (</w:t>
      </w:r>
      <w:r w:rsidR="00EB722D">
        <w:t>101.7</w:t>
      </w:r>
      <w:r w:rsidR="00863EAD" w:rsidRPr="00863EAD">
        <w:t xml:space="preserve"> kg/</w:t>
      </w:r>
      <w:proofErr w:type="spellStart"/>
      <w:r w:rsidR="00EB722D">
        <w:t>th</w:t>
      </w:r>
      <w:proofErr w:type="spellEnd"/>
      <w:r w:rsidR="00EB722D">
        <w:t>), a decrease compared to 2019</w:t>
      </w:r>
      <w:r w:rsidR="00863EAD" w:rsidRPr="00863EAD">
        <w:t xml:space="preserve"> (</w:t>
      </w:r>
      <w:r w:rsidR="00EB722D">
        <w:t>112.7</w:t>
      </w:r>
      <w:r w:rsidR="00863EAD" w:rsidRPr="00863EAD">
        <w:t xml:space="preserve"> kg/</w:t>
      </w:r>
      <w:proofErr w:type="spellStart"/>
      <w:r w:rsidR="00863EAD" w:rsidRPr="00863EAD">
        <w:t>th</w:t>
      </w:r>
      <w:proofErr w:type="spellEnd"/>
      <w:r w:rsidR="00863EAD" w:rsidRPr="00863EAD">
        <w:t xml:space="preserve"> (Table 1). The highest mean CPUE was observed in 2012 at 178.1 kg/</w:t>
      </w:r>
      <w:proofErr w:type="spellStart"/>
      <w:r w:rsidR="00863EAD" w:rsidRPr="00863EAD">
        <w:t>th</w:t>
      </w:r>
      <w:proofErr w:type="spellEnd"/>
      <w:r w:rsidR="00863EAD" w:rsidRPr="00863EAD">
        <w:t xml:space="preserve"> (Table 1).</w:t>
      </w:r>
    </w:p>
    <w:p w14:paraId="46C9BAE9" w14:textId="344EE1D9" w:rsidR="00863EAD" w:rsidRPr="00863EAD" w:rsidRDefault="000F5B2A" w:rsidP="00863EAD">
      <w:pPr>
        <w:spacing w:before="120" w:after="120"/>
      </w:pPr>
      <w:r>
        <w:t xml:space="preserve">Since 1997, </w:t>
      </w:r>
      <w:r w:rsidR="00942A53">
        <w:t xml:space="preserve">mean </w:t>
      </w:r>
      <w:r w:rsidR="00863EAD" w:rsidRPr="00863EAD">
        <w:t>trap immersion time</w:t>
      </w:r>
      <w:r>
        <w:t>s in Area 19 have</w:t>
      </w:r>
      <w:r w:rsidR="00863EAD" w:rsidRPr="00863EAD">
        <w:t xml:space="preserve"> varied from </w:t>
      </w:r>
      <w:r>
        <w:t xml:space="preserve">a </w:t>
      </w:r>
      <w:r w:rsidR="00942A53">
        <w:t xml:space="preserve">low </w:t>
      </w:r>
      <w:r>
        <w:t xml:space="preserve">of 28 hours </w:t>
      </w:r>
      <w:r w:rsidR="00942A53">
        <w:t>in 2004</w:t>
      </w:r>
      <w:r>
        <w:t xml:space="preserve"> to</w:t>
      </w:r>
      <w:r w:rsidR="00863EAD" w:rsidRPr="00863EAD">
        <w:t xml:space="preserve"> 38</w:t>
      </w:r>
      <w:r w:rsidR="00942A53">
        <w:t xml:space="preserve"> hours in 2003 and 2017</w:t>
      </w:r>
      <w:r w:rsidR="00DA0F54">
        <w:t xml:space="preserve"> (Table 2</w:t>
      </w:r>
      <w:r w:rsidR="00CB4436">
        <w:t>)</w:t>
      </w:r>
      <w:r w:rsidR="00027B81">
        <w:t>. In 2020</w:t>
      </w:r>
      <w:r w:rsidR="00863EAD" w:rsidRPr="00863EAD">
        <w:t xml:space="preserve">, </w:t>
      </w:r>
      <w:r w:rsidR="00942A53">
        <w:t>the value</w:t>
      </w:r>
      <w:r w:rsidR="00027B81">
        <w:t xml:space="preserve"> was 33</w:t>
      </w:r>
      <w:r w:rsidR="00863EAD" w:rsidRPr="00863EAD">
        <w:t xml:space="preserve"> hours, </w:t>
      </w:r>
      <w:r w:rsidR="00942A53">
        <w:t xml:space="preserve">up from </w:t>
      </w:r>
      <w:r w:rsidR="00027B81">
        <w:t>31 hours in 2019</w:t>
      </w:r>
      <w:r w:rsidR="00A106E0">
        <w:t xml:space="preserve"> (Table 2</w:t>
      </w:r>
      <w:r w:rsidR="00863EAD" w:rsidRPr="00863EAD">
        <w:t xml:space="preserve">). </w:t>
      </w:r>
    </w:p>
    <w:p w14:paraId="14A3A7EF" w14:textId="717B3D58" w:rsidR="00381066" w:rsidRDefault="00CB7C33" w:rsidP="003A24AF">
      <w:pPr>
        <w:pStyle w:val="Heading2"/>
      </w:pPr>
      <w:bookmarkStart w:id="58" w:name="_Toc31030751"/>
      <w:bookmarkStart w:id="59" w:name="_Toc77929818"/>
      <w:bookmarkEnd w:id="49"/>
      <w:r>
        <w:lastRenderedPageBreak/>
        <w:t>4.2</w:t>
      </w:r>
      <w:r w:rsidR="000C5FD0">
        <w:t>.</w:t>
      </w:r>
      <w:r w:rsidR="00381066">
        <w:t xml:space="preserve"> </w:t>
      </w:r>
      <w:r w:rsidR="00B77E09">
        <w:t xml:space="preserve">Catchability issues </w:t>
      </w:r>
      <w:bookmarkEnd w:id="58"/>
      <w:bookmarkEnd w:id="59"/>
      <w:r w:rsidR="000C6133">
        <w:t>IN 2019 and 2020</w:t>
      </w:r>
    </w:p>
    <w:p w14:paraId="661297FB" w14:textId="77777777" w:rsidR="00A77D8C" w:rsidRDefault="00003E0E" w:rsidP="00003E0E">
      <w:pPr>
        <w:pStyle w:val="BodyText"/>
      </w:pPr>
      <w:r w:rsidRPr="00325265">
        <w:t>The change in survey vessel in 2019 was accompanied by signi</w:t>
      </w:r>
      <w:r>
        <w:t xml:space="preserve">ficant catch increases across a wide range of </w:t>
      </w:r>
      <w:r w:rsidR="00A77D8C">
        <w:t xml:space="preserve">crab </w:t>
      </w:r>
      <w:r>
        <w:t>sizes. Figure 9 shows a year-over-year comparison of standardized size-frequency distributions for 2018 and 2019, which shows that the increases are on the scale of 30-40</w:t>
      </w:r>
      <w:r w:rsidRPr="00325265">
        <w:t>% among male crab from 34 mm to 95 mm C</w:t>
      </w:r>
      <w:r>
        <w:t>W and mature female crab.</w:t>
      </w:r>
      <w:r w:rsidR="00A77D8C">
        <w:t xml:space="preserve"> </w:t>
      </w:r>
    </w:p>
    <w:p w14:paraId="73D08777" w14:textId="668ADDC4" w:rsidR="00003E0E" w:rsidRDefault="00A77D8C" w:rsidP="00003E0E">
      <w:pPr>
        <w:pStyle w:val="BodyText"/>
      </w:pPr>
      <w:r>
        <w:t>These increases cannot be explained by any combination of natural processes</w:t>
      </w:r>
      <w:r w:rsidR="00003E0E" w:rsidRPr="00325265">
        <w:t xml:space="preserve"> </w:t>
      </w:r>
      <w:r>
        <w:t xml:space="preserve">such as </w:t>
      </w:r>
      <w:r w:rsidR="00003E0E" w:rsidRPr="00325265">
        <w:t>recruitment, migration or mortality.</w:t>
      </w:r>
      <w:r>
        <w:t xml:space="preserve"> Specifically, strong population recruitment pulses are observed </w:t>
      </w:r>
      <w:r w:rsidR="00942A53">
        <w:t>in</w:t>
      </w:r>
      <w:r>
        <w:t xml:space="preserve"> only in a limited range of small sizes, migration on this scale would effectively require emptying of neighboring populations in Quebec and eastern Cape Breton, and </w:t>
      </w:r>
      <w:r w:rsidR="003319CE">
        <w:t>exceptionally low</w:t>
      </w:r>
      <w:r>
        <w:t xml:space="preserve"> mortality would only </w:t>
      </w:r>
      <w:r w:rsidR="00942A53">
        <w:t xml:space="preserve">have </w:t>
      </w:r>
      <w:r>
        <w:t>maintain</w:t>
      </w:r>
      <w:r w:rsidR="00942A53">
        <w:t>ed</w:t>
      </w:r>
      <w:r>
        <w:t xml:space="preserve"> 2018 le</w:t>
      </w:r>
      <w:r w:rsidR="00942A53">
        <w:t xml:space="preserve">vels in 2019, not </w:t>
      </w:r>
      <w:r w:rsidR="003319CE">
        <w:t xml:space="preserve">have </w:t>
      </w:r>
      <w:r w:rsidR="00942A53">
        <w:t>increase</w:t>
      </w:r>
      <w:r w:rsidR="003319CE">
        <w:t>d</w:t>
      </w:r>
      <w:r w:rsidR="00942A53">
        <w:t xml:space="preserve"> them. </w:t>
      </w:r>
    </w:p>
    <w:p w14:paraId="0D49FBCC" w14:textId="43D24CC3" w:rsidR="008469EE" w:rsidRDefault="00A77D8C" w:rsidP="00003E0E">
      <w:pPr>
        <w:pStyle w:val="BodyText"/>
      </w:pPr>
      <w:r>
        <w:t xml:space="preserve">The led us to conclude that these catch increases were due to an increase in survey catchability in 2019, relative to the 2018 survey, at least among the above </w:t>
      </w:r>
      <w:r w:rsidR="003319CE">
        <w:t>mentioned</w:t>
      </w:r>
      <w:r>
        <w:t xml:space="preserve"> crab categories. </w:t>
      </w:r>
      <w:r w:rsidR="003319CE">
        <w:t>Consequently</w:t>
      </w:r>
      <w:r>
        <w:t>, population estimates for these categories or any subset thereof would be overestimated by at least 30-40%</w:t>
      </w:r>
      <w:r w:rsidR="00C60191">
        <w:t>, relative to 2018.</w:t>
      </w:r>
      <w:r w:rsidR="001B17E9">
        <w:t xml:space="preserve"> Meaningful</w:t>
      </w:r>
      <w:r w:rsidR="008469EE">
        <w:t xml:space="preserve"> comparison</w:t>
      </w:r>
      <w:r w:rsidR="001B17E9">
        <w:t>s of abundance and biomass indices between different years rest</w:t>
      </w:r>
      <w:r w:rsidR="008469EE">
        <w:t xml:space="preserve"> on the assumption of constant </w:t>
      </w:r>
      <w:r w:rsidR="001B17E9">
        <w:t xml:space="preserve">survey </w:t>
      </w:r>
      <w:r w:rsidR="008469EE">
        <w:t xml:space="preserve">catchability over time. Under changing catchability, indices may no longer accurately reflect changes in stock size. </w:t>
      </w:r>
    </w:p>
    <w:p w14:paraId="1D933446" w14:textId="77682DF3" w:rsidR="00557AB4" w:rsidRDefault="00557AB4" w:rsidP="003A24AF">
      <w:pPr>
        <w:pStyle w:val="Heading2"/>
      </w:pPr>
      <w:r>
        <w:t>4.2.1. PASSIVE PHASE TRAWLING</w:t>
      </w:r>
    </w:p>
    <w:p w14:paraId="73A7220C" w14:textId="56BEB4F3" w:rsidR="001B17E9" w:rsidRDefault="003319CE" w:rsidP="001B17E9">
      <w:pPr>
        <w:pStyle w:val="BodyText"/>
      </w:pPr>
      <w:r>
        <w:t>When the catc</w:t>
      </w:r>
      <w:r w:rsidR="001B17E9">
        <w:t>h</w:t>
      </w:r>
      <w:r>
        <w:t>a</w:t>
      </w:r>
      <w:r w:rsidR="001B17E9">
        <w:t xml:space="preserve">bility issues </w:t>
      </w:r>
      <w:r w:rsidR="00D1208D">
        <w:t>initially</w:t>
      </w:r>
      <w:r w:rsidR="001B17E9">
        <w:t xml:space="preserve"> appeared in 2019, data stemming from probes attached to the trawl were analyzed </w:t>
      </w:r>
      <w:r w:rsidR="009A4D13">
        <w:t>for years 2017, 2018 and 2019</w:t>
      </w:r>
      <w:r w:rsidR="001B17E9">
        <w:t xml:space="preserve"> to determine if there were any differences in trawl or fishing behavior that could point to a mechanistic cause.</w:t>
      </w:r>
    </w:p>
    <w:p w14:paraId="4CC13FE4" w14:textId="7243FFCC" w:rsidR="0059325D" w:rsidRDefault="00036EFF" w:rsidP="009A4D13">
      <w:pPr>
        <w:pStyle w:val="BodyText"/>
      </w:pPr>
      <w:r>
        <w:t xml:space="preserve">This analysis showed </w:t>
      </w:r>
      <w:r w:rsidR="003319CE">
        <w:t xml:space="preserve">that </w:t>
      </w:r>
      <w:r>
        <w:t>a</w:t>
      </w:r>
      <w:r w:rsidRPr="006539A2">
        <w:t xml:space="preserve"> latent passive trawling phase </w:t>
      </w:r>
      <w:r w:rsidR="003319CE">
        <w:t xml:space="preserve">existed </w:t>
      </w:r>
      <w:r w:rsidRPr="006539A2">
        <w:t>between the trawl stop signal</w:t>
      </w:r>
      <w:r w:rsidR="003319CE">
        <w:t>, at which point the winch is activated,</w:t>
      </w:r>
      <w:r w:rsidRPr="006539A2">
        <w:t xml:space="preserve"> and the time the tra</w:t>
      </w:r>
      <w:r>
        <w:t xml:space="preserve">wl lifted off the bottom. </w:t>
      </w:r>
      <w:r w:rsidR="003319CE">
        <w:t xml:space="preserve">While swept area during active trawling is used to standardize catches, that of the passive trawling phase is not, leading to potential </w:t>
      </w:r>
      <w:r w:rsidR="00D1208D">
        <w:t xml:space="preserve">inflation of </w:t>
      </w:r>
      <w:r w:rsidR="003319CE">
        <w:t xml:space="preserve">local crab densities that form the basis of abundance and biomass </w:t>
      </w:r>
      <w:r w:rsidR="00EE6A88">
        <w:t>estimates used in the assessment</w:t>
      </w:r>
      <w:r w:rsidR="003319CE">
        <w:t xml:space="preserve">. </w:t>
      </w:r>
      <w:r w:rsidR="0059325D">
        <w:t xml:space="preserve">Moreover, it was shown that </w:t>
      </w:r>
      <w:r w:rsidR="00D1208D">
        <w:t xml:space="preserve">the </w:t>
      </w:r>
      <w:r w:rsidR="0059325D">
        <w:t>swept area</w:t>
      </w:r>
      <w:r>
        <w:t xml:space="preserve"> </w:t>
      </w:r>
      <w:r w:rsidR="0059325D">
        <w:t>during the</w:t>
      </w:r>
      <w:r>
        <w:t xml:space="preserve"> passive trawling </w:t>
      </w:r>
      <w:r w:rsidRPr="006539A2">
        <w:t xml:space="preserve">phase </w:t>
      </w:r>
      <w:r w:rsidR="0059325D">
        <w:t>had increased from</w:t>
      </w:r>
      <w:r w:rsidRPr="006539A2">
        <w:t xml:space="preserve"> 1</w:t>
      </w:r>
      <w:r>
        <w:t>,</w:t>
      </w:r>
      <w:r w:rsidRPr="006539A2">
        <w:t>014</w:t>
      </w:r>
      <w:r>
        <w:t xml:space="preserve"> </w:t>
      </w:r>
      <w:r w:rsidRPr="006539A2">
        <w:t>m</w:t>
      </w:r>
      <w:r w:rsidRPr="006539A2">
        <w:rPr>
          <w:vertAlign w:val="superscript"/>
        </w:rPr>
        <w:t>2</w:t>
      </w:r>
      <w:r w:rsidR="0059325D">
        <w:t xml:space="preserve"> and </w:t>
      </w:r>
      <w:r w:rsidRPr="006539A2">
        <w:t>938</w:t>
      </w:r>
      <w:r>
        <w:t xml:space="preserve"> </w:t>
      </w:r>
      <w:r w:rsidRPr="006539A2">
        <w:t>m</w:t>
      </w:r>
      <w:r w:rsidRPr="006539A2">
        <w:rPr>
          <w:vertAlign w:val="superscript"/>
        </w:rPr>
        <w:t>2</w:t>
      </w:r>
      <w:r w:rsidR="0059325D">
        <w:t xml:space="preserve"> in 2017 and 2018, respectively, to</w:t>
      </w:r>
      <w:r w:rsidR="009A4D13">
        <w:t xml:space="preserve"> </w:t>
      </w:r>
      <w:r w:rsidR="009A4D13" w:rsidRPr="006539A2">
        <w:t>1</w:t>
      </w:r>
      <w:r w:rsidR="009A4D13">
        <w:t>,</w:t>
      </w:r>
      <w:r w:rsidR="009A4D13" w:rsidRPr="006539A2">
        <w:t>270</w:t>
      </w:r>
      <w:r w:rsidR="009A4D13">
        <w:t xml:space="preserve"> </w:t>
      </w:r>
      <w:r w:rsidR="009A4D13" w:rsidRPr="006539A2">
        <w:t>m</w:t>
      </w:r>
      <w:r w:rsidR="009A4D13" w:rsidRPr="006539A2">
        <w:rPr>
          <w:vertAlign w:val="superscript"/>
        </w:rPr>
        <w:t>2</w:t>
      </w:r>
      <w:r w:rsidR="009A4D13">
        <w:t xml:space="preserve"> in </w:t>
      </w:r>
      <w:r w:rsidR="009A4D13" w:rsidRPr="00DC3FEF">
        <w:t>2019</w:t>
      </w:r>
      <w:r w:rsidR="00DC3FEF" w:rsidRPr="00DC3FEF">
        <w:t xml:space="preserve"> (Hébert et al. 2021)</w:t>
      </w:r>
      <w:r w:rsidR="009A4D13" w:rsidRPr="00DC3FEF">
        <w:t>.</w:t>
      </w:r>
      <w:r w:rsidR="009A4D13">
        <w:t xml:space="preserve"> </w:t>
      </w:r>
      <w:r w:rsidR="00D1208D">
        <w:t>This</w:t>
      </w:r>
      <w:r w:rsidR="0059325D">
        <w:t xml:space="preserve"> increase was</w:t>
      </w:r>
      <w:r w:rsidR="00D1208D">
        <w:t xml:space="preserve"> driven in large part by </w:t>
      </w:r>
      <w:r w:rsidR="0059325D">
        <w:t>s</w:t>
      </w:r>
      <w:r w:rsidRPr="006539A2">
        <w:t xml:space="preserve">lower operation of the winch during hauling </w:t>
      </w:r>
      <w:r w:rsidR="0059325D">
        <w:t>of the trawl</w:t>
      </w:r>
      <w:r w:rsidR="00D1208D">
        <w:t xml:space="preserve"> aboard the new survey vessel</w:t>
      </w:r>
      <w:r w:rsidR="00DC3FEF">
        <w:t xml:space="preserve">. </w:t>
      </w:r>
      <w:r w:rsidR="009A4D13">
        <w:t xml:space="preserve">This being said, </w:t>
      </w:r>
      <w:r w:rsidR="00D1208D">
        <w:t xml:space="preserve">even </w:t>
      </w:r>
      <w:r w:rsidR="009A4D13">
        <w:t xml:space="preserve">when the </w:t>
      </w:r>
      <w:r w:rsidR="0059325D">
        <w:t>passive swept area estimates were</w:t>
      </w:r>
      <w:r w:rsidR="009A4D13">
        <w:t xml:space="preserve"> included in the catch standardization, the expected catch increase of 2019</w:t>
      </w:r>
      <w:r w:rsidR="00DC3FEF">
        <w:t>,</w:t>
      </w:r>
      <w:r w:rsidR="009A4D13">
        <w:t xml:space="preserve"> </w:t>
      </w:r>
      <w:r w:rsidR="00DC3FEF">
        <w:t>relative to 2018 was only 12.9%</w:t>
      </w:r>
      <w:r w:rsidR="00921072">
        <w:t xml:space="preserve"> </w:t>
      </w:r>
      <w:r w:rsidR="00921072" w:rsidRPr="00325265">
        <w:t>DFO 2020</w:t>
      </w:r>
      <w:r w:rsidR="00921072">
        <w:t>)</w:t>
      </w:r>
      <w:r w:rsidR="00D1208D">
        <w:t xml:space="preserve">, well </w:t>
      </w:r>
      <w:r w:rsidR="00DC3FEF">
        <w:t>short of the 30-40% that was observed among sub-legal crab</w:t>
      </w:r>
      <w:r w:rsidR="00921072">
        <w:t>.</w:t>
      </w:r>
    </w:p>
    <w:p w14:paraId="68D8B510" w14:textId="2CE87FE3" w:rsidR="008951D4" w:rsidRDefault="00D1208D" w:rsidP="009A4D13">
      <w:pPr>
        <w:pStyle w:val="BodyText"/>
      </w:pPr>
      <w:r>
        <w:t xml:space="preserve">So what can be said about the impact of passive phase trawling? </w:t>
      </w:r>
      <w:r w:rsidR="005C0C23">
        <w:t xml:space="preserve">One important issue is that </w:t>
      </w:r>
      <w:r>
        <w:t>trawl catchability during the passive trawling phase is much more dynamic than during active trawling, due to large changes in cable tension</w:t>
      </w:r>
      <w:r w:rsidR="005C0C23">
        <w:t xml:space="preserve">, </w:t>
      </w:r>
      <w:r>
        <w:t xml:space="preserve">and hoisting angle </w:t>
      </w:r>
      <w:r w:rsidR="005C0C23">
        <w:t xml:space="preserve">and vessel direction </w:t>
      </w:r>
      <w:r>
        <w:t>during hauling. While the center of the footrope, where the tilt-probe is attached, remains on the bottom</w:t>
      </w:r>
      <w:r w:rsidR="005C0C23">
        <w:t xml:space="preserve"> during the passive phase</w:t>
      </w:r>
      <w:r>
        <w:t>, it is likely that the trawl doors and trawl wings are lifting off t</w:t>
      </w:r>
      <w:r w:rsidR="005C0C23">
        <w:t>he bottom</w:t>
      </w:r>
      <w:r>
        <w:t xml:space="preserve">. In other words, catchability of the trawl during the passive phase is likely sub-optimal and may only be a fraction of that during active trawling. </w:t>
      </w:r>
      <w:r w:rsidR="008951D4">
        <w:t>Thus, the swept area estimates for the passive phase in 2017, 2018 and 2019 likely do not represent the effective area swept by the trawl.</w:t>
      </w:r>
    </w:p>
    <w:p w14:paraId="2CFB99D8" w14:textId="75A1CBF8" w:rsidR="00401BB3" w:rsidRPr="006539A2" w:rsidRDefault="00DC3FEF" w:rsidP="006539A2">
      <w:pPr>
        <w:pStyle w:val="BodyText"/>
      </w:pPr>
      <w:r>
        <w:t>For the 2020 survey, winch speed was increased to levels comparable to 2017 and 2018 and the vessel decelerated more strongly during winching of the trawl, so as to minimize trawl dragging of the trawl.</w:t>
      </w:r>
      <w:r w:rsidR="00384DF4">
        <w:t xml:space="preserve"> </w:t>
      </w:r>
      <w:r w:rsidR="00790782">
        <w:t>Figure 8</w:t>
      </w:r>
      <w:r w:rsidR="006539A2" w:rsidRPr="006539A2">
        <w:t xml:space="preserve"> shows survey vessel </w:t>
      </w:r>
      <w:r>
        <w:t>movement</w:t>
      </w:r>
      <w:r w:rsidR="006539A2" w:rsidRPr="006539A2">
        <w:t xml:space="preserve"> for 2017 to 2020 during </w:t>
      </w:r>
      <w:r>
        <w:t xml:space="preserve">the </w:t>
      </w:r>
      <w:r w:rsidR="006539A2" w:rsidRPr="006539A2">
        <w:t xml:space="preserve">active </w:t>
      </w:r>
      <w:r>
        <w:t xml:space="preserve">and passive </w:t>
      </w:r>
      <w:r w:rsidR="006539A2" w:rsidRPr="006539A2">
        <w:t>trawling</w:t>
      </w:r>
      <w:r>
        <w:t xml:space="preserve"> phases.</w:t>
      </w:r>
      <w:r w:rsidR="00384DF4">
        <w:t xml:space="preserve"> As the</w:t>
      </w:r>
      <w:r>
        <w:t xml:space="preserve"> passive swept area estimates</w:t>
      </w:r>
      <w:r w:rsidR="00384DF4">
        <w:t xml:space="preserve"> showed</w:t>
      </w:r>
      <w:r>
        <w:t xml:space="preserve">, </w:t>
      </w:r>
      <w:r w:rsidR="00384DF4">
        <w:t>forward movement of the survey vessel was</w:t>
      </w:r>
      <w:r w:rsidR="006539A2" w:rsidRPr="006539A2">
        <w:t xml:space="preserve"> </w:t>
      </w:r>
      <w:r w:rsidR="00384DF4">
        <w:t>longer</w:t>
      </w:r>
      <w:r w:rsidR="006539A2" w:rsidRPr="006539A2">
        <w:t xml:space="preserve"> </w:t>
      </w:r>
      <w:r w:rsidR="00384DF4">
        <w:t>i</w:t>
      </w:r>
      <w:r w:rsidR="00871FA7">
        <w:t>n 2019</w:t>
      </w:r>
      <w:r w:rsidR="00384DF4">
        <w:t>,</w:t>
      </w:r>
      <w:r w:rsidR="00871FA7">
        <w:t xml:space="preserve"> </w:t>
      </w:r>
      <w:r w:rsidR="006539A2" w:rsidRPr="006539A2">
        <w:t xml:space="preserve">relative to 2017 and 2018. </w:t>
      </w:r>
      <w:r>
        <w:t xml:space="preserve">Under the protocol change in 2020, </w:t>
      </w:r>
      <w:r w:rsidR="006539A2" w:rsidRPr="006539A2">
        <w:t xml:space="preserve">vessel </w:t>
      </w:r>
      <w:r>
        <w:t>movement du</w:t>
      </w:r>
      <w:r w:rsidR="00921072">
        <w:t>ring the passive phase was much reduced;</w:t>
      </w:r>
      <w:r>
        <w:t xml:space="preserve"> </w:t>
      </w:r>
      <w:r w:rsidR="004E29C7">
        <w:t xml:space="preserve">with the vessel </w:t>
      </w:r>
      <w:r>
        <w:t>often turning sideways after the stop was signaled.</w:t>
      </w:r>
    </w:p>
    <w:p w14:paraId="0CE1257C" w14:textId="4C9C1339" w:rsidR="00401BB3" w:rsidRDefault="004E29C7" w:rsidP="006539A2">
      <w:pPr>
        <w:pStyle w:val="BodyText"/>
      </w:pPr>
      <w:r>
        <w:t>As expected from the increased winch speed, t</w:t>
      </w:r>
      <w:r w:rsidR="006539A2" w:rsidRPr="006539A2">
        <w:t xml:space="preserve">he time required to haul the trawl doors to the </w:t>
      </w:r>
      <w:r w:rsidR="00401BB3">
        <w:t xml:space="preserve">water’s </w:t>
      </w:r>
      <w:r w:rsidR="006539A2" w:rsidRPr="006539A2">
        <w:t xml:space="preserve">surface decreased from an average </w:t>
      </w:r>
      <w:r w:rsidR="00C96FC7">
        <w:t xml:space="preserve">of </w:t>
      </w:r>
      <w:r w:rsidR="006539A2" w:rsidRPr="006539A2">
        <w:t>312</w:t>
      </w:r>
      <w:r w:rsidR="0040567B">
        <w:t xml:space="preserve"> </w:t>
      </w:r>
      <w:r w:rsidR="006539A2" w:rsidRPr="006539A2">
        <w:t>s</w:t>
      </w:r>
      <w:r w:rsidR="00871FA7">
        <w:t>econds (s)</w:t>
      </w:r>
      <w:r w:rsidR="006539A2" w:rsidRPr="006539A2">
        <w:t xml:space="preserve"> in 2019 to 218</w:t>
      </w:r>
      <w:r w:rsidR="0040567B">
        <w:t xml:space="preserve"> </w:t>
      </w:r>
      <w:r w:rsidR="006539A2" w:rsidRPr="006539A2">
        <w:t xml:space="preserve">s in 2020, which was </w:t>
      </w:r>
      <w:r>
        <w:t xml:space="preserve">even </w:t>
      </w:r>
      <w:r w:rsidR="006539A2" w:rsidRPr="006539A2">
        <w:t>lower than</w:t>
      </w:r>
      <w:r w:rsidR="00871FA7">
        <w:t xml:space="preserve"> the </w:t>
      </w:r>
      <w:r w:rsidR="00871FA7">
        <w:lastRenderedPageBreak/>
        <w:t>average of</w:t>
      </w:r>
      <w:r w:rsidR="006539A2" w:rsidRPr="006539A2">
        <w:t xml:space="preserve"> 263</w:t>
      </w:r>
      <w:r w:rsidR="0040567B">
        <w:t xml:space="preserve"> </w:t>
      </w:r>
      <w:r>
        <w:t>s observed in 2017</w:t>
      </w:r>
      <w:r w:rsidR="006539A2" w:rsidRPr="006539A2">
        <w:t xml:space="preserve">. </w:t>
      </w:r>
      <w:r w:rsidR="00921072">
        <w:t>However, t</w:t>
      </w:r>
      <w:r w:rsidR="006539A2" w:rsidRPr="006539A2">
        <w:t>he average time spent by the trawl on the bottom during winching</w:t>
      </w:r>
      <w:r>
        <w:t>, i.e. the duration of the passive trawling phase,</w:t>
      </w:r>
      <w:r w:rsidR="006539A2" w:rsidRPr="006539A2">
        <w:t xml:space="preserve"> increased slightly from 116</w:t>
      </w:r>
      <w:r w:rsidR="0040567B">
        <w:t xml:space="preserve"> </w:t>
      </w:r>
      <w:r w:rsidR="006539A2" w:rsidRPr="006539A2">
        <w:t>s in 2019 to 130</w:t>
      </w:r>
      <w:r w:rsidR="0040567B">
        <w:t xml:space="preserve"> </w:t>
      </w:r>
      <w:r w:rsidR="006539A2" w:rsidRPr="006539A2">
        <w:t>s in 2020, both of which are longer than the values of 82</w:t>
      </w:r>
      <w:r w:rsidR="0040567B">
        <w:t xml:space="preserve"> </w:t>
      </w:r>
      <w:r w:rsidR="006539A2" w:rsidRPr="006539A2">
        <w:t>s in 2017 and 75</w:t>
      </w:r>
      <w:r w:rsidR="0040567B">
        <w:t xml:space="preserve"> </w:t>
      </w:r>
      <w:r w:rsidR="006539A2" w:rsidRPr="006539A2">
        <w:t xml:space="preserve">s observed in 2018. </w:t>
      </w:r>
    </w:p>
    <w:p w14:paraId="4E309BEE" w14:textId="05EBA8F2" w:rsidR="00CE23DD" w:rsidRDefault="006539A2" w:rsidP="00921072">
      <w:pPr>
        <w:pStyle w:val="BodyText"/>
      </w:pPr>
      <w:r w:rsidRPr="006539A2">
        <w:t xml:space="preserve">One way to explain this </w:t>
      </w:r>
      <w:r w:rsidR="00921072">
        <w:t xml:space="preserve">counterintuitive result is to consider </w:t>
      </w:r>
      <w:r w:rsidR="004E29C7">
        <w:t>how the</w:t>
      </w:r>
      <w:r w:rsidRPr="006539A2">
        <w:t xml:space="preserve"> </w:t>
      </w:r>
      <w:r w:rsidR="00921072">
        <w:t>tension in the trawl cables</w:t>
      </w:r>
      <w:r w:rsidR="004E29C7">
        <w:t xml:space="preserve"> changed in response to the protocol changes</w:t>
      </w:r>
      <w:r w:rsidR="00921072">
        <w:t xml:space="preserve"> </w:t>
      </w:r>
      <w:r w:rsidR="004E29C7">
        <w:t xml:space="preserve">in </w:t>
      </w:r>
      <w:r w:rsidR="00921072">
        <w:t>2020.</w:t>
      </w:r>
      <w:r w:rsidRPr="006539A2">
        <w:t xml:space="preserve"> </w:t>
      </w:r>
      <w:r w:rsidR="004E29C7">
        <w:t xml:space="preserve">Since the vessel </w:t>
      </w:r>
      <w:r w:rsidR="00921072">
        <w:t>moved much less during winching</w:t>
      </w:r>
      <w:r w:rsidR="004E29C7">
        <w:t xml:space="preserve"> than</w:t>
      </w:r>
      <w:r w:rsidR="00921072">
        <w:t xml:space="preserve"> in 2019, cable tension </w:t>
      </w:r>
      <w:r w:rsidR="004E29C7">
        <w:t>likely</w:t>
      </w:r>
      <w:r w:rsidR="00921072">
        <w:t xml:space="preserve"> decreased</w:t>
      </w:r>
      <w:r w:rsidR="004E29C7">
        <w:t>, requiring the trawl</w:t>
      </w:r>
      <w:r w:rsidR="00921072">
        <w:t xml:space="preserve"> to be </w:t>
      </w:r>
      <w:r w:rsidR="004E29C7">
        <w:t xml:space="preserve">much </w:t>
      </w:r>
      <w:r w:rsidR="00921072">
        <w:t xml:space="preserve">closer to the survey vessel before </w:t>
      </w:r>
      <w:r w:rsidR="004E29C7">
        <w:t>lifting off the bottom, owing to an overall reduction in cable tension due to the vessel speed reduction, which counteracted the increase in winch speed. Also, b</w:t>
      </w:r>
      <w:r w:rsidR="00CE23DD">
        <w:t>ecause</w:t>
      </w:r>
      <w:r w:rsidR="00921072">
        <w:t xml:space="preserve"> the ve</w:t>
      </w:r>
      <w:r w:rsidR="00CE23DD">
        <w:t xml:space="preserve">ssel changed heading after the stop signal in 2020, passive phase </w:t>
      </w:r>
      <w:r w:rsidR="00921072">
        <w:t xml:space="preserve">swept areas could not be calculated using the method used in 2017, 2018 and 2019. Thus, though the duration of the phase is longer in 2020, it is unknown whether this </w:t>
      </w:r>
      <w:r w:rsidR="004E29C7">
        <w:t>translated in</w:t>
      </w:r>
      <w:r w:rsidR="00921072">
        <w:t xml:space="preserve"> further dragging of the trawl, relative to 2019.</w:t>
      </w:r>
    </w:p>
    <w:p w14:paraId="31DA1EB5" w14:textId="7A1C5E5E" w:rsidR="000C6133" w:rsidRPr="00325265" w:rsidRDefault="00557AB4" w:rsidP="003A24AF">
      <w:pPr>
        <w:pStyle w:val="Heading2"/>
      </w:pPr>
      <w:r>
        <w:t>4.2.2. IMPLIcations for COMMERCIAL CRAB</w:t>
      </w:r>
    </w:p>
    <w:p w14:paraId="7742CE3E" w14:textId="12458DD4" w:rsidR="006A3DA5" w:rsidRDefault="00F64F38" w:rsidP="005C0C17">
      <w:pPr>
        <w:pStyle w:val="BodyText"/>
      </w:pPr>
      <w:r>
        <w:t>In contrast to</w:t>
      </w:r>
      <w:r w:rsidR="00381F7E">
        <w:t xml:space="preserve"> the unexplained increases among</w:t>
      </w:r>
      <w:r>
        <w:t xml:space="preserve"> sub-legal crab, </w:t>
      </w:r>
      <w:r w:rsidR="00325265" w:rsidRPr="00325265">
        <w:t xml:space="preserve">commercial sized-crab abundance remained at </w:t>
      </w:r>
      <w:r w:rsidR="00153434">
        <w:t xml:space="preserve">stable levels </w:t>
      </w:r>
      <w:r>
        <w:t>from 2018, 2019 and 2020</w:t>
      </w:r>
      <w:r w:rsidR="00325265" w:rsidRPr="00325265">
        <w:t xml:space="preserve">. </w:t>
      </w:r>
      <w:r w:rsidR="006A11E9">
        <w:t>On the surface, this seems to</w:t>
      </w:r>
      <w:r w:rsidR="007636C2">
        <w:t xml:space="preserve"> </w:t>
      </w:r>
      <w:r w:rsidR="00381F7E">
        <w:t>imply</w:t>
      </w:r>
      <w:r w:rsidR="007636C2">
        <w:t xml:space="preserve"> that legal-sized crab</w:t>
      </w:r>
      <w:r w:rsidR="00722855">
        <w:t>s</w:t>
      </w:r>
      <w:r w:rsidR="009B3ECF">
        <w:t xml:space="preserve"> were not affected by the catc</w:t>
      </w:r>
      <w:r w:rsidR="007636C2">
        <w:t>h</w:t>
      </w:r>
      <w:r w:rsidR="009B3ECF">
        <w:t>a</w:t>
      </w:r>
      <w:r w:rsidR="007636C2">
        <w:t xml:space="preserve">bility increases </w:t>
      </w:r>
      <w:r w:rsidR="006A3DA5">
        <w:t xml:space="preserve">observed </w:t>
      </w:r>
      <w:r w:rsidR="007636C2">
        <w:t>am</w:t>
      </w:r>
      <w:r w:rsidR="006A3DA5">
        <w:t>ong sub-legal crab</w:t>
      </w:r>
      <w:r w:rsidR="006A11E9">
        <w:t xml:space="preserve">. </w:t>
      </w:r>
      <w:r w:rsidR="006A3DA5">
        <w:t>However, t</w:t>
      </w:r>
      <w:r w:rsidR="007636C2">
        <w:t xml:space="preserve">he dynamics </w:t>
      </w:r>
      <w:r w:rsidR="00381F7E">
        <w:t>of</w:t>
      </w:r>
      <w:r w:rsidR="007636C2">
        <w:t xml:space="preserve"> </w:t>
      </w:r>
      <w:r w:rsidR="00381F7E">
        <w:t xml:space="preserve">the </w:t>
      </w:r>
      <w:r w:rsidR="007636C2">
        <w:t xml:space="preserve">legal-sized </w:t>
      </w:r>
      <w:r w:rsidR="00381F7E">
        <w:t xml:space="preserve">component of the stock </w:t>
      </w:r>
      <w:r w:rsidR="007636C2">
        <w:t xml:space="preserve">are </w:t>
      </w:r>
      <w:r w:rsidR="00381F7E">
        <w:t xml:space="preserve">much </w:t>
      </w:r>
      <w:r w:rsidR="007636C2">
        <w:t xml:space="preserve">more complex, </w:t>
      </w:r>
      <w:r w:rsidR="00722855">
        <w:t xml:space="preserve">being </w:t>
      </w:r>
      <w:r w:rsidR="007636C2">
        <w:t xml:space="preserve">under the strong direct (landings) </w:t>
      </w:r>
      <w:r w:rsidR="00722855">
        <w:t>and indi</w:t>
      </w:r>
      <w:r w:rsidR="007636C2">
        <w:t>rect (discard mortality) influence of the fishery.</w:t>
      </w:r>
      <w:r w:rsidR="006A3DA5">
        <w:t xml:space="preserve"> </w:t>
      </w:r>
    </w:p>
    <w:p w14:paraId="5FFFE3E9" w14:textId="3EBFD46E" w:rsidR="002E384F" w:rsidRDefault="006A11E9" w:rsidP="00325265">
      <w:pPr>
        <w:pStyle w:val="BodyText"/>
      </w:pPr>
      <w:r>
        <w:t>Some</w:t>
      </w:r>
      <w:r w:rsidR="005C0C17">
        <w:t xml:space="preserve"> m</w:t>
      </w:r>
      <w:r w:rsidR="00722855">
        <w:t xml:space="preserve">echanistic explanations </w:t>
      </w:r>
      <w:r>
        <w:t xml:space="preserve">for the catch increases, </w:t>
      </w:r>
      <w:r w:rsidR="00381F7E">
        <w:t>such as a</w:t>
      </w:r>
      <w:r w:rsidR="00992C25">
        <w:t xml:space="preserve"> prolonged passive trawling phase</w:t>
      </w:r>
      <w:r>
        <w:t>,</w:t>
      </w:r>
      <w:r w:rsidR="00992C25">
        <w:t xml:space="preserve"> would </w:t>
      </w:r>
      <w:r>
        <w:t>be expected to inflate</w:t>
      </w:r>
      <w:r w:rsidR="00992C25">
        <w:t xml:space="preserve"> </w:t>
      </w:r>
      <w:r w:rsidR="00F9284F">
        <w:t xml:space="preserve">sub-legal and legal-sized crab </w:t>
      </w:r>
      <w:r w:rsidR="00BF047E">
        <w:t xml:space="preserve">catches </w:t>
      </w:r>
      <w:r w:rsidR="00F9284F">
        <w:t>to similar degrees.</w:t>
      </w:r>
      <w:r w:rsidR="009938F3">
        <w:t xml:space="preserve"> </w:t>
      </w:r>
      <w:r>
        <w:t xml:space="preserve">Following this reasoning, if </w:t>
      </w:r>
      <w:r w:rsidR="005C0C17">
        <w:t xml:space="preserve">legal-sized survey catches were inflated in 2019 and 2020, the inflation would </w:t>
      </w:r>
      <w:r>
        <w:t xml:space="preserve">necessarily </w:t>
      </w:r>
      <w:r w:rsidR="005C0C17">
        <w:t xml:space="preserve">have been counter-balanced by other processes </w:t>
      </w:r>
      <w:r>
        <w:t>in order to maintain the</w:t>
      </w:r>
      <w:r w:rsidR="005C0C17">
        <w:t xml:space="preserve"> 2018 </w:t>
      </w:r>
      <w:r>
        <w:t xml:space="preserve">catch </w:t>
      </w:r>
      <w:r w:rsidR="005C0C17">
        <w:t>levels. One possibility is that 2019 and 2020 saw</w:t>
      </w:r>
      <w:r w:rsidR="00325265" w:rsidRPr="00325265">
        <w:t xml:space="preserve"> strong increase</w:t>
      </w:r>
      <w:r w:rsidR="005C0C17">
        <w:t>s</w:t>
      </w:r>
      <w:r w:rsidR="00325265" w:rsidRPr="00325265">
        <w:t xml:space="preserve"> in commercial-sized male </w:t>
      </w:r>
      <w:r w:rsidR="005C0C17">
        <w:t>c</w:t>
      </w:r>
      <w:r w:rsidR="000F1B65">
        <w:t xml:space="preserve">rab mortality in 2019 and 2020. </w:t>
      </w:r>
      <w:r w:rsidR="009938F3">
        <w:t>Likely s</w:t>
      </w:r>
      <w:r w:rsidR="000F1B65">
        <w:t>ource</w:t>
      </w:r>
      <w:r w:rsidR="009938F3">
        <w:t xml:space="preserve">s of this putative mortality </w:t>
      </w:r>
      <w:r w:rsidR="000F1B65">
        <w:t xml:space="preserve">may have been </w:t>
      </w:r>
      <w:r w:rsidR="009938F3">
        <w:t>an</w:t>
      </w:r>
      <w:r w:rsidR="000F1B65">
        <w:t xml:space="preserve"> increase in fishery discard mortality in 2019 and 2020</w:t>
      </w:r>
      <w:r w:rsidR="009938F3">
        <w:t>, due to cancellation of observer-at-sea monitoring in 2019, and further exacerbated by large-scale NARW local area closures. However, at this point, these sources of mortality remain hypothetical.</w:t>
      </w:r>
    </w:p>
    <w:p w14:paraId="7ACC0454" w14:textId="309A7A46" w:rsidR="00002638" w:rsidRPr="00002638" w:rsidRDefault="009938F3" w:rsidP="00325265">
      <w:pPr>
        <w:pStyle w:val="BodyText"/>
      </w:pPr>
      <w:r>
        <w:t xml:space="preserve">Other types of mechanistic explanations, for example a change in the intensity of trawl </w:t>
      </w:r>
      <w:r w:rsidR="000B483B">
        <w:t xml:space="preserve">footrope contact, may lead to catchability that varies with </w:t>
      </w:r>
      <w:r>
        <w:t xml:space="preserve">crab </w:t>
      </w:r>
      <w:r w:rsidR="000B483B">
        <w:t>size.</w:t>
      </w:r>
      <w:r>
        <w:t xml:space="preserve"> However, it remains that the 30-40% increase</w:t>
      </w:r>
      <w:r w:rsidR="00957E7D">
        <w:t xml:space="preserve"> between 2018 and 2019 abruptly falls off around the 95 mm CW, is more reflective of the selectivity of traps used in the fishery than that of the survey trawl. </w:t>
      </w:r>
    </w:p>
    <w:p w14:paraId="4F4B19EE" w14:textId="38A33C23" w:rsidR="00002638" w:rsidRDefault="00002638" w:rsidP="00BF2A20">
      <w:pPr>
        <w:pStyle w:val="BodyText"/>
      </w:pPr>
      <w:r>
        <w:t xml:space="preserve">Fishery performance </w:t>
      </w:r>
      <w:r w:rsidR="00657731" w:rsidRPr="00002638">
        <w:t xml:space="preserve">indicators </w:t>
      </w:r>
      <w:r>
        <w:t xml:space="preserve">were consistent with an </w:t>
      </w:r>
      <w:r w:rsidRPr="00002638">
        <w:t>overestimation of the commercial biomass from the 2019</w:t>
      </w:r>
      <w:r>
        <w:t xml:space="preserve"> trawl survey: CPUEs decreased i</w:t>
      </w:r>
      <w:r w:rsidR="00657731" w:rsidRPr="00002638">
        <w:t xml:space="preserve">n all </w:t>
      </w:r>
      <w:r>
        <w:t xml:space="preserve">management </w:t>
      </w:r>
      <w:r w:rsidR="00657731" w:rsidRPr="00002638">
        <w:t>areas</w:t>
      </w:r>
      <w:r>
        <w:t xml:space="preserve"> and only 89% of the </w:t>
      </w:r>
      <w:r w:rsidR="00170151" w:rsidRPr="00002638">
        <w:t xml:space="preserve">quota was </w:t>
      </w:r>
      <w:r>
        <w:t xml:space="preserve">caught in </w:t>
      </w:r>
      <w:r w:rsidR="00170151" w:rsidRPr="00002638">
        <w:t>Area</w:t>
      </w:r>
      <w:r>
        <w:t xml:space="preserve"> 12, which </w:t>
      </w:r>
      <w:r w:rsidR="00170151" w:rsidRPr="00002638">
        <w:t xml:space="preserve">showed the </w:t>
      </w:r>
      <w:r>
        <w:t xml:space="preserve">record levels of </w:t>
      </w:r>
      <w:r w:rsidR="00170151" w:rsidRPr="00002638">
        <w:t>fishing effort.</w:t>
      </w:r>
    </w:p>
    <w:p w14:paraId="57FB36D0" w14:textId="2FE7DF8A" w:rsidR="000C5FD0" w:rsidRDefault="00695C59" w:rsidP="003A24AF">
      <w:pPr>
        <w:pStyle w:val="Heading2"/>
      </w:pPr>
      <w:bookmarkStart w:id="60" w:name="_Toc77929817"/>
      <w:bookmarkStart w:id="61" w:name="_Toc31030752"/>
      <w:bookmarkStart w:id="62" w:name="_Toc77929819"/>
      <w:r>
        <w:t>4.3</w:t>
      </w:r>
      <w:r w:rsidR="000C5FD0">
        <w:t xml:space="preserve">. </w:t>
      </w:r>
      <w:r w:rsidR="006726E1">
        <w:t xml:space="preserve">ABUNDANCE and </w:t>
      </w:r>
      <w:r w:rsidR="000C5FD0">
        <w:t xml:space="preserve">BIOMASS </w:t>
      </w:r>
      <w:bookmarkEnd w:id="60"/>
      <w:r w:rsidR="000B6357">
        <w:t>ESTIMATION</w:t>
      </w:r>
    </w:p>
    <w:p w14:paraId="613FACC6" w14:textId="71F7F0AE" w:rsidR="00EB157E" w:rsidRPr="0060738A" w:rsidRDefault="000209C4" w:rsidP="0060738A">
      <w:r w:rsidRPr="0060738A">
        <w:t xml:space="preserve">Keeping in mind the survey catchability </w:t>
      </w:r>
      <w:r w:rsidR="00EB157E" w:rsidRPr="0060738A">
        <w:t>issues</w:t>
      </w:r>
      <w:r w:rsidRPr="0060738A">
        <w:t xml:space="preserve"> highlighted</w:t>
      </w:r>
      <w:r w:rsidR="00EB157E" w:rsidRPr="0060738A">
        <w:t xml:space="preserve"> above, we present here abundance and bioma</w:t>
      </w:r>
      <w:r w:rsidRPr="0060738A">
        <w:t>ss indices from the 2020 survey, in their unadjusted form.</w:t>
      </w:r>
      <w:r w:rsidR="0060738A" w:rsidRPr="0060738A">
        <w:t xml:space="preserve"> I</w:t>
      </w:r>
      <w:r w:rsidRPr="0060738A">
        <w:t xml:space="preserve">t is to be understood that all 2019 and 2020 abundance and biomass values are likely </w:t>
      </w:r>
      <w:r w:rsidR="0060738A" w:rsidRPr="0060738A">
        <w:t xml:space="preserve">over-estimated with respect to the 2017 and 2018 surveys. The </w:t>
      </w:r>
      <w:r w:rsidR="00420580">
        <w:t xml:space="preserve">potential </w:t>
      </w:r>
      <w:r w:rsidR="0060738A" w:rsidRPr="0060738A">
        <w:t xml:space="preserve">impact of these over-estimation biases </w:t>
      </w:r>
      <w:r w:rsidR="00EB157E" w:rsidRPr="0060738A">
        <w:t>will</w:t>
      </w:r>
      <w:r w:rsidRPr="0060738A">
        <w:t xml:space="preserve"> be treated in the risk analysi</w:t>
      </w:r>
      <w:r w:rsidR="00EB157E" w:rsidRPr="0060738A">
        <w:t>s section.</w:t>
      </w:r>
    </w:p>
    <w:p w14:paraId="3AE7B661" w14:textId="7FC41159" w:rsidR="0060738A" w:rsidRDefault="00695C59" w:rsidP="0060738A">
      <w:pPr>
        <w:pStyle w:val="Heading2"/>
      </w:pPr>
      <w:bookmarkStart w:id="63" w:name="_Toc31030753"/>
      <w:bookmarkStart w:id="64" w:name="_Toc77929820"/>
      <w:bookmarkEnd w:id="61"/>
      <w:bookmarkEnd w:id="62"/>
      <w:r>
        <w:t>4.3</w:t>
      </w:r>
      <w:r w:rsidR="0060738A">
        <w:t>.1</w:t>
      </w:r>
      <w:r w:rsidR="00381066">
        <w:t xml:space="preserve">. </w:t>
      </w:r>
      <w:r w:rsidR="006A792F">
        <w:t xml:space="preserve">UNADJUSTED </w:t>
      </w:r>
      <w:r w:rsidR="00E21D59">
        <w:t xml:space="preserve">SOUTHERN GULF </w:t>
      </w:r>
      <w:r w:rsidR="00381066" w:rsidRPr="00CD3152">
        <w:t>Biomass</w:t>
      </w:r>
      <w:r w:rsidR="00381066">
        <w:t xml:space="preserve"> estimates</w:t>
      </w:r>
      <w:bookmarkEnd w:id="63"/>
      <w:r w:rsidR="00E21D59">
        <w:t xml:space="preserve"> IN 2020</w:t>
      </w:r>
      <w:bookmarkEnd w:id="64"/>
    </w:p>
    <w:p w14:paraId="2981F501" w14:textId="52EF18D4" w:rsidR="0060738A" w:rsidRPr="0060738A" w:rsidRDefault="0060738A" w:rsidP="0060738A">
      <w:r>
        <w:t xml:space="preserve">Commercial biomass for the 2020 survey was estimated using the prescribed </w:t>
      </w:r>
      <w:proofErr w:type="spellStart"/>
      <w:r>
        <w:t>kriging</w:t>
      </w:r>
      <w:proofErr w:type="spellEnd"/>
      <w:r>
        <w:t xml:space="preserve"> method. The variogram used in the </w:t>
      </w:r>
      <w:proofErr w:type="spellStart"/>
      <w:r>
        <w:t>kriging</w:t>
      </w:r>
      <w:proofErr w:type="spellEnd"/>
      <w:r>
        <w:t xml:space="preserve"> was a three-year average</w:t>
      </w:r>
      <w:r w:rsidRPr="0088308D">
        <w:t xml:space="preserve"> model had a nugget value of 2.895 x 10</w:t>
      </w:r>
      <w:r w:rsidRPr="0088308D">
        <w:rPr>
          <w:vertAlign w:val="superscript"/>
        </w:rPr>
        <w:t>6</w:t>
      </w:r>
      <w:r w:rsidRPr="0088308D">
        <w:t>, a sill at 3.751 x 10</w:t>
      </w:r>
      <w:r w:rsidRPr="0088308D">
        <w:rPr>
          <w:vertAlign w:val="superscript"/>
        </w:rPr>
        <w:t>6</w:t>
      </w:r>
      <w:r w:rsidRPr="0088308D">
        <w:t xml:space="preserve"> and a range of 68.3</w:t>
      </w:r>
      <w:r>
        <w:t xml:space="preserve"> km (Fig.11</w:t>
      </w:r>
      <w:r w:rsidRPr="0088308D">
        <w:t xml:space="preserve">). </w:t>
      </w:r>
    </w:p>
    <w:p w14:paraId="47CB4389" w14:textId="77777777" w:rsidR="006A11E9" w:rsidRDefault="006A11E9" w:rsidP="00381066">
      <w:pPr>
        <w:pStyle w:val="BodyText"/>
      </w:pPr>
    </w:p>
    <w:p w14:paraId="31F21E77" w14:textId="37C1808A" w:rsidR="00381066" w:rsidRDefault="00EB157E" w:rsidP="00381066">
      <w:pPr>
        <w:pStyle w:val="BodyText"/>
      </w:pPr>
      <w:r w:rsidRPr="006331BF">
        <w:t>The unadjusted commercial</w:t>
      </w:r>
      <w:r w:rsidR="00381066">
        <w:t xml:space="preserve"> biomass </w:t>
      </w:r>
      <w:r>
        <w:t xml:space="preserve">for the sGSL is </w:t>
      </w:r>
      <w:r w:rsidR="00381066">
        <w:t>estimate</w:t>
      </w:r>
      <w:r>
        <w:t>d</w:t>
      </w:r>
      <w:r w:rsidR="00381066">
        <w:t xml:space="preserve"> </w:t>
      </w:r>
      <w:r>
        <w:t>at</w:t>
      </w:r>
      <w:r w:rsidR="00381066">
        <w:t xml:space="preserve"> </w:t>
      </w:r>
      <w:r w:rsidR="003A3F63">
        <w:t>77,748</w:t>
      </w:r>
      <w:r w:rsidR="00381066">
        <w:t xml:space="preserve"> t (95% confidence interval (C.I.) range of </w:t>
      </w:r>
      <w:r w:rsidR="003A3F63">
        <w:t>67,706</w:t>
      </w:r>
      <w:r w:rsidR="00381066">
        <w:t xml:space="preserve"> to </w:t>
      </w:r>
      <w:r w:rsidR="003A3F63">
        <w:t>88,852</w:t>
      </w:r>
      <w:r w:rsidR="00381066">
        <w:t xml:space="preserve"> t), </w:t>
      </w:r>
      <w:r w:rsidR="003A3F63">
        <w:t>which is similar to the 2019</w:t>
      </w:r>
      <w:r w:rsidR="00381066">
        <w:t xml:space="preserve"> estimate of </w:t>
      </w:r>
      <w:r w:rsidR="003A3F63">
        <w:t>79,066</w:t>
      </w:r>
      <w:r w:rsidR="00381066">
        <w:t xml:space="preserve"> t (</w:t>
      </w:r>
      <w:r w:rsidR="003A3F63">
        <w:t>69,072</w:t>
      </w:r>
      <w:r w:rsidR="00381066">
        <w:t xml:space="preserve"> to </w:t>
      </w:r>
      <w:r w:rsidR="003A3F63">
        <w:t>90,091</w:t>
      </w:r>
      <w:r w:rsidR="00381066">
        <w:t> t) (Table </w:t>
      </w:r>
      <w:r w:rsidR="00570919">
        <w:t>4</w:t>
      </w:r>
      <w:r w:rsidR="00381066">
        <w:t xml:space="preserve">). </w:t>
      </w:r>
      <w:r w:rsidR="00381066">
        <w:lastRenderedPageBreak/>
        <w:t>The recruitment to the</w:t>
      </w:r>
      <w:r w:rsidR="001C2668">
        <w:t xml:space="preserve"> fishery at the time of the 2020</w:t>
      </w:r>
      <w:r w:rsidR="00381066">
        <w:t xml:space="preserve"> survey was estimated at </w:t>
      </w:r>
      <w:r w:rsidR="001D55FB">
        <w:t>58,</w:t>
      </w:r>
      <w:r w:rsidR="001C2668">
        <w:t>438</w:t>
      </w:r>
      <w:r w:rsidR="00381066">
        <w:t> t (</w:t>
      </w:r>
      <w:r w:rsidR="001C2668">
        <w:t>49,759</w:t>
      </w:r>
      <w:r w:rsidR="001D55FB">
        <w:t xml:space="preserve"> </w:t>
      </w:r>
      <w:r w:rsidR="001C2668">
        <w:t>to 68,189</w:t>
      </w:r>
      <w:r w:rsidR="00832733">
        <w:t> t)</w:t>
      </w:r>
      <w:r w:rsidR="001C2668">
        <w:t xml:space="preserve">. The recruitment to the fishery </w:t>
      </w:r>
      <w:r w:rsidR="00F36549">
        <w:t>represents 75</w:t>
      </w:r>
      <w:r w:rsidR="001C2668">
        <w:t>.2</w:t>
      </w:r>
      <w:r w:rsidR="00381066">
        <w:t>% of the commercial biomass (Table </w:t>
      </w:r>
      <w:r w:rsidR="00570919">
        <w:t>4</w:t>
      </w:r>
      <w:r w:rsidR="001C2668">
        <w:t>). The 2020</w:t>
      </w:r>
      <w:r w:rsidR="00381066">
        <w:t xml:space="preserve"> residual biomass (adult commercial-sized males with carapace conditions 3, 4 and 5) was estimated at </w:t>
      </w:r>
      <w:r w:rsidR="001C2668">
        <w:t>19,107</w:t>
      </w:r>
      <w:r w:rsidR="00381066">
        <w:t> t (</w:t>
      </w:r>
      <w:r w:rsidR="001C2668">
        <w:t>16,235</w:t>
      </w:r>
      <w:r w:rsidR="00381066">
        <w:t xml:space="preserve"> to </w:t>
      </w:r>
      <w:r w:rsidR="001C2668">
        <w:t>22,339</w:t>
      </w:r>
      <w:r w:rsidR="00381066">
        <w:t xml:space="preserve"> t), </w:t>
      </w:r>
      <w:r w:rsidR="001D55FB">
        <w:t>a decrease of 5</w:t>
      </w:r>
      <w:r w:rsidR="001C2668">
        <w:t>.8% compared to the 2019</w:t>
      </w:r>
      <w:r w:rsidR="00381066">
        <w:t xml:space="preserve"> estimate of </w:t>
      </w:r>
      <w:r w:rsidR="001C2668">
        <w:t>20,291</w:t>
      </w:r>
      <w:r w:rsidR="00381066">
        <w:t> t (</w:t>
      </w:r>
      <w:r w:rsidR="001C2668">
        <w:t>16,940</w:t>
      </w:r>
      <w:r w:rsidR="00381066">
        <w:t xml:space="preserve"> to </w:t>
      </w:r>
      <w:r w:rsidR="001C2668">
        <w:t>24,109</w:t>
      </w:r>
      <w:r w:rsidR="00381066">
        <w:t> t) (Table </w:t>
      </w:r>
      <w:r w:rsidR="00570919">
        <w:t>4</w:t>
      </w:r>
      <w:r w:rsidR="00381066">
        <w:t>).</w:t>
      </w:r>
    </w:p>
    <w:p w14:paraId="308780FD" w14:textId="26C07208" w:rsidR="00381066" w:rsidRPr="00D96D93" w:rsidRDefault="001C2668" w:rsidP="00381066">
      <w:pPr>
        <w:pStyle w:val="BodyText"/>
      </w:pPr>
      <w:r>
        <w:t>In 2020</w:t>
      </w:r>
      <w:r w:rsidR="00381066" w:rsidRPr="00D96D93">
        <w:t xml:space="preserve">, local concentrations of commercial crab were mainly observed in </w:t>
      </w:r>
      <w:proofErr w:type="spellStart"/>
      <w:r w:rsidR="00381066" w:rsidRPr="00D96D93">
        <w:t>Bradelle</w:t>
      </w:r>
      <w:proofErr w:type="spellEnd"/>
      <w:r w:rsidR="00381066" w:rsidRPr="00D96D93">
        <w:t xml:space="preserve"> Bank, </w:t>
      </w:r>
      <w:proofErr w:type="spellStart"/>
      <w:r w:rsidR="00A37202" w:rsidRPr="00D96D93">
        <w:t>Shediac</w:t>
      </w:r>
      <w:proofErr w:type="spellEnd"/>
      <w:r w:rsidR="00A37202" w:rsidRPr="00D96D93">
        <w:t xml:space="preserve"> valley, </w:t>
      </w:r>
      <w:r w:rsidR="00832733">
        <w:t xml:space="preserve">Chaleur Bay, </w:t>
      </w:r>
      <w:r w:rsidR="005F3A3F">
        <w:t xml:space="preserve">Area 12F, </w:t>
      </w:r>
      <w:r w:rsidR="00381066" w:rsidRPr="00D96D93">
        <w:t xml:space="preserve">in the </w:t>
      </w:r>
      <w:r w:rsidR="00A37202" w:rsidRPr="00D96D93">
        <w:t xml:space="preserve">central and </w:t>
      </w:r>
      <w:r w:rsidR="00381066" w:rsidRPr="00D96D93">
        <w:t>southern part</w:t>
      </w:r>
      <w:r w:rsidR="00A37202" w:rsidRPr="00D96D93">
        <w:t>s</w:t>
      </w:r>
      <w:r w:rsidR="00381066" w:rsidRPr="00D96D93">
        <w:t xml:space="preserve"> of the </w:t>
      </w:r>
      <w:proofErr w:type="spellStart"/>
      <w:r w:rsidR="00381066" w:rsidRPr="00D96D93">
        <w:t>Magdalen</w:t>
      </w:r>
      <w:proofErr w:type="spellEnd"/>
      <w:r w:rsidR="00381066" w:rsidRPr="00D96D93">
        <w:t xml:space="preserve"> channel and in the south</w:t>
      </w:r>
      <w:r w:rsidR="00456F77" w:rsidRPr="00D96D93">
        <w:t>eastern part of the sGSL</w:t>
      </w:r>
      <w:r>
        <w:t xml:space="preserve">, which included Area 19 and the Cape Breton Corridor </w:t>
      </w:r>
      <w:r w:rsidR="00570919">
        <w:t>(Fig. 12</w:t>
      </w:r>
      <w:r w:rsidR="00381066" w:rsidRPr="00D96D93">
        <w:t>).</w:t>
      </w:r>
    </w:p>
    <w:p w14:paraId="729998A6" w14:textId="3511CB54" w:rsidR="006C593D" w:rsidRPr="00AC4CF1" w:rsidRDefault="0060738A" w:rsidP="00381066">
      <w:pPr>
        <w:pStyle w:val="BodyText"/>
      </w:pPr>
      <w:r>
        <w:t>C</w:t>
      </w:r>
      <w:r w:rsidR="00381066" w:rsidRPr="00AC4CF1">
        <w:t>ommerc</w:t>
      </w:r>
      <w:r w:rsidR="00AC4CF1">
        <w:t>ial crabs were comprised of 73</w:t>
      </w:r>
      <w:r w:rsidR="00D309F1">
        <w:t>.4</w:t>
      </w:r>
      <w:r w:rsidR="00381066" w:rsidRPr="00AC4CF1">
        <w:t>% fishery recruitment (carapace conditions 1 a</w:t>
      </w:r>
      <w:r w:rsidR="00D309F1">
        <w:t>nd 2) and 26.6</w:t>
      </w:r>
      <w:r w:rsidR="00381066" w:rsidRPr="00AC4CF1">
        <w:t>% residual biomass (carapace</w:t>
      </w:r>
      <w:r w:rsidR="008D31D8">
        <w:t xml:space="preserve"> conditions 3, </w:t>
      </w:r>
      <w:r w:rsidR="00570919">
        <w:t>4 and 5) (Table 5</w:t>
      </w:r>
      <w:r w:rsidR="00381066" w:rsidRPr="00AC4CF1">
        <w:t xml:space="preserve">). </w:t>
      </w:r>
      <w:r>
        <w:t>T</w:t>
      </w:r>
      <w:r w:rsidR="00381066" w:rsidRPr="00AC4CF1">
        <w:t>he resi</w:t>
      </w:r>
      <w:r>
        <w:t>dual biomass was</w:t>
      </w:r>
      <w:r w:rsidR="00D309F1">
        <w:t xml:space="preserve"> composed of </w:t>
      </w:r>
      <w:r w:rsidR="00BD7087">
        <w:t>79.3</w:t>
      </w:r>
      <w:r w:rsidR="00381066" w:rsidRPr="00AC4CF1">
        <w:t xml:space="preserve">% </w:t>
      </w:r>
      <w:r w:rsidR="00D309F1">
        <w:t xml:space="preserve">carapace condition 3, </w:t>
      </w:r>
      <w:r w:rsidR="00BD7087">
        <w:t>19.2</w:t>
      </w:r>
      <w:r w:rsidR="00381066" w:rsidRPr="00AC4CF1">
        <w:t>% of crabs w</w:t>
      </w:r>
      <w:r w:rsidR="00D309F1">
        <w:t xml:space="preserve">ith carapace condition 4 and </w:t>
      </w:r>
      <w:r w:rsidR="00BD7087">
        <w:t>1.5</w:t>
      </w:r>
      <w:r w:rsidR="00381066" w:rsidRPr="00AC4CF1">
        <w:t>% of crabs wi</w:t>
      </w:r>
      <w:r w:rsidR="00CF60FF">
        <w:t>th carapace condition 5 (T</w:t>
      </w:r>
      <w:r w:rsidR="00570919">
        <w:t>able 5</w:t>
      </w:r>
      <w:r w:rsidR="00BD7087">
        <w:t>). T</w:t>
      </w:r>
      <w:r w:rsidR="00381066" w:rsidRPr="00AC4CF1">
        <w:t xml:space="preserve">he </w:t>
      </w:r>
      <w:r w:rsidR="00BD7087">
        <w:t>large proportion of carapace condition 3 in the residual biomass shows that the post-fishery population</w:t>
      </w:r>
      <w:r w:rsidR="00381066" w:rsidRPr="00AC4CF1">
        <w:t xml:space="preserve"> is young and </w:t>
      </w:r>
      <w:r w:rsidR="00BD7087">
        <w:t xml:space="preserve">does not show </w:t>
      </w:r>
      <w:r w:rsidR="00381066" w:rsidRPr="00AC4CF1">
        <w:t>sign</w:t>
      </w:r>
      <w:r w:rsidR="00BD7087">
        <w:t>s</w:t>
      </w:r>
      <w:r w:rsidR="00381066" w:rsidRPr="00AC4CF1">
        <w:t xml:space="preserve"> of an ageing population. </w:t>
      </w:r>
    </w:p>
    <w:p w14:paraId="5C336114" w14:textId="6CDC58FD" w:rsidR="009B76A6" w:rsidRPr="009B76A6" w:rsidRDefault="00381066" w:rsidP="009B76A6">
      <w:pPr>
        <w:pStyle w:val="BodyText"/>
      </w:pPr>
      <w:r w:rsidRPr="006A11E9">
        <w:t>A</w:t>
      </w:r>
      <w:r w:rsidR="009E6285" w:rsidRPr="006A11E9">
        <w:t xml:space="preserve"> </w:t>
      </w:r>
      <w:r w:rsidRPr="006A11E9">
        <w:t>comparison between fishery recruitment predicted by the Bayesi</w:t>
      </w:r>
      <w:r w:rsidR="00832733" w:rsidRPr="006A11E9">
        <w:t>an model for the fishery of 2020</w:t>
      </w:r>
      <w:r w:rsidRPr="006A11E9">
        <w:t xml:space="preserve"> (</w:t>
      </w:r>
      <w:r w:rsidR="000F7FCF" w:rsidRPr="006A11E9">
        <w:t>74,280</w:t>
      </w:r>
      <w:r w:rsidRPr="006A11E9">
        <w:t xml:space="preserve"> t; 95% C.I. </w:t>
      </w:r>
      <w:r w:rsidR="000F7FCF" w:rsidRPr="006A11E9">
        <w:t>49,300</w:t>
      </w:r>
      <w:r w:rsidR="00C11D86" w:rsidRPr="006A11E9">
        <w:t xml:space="preserve"> to </w:t>
      </w:r>
      <w:r w:rsidR="000F7FCF" w:rsidRPr="006A11E9">
        <w:t>107,400</w:t>
      </w:r>
      <w:r w:rsidRPr="006A11E9">
        <w:t> t) and the re</w:t>
      </w:r>
      <w:r w:rsidR="00D67C14" w:rsidRPr="006A11E9">
        <w:t>cruitment biomass</w:t>
      </w:r>
      <w:r w:rsidR="00F568B3" w:rsidRPr="006A11E9">
        <w:t xml:space="preserve"> </w:t>
      </w:r>
      <w:r w:rsidR="00832733" w:rsidRPr="006A11E9">
        <w:t xml:space="preserve">observed </w:t>
      </w:r>
      <w:r w:rsidR="00F568B3" w:rsidRPr="006A11E9">
        <w:t>from the 2020</w:t>
      </w:r>
      <w:r w:rsidRPr="006A11E9">
        <w:t xml:space="preserve"> survey (</w:t>
      </w:r>
      <w:r w:rsidR="00F568B3" w:rsidRPr="006A11E9">
        <w:t>58,438</w:t>
      </w:r>
      <w:r w:rsidRPr="006A11E9">
        <w:t xml:space="preserve"> t; </w:t>
      </w:r>
      <w:r w:rsidR="00F568B3" w:rsidRPr="006A11E9">
        <w:t>49,759</w:t>
      </w:r>
      <w:r w:rsidRPr="006A11E9">
        <w:t xml:space="preserve"> to </w:t>
      </w:r>
      <w:r w:rsidR="00F568B3" w:rsidRPr="006A11E9">
        <w:t>68,189</w:t>
      </w:r>
      <w:r w:rsidRPr="006A11E9">
        <w:t> t) indicated that the es</w:t>
      </w:r>
      <w:r w:rsidR="00C11D86" w:rsidRPr="006A11E9">
        <w:t xml:space="preserve">timated </w:t>
      </w:r>
      <w:r w:rsidR="00832733" w:rsidRPr="006A11E9">
        <w:t xml:space="preserve">survey </w:t>
      </w:r>
      <w:r w:rsidR="00F568B3" w:rsidRPr="006A11E9">
        <w:t>recruitment for the 2021</w:t>
      </w:r>
      <w:r w:rsidRPr="006A11E9">
        <w:t xml:space="preserve"> fishery is within the limits of the 95% credibility interval</w:t>
      </w:r>
      <w:r w:rsidR="00F23459" w:rsidRPr="006A11E9">
        <w:t xml:space="preserve"> </w:t>
      </w:r>
      <w:r w:rsidR="00CF60FF" w:rsidRPr="006A11E9">
        <w:t>of the predicted value</w:t>
      </w:r>
      <w:r w:rsidR="00832733" w:rsidRPr="006A11E9">
        <w:t xml:space="preserve">, but </w:t>
      </w:r>
      <w:r w:rsidR="00E40BB5" w:rsidRPr="006A11E9">
        <w:t xml:space="preserve">represents </w:t>
      </w:r>
      <w:r w:rsidR="00832733" w:rsidRPr="006A11E9">
        <w:t>a</w:t>
      </w:r>
      <w:r w:rsidR="005923FC" w:rsidRPr="006A11E9">
        <w:t xml:space="preserve"> de</w:t>
      </w:r>
      <w:r w:rsidR="007C1D68" w:rsidRPr="006A11E9">
        <w:t>crease compared to the predicted value</w:t>
      </w:r>
      <w:r w:rsidR="00767E78" w:rsidRPr="006A11E9">
        <w:t xml:space="preserve"> </w:t>
      </w:r>
      <w:r w:rsidR="008D31D8" w:rsidRPr="006A11E9">
        <w:t>(Tab</w:t>
      </w:r>
      <w:r w:rsidR="00570919" w:rsidRPr="006A11E9">
        <w:t>le 6; Fig. 13</w:t>
      </w:r>
      <w:r w:rsidR="000D3988" w:rsidRPr="006A11E9">
        <w:t xml:space="preserve">). </w:t>
      </w:r>
      <w:r w:rsidR="009B76A6" w:rsidRPr="006A11E9">
        <w:t>From 2015 to 2019, the estimated abundance of commercial-sized adult male recruitment has been higher than the predicted values (Figure </w:t>
      </w:r>
      <w:r w:rsidR="00570919" w:rsidRPr="006A11E9">
        <w:t>13</w:t>
      </w:r>
      <w:r w:rsidR="009B76A6" w:rsidRPr="006A11E9">
        <w:t>). Following the vessel change in 2019, the high predicted recruitment to the fishery for 2021 is driven by the overestimated abundance of R-2 crab from the survey in 2020. The extent to which recruitment to the fishery will be realized in 2021 is uncertain given the overestimation in the survey estimates.</w:t>
      </w:r>
    </w:p>
    <w:p w14:paraId="2168E4F8" w14:textId="77777777" w:rsidR="005313BA" w:rsidRDefault="00C4159D" w:rsidP="003A24AF">
      <w:pPr>
        <w:pStyle w:val="Heading2"/>
      </w:pPr>
      <w:r w:rsidRPr="00B841D5">
        <w:t>4.</w:t>
      </w:r>
      <w:r w:rsidR="000B6357" w:rsidRPr="00B841D5">
        <w:t>3.</w:t>
      </w:r>
      <w:r w:rsidRPr="00B841D5">
        <w:t xml:space="preserve">4. </w:t>
      </w:r>
      <w:r w:rsidR="006A792F" w:rsidRPr="00B841D5">
        <w:t xml:space="preserve">SCALE of </w:t>
      </w:r>
      <w:r w:rsidRPr="00B841D5">
        <w:t xml:space="preserve">bias on Commercial </w:t>
      </w:r>
      <w:r w:rsidR="00A232A6" w:rsidRPr="00B841D5">
        <w:t>CRAB</w:t>
      </w:r>
      <w:r w:rsidRPr="00B841D5">
        <w:t xml:space="preserve"> BIOMASS</w:t>
      </w:r>
    </w:p>
    <w:p w14:paraId="491367F9" w14:textId="2796C6CD" w:rsidR="006E3077" w:rsidRDefault="00445E9D" w:rsidP="006E3077">
      <w:pPr>
        <w:pStyle w:val="BodyText"/>
      </w:pPr>
      <w:r>
        <w:t>Simple</w:t>
      </w:r>
      <w:r w:rsidR="006E3077">
        <w:t xml:space="preserve"> m</w:t>
      </w:r>
      <w:r w:rsidR="006E3077" w:rsidRPr="00BF2A20">
        <w:t xml:space="preserve">ethods were proposed to estimate the potential bias on the commercial-sized male survey biomass using the 2020 fishery landings data and/or the residual biomass from the 2020 post-fishery survey. </w:t>
      </w:r>
    </w:p>
    <w:p w14:paraId="088899CC" w14:textId="69C8CAFA" w:rsidR="006E3077" w:rsidRPr="00BF2A20" w:rsidRDefault="006E3077" w:rsidP="006E3077">
      <w:pPr>
        <w:pStyle w:val="BodyText"/>
      </w:pPr>
      <w:r w:rsidRPr="00BF2A20">
        <w:t>The first method compared the sum of the 2020 landings plus the 2020 residual biomass with the commercial biomas</w:t>
      </w:r>
      <w:r>
        <w:t xml:space="preserve">s estimate from the 2019 survey, assuming </w:t>
      </w:r>
      <w:r w:rsidRPr="00BF2A20">
        <w:t>a 70 % survival rate (</w:t>
      </w:r>
      <w:r>
        <w:t xml:space="preserve">i.e. the 5-year </w:t>
      </w:r>
      <w:r w:rsidRPr="00BF2A20">
        <w:t xml:space="preserve">average </w:t>
      </w:r>
      <w:r>
        <w:t xml:space="preserve">survival rate of </w:t>
      </w:r>
      <w:r w:rsidRPr="00BF2A20">
        <w:t xml:space="preserve">commercial-sized adult males). The sum of the </w:t>
      </w:r>
      <w:r>
        <w:t xml:space="preserve">2020 </w:t>
      </w:r>
      <w:r w:rsidRPr="00BF2A20">
        <w:t>residual biomass</w:t>
      </w:r>
      <w:r>
        <w:t xml:space="preserve"> and</w:t>
      </w:r>
      <w:r w:rsidRPr="00BF2A20">
        <w:t xml:space="preserve"> landings was 14.4 % lower than the commercial biomass estimate from the 2019 survey</w:t>
      </w:r>
      <w:r>
        <w:t xml:space="preserve"> (Table 3), suggesting over-estimation on this order. </w:t>
      </w:r>
      <w:r w:rsidRPr="00BF2A20">
        <w:t>Moreover, the overestimation of the survey indices would also apply to the residual biomass estimate, resulting in the difference from the method described above being possibly higher than 14.4 %</w:t>
      </w:r>
      <w:r w:rsidR="00445E9D">
        <w:t xml:space="preserve"> (Table 3)</w:t>
      </w:r>
      <w:r w:rsidRPr="00BF2A20">
        <w:t>.</w:t>
      </w:r>
    </w:p>
    <w:p w14:paraId="14A3E0F3" w14:textId="3E1900E8" w:rsidR="007D25DF" w:rsidRDefault="006E3077" w:rsidP="00381066">
      <w:pPr>
        <w:pStyle w:val="BodyText"/>
      </w:pPr>
      <w:r>
        <w:t>As a second method, a</w:t>
      </w:r>
      <w:r w:rsidRPr="00BF2A20">
        <w:t xml:space="preserve"> Leslie analysis was </w:t>
      </w:r>
      <w:r>
        <w:t xml:space="preserve">performed using </w:t>
      </w:r>
      <w:r w:rsidRPr="00BF2A20">
        <w:t xml:space="preserve">weekly CPUE </w:t>
      </w:r>
      <w:r>
        <w:t xml:space="preserve">for the sGSL </w:t>
      </w:r>
      <w:r w:rsidRPr="00BF2A20">
        <w:t>during the 2020 fishery</w:t>
      </w:r>
      <w:r>
        <w:t xml:space="preserve">. This method plots the progressive decrease of CPUE as a function of time. Under strong assumptions, this method </w:t>
      </w:r>
      <w:r w:rsidR="00445E9D">
        <w:t>can provide</w:t>
      </w:r>
      <w:r>
        <w:t xml:space="preserve"> an estimate of the commercial</w:t>
      </w:r>
      <w:r w:rsidRPr="00BF2A20">
        <w:t xml:space="preserve"> biomass </w:t>
      </w:r>
      <w:r>
        <w:t>just prior to the fishery (Fig. 10)</w:t>
      </w:r>
      <w:r w:rsidRPr="00BF2A20">
        <w:t xml:space="preserve">. </w:t>
      </w:r>
      <w:r w:rsidR="00445E9D">
        <w:t>However, t</w:t>
      </w:r>
      <w:r w:rsidRPr="00BF2A20">
        <w:t xml:space="preserve">he use of CPUE </w:t>
      </w:r>
      <w:r>
        <w:t>as data</w:t>
      </w:r>
      <w:r w:rsidRPr="00BF2A20">
        <w:t xml:space="preserve"> raised concerns as fishery catches are influenced by many factors and may not reflect true stock abundance signals. While the results of the Leslie analysis supported an overestimation bias of </w:t>
      </w:r>
      <w:r w:rsidR="00445E9D">
        <w:t>22.9</w:t>
      </w:r>
      <w:r w:rsidRPr="00BF2A20">
        <w:t>% on the commercial biomass estimate</w:t>
      </w:r>
      <w:r w:rsidR="00445E9D">
        <w:t xml:space="preserve"> </w:t>
      </w:r>
      <w:r w:rsidR="00445E9D">
        <w:t>(Table 3)</w:t>
      </w:r>
      <w:r w:rsidRPr="00BF2A20">
        <w:t xml:space="preserve">, </w:t>
      </w:r>
      <w:r w:rsidR="00445E9D">
        <w:t>though the method is generally considered</w:t>
      </w:r>
      <w:r w:rsidRPr="00BF2A20">
        <w:t xml:space="preserve"> unreliable.</w:t>
      </w:r>
      <w:r>
        <w:t xml:space="preserve"> </w:t>
      </w:r>
    </w:p>
    <w:p w14:paraId="4895BAB7" w14:textId="730F3B2A" w:rsidR="00C44BB8" w:rsidRDefault="00F17557" w:rsidP="00C44BB8">
      <w:pPr>
        <w:pStyle w:val="Heading2"/>
      </w:pPr>
      <w:r>
        <w:t>4.4</w:t>
      </w:r>
      <w:r w:rsidR="00C44BB8">
        <w:t xml:space="preserve">. RISK ANALYSIS </w:t>
      </w:r>
    </w:p>
    <w:p w14:paraId="44AB7055" w14:textId="6DDFB2EA" w:rsidR="004B5167" w:rsidRDefault="006A11E9" w:rsidP="004B5167">
      <w:r>
        <w:t>The risk analysis</w:t>
      </w:r>
      <w:r w:rsidR="00EC4FE3">
        <w:t xml:space="preserve"> considered how risk increased </w:t>
      </w:r>
      <w:r>
        <w:t>under</w:t>
      </w:r>
      <w:r w:rsidR="00EC4FE3">
        <w:t xml:space="preserve"> different levels of assumed</w:t>
      </w:r>
      <w:r w:rsidR="004B5167">
        <w:t xml:space="preserve"> overestimation bias on </w:t>
      </w:r>
      <w:r w:rsidR="00EC4FE3">
        <w:t xml:space="preserve">the inputs of the analyses, under a fixed catch option of 31,410 t, i.e. the catch option if overestimation bias on the commercial biomass is not considered for the 2021 fishery. The predicted fishery recruitment (i.e. R-1) for the 2021 survey from the Bayesian recruitment model was assigned a 30% overestimation bias, while the 2021 commercial biomass was assigned overestimation biases of 0%, 5%, 10%, 15% and 20%. </w:t>
      </w:r>
    </w:p>
    <w:p w14:paraId="436767B0" w14:textId="77777777" w:rsidR="00EC4FE3" w:rsidRDefault="00EC4FE3" w:rsidP="004B5167"/>
    <w:p w14:paraId="73D17966" w14:textId="67E5E05F" w:rsidR="003B1E67" w:rsidRDefault="00086832" w:rsidP="006A11E9">
      <w:pPr>
        <w:pStyle w:val="BodyText"/>
      </w:pPr>
      <w:r w:rsidRPr="00A86E26">
        <w:t>Table </w:t>
      </w:r>
      <w:r>
        <w:t>9</w:t>
      </w:r>
      <w:r w:rsidR="00EC4FE3">
        <w:t xml:space="preserve"> shows a summary of the resulting probabilities</w:t>
      </w:r>
      <w:r w:rsidRPr="00A86E26">
        <w:t xml:space="preserve"> associated </w:t>
      </w:r>
      <w:r w:rsidR="00EC4FE3">
        <w:t>with the varying bias levels on the commercial biomass.</w:t>
      </w:r>
      <w:r w:rsidR="003B1E67">
        <w:t xml:space="preserve"> </w:t>
      </w:r>
      <w:r w:rsidR="00D33549">
        <w:t>The probability of the projected commercial biomass f</w:t>
      </w:r>
      <w:r w:rsidRPr="00A86E26">
        <w:t xml:space="preserve">alling under </w:t>
      </w:r>
      <w:proofErr w:type="spellStart"/>
      <w:r w:rsidRPr="00A86E26">
        <w:t>B</w:t>
      </w:r>
      <w:r w:rsidR="00EF3842">
        <w:rPr>
          <w:vertAlign w:val="subscript"/>
        </w:rPr>
        <w:t>usr</w:t>
      </w:r>
      <w:proofErr w:type="spellEnd"/>
      <w:r w:rsidRPr="00A86E26">
        <w:t xml:space="preserve"> re</w:t>
      </w:r>
      <w:r w:rsidR="00D33549">
        <w:t>mains close to zero, even under a 20% bias in commercial biomass, at 0.4%. This is d</w:t>
      </w:r>
      <w:r w:rsidRPr="00A86E26">
        <w:t xml:space="preserve">ue to the strong predicted </w:t>
      </w:r>
      <w:r w:rsidR="00D33549">
        <w:t xml:space="preserve">fishery </w:t>
      </w:r>
      <w:r w:rsidRPr="00A86E26">
        <w:t xml:space="preserve">recruitment </w:t>
      </w:r>
      <w:r w:rsidR="00D33549">
        <w:t>for 2021</w:t>
      </w:r>
      <w:r w:rsidRPr="00A86E26">
        <w:t xml:space="preserve">, even </w:t>
      </w:r>
      <w:r w:rsidR="004B5167">
        <w:t>when considering a 30</w:t>
      </w:r>
      <w:r w:rsidRPr="00A86E26">
        <w:t>% overestimation on the recrui</w:t>
      </w:r>
      <w:r w:rsidR="004B5167">
        <w:t xml:space="preserve">tment index. </w:t>
      </w:r>
      <w:r w:rsidR="00D33549">
        <w:t xml:space="preserve">In contrast, the probability of the projected residual biomass falling under </w:t>
      </w:r>
      <w:proofErr w:type="spellStart"/>
      <w:r w:rsidR="00D33549" w:rsidRPr="00A86E26">
        <w:t>B</w:t>
      </w:r>
      <w:r w:rsidR="00D33549" w:rsidRPr="00A86E26">
        <w:rPr>
          <w:vertAlign w:val="subscript"/>
        </w:rPr>
        <w:t>lim</w:t>
      </w:r>
      <w:proofErr w:type="spellEnd"/>
      <w:r w:rsidR="00D33549">
        <w:t xml:space="preserve"> in 2021 rises significantly with commercial estimation bias, with 4.2% at a 10</w:t>
      </w:r>
      <w:r w:rsidRPr="00A86E26">
        <w:t xml:space="preserve">% </w:t>
      </w:r>
      <w:r w:rsidR="00D33549">
        <w:t xml:space="preserve">bias, 17.4% at a 15% </w:t>
      </w:r>
      <w:r w:rsidR="003B1E67">
        <w:t xml:space="preserve">bias, and 44.8% at a 20% bias. </w:t>
      </w:r>
      <w:r w:rsidR="00563B0D">
        <w:t>Similarly, the projected exploitation rates for bias levels of 10%, 15% and 20% would be 44.9%, 47.</w:t>
      </w:r>
      <w:r w:rsidR="00F17557">
        <w:t>5</w:t>
      </w:r>
      <w:r w:rsidR="00563B0D">
        <w:t>% and 50.5%, respectively. These exploitation rates would be at or above the maximum exploitation rate of 45</w:t>
      </w:r>
      <w:r w:rsidR="00563B0D" w:rsidRPr="00A86E26">
        <w:t>%</w:t>
      </w:r>
      <w:r w:rsidR="00563B0D">
        <w:t xml:space="preserve"> allowed by the harvest decision rule</w:t>
      </w:r>
      <w:r w:rsidR="00563B0D" w:rsidRPr="00A86E26">
        <w:t xml:space="preserve"> in the snow crab PA (DFO 2014b</w:t>
      </w:r>
      <w:r w:rsidR="00563B0D">
        <w:t xml:space="preserve">). </w:t>
      </w:r>
      <w:r w:rsidR="003B1E67">
        <w:t>Thus, overestimation bias would likely expose the fishery to</w:t>
      </w:r>
      <w:r w:rsidR="00563B0D">
        <w:t xml:space="preserve"> high exploitatio</w:t>
      </w:r>
      <w:r w:rsidR="003B1E67">
        <w:t xml:space="preserve">n rates, which would lead to reduced fishery performance, in particular a longer fishing season, driven by a higher effort required to reach set quotas, lower CPUEs. </w:t>
      </w:r>
    </w:p>
    <w:p w14:paraId="09A78756" w14:textId="72212DA7" w:rsidR="002A10D4" w:rsidRDefault="003B1E67" w:rsidP="002A10D4">
      <w:pPr>
        <w:pStyle w:val="BodyText"/>
      </w:pPr>
      <w:r>
        <w:t>Indeed, the increase survey catchability and</w:t>
      </w:r>
      <w:r w:rsidRPr="00A86E26">
        <w:t xml:space="preserve"> increases in passive phase trawling were identified and presented following the 2019 survey, however no corrective action</w:t>
      </w:r>
      <w:r>
        <w:t>s</w:t>
      </w:r>
      <w:r w:rsidRPr="00A86E26">
        <w:t xml:space="preserve"> on the</w:t>
      </w:r>
      <w:r>
        <w:t xml:space="preserve"> commercial biomass estimate were</w:t>
      </w:r>
      <w:r w:rsidRPr="00A86E26">
        <w:t xml:space="preserve"> applied for the 2020 season (DFO 2020). </w:t>
      </w:r>
      <w:r w:rsidR="002A10D4">
        <w:t>As such,</w:t>
      </w:r>
      <w:r>
        <w:t xml:space="preserve"> the 2020 fishery showed signs of over</w:t>
      </w:r>
      <w:r w:rsidR="002A10D4">
        <w:t>-exploitation, with record high levels of fishing effort, low CPUEs, and a prolonged fishing season which saw 11% of the Area 12 TAC left un</w:t>
      </w:r>
      <w:r w:rsidR="00F17557">
        <w:t>-</w:t>
      </w:r>
      <w:r w:rsidR="002A10D4">
        <w:t xml:space="preserve">fished, for the first time since 1997, though local area closures due to NARW sightings likely exacerbated these issues. </w:t>
      </w:r>
    </w:p>
    <w:p w14:paraId="6EA1DF25" w14:textId="5461D68B" w:rsidR="002A10D4" w:rsidRDefault="004718D2" w:rsidP="002A10D4">
      <w:pPr>
        <w:pStyle w:val="BodyText"/>
      </w:pPr>
      <w:r w:rsidRPr="00E92EE4">
        <w:t xml:space="preserve">In spite of </w:t>
      </w:r>
      <w:r w:rsidR="002A10D4" w:rsidRPr="00E92EE4">
        <w:t xml:space="preserve">potential </w:t>
      </w:r>
      <w:r w:rsidRPr="00E92EE4">
        <w:t xml:space="preserve">commercial biomass </w:t>
      </w:r>
      <w:r w:rsidR="002A10D4" w:rsidRPr="00E92EE4">
        <w:t xml:space="preserve">overestimation </w:t>
      </w:r>
      <w:r w:rsidRPr="00E92EE4">
        <w:t>in</w:t>
      </w:r>
      <w:r w:rsidR="002A10D4" w:rsidRPr="00E92EE4">
        <w:t xml:space="preserve"> 2019 and 2020, productivity of the snow crab stock continues to be </w:t>
      </w:r>
      <w:r w:rsidR="002A10D4" w:rsidRPr="004E790E">
        <w:t>considered in the healthy zone of the PA and show</w:t>
      </w:r>
      <w:r w:rsidR="004E790E" w:rsidRPr="004E790E">
        <w:t>ing</w:t>
      </w:r>
      <w:r w:rsidR="004E790E">
        <w:t xml:space="preserve"> consistent and </w:t>
      </w:r>
      <w:r w:rsidR="002A10D4" w:rsidRPr="00E92EE4">
        <w:t xml:space="preserve">strong signs </w:t>
      </w:r>
      <w:r w:rsidR="004E790E">
        <w:t>of recruitment and productivity, even when</w:t>
      </w:r>
      <w:r w:rsidR="00EA3500">
        <w:t xml:space="preserve"> </w:t>
      </w:r>
      <w:r w:rsidR="004E790E">
        <w:t xml:space="preserve">an overestimation bias is considered. </w:t>
      </w:r>
    </w:p>
    <w:p w14:paraId="3063406A" w14:textId="4826671E" w:rsidR="00381066" w:rsidRDefault="00F17557" w:rsidP="003A24AF">
      <w:pPr>
        <w:pStyle w:val="Heading2"/>
      </w:pPr>
      <w:bookmarkStart w:id="65" w:name="_Toc395535009"/>
      <w:bookmarkStart w:id="66" w:name="_Toc77929825"/>
      <w:r>
        <w:t>5</w:t>
      </w:r>
      <w:r w:rsidR="00381066">
        <w:t>.0. UNCERTAINTIES</w:t>
      </w:r>
      <w:bookmarkEnd w:id="65"/>
      <w:bookmarkEnd w:id="66"/>
    </w:p>
    <w:p w14:paraId="4E680B5F" w14:textId="54782145" w:rsidR="005574FE" w:rsidRDefault="00FC718B" w:rsidP="005574FE">
      <w:pPr>
        <w:pStyle w:val="BodyText"/>
      </w:pPr>
      <w:r>
        <w:t>Meaningful inference</w:t>
      </w:r>
      <w:r w:rsidR="005574FE" w:rsidRPr="00C96FC7">
        <w:t xml:space="preserve"> of </w:t>
      </w:r>
      <w:r>
        <w:t>temporal variation and</w:t>
      </w:r>
      <w:r w:rsidRPr="00C96FC7">
        <w:t xml:space="preserve"> </w:t>
      </w:r>
      <w:r w:rsidR="005574FE" w:rsidRPr="00C96FC7">
        <w:t xml:space="preserve">long-term trends of snow crab stocks </w:t>
      </w:r>
      <w:r>
        <w:t xml:space="preserve">from survey catches </w:t>
      </w:r>
      <w:r w:rsidR="005574FE" w:rsidRPr="00C96FC7">
        <w:t xml:space="preserve">relies on </w:t>
      </w:r>
      <w:r>
        <w:t xml:space="preserve">the survey having </w:t>
      </w:r>
      <w:r w:rsidR="005574FE" w:rsidRPr="00C96FC7">
        <w:t xml:space="preserve">a robust sampling protocol, sampling design and </w:t>
      </w:r>
      <w:r>
        <w:t xml:space="preserve">proper </w:t>
      </w:r>
      <w:r w:rsidR="005574FE" w:rsidRPr="00C96FC7">
        <w:t>standardization</w:t>
      </w:r>
      <w:r>
        <w:t xml:space="preserve"> of observed catches</w:t>
      </w:r>
      <w:r w:rsidR="005574FE" w:rsidRPr="00C96FC7">
        <w:t xml:space="preserve">. In addition to </w:t>
      </w:r>
      <w:r>
        <w:t>recent</w:t>
      </w:r>
      <w:r w:rsidR="005574FE" w:rsidRPr="00C96FC7">
        <w:t xml:space="preserve"> </w:t>
      </w:r>
      <w:r>
        <w:t xml:space="preserve">survey catchability issues, </w:t>
      </w:r>
      <w:r w:rsidR="005574FE" w:rsidRPr="00C96FC7">
        <w:t xml:space="preserve">survey </w:t>
      </w:r>
      <w:r>
        <w:t>catchability has likely changed in response to historical changes in</w:t>
      </w:r>
      <w:r w:rsidR="005574FE" w:rsidRPr="00C96FC7">
        <w:t xml:space="preserve"> sampling design, </w:t>
      </w:r>
      <w:r>
        <w:t>such as</w:t>
      </w:r>
      <w:r w:rsidR="005574FE" w:rsidRPr="00C96FC7">
        <w:t xml:space="preserve"> multiple areal expansions, survey station redistributions and survey vessel changes. </w:t>
      </w:r>
      <w:r>
        <w:t xml:space="preserve">Another issue is that </w:t>
      </w:r>
      <w:r w:rsidR="005574FE" w:rsidRPr="00C96FC7">
        <w:t>only half of the survey stations have remained fixed since the last survey redesign in 2013</w:t>
      </w:r>
      <w:r>
        <w:t>,</w:t>
      </w:r>
      <w:r w:rsidR="005574FE" w:rsidRPr="00C96FC7">
        <w:t xml:space="preserve"> due to the practice of relocating survey stations when trawl damage is encountered. The relocation of</w:t>
      </w:r>
      <w:r>
        <w:t xml:space="preserve"> stations introduces</w:t>
      </w:r>
      <w:r w:rsidR="005574FE" w:rsidRPr="00C96FC7">
        <w:t xml:space="preserve"> a potential source of </w:t>
      </w:r>
      <w:r w:rsidR="00FA7BB7" w:rsidRPr="00C96FC7">
        <w:t>bias,</w:t>
      </w:r>
      <w:r w:rsidR="005574FE" w:rsidRPr="00C96FC7">
        <w:t xml:space="preserve"> </w:t>
      </w:r>
      <w:r>
        <w:t>as</w:t>
      </w:r>
      <w:r w:rsidR="00FA7BB7">
        <w:t xml:space="preserve"> stations</w:t>
      </w:r>
      <w:r w:rsidR="005574FE" w:rsidRPr="00C96FC7">
        <w:t xml:space="preserve"> </w:t>
      </w:r>
      <w:r>
        <w:t>would tend to be</w:t>
      </w:r>
      <w:r w:rsidR="005574FE" w:rsidRPr="00C96FC7">
        <w:t xml:space="preserve"> m</w:t>
      </w:r>
      <w:r>
        <w:t xml:space="preserve">oved to </w:t>
      </w:r>
      <w:r w:rsidR="00FA7BB7">
        <w:t>sea bottoms that are more</w:t>
      </w:r>
      <w:r>
        <w:t xml:space="preserve"> </w:t>
      </w:r>
      <w:proofErr w:type="spellStart"/>
      <w:r>
        <w:t>trawlable</w:t>
      </w:r>
      <w:proofErr w:type="spellEnd"/>
      <w:r>
        <w:t xml:space="preserve"> bottoms over time.</w:t>
      </w:r>
      <w:r w:rsidR="00FA7BB7">
        <w:t xml:space="preserve"> </w:t>
      </w:r>
      <w:r w:rsidR="005574FE" w:rsidRPr="00C96FC7">
        <w:t>These issues can weaken the ability to track population trends as well as situating the stock with respect to the harvest control rule limits and reference points.</w:t>
      </w:r>
    </w:p>
    <w:p w14:paraId="28A44DBA" w14:textId="5305CED0" w:rsidR="0059325D" w:rsidRPr="0059325D" w:rsidRDefault="005574FE" w:rsidP="00FA7BB7">
      <w:pPr>
        <w:pStyle w:val="BodyText"/>
      </w:pPr>
      <w:r w:rsidRPr="00C96FC7">
        <w:t xml:space="preserve">In 2019 and 2020, survey catchability increased among sub-legal and mature female crab. This surge was partially explained by an increase in the extent of the passive trawling phase, brought on by changes in winch speed and end-of-tow vessel maneuvers, though other unknown mechanisms associated with the 2019 vessel change </w:t>
      </w:r>
      <w:r w:rsidR="00FA7BB7">
        <w:t>may</w:t>
      </w:r>
      <w:r w:rsidRPr="00C96FC7">
        <w:t xml:space="preserve"> have played a role. As the catches of commercial-sized male</w:t>
      </w:r>
      <w:r>
        <w:t xml:space="preserve"> snow crab in 2019 and 2020 were </w:t>
      </w:r>
      <w:r w:rsidRPr="00C96FC7">
        <w:t xml:space="preserve">comparable to </w:t>
      </w:r>
      <w:r>
        <w:t xml:space="preserve">those of </w:t>
      </w:r>
      <w:r w:rsidRPr="00C96FC7">
        <w:t xml:space="preserve">2018, the </w:t>
      </w:r>
      <w:r>
        <w:t>impact</w:t>
      </w:r>
      <w:r w:rsidRPr="00C96FC7">
        <w:t xml:space="preserve"> of these mechanisms </w:t>
      </w:r>
      <w:r>
        <w:t>on</w:t>
      </w:r>
      <w:r w:rsidRPr="00C96FC7">
        <w:t xml:space="preserve"> the commercial stock is </w:t>
      </w:r>
      <w:r>
        <w:t>currently not well characterized</w:t>
      </w:r>
      <w:r w:rsidRPr="00C96FC7">
        <w:t>.</w:t>
      </w:r>
    </w:p>
    <w:p w14:paraId="431647A8" w14:textId="77777777" w:rsidR="00C96FC7" w:rsidRPr="00C96FC7" w:rsidRDefault="00C96FC7" w:rsidP="00C96FC7">
      <w:pPr>
        <w:pStyle w:val="BodyText"/>
      </w:pPr>
      <w:r w:rsidRPr="00C96FC7">
        <w:t>Environmental conditions in the sGSL are known to affect a number of life history processes including molting and growth, reproduction, larval development and migratory behavior. Varying annual conditions are expected to affect abundance and biomass estimates through seasonal migratory changes, making the timing of survey sampling a potential issue along more marginal survey areas. Longer-term influences of environmental conditions on life history processes may lessen our ability to predict fishery recruitment, which currently assumes homogeneity through time.</w:t>
      </w:r>
    </w:p>
    <w:p w14:paraId="48C7C3C9" w14:textId="044EF5ED" w:rsidR="00C96FC7" w:rsidRPr="00C96FC7" w:rsidRDefault="00C96FC7" w:rsidP="00C96FC7">
      <w:pPr>
        <w:pStyle w:val="BodyText"/>
      </w:pPr>
      <w:r w:rsidRPr="00C96FC7">
        <w:t>Of major concern for the long-term future of the stock is the consistent warming of the deep waters of the Laurentian Channel</w:t>
      </w:r>
      <w:r w:rsidR="00E95D50">
        <w:t xml:space="preserve">. Penetration of this water mass into </w:t>
      </w:r>
      <w:r w:rsidRPr="00C96FC7">
        <w:t xml:space="preserve">the sGSL would significantly lower the quality of </w:t>
      </w:r>
      <w:r w:rsidRPr="00C96FC7">
        <w:lastRenderedPageBreak/>
        <w:t xml:space="preserve">snow crab habitat. Incursions of these warmer waters are currently limited </w:t>
      </w:r>
      <w:r w:rsidR="00B20688">
        <w:t>to peripheral snow crab habitat</w:t>
      </w:r>
      <w:r w:rsidRPr="00C96FC7">
        <w:t xml:space="preserve"> in areas 12E, 12F and the northeastern part of Area 19.</w:t>
      </w:r>
    </w:p>
    <w:p w14:paraId="561D3855" w14:textId="5FA305A0" w:rsidR="00075780" w:rsidRDefault="00E95D50" w:rsidP="00075780">
      <w:pPr>
        <w:pStyle w:val="BodyText"/>
      </w:pPr>
      <w:r>
        <w:t xml:space="preserve">Short-term prediction of fishery </w:t>
      </w:r>
      <w:r w:rsidR="00075780" w:rsidRPr="00075780">
        <w:t xml:space="preserve">recruitment </w:t>
      </w:r>
      <w:r>
        <w:t>is complicated by</w:t>
      </w:r>
      <w:r w:rsidR="00075780" w:rsidRPr="00075780">
        <w:t xml:space="preserve"> </w:t>
      </w:r>
      <w:r>
        <w:t>annual variations in mortality and</w:t>
      </w:r>
      <w:r w:rsidR="00075780" w:rsidRPr="00075780">
        <w:t xml:space="preserve"> </w:t>
      </w:r>
      <w:r>
        <w:t xml:space="preserve">molting, particularly </w:t>
      </w:r>
      <w:proofErr w:type="gramStart"/>
      <w:r>
        <w:t>skip-molting</w:t>
      </w:r>
      <w:proofErr w:type="gramEnd"/>
      <w:r>
        <w:t xml:space="preserve"> among </w:t>
      </w:r>
      <w:r w:rsidR="00075780" w:rsidRPr="00075780">
        <w:t>pre-recrui</w:t>
      </w:r>
      <w:r w:rsidR="00975DCC">
        <w:t>ts.</w:t>
      </w:r>
      <w:r w:rsidR="006A2D73" w:rsidRPr="006A2D73">
        <w:t xml:space="preserve"> </w:t>
      </w:r>
      <w:r>
        <w:t xml:space="preserve">Long-term dynamics of the population are difficult to predict </w:t>
      </w:r>
      <w:r w:rsidR="006A2D73">
        <w:t>(</w:t>
      </w:r>
      <w:proofErr w:type="spellStart"/>
      <w:r w:rsidR="006A2D73">
        <w:t>Comeau</w:t>
      </w:r>
      <w:proofErr w:type="spellEnd"/>
      <w:r w:rsidR="006A2D73">
        <w:t xml:space="preserve"> and Conan 1992; Sainte-Marie et al. 1995; </w:t>
      </w:r>
      <w:proofErr w:type="spellStart"/>
      <w:r w:rsidR="006A2D73">
        <w:t>Comeau</w:t>
      </w:r>
      <w:proofErr w:type="spellEnd"/>
      <w:r w:rsidR="006A2D73">
        <w:t xml:space="preserve"> et al. 1998; </w:t>
      </w:r>
      <w:proofErr w:type="spellStart"/>
      <w:r w:rsidR="006A2D73">
        <w:t>Moriyasu</w:t>
      </w:r>
      <w:proofErr w:type="spellEnd"/>
      <w:r w:rsidR="006A2D73">
        <w:t xml:space="preserve"> et al. 1998)</w:t>
      </w:r>
      <w:r>
        <w:t>, as they depend</w:t>
      </w:r>
      <w:r w:rsidR="006A2D73">
        <w:t xml:space="preserve"> on environmental conditions, predation</w:t>
      </w:r>
      <w:r w:rsidR="00171625">
        <w:t>, natural mortality</w:t>
      </w:r>
      <w:r w:rsidR="006A2D73">
        <w:t xml:space="preserve"> and population levels. </w:t>
      </w:r>
    </w:p>
    <w:p w14:paraId="57C3110C" w14:textId="6B694545" w:rsidR="006E708D" w:rsidRPr="004F7656" w:rsidRDefault="006E708D" w:rsidP="004F7656">
      <w:pPr>
        <w:rPr>
          <w:lang w:val="en-CA"/>
        </w:rPr>
      </w:pPr>
      <w:r>
        <w:rPr>
          <w:lang w:val="en-CA"/>
        </w:rPr>
        <w:t xml:space="preserve">Consequently, soft-shelled crab monitoring and area closure protocols in for the 2020 season were not applied. However, the protocol for white-shelled crab was applied in Area 19 with the easing of Covid-19 restrictions in July 2020. Given the sparseness of available data, fishery-performance indicators based on at-sea observer data were not estimated in this assessment. These included the fishery catch composition, the percentage of-soft-shelled and white crab in catches, the CPUE and the mean size of commercial-sized adult males. </w:t>
      </w:r>
    </w:p>
    <w:p w14:paraId="07A8F202" w14:textId="6A34775E" w:rsidR="00381066" w:rsidRDefault="00F17557" w:rsidP="003A24AF">
      <w:pPr>
        <w:pStyle w:val="Heading2"/>
      </w:pPr>
      <w:bookmarkStart w:id="67" w:name="_Toc395535014"/>
      <w:bookmarkStart w:id="68" w:name="_Toc31030769"/>
      <w:bookmarkStart w:id="69" w:name="_Toc77929826"/>
      <w:r>
        <w:t>6</w:t>
      </w:r>
      <w:r w:rsidR="006A2D73">
        <w:t>.0</w:t>
      </w:r>
      <w:r w:rsidR="00381066">
        <w:t>. ENVIRONMENTAL CONSIDERATIONS</w:t>
      </w:r>
      <w:bookmarkEnd w:id="67"/>
      <w:bookmarkEnd w:id="68"/>
      <w:bookmarkEnd w:id="69"/>
    </w:p>
    <w:p w14:paraId="1C6B32C6" w14:textId="5C3E42CC" w:rsidR="002C6461" w:rsidRDefault="002C6461" w:rsidP="002C6461">
      <w:pPr>
        <w:pStyle w:val="BodyText"/>
      </w:pPr>
      <w:r>
        <w:t xml:space="preserve">Environmental factors, such as water temperature, can affect molting, reproductive dynamics and the movement of snow crab. </w:t>
      </w:r>
      <w:proofErr w:type="spellStart"/>
      <w:r>
        <w:t>Chassé</w:t>
      </w:r>
      <w:proofErr w:type="spellEnd"/>
      <w:r>
        <w:t xml:space="preserve"> and </w:t>
      </w:r>
      <w:proofErr w:type="spellStart"/>
      <w:r>
        <w:t>Pettipas</w:t>
      </w:r>
      <w:proofErr w:type="spellEnd"/>
      <w:r>
        <w:t xml:space="preserve"> (2009) reported that bottom temperatures over most of the southern Gulf of St. Lawrence are typically between -1 and 3ºC, a temperature range suitable for snow crab habitat. Data collected during research surveys indicate that the bottom temperatures in deeper waters of Areas 12E and 12F are higher (1 to 5ºC) than on the crab grounds (-1 to 2ºC) in Area 12. Bottom temperatures in Area 19 are usually 1 to 2 ºC warmer than on the traditional crab grounds in Area 12 (</w:t>
      </w:r>
      <w:proofErr w:type="spellStart"/>
      <w:r>
        <w:t>Chassé</w:t>
      </w:r>
      <w:proofErr w:type="spellEnd"/>
      <w:r>
        <w:t xml:space="preserve"> and </w:t>
      </w:r>
      <w:proofErr w:type="spellStart"/>
      <w:r>
        <w:t>Pettipas</w:t>
      </w:r>
      <w:proofErr w:type="spellEnd"/>
      <w:r>
        <w:t xml:space="preserve">, 2009). </w:t>
      </w:r>
    </w:p>
    <w:p w14:paraId="08C5A8E4" w14:textId="09316962" w:rsidR="002C6461" w:rsidRDefault="002C6461" w:rsidP="002C6461">
      <w:pPr>
        <w:pStyle w:val="BodyText"/>
      </w:pPr>
      <w:r>
        <w:t>In September 2020, near-bottom temperatures were near the mean value of the period 1991 to 2020 in the central portion of Area 12 as well as in the weste</w:t>
      </w:r>
      <w:r w:rsidR="00964E62">
        <w:t>rn part Chaleur Bay (Fig. 26</w:t>
      </w:r>
      <w:r>
        <w:t xml:space="preserve">). However, the bottom waters in large portions of Area 12, the Area 19, the deeper parts of Area 12E and 12F, and both entrances of Northumberland Strait were significantly warmer than normal. The channels connecting the slope of the Laurentian Channel to the mouth of Chaleur Bay were also warmer than normal. Colder-than-normal bottom waters were only present in a small area south of </w:t>
      </w:r>
      <w:proofErr w:type="spellStart"/>
      <w:r>
        <w:t>Shediac</w:t>
      </w:r>
      <w:proofErr w:type="spellEnd"/>
      <w:r>
        <w:t xml:space="preserve"> Valley and in St. George’s Bay. </w:t>
      </w:r>
    </w:p>
    <w:p w14:paraId="1ADE5265" w14:textId="7123040C" w:rsidR="002C6461" w:rsidRDefault="002C6461" w:rsidP="002C6461">
      <w:pPr>
        <w:pStyle w:val="BodyText"/>
      </w:pPr>
      <w:r>
        <w:t xml:space="preserve">Most of the snow crab fishing grounds in the main portion of Area 12 had similar temperatures, or slightly warmer, in 2020 compared to 2019 except on the western side of the area, in and around </w:t>
      </w:r>
      <w:proofErr w:type="spellStart"/>
      <w:r>
        <w:t>Shediac</w:t>
      </w:r>
      <w:proofErr w:type="spellEnd"/>
      <w:r>
        <w:t xml:space="preserve"> Valley, and in St. George’s Bay where temperatures were significantly colder in 2020. These colder waters were extending along the coast of Cape Breton to give slightly lower than normal temperatures in some parts of Area 19 in 2020 compared to 2019. Area 19 had slightly warmer waters covering the fishing grounds in 2020 compared to 2019 while Area F temperatures in 2020 were similar to those observed in 2019</w:t>
      </w:r>
      <w:r w:rsidR="00964E62">
        <w:t xml:space="preserve"> (Fig. 26)</w:t>
      </w:r>
      <w:r>
        <w:t xml:space="preserve">.  </w:t>
      </w:r>
    </w:p>
    <w:p w14:paraId="6813ACC5" w14:textId="6091053F" w:rsidR="00881FCA" w:rsidRDefault="002C6461" w:rsidP="002C6461">
      <w:pPr>
        <w:pStyle w:val="BodyText"/>
      </w:pPr>
      <w:r>
        <w:t>In September 2020, the snow crab habitat index (bottom area with temperatures from -1 to 3°C) was the fourth lowest of th</w:t>
      </w:r>
      <w:r w:rsidR="00964E62">
        <w:t>e 1971-2020 time series (Fig. 27</w:t>
      </w:r>
      <w:r>
        <w:t xml:space="preserve">). It was 10% below the 1991-2020 average in 2020 and is similar to the 2019 value </w:t>
      </w:r>
      <w:r w:rsidR="007C0A02">
        <w:t>that</w:t>
      </w:r>
      <w:r>
        <w:t xml:space="preserve"> was down 11% from the 2018 value. The mean temperature (1.3°C) within the defined snow crab habitat area index (-1 to 3°C) in 2020 increased by about 0.3°C </w:t>
      </w:r>
      <w:r w:rsidR="00D13BF3">
        <w:t>compared to 2019 (1.0ºC</w:t>
      </w:r>
      <w:r w:rsidR="00964E62">
        <w:t>, Fig. 27</w:t>
      </w:r>
      <w:r>
        <w:t xml:space="preserve">). Looking at the last three decades, the mean temperature was at the highest of the time series in 2012, decreased in 2013 and 2014, and remained above the normal since then.  </w:t>
      </w:r>
    </w:p>
    <w:p w14:paraId="502CE582" w14:textId="1B214C30" w:rsidR="00381066" w:rsidRDefault="00F17557" w:rsidP="003A24AF">
      <w:pPr>
        <w:pStyle w:val="Heading2"/>
      </w:pPr>
      <w:bookmarkStart w:id="70" w:name="_Toc77929827"/>
      <w:r>
        <w:t>7</w:t>
      </w:r>
      <w:r w:rsidR="00381066">
        <w:t>.0. ACKNOWLEDGMENTS</w:t>
      </w:r>
      <w:bookmarkEnd w:id="70"/>
    </w:p>
    <w:p w14:paraId="2489B4D1" w14:textId="563FF9EE" w:rsidR="00881FCA" w:rsidRPr="00881FCA" w:rsidRDefault="00381066" w:rsidP="00381066">
      <w:pPr>
        <w:pStyle w:val="BodyText"/>
      </w:pPr>
      <w:r>
        <w:t xml:space="preserve">Authors thank J. </w:t>
      </w:r>
      <w:proofErr w:type="spellStart"/>
      <w:r>
        <w:t>Chassé</w:t>
      </w:r>
      <w:proofErr w:type="spellEnd"/>
      <w:r>
        <w:t xml:space="preserve"> (DFO Gulf Region) for providing information on</w:t>
      </w:r>
      <w:r w:rsidR="00621CD4">
        <w:t xml:space="preserve"> oceanographic condition</w:t>
      </w:r>
      <w:r w:rsidR="009226BC">
        <w:t>s</w:t>
      </w:r>
      <w:r w:rsidR="00621CD4">
        <w:t xml:space="preserve"> in 2020</w:t>
      </w:r>
      <w:r>
        <w:t>. Aut</w:t>
      </w:r>
      <w:r w:rsidR="00E54316">
        <w:t xml:space="preserve">hors also acknowledge R. </w:t>
      </w:r>
      <w:proofErr w:type="spellStart"/>
      <w:r w:rsidR="00E54316">
        <w:t>Allain</w:t>
      </w:r>
      <w:proofErr w:type="spellEnd"/>
      <w:r w:rsidR="0088266C">
        <w:t>, M. McWilliams</w:t>
      </w:r>
      <w:r>
        <w:t xml:space="preserve"> and </w:t>
      </w:r>
      <w:r w:rsidR="0088266C">
        <w:t xml:space="preserve">Y, </w:t>
      </w:r>
      <w:proofErr w:type="spellStart"/>
      <w:r w:rsidR="0088266C">
        <w:t>Larocque</w:t>
      </w:r>
      <w:proofErr w:type="spellEnd"/>
      <w:r>
        <w:t xml:space="preserve"> for thei</w:t>
      </w:r>
      <w:r w:rsidR="009226BC">
        <w:t xml:space="preserve">r assistance in </w:t>
      </w:r>
      <w:proofErr w:type="gramStart"/>
      <w:r w:rsidR="009226BC">
        <w:t>field work</w:t>
      </w:r>
      <w:proofErr w:type="gramEnd"/>
      <w:r w:rsidR="009226BC">
        <w:t>, data collection</w:t>
      </w:r>
      <w:r>
        <w:t xml:space="preserve"> </w:t>
      </w:r>
      <w:r w:rsidR="009226BC">
        <w:t xml:space="preserve">and </w:t>
      </w:r>
      <w:r>
        <w:t>data entry.</w:t>
      </w:r>
    </w:p>
    <w:p w14:paraId="7213465F" w14:textId="5A013EB0" w:rsidR="00381066" w:rsidRDefault="00F17557" w:rsidP="004641E5">
      <w:pPr>
        <w:pStyle w:val="Heading2"/>
      </w:pPr>
      <w:bookmarkStart w:id="71" w:name="_Toc395535016"/>
      <w:bookmarkStart w:id="72" w:name="_Toc31030771"/>
      <w:bookmarkStart w:id="73" w:name="_Toc77929828"/>
      <w:r>
        <w:lastRenderedPageBreak/>
        <w:t>8</w:t>
      </w:r>
      <w:r w:rsidR="00381066">
        <w:t>.0. REFERENCES CITED</w:t>
      </w:r>
      <w:bookmarkEnd w:id="71"/>
      <w:bookmarkEnd w:id="72"/>
      <w:bookmarkEnd w:id="73"/>
    </w:p>
    <w:p w14:paraId="2DF93249" w14:textId="311D6F8C" w:rsidR="00060E9B" w:rsidRPr="00060E9B" w:rsidRDefault="00060E9B" w:rsidP="00060E9B">
      <w:pPr>
        <w:pStyle w:val="BodyText"/>
        <w:rPr>
          <w:lang w:val="fr-FR"/>
        </w:rPr>
      </w:pPr>
      <w:r>
        <w:rPr>
          <w:lang w:val="fr-FR"/>
        </w:rPr>
        <w:t xml:space="preserve">Bailey, R. 1978. </w:t>
      </w:r>
      <w:proofErr w:type="spellStart"/>
      <w:r>
        <w:rPr>
          <w:lang w:val="fr-FR"/>
        </w:rPr>
        <w:t>Status</w:t>
      </w:r>
      <w:proofErr w:type="spellEnd"/>
      <w:r>
        <w:rPr>
          <w:lang w:val="fr-FR"/>
        </w:rPr>
        <w:t xml:space="preserve"> of </w:t>
      </w:r>
      <w:proofErr w:type="spellStart"/>
      <w:r>
        <w:rPr>
          <w:lang w:val="fr-FR"/>
        </w:rPr>
        <w:t>snow</w:t>
      </w:r>
      <w:proofErr w:type="spellEnd"/>
      <w:r>
        <w:rPr>
          <w:lang w:val="fr-FR"/>
        </w:rPr>
        <w:t xml:space="preserve"> </w:t>
      </w:r>
      <w:proofErr w:type="spellStart"/>
      <w:r>
        <w:rPr>
          <w:lang w:val="fr-FR"/>
        </w:rPr>
        <w:t>crab</w:t>
      </w:r>
      <w:proofErr w:type="spellEnd"/>
      <w:r>
        <w:rPr>
          <w:lang w:val="fr-FR"/>
        </w:rPr>
        <w:t xml:space="preserve"> (Chionoecetes opilio) stocks in the Gulf of St. Lawrence. Canadian Atlantic </w:t>
      </w:r>
      <w:proofErr w:type="spellStart"/>
      <w:r>
        <w:rPr>
          <w:lang w:val="fr-FR"/>
        </w:rPr>
        <w:t>Fisheries</w:t>
      </w:r>
      <w:proofErr w:type="spellEnd"/>
      <w:r>
        <w:rPr>
          <w:lang w:val="fr-FR"/>
        </w:rPr>
        <w:t xml:space="preserve"> </w:t>
      </w:r>
      <w:proofErr w:type="spellStart"/>
      <w:r>
        <w:rPr>
          <w:lang w:val="fr-FR"/>
        </w:rPr>
        <w:t>Scientific</w:t>
      </w:r>
      <w:proofErr w:type="spellEnd"/>
      <w:r>
        <w:rPr>
          <w:lang w:val="fr-FR"/>
        </w:rPr>
        <w:t xml:space="preserve"> </w:t>
      </w:r>
      <w:proofErr w:type="spellStart"/>
      <w:r>
        <w:rPr>
          <w:lang w:val="fr-FR"/>
        </w:rPr>
        <w:t>Advisory</w:t>
      </w:r>
      <w:proofErr w:type="spellEnd"/>
      <w:r>
        <w:rPr>
          <w:lang w:val="fr-FR"/>
        </w:rPr>
        <w:t xml:space="preserve"> </w:t>
      </w:r>
      <w:proofErr w:type="spellStart"/>
      <w:r>
        <w:rPr>
          <w:lang w:val="fr-FR"/>
        </w:rPr>
        <w:t>Committee</w:t>
      </w:r>
      <w:proofErr w:type="spellEnd"/>
      <w:r>
        <w:rPr>
          <w:lang w:val="fr-FR"/>
        </w:rPr>
        <w:t xml:space="preserve">. </w:t>
      </w:r>
      <w:proofErr w:type="spellStart"/>
      <w:r>
        <w:rPr>
          <w:lang w:val="fr-FR"/>
        </w:rPr>
        <w:t>Research</w:t>
      </w:r>
      <w:proofErr w:type="spellEnd"/>
      <w:r>
        <w:rPr>
          <w:lang w:val="fr-FR"/>
        </w:rPr>
        <w:t xml:space="preserve"> Document 78/27. 7p. </w:t>
      </w:r>
    </w:p>
    <w:p w14:paraId="03FEA93B" w14:textId="77777777" w:rsidR="00381066" w:rsidRDefault="00381066" w:rsidP="00381066">
      <w:pPr>
        <w:pStyle w:val="citation"/>
        <w:rPr>
          <w:lang w:val="en-CA"/>
        </w:rPr>
      </w:pPr>
      <w:proofErr w:type="spellStart"/>
      <w:proofErr w:type="gramStart"/>
      <w:r>
        <w:rPr>
          <w:lang w:val="en-CA"/>
        </w:rPr>
        <w:t>Benhalima</w:t>
      </w:r>
      <w:proofErr w:type="spellEnd"/>
      <w:r>
        <w:rPr>
          <w:lang w:val="en-CA"/>
        </w:rPr>
        <w:t xml:space="preserve">, K., </w:t>
      </w:r>
      <w:proofErr w:type="spellStart"/>
      <w:r>
        <w:rPr>
          <w:lang w:val="en-CA"/>
        </w:rPr>
        <w:t>Moriyasu</w:t>
      </w:r>
      <w:proofErr w:type="spellEnd"/>
      <w:r>
        <w:rPr>
          <w:lang w:val="en-CA"/>
        </w:rPr>
        <w:t>, M., and Hébert, M. 1998.</w:t>
      </w:r>
      <w:proofErr w:type="gramEnd"/>
      <w:r>
        <w:rPr>
          <w:lang w:val="en-CA"/>
        </w:rPr>
        <w:t xml:space="preserve"> </w:t>
      </w:r>
      <w:proofErr w:type="gramStart"/>
      <w:r>
        <w:rPr>
          <w:lang w:val="en-CA"/>
        </w:rPr>
        <w:t>A technique for identifying the early-</w:t>
      </w:r>
      <w:proofErr w:type="spellStart"/>
      <w:r>
        <w:rPr>
          <w:lang w:val="en-CA"/>
        </w:rPr>
        <w:t>premolt</w:t>
      </w:r>
      <w:proofErr w:type="spellEnd"/>
      <w:r>
        <w:rPr>
          <w:lang w:val="en-CA"/>
        </w:rPr>
        <w:t xml:space="preserve"> stage in the male snow crab, </w:t>
      </w:r>
      <w:r>
        <w:rPr>
          <w:i/>
          <w:lang w:val="en-CA"/>
        </w:rPr>
        <w:t>Chionoecetes opilio</w:t>
      </w:r>
      <w:r>
        <w:rPr>
          <w:lang w:val="en-CA"/>
        </w:rPr>
        <w:t>,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in </w:t>
      </w:r>
      <w:proofErr w:type="spellStart"/>
      <w:r>
        <w:rPr>
          <w:lang w:val="en-CA"/>
        </w:rPr>
        <w:t>Baie</w:t>
      </w:r>
      <w:proofErr w:type="spellEnd"/>
      <w:r>
        <w:rPr>
          <w:lang w:val="en-CA"/>
        </w:rPr>
        <w:t xml:space="preserve"> des </w:t>
      </w:r>
      <w:proofErr w:type="spellStart"/>
      <w:r>
        <w:rPr>
          <w:lang w:val="en-CA"/>
        </w:rPr>
        <w:t>Chaleurs</w:t>
      </w:r>
      <w:proofErr w:type="spellEnd"/>
      <w:r>
        <w:rPr>
          <w:lang w:val="en-CA"/>
        </w:rPr>
        <w:t>, southern Gulf of St. Lawrence.</w:t>
      </w:r>
      <w:proofErr w:type="gramEnd"/>
      <w:r>
        <w:rPr>
          <w:lang w:val="en-CA"/>
        </w:rPr>
        <w:t xml:space="preserve"> Can. J. Zool. 76: 609-617.</w:t>
      </w:r>
    </w:p>
    <w:p w14:paraId="5FDABEF7" w14:textId="77777777" w:rsidR="00381066" w:rsidRDefault="00381066" w:rsidP="00381066">
      <w:pPr>
        <w:pStyle w:val="citation"/>
        <w:rPr>
          <w:lang w:val="en-CA"/>
        </w:rPr>
      </w:pPr>
      <w:proofErr w:type="spellStart"/>
      <w:r>
        <w:rPr>
          <w:lang w:val="en-CA"/>
        </w:rPr>
        <w:t>Chassé</w:t>
      </w:r>
      <w:proofErr w:type="spellEnd"/>
      <w:r>
        <w:rPr>
          <w:lang w:val="en-CA"/>
        </w:rPr>
        <w:t xml:space="preserve">, J., and </w:t>
      </w:r>
      <w:proofErr w:type="spellStart"/>
      <w:r>
        <w:rPr>
          <w:lang w:val="en-CA"/>
        </w:rPr>
        <w:t>Pettipas</w:t>
      </w:r>
      <w:proofErr w:type="spellEnd"/>
      <w:r>
        <w:rPr>
          <w:lang w:val="en-CA"/>
        </w:rPr>
        <w:t xml:space="preserve">, R.G. 2009. </w:t>
      </w:r>
      <w:hyperlink r:id="rId24" w:tooltip="Temperature conditions in the southern Gulf of St. Lawrence during 2008 relevant to snow crab" w:history="1">
        <w:r>
          <w:rPr>
            <w:rStyle w:val="Hyperlink"/>
            <w:lang w:val="en-CA"/>
          </w:rPr>
          <w:t>Temperature Conditions in the southern Gulf of St. Lawrence during 2008 relevant to snow crab.</w:t>
        </w:r>
      </w:hyperlink>
      <w:r>
        <w:rPr>
          <w:lang w:val="en-CA"/>
        </w:rPr>
        <w:t xml:space="preserve"> DFO Can. Sci. </w:t>
      </w:r>
      <w:proofErr w:type="spellStart"/>
      <w:r>
        <w:rPr>
          <w:lang w:val="en-CA"/>
        </w:rPr>
        <w:t>Advis</w:t>
      </w:r>
      <w:proofErr w:type="spellEnd"/>
      <w:r>
        <w:rPr>
          <w:lang w:val="en-CA"/>
        </w:rPr>
        <w:t>. Sec. Res. Doc. 2009/087.</w:t>
      </w:r>
    </w:p>
    <w:p w14:paraId="65DCE30B" w14:textId="77777777" w:rsidR="00381066" w:rsidRDefault="00381066" w:rsidP="00381066">
      <w:pPr>
        <w:pStyle w:val="citation"/>
        <w:rPr>
          <w:lang w:val="en-CA"/>
        </w:rPr>
      </w:pPr>
      <w:proofErr w:type="spellStart"/>
      <w:proofErr w:type="gramStart"/>
      <w:r>
        <w:rPr>
          <w:lang w:val="en-CA"/>
        </w:rPr>
        <w:t>Chiasson</w:t>
      </w:r>
      <w:proofErr w:type="spellEnd"/>
      <w:r>
        <w:rPr>
          <w:lang w:val="en-CA"/>
        </w:rPr>
        <w:t>, Y., and Hébert, M. 1990.</w:t>
      </w:r>
      <w:proofErr w:type="gramEnd"/>
      <w:r>
        <w:rPr>
          <w:lang w:val="en-CA"/>
        </w:rPr>
        <w:t xml:space="preserve"> </w:t>
      </w:r>
      <w:proofErr w:type="gramStart"/>
      <w:r>
        <w:rPr>
          <w:lang w:val="en-CA"/>
        </w:rPr>
        <w:t>Literature review on stock delimitation pertaining to the Western Cape Breton Island snow crab (</w:t>
      </w:r>
      <w:r>
        <w:rPr>
          <w:i/>
          <w:lang w:val="en-CA"/>
        </w:rPr>
        <w:t>Chionoecetes opilio</w:t>
      </w:r>
      <w:r>
        <w:rPr>
          <w:lang w:val="en-CA"/>
        </w:rPr>
        <w:t>) and advice on a spring fishery in Area 18.</w:t>
      </w:r>
      <w:proofErr w:type="gramEnd"/>
      <w:r>
        <w:rPr>
          <w:lang w:val="en-CA"/>
        </w:rPr>
        <w:t xml:space="preserve"> DFO CAFSAC Res. Doc. 90/65.</w:t>
      </w:r>
    </w:p>
    <w:p w14:paraId="65FF0A9D" w14:textId="77777777" w:rsidR="00381066" w:rsidRDefault="00381066" w:rsidP="00381066">
      <w:pPr>
        <w:pStyle w:val="citation"/>
        <w:rPr>
          <w:lang w:val="en-CA"/>
        </w:rPr>
      </w:pPr>
      <w:proofErr w:type="spellStart"/>
      <w:proofErr w:type="gramStart"/>
      <w:r>
        <w:rPr>
          <w:lang w:val="en-CA"/>
        </w:rPr>
        <w:t>Comeau</w:t>
      </w:r>
      <w:proofErr w:type="spellEnd"/>
      <w:r>
        <w:rPr>
          <w:lang w:val="en-CA"/>
        </w:rPr>
        <w:t>, M., and Conan, G.Y. 1992.</w:t>
      </w:r>
      <w:proofErr w:type="gramEnd"/>
      <w:r>
        <w:rPr>
          <w:lang w:val="en-CA"/>
        </w:rPr>
        <w:t xml:space="preserve"> </w:t>
      </w:r>
      <w:proofErr w:type="spellStart"/>
      <w:proofErr w:type="gramStart"/>
      <w:r>
        <w:rPr>
          <w:lang w:val="en-CA"/>
        </w:rPr>
        <w:t>Morphometry</w:t>
      </w:r>
      <w:proofErr w:type="spellEnd"/>
      <w:r>
        <w:rPr>
          <w:lang w:val="en-CA"/>
        </w:rPr>
        <w:t xml:space="preserve"> and gonad maturity of male snow crab, </w:t>
      </w:r>
      <w:r>
        <w:rPr>
          <w:i/>
          <w:lang w:val="en-CA"/>
        </w:rPr>
        <w:t>Chionoecetes opilio</w:t>
      </w:r>
      <w:r>
        <w:rPr>
          <w:lang w:val="en-CA"/>
        </w:rPr>
        <w:t>.</w:t>
      </w:r>
      <w:proofErr w:type="gramEnd"/>
      <w:r>
        <w:rPr>
          <w:lang w:val="en-CA"/>
        </w:rPr>
        <w:t xml:space="preserve"> Can. J. Fish. </w:t>
      </w:r>
      <w:proofErr w:type="spellStart"/>
      <w:r>
        <w:rPr>
          <w:lang w:val="en-CA"/>
        </w:rPr>
        <w:t>Aquat</w:t>
      </w:r>
      <w:proofErr w:type="spellEnd"/>
      <w:r>
        <w:rPr>
          <w:lang w:val="en-CA"/>
        </w:rPr>
        <w:t xml:space="preserve">. </w:t>
      </w:r>
      <w:proofErr w:type="gramStart"/>
      <w:r>
        <w:rPr>
          <w:lang w:val="en-CA"/>
        </w:rPr>
        <w:t>Sci. 49: 2460-2468.</w:t>
      </w:r>
      <w:proofErr w:type="gramEnd"/>
    </w:p>
    <w:p w14:paraId="04471F47" w14:textId="77777777" w:rsidR="00381066" w:rsidRDefault="00381066" w:rsidP="00381066">
      <w:pPr>
        <w:pStyle w:val="citation"/>
        <w:rPr>
          <w:lang w:val="en-CA"/>
        </w:rPr>
      </w:pPr>
      <w:proofErr w:type="spellStart"/>
      <w:r>
        <w:rPr>
          <w:lang w:val="en-CA"/>
        </w:rPr>
        <w:t>Comeau</w:t>
      </w:r>
      <w:proofErr w:type="spellEnd"/>
      <w:r>
        <w:rPr>
          <w:lang w:val="en-CA"/>
        </w:rPr>
        <w:t xml:space="preserve">, M., Conan, G.Y., </w:t>
      </w:r>
      <w:proofErr w:type="spellStart"/>
      <w:r>
        <w:rPr>
          <w:lang w:val="en-CA"/>
        </w:rPr>
        <w:t>Maynou</w:t>
      </w:r>
      <w:proofErr w:type="spellEnd"/>
      <w:r>
        <w:rPr>
          <w:lang w:val="en-CA"/>
        </w:rPr>
        <w:t xml:space="preserve">, F., </w:t>
      </w:r>
      <w:proofErr w:type="spellStart"/>
      <w:r>
        <w:rPr>
          <w:lang w:val="en-CA"/>
        </w:rPr>
        <w:t>Robichaud</w:t>
      </w:r>
      <w:proofErr w:type="spellEnd"/>
      <w:r>
        <w:rPr>
          <w:lang w:val="en-CA"/>
        </w:rPr>
        <w:t xml:space="preserve">, G., </w:t>
      </w:r>
      <w:proofErr w:type="spellStart"/>
      <w:r>
        <w:rPr>
          <w:lang w:val="en-CA"/>
        </w:rPr>
        <w:t>Therriault</w:t>
      </w:r>
      <w:proofErr w:type="spellEnd"/>
      <w:r>
        <w:rPr>
          <w:lang w:val="en-CA"/>
        </w:rPr>
        <w:t>, J</w:t>
      </w:r>
      <w:proofErr w:type="gramStart"/>
      <w:r>
        <w:rPr>
          <w:lang w:val="en-CA"/>
        </w:rPr>
        <w:t>.-</w:t>
      </w:r>
      <w:proofErr w:type="gramEnd"/>
      <w:r>
        <w:rPr>
          <w:lang w:val="en-CA"/>
        </w:rPr>
        <w:t>C., and Starr, M. 1998. Growth, spatial distribution, and abundance of benthic stages of the snow crab (</w:t>
      </w:r>
      <w:r>
        <w:rPr>
          <w:i/>
          <w:lang w:val="en-CA"/>
        </w:rPr>
        <w:t>Chionoecetes opilio</w:t>
      </w:r>
      <w:r>
        <w:rPr>
          <w:lang w:val="en-CA"/>
        </w:rPr>
        <w:t xml:space="preserve">) in Bonne Bay, Newfoundland, Canada. Can. J. Fish. </w:t>
      </w:r>
      <w:proofErr w:type="spellStart"/>
      <w:r>
        <w:rPr>
          <w:lang w:val="en-CA"/>
        </w:rPr>
        <w:t>Aquat</w:t>
      </w:r>
      <w:proofErr w:type="spellEnd"/>
      <w:r>
        <w:rPr>
          <w:lang w:val="en-CA"/>
        </w:rPr>
        <w:t xml:space="preserve">. </w:t>
      </w:r>
      <w:proofErr w:type="gramStart"/>
      <w:r>
        <w:rPr>
          <w:lang w:val="en-CA"/>
        </w:rPr>
        <w:t>Sci. 55: 262-279.</w:t>
      </w:r>
      <w:proofErr w:type="gramEnd"/>
    </w:p>
    <w:p w14:paraId="37878C08" w14:textId="77777777" w:rsidR="00381066" w:rsidRDefault="00381066" w:rsidP="00381066">
      <w:pPr>
        <w:pStyle w:val="citation"/>
        <w:rPr>
          <w:lang w:val="en-CA"/>
        </w:rPr>
      </w:pPr>
      <w:proofErr w:type="gramStart"/>
      <w:r>
        <w:rPr>
          <w:lang w:val="en-CA"/>
        </w:rPr>
        <w:t xml:space="preserve">Conan, G.Y., and </w:t>
      </w:r>
      <w:proofErr w:type="spellStart"/>
      <w:r>
        <w:rPr>
          <w:lang w:val="en-CA"/>
        </w:rPr>
        <w:t>Comeau</w:t>
      </w:r>
      <w:proofErr w:type="spellEnd"/>
      <w:r>
        <w:rPr>
          <w:lang w:val="en-CA"/>
        </w:rPr>
        <w:t>, M. 1986.</w:t>
      </w:r>
      <w:proofErr w:type="gramEnd"/>
      <w:r>
        <w:rPr>
          <w:lang w:val="en-CA"/>
        </w:rPr>
        <w:t xml:space="preserve"> </w:t>
      </w:r>
      <w:proofErr w:type="gramStart"/>
      <w:r>
        <w:rPr>
          <w:lang w:val="en-CA"/>
        </w:rPr>
        <w:t>Functional maturity of male snow crab, (</w:t>
      </w:r>
      <w:r>
        <w:rPr>
          <w:i/>
          <w:lang w:val="en-CA"/>
        </w:rPr>
        <w:t>Chionoecetes opilio</w:t>
      </w:r>
      <w:r>
        <w:rPr>
          <w:lang w:val="en-CA"/>
        </w:rPr>
        <w:t>).</w:t>
      </w:r>
      <w:proofErr w:type="gramEnd"/>
      <w:r>
        <w:rPr>
          <w:lang w:val="en-CA"/>
        </w:rPr>
        <w:t xml:space="preserve"> Can. J. Fish. </w:t>
      </w:r>
      <w:proofErr w:type="spellStart"/>
      <w:r>
        <w:rPr>
          <w:lang w:val="en-CA"/>
        </w:rPr>
        <w:t>Aquat</w:t>
      </w:r>
      <w:proofErr w:type="spellEnd"/>
      <w:r>
        <w:rPr>
          <w:lang w:val="en-CA"/>
        </w:rPr>
        <w:t xml:space="preserve">. </w:t>
      </w:r>
      <w:proofErr w:type="gramStart"/>
      <w:r>
        <w:rPr>
          <w:lang w:val="en-CA"/>
        </w:rPr>
        <w:t>Sci. 43: 1710-1719.</w:t>
      </w:r>
      <w:proofErr w:type="gramEnd"/>
    </w:p>
    <w:p w14:paraId="4C94A06C" w14:textId="4F118CE1" w:rsidR="00381066" w:rsidRPr="007E2073" w:rsidRDefault="00381066" w:rsidP="007E2073">
      <w:pPr>
        <w:pStyle w:val="citation"/>
        <w:rPr>
          <w:lang w:val="en-CA"/>
        </w:rPr>
      </w:pPr>
      <w:proofErr w:type="gramStart"/>
      <w:r>
        <w:rPr>
          <w:lang w:val="en-CA"/>
        </w:rPr>
        <w:t xml:space="preserve">Conan, G.Y., </w:t>
      </w:r>
      <w:proofErr w:type="spellStart"/>
      <w:r>
        <w:rPr>
          <w:lang w:val="en-CA"/>
        </w:rPr>
        <w:t>Moriyasu</w:t>
      </w:r>
      <w:proofErr w:type="spellEnd"/>
      <w:r>
        <w:rPr>
          <w:lang w:val="en-CA"/>
        </w:rPr>
        <w:t xml:space="preserve">, M., </w:t>
      </w:r>
      <w:proofErr w:type="spellStart"/>
      <w:r>
        <w:rPr>
          <w:lang w:val="en-CA"/>
        </w:rPr>
        <w:t>Comeau</w:t>
      </w:r>
      <w:proofErr w:type="spellEnd"/>
      <w:r>
        <w:rPr>
          <w:lang w:val="en-CA"/>
        </w:rPr>
        <w:t xml:space="preserve">, M., Mallet, P., Cormier, R., </w:t>
      </w:r>
      <w:proofErr w:type="spellStart"/>
      <w:r>
        <w:rPr>
          <w:lang w:val="en-CA"/>
        </w:rPr>
        <w:t>Chiasson</w:t>
      </w:r>
      <w:proofErr w:type="spellEnd"/>
      <w:r>
        <w:rPr>
          <w:lang w:val="en-CA"/>
        </w:rPr>
        <w:t xml:space="preserve">, Y., and </w:t>
      </w:r>
      <w:proofErr w:type="spellStart"/>
      <w:r>
        <w:rPr>
          <w:lang w:val="en-CA"/>
        </w:rPr>
        <w:t>Chiasson</w:t>
      </w:r>
      <w:proofErr w:type="spellEnd"/>
      <w:r>
        <w:rPr>
          <w:lang w:val="en-CA"/>
        </w:rPr>
        <w:t>, H. 1988.</w:t>
      </w:r>
      <w:proofErr w:type="gramEnd"/>
      <w:r>
        <w:rPr>
          <w:lang w:val="en-CA"/>
        </w:rPr>
        <w:t xml:space="preserve"> Growth and maturation of snow crab (</w:t>
      </w:r>
      <w:r>
        <w:rPr>
          <w:i/>
          <w:lang w:val="en-CA"/>
        </w:rPr>
        <w:t>Chionoecetes opilio</w:t>
      </w:r>
      <w:r>
        <w:rPr>
          <w:lang w:val="en-CA"/>
        </w:rPr>
        <w:t xml:space="preserve">), p. 45-66. In G.S. Jamieson and W.D. </w:t>
      </w:r>
      <w:proofErr w:type="spellStart"/>
      <w:r>
        <w:rPr>
          <w:lang w:val="en-CA"/>
        </w:rPr>
        <w:t>McKone</w:t>
      </w:r>
      <w:proofErr w:type="spellEnd"/>
      <w:r>
        <w:rPr>
          <w:lang w:val="en-CA"/>
        </w:rPr>
        <w:t xml:space="preserve"> (eds.). Proceedings of the international workshop on snow crab biology, December 8-10, 1987, Montréal Québec. Can. MS Rep. Fish. </w:t>
      </w:r>
      <w:proofErr w:type="spellStart"/>
      <w:r>
        <w:rPr>
          <w:lang w:val="en-CA"/>
        </w:rPr>
        <w:t>Aquat</w:t>
      </w:r>
      <w:proofErr w:type="spellEnd"/>
      <w:r>
        <w:rPr>
          <w:lang w:val="en-CA"/>
        </w:rPr>
        <w:t>. Sci. 2005.</w:t>
      </w:r>
    </w:p>
    <w:p w14:paraId="7CDB2BEB" w14:textId="77777777" w:rsidR="00381066" w:rsidRDefault="00381066" w:rsidP="00381066">
      <w:pPr>
        <w:pStyle w:val="citation"/>
        <w:rPr>
          <w:lang w:val="en-CA"/>
        </w:rPr>
      </w:pPr>
      <w:r>
        <w:rPr>
          <w:lang w:val="en-CA"/>
        </w:rPr>
        <w:t xml:space="preserve">DFO. 2006. </w:t>
      </w:r>
      <w:hyperlink r:id="rId25" w:tooltip="Proceedings of the Assessment Framework Workshop on the southern Gulf of St. Lawrence snow crab (Areas 12, E, F and 19), Gulf Regional Advisory Process; 11-14 October 2005" w:history="1">
        <w:r>
          <w:rPr>
            <w:rStyle w:val="Hyperlink"/>
            <w:lang w:val="en-CA"/>
          </w:rPr>
          <w:t>Proceedings of the Assessment Framework Workshop on the southern Gulf of St. Lawrence snow crab (Areas 12, E, F and 19), Gulf Regional Advisory Process; 11-14 October 2005</w:t>
        </w:r>
      </w:hyperlink>
      <w:r>
        <w:rPr>
          <w:lang w:val="en-CA"/>
        </w:rPr>
        <w:t xml:space="preserve">. DFO Can. Sci. </w:t>
      </w:r>
      <w:proofErr w:type="spellStart"/>
      <w:r>
        <w:rPr>
          <w:lang w:val="en-CA"/>
        </w:rPr>
        <w:t>Advis</w:t>
      </w:r>
      <w:proofErr w:type="spellEnd"/>
      <w:r>
        <w:rPr>
          <w:lang w:val="en-CA"/>
        </w:rPr>
        <w:t>. Sec. Proc. Ser. 2006/042.</w:t>
      </w:r>
    </w:p>
    <w:p w14:paraId="7F30CAA8" w14:textId="77777777" w:rsidR="00381066" w:rsidRDefault="00381066" w:rsidP="00381066">
      <w:pPr>
        <w:pStyle w:val="citation"/>
        <w:rPr>
          <w:lang w:val="en-CA"/>
        </w:rPr>
      </w:pPr>
      <w:r>
        <w:rPr>
          <w:lang w:val="en-CA"/>
        </w:rPr>
        <w:t xml:space="preserve">DFO. 2009. </w:t>
      </w:r>
      <w:hyperlink r:id="rId26" w:tooltip="A fishery decision-making framework incorporating the Precautionary Approach" w:history="1">
        <w:r>
          <w:rPr>
            <w:rStyle w:val="Hyperlink"/>
            <w:lang w:val="en-CA"/>
          </w:rPr>
          <w:t>A fishery decision-making framework incorporating the Precautionary Approach</w:t>
        </w:r>
      </w:hyperlink>
      <w:r>
        <w:rPr>
          <w:lang w:val="en-CA"/>
        </w:rPr>
        <w:t>.</w:t>
      </w:r>
    </w:p>
    <w:p w14:paraId="0DDB8BA4" w14:textId="77777777" w:rsidR="00381066" w:rsidRDefault="00381066" w:rsidP="00381066">
      <w:pPr>
        <w:pStyle w:val="citation"/>
        <w:rPr>
          <w:lang w:val="en-CA"/>
        </w:rPr>
      </w:pPr>
      <w:r>
        <w:rPr>
          <w:lang w:val="en-CA"/>
        </w:rPr>
        <w:t xml:space="preserve">DFO. 2010. </w:t>
      </w:r>
      <w:hyperlink r:id="rId27" w:tooltip="Reference points consistent with the precautionary approach for snow crab in the southern Gulf of St. Lawrence" w:history="1">
        <w:r>
          <w:rPr>
            <w:rStyle w:val="Hyperlink"/>
            <w:lang w:val="en-CA"/>
          </w:rPr>
          <w:t>Reference points consistent with the precautionary approach for snow crab in the southern Gulf of St. Lawrence.</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2010/014.</w:t>
      </w:r>
    </w:p>
    <w:p w14:paraId="2C8A541B" w14:textId="77777777" w:rsidR="00381066" w:rsidRDefault="00381066" w:rsidP="00381066">
      <w:pPr>
        <w:pStyle w:val="citation"/>
        <w:rPr>
          <w:lang w:val="en-CA"/>
        </w:rPr>
      </w:pPr>
      <w:r>
        <w:rPr>
          <w:lang w:val="en-CA"/>
        </w:rPr>
        <w:t xml:space="preserve">DFO. 2012a. </w:t>
      </w:r>
      <w:hyperlink r:id="rId28" w:tooltip="Proceedings of the Gulf Region Science Peer Review Framework Meeting of Assessment Methods for the Snow Crab Stock of the southern Gulf of St. Lawrence; November 21 to 25, 2011" w:history="1">
        <w:r>
          <w:rPr>
            <w:rStyle w:val="Hyperlink"/>
            <w:lang w:val="en-CA"/>
          </w:rPr>
          <w:t>Proceedings of the Gulf Region Science Peer Review Framework Meeting of Assessment Methods for the Snow Crab Stock of the southern Gulf of St. Lawrence; November 21 to 25, 2011.</w:t>
        </w:r>
      </w:hyperlink>
      <w:r>
        <w:rPr>
          <w:lang w:val="en-CA"/>
        </w:rPr>
        <w:t xml:space="preserve"> DFO Can. Sci. </w:t>
      </w:r>
      <w:proofErr w:type="spellStart"/>
      <w:r>
        <w:rPr>
          <w:lang w:val="en-CA"/>
        </w:rPr>
        <w:t>Advis</w:t>
      </w:r>
      <w:proofErr w:type="spellEnd"/>
      <w:r>
        <w:rPr>
          <w:lang w:val="en-CA"/>
        </w:rPr>
        <w:t>. Sec. Proceed. Ser. 2012/023.</w:t>
      </w:r>
    </w:p>
    <w:p w14:paraId="51C947EE" w14:textId="77777777" w:rsidR="00381066" w:rsidRDefault="00381066" w:rsidP="00381066">
      <w:pPr>
        <w:pStyle w:val="citation"/>
        <w:rPr>
          <w:lang w:val="en-CA"/>
        </w:rPr>
      </w:pPr>
      <w:r>
        <w:rPr>
          <w:lang w:val="en-CA"/>
        </w:rPr>
        <w:t xml:space="preserve">DFO. 2012b. </w:t>
      </w:r>
      <w:hyperlink r:id="rId29" w:tooltip="Revised reference points for snow crab to account for the change in estimation area of the southern Gulf of St. Lawrence biological unit" w:history="1">
        <w:r>
          <w:rPr>
            <w:rStyle w:val="Hyperlink"/>
            <w:lang w:val="en-CA"/>
          </w:rPr>
          <w:t>Revised reference points for snow crab to account for the change in estimation area of the southern Gulf of St. Lawrence biological unit</w:t>
        </w:r>
      </w:hyperlink>
      <w:r>
        <w:rPr>
          <w:lang w:val="en-CA"/>
        </w:rPr>
        <w:t xml:space="preserv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Rep. 2012/002.</w:t>
      </w:r>
    </w:p>
    <w:p w14:paraId="31D9512D" w14:textId="77777777" w:rsidR="00381066" w:rsidRDefault="00381066" w:rsidP="00381066">
      <w:pPr>
        <w:autoSpaceDE w:val="0"/>
        <w:autoSpaceDN w:val="0"/>
        <w:adjustRightInd w:val="0"/>
        <w:spacing w:after="120"/>
        <w:ind w:left="567" w:hanging="567"/>
        <w:rPr>
          <w:lang w:val="en-CA"/>
        </w:rPr>
      </w:pPr>
      <w:r>
        <w:rPr>
          <w:lang w:val="en-CA"/>
        </w:rPr>
        <w:t xml:space="preserve">DFO. 2014. Assessment of candidate harvest decision rules for compliance to the precautionary approach framework for the snow crab fishery in the southern Gulf of St. Lawrence. DFO Can. Sci. </w:t>
      </w:r>
      <w:proofErr w:type="spellStart"/>
      <w:r>
        <w:rPr>
          <w:lang w:val="en-CA"/>
        </w:rPr>
        <w:t>Advis</w:t>
      </w:r>
      <w:proofErr w:type="spellEnd"/>
      <w:r>
        <w:rPr>
          <w:lang w:val="en-CA"/>
        </w:rPr>
        <w:t xml:space="preserve">. Sec. Sci. </w:t>
      </w:r>
      <w:proofErr w:type="spellStart"/>
      <w:r>
        <w:rPr>
          <w:lang w:val="en-CA"/>
        </w:rPr>
        <w:t>Advis</w:t>
      </w:r>
      <w:proofErr w:type="spellEnd"/>
      <w:r>
        <w:rPr>
          <w:lang w:val="en-CA"/>
        </w:rPr>
        <w:t xml:space="preserve">. Rep. 2014/007. </w:t>
      </w:r>
    </w:p>
    <w:p w14:paraId="790BEB68" w14:textId="77777777" w:rsidR="00381066" w:rsidRPr="00381066" w:rsidRDefault="00381066" w:rsidP="00381066">
      <w:pPr>
        <w:pStyle w:val="citation"/>
        <w:rPr>
          <w:lang w:val="en-CA"/>
        </w:rPr>
      </w:pPr>
      <w:proofErr w:type="spellStart"/>
      <w:r>
        <w:rPr>
          <w:lang w:val="en-CA"/>
        </w:rPr>
        <w:t>Dufour</w:t>
      </w:r>
      <w:proofErr w:type="spellEnd"/>
      <w:r>
        <w:rPr>
          <w:lang w:val="en-CA"/>
        </w:rPr>
        <w:t xml:space="preserve">, R., Bernier, D., and </w:t>
      </w:r>
      <w:proofErr w:type="spellStart"/>
      <w:r>
        <w:rPr>
          <w:lang w:val="en-CA"/>
        </w:rPr>
        <w:t>Brêthes</w:t>
      </w:r>
      <w:proofErr w:type="spellEnd"/>
      <w:r>
        <w:rPr>
          <w:lang w:val="en-CA"/>
        </w:rPr>
        <w:t>, J</w:t>
      </w:r>
      <w:proofErr w:type="gramStart"/>
      <w:r>
        <w:rPr>
          <w:lang w:val="en-CA"/>
        </w:rPr>
        <w:t>.-</w:t>
      </w:r>
      <w:proofErr w:type="gramEnd"/>
      <w:r>
        <w:rPr>
          <w:lang w:val="en-CA"/>
        </w:rPr>
        <w:t xml:space="preserve">C. 1997. </w:t>
      </w:r>
      <w:proofErr w:type="gramStart"/>
      <w:r>
        <w:rPr>
          <w:lang w:val="en-CA"/>
        </w:rPr>
        <w:t>Optimization of meat yield and mortality during snow crab (</w:t>
      </w:r>
      <w:r>
        <w:rPr>
          <w:i/>
          <w:lang w:val="en-CA"/>
        </w:rPr>
        <w:t>Chionoecetes opilio</w:t>
      </w:r>
      <w:r>
        <w:rPr>
          <w:lang w:val="en-CA"/>
        </w:rPr>
        <w:t xml:space="preserve">, O. </w:t>
      </w:r>
      <w:proofErr w:type="spellStart"/>
      <w:r>
        <w:rPr>
          <w:lang w:val="en-CA"/>
        </w:rPr>
        <w:t>Fabricius</w:t>
      </w:r>
      <w:proofErr w:type="spellEnd"/>
      <w:r>
        <w:rPr>
          <w:lang w:val="en-CA"/>
        </w:rPr>
        <w:t>) fishing operations in Eastern Canada.</w:t>
      </w:r>
      <w:proofErr w:type="gramEnd"/>
      <w:r>
        <w:rPr>
          <w:lang w:val="en-CA"/>
        </w:rPr>
        <w:t xml:space="preserve"> </w:t>
      </w:r>
      <w:r w:rsidRPr="00DE17E2">
        <w:rPr>
          <w:lang w:val="en-CA"/>
        </w:rPr>
        <w:t xml:space="preserve">Can. Tech. Rep. Fish. </w:t>
      </w:r>
      <w:proofErr w:type="spellStart"/>
      <w:r w:rsidRPr="00381066">
        <w:rPr>
          <w:lang w:val="en-CA"/>
        </w:rPr>
        <w:t>Aquat</w:t>
      </w:r>
      <w:proofErr w:type="spellEnd"/>
      <w:r w:rsidRPr="00381066">
        <w:rPr>
          <w:lang w:val="en-CA"/>
        </w:rPr>
        <w:t>. Sci. 2152.</w:t>
      </w:r>
    </w:p>
    <w:p w14:paraId="59530099" w14:textId="77777777" w:rsidR="00381066" w:rsidRPr="00FB133A" w:rsidRDefault="00381066" w:rsidP="00381066">
      <w:pPr>
        <w:pStyle w:val="citation"/>
        <w:rPr>
          <w:lang w:val="fr-CA"/>
        </w:rPr>
      </w:pPr>
      <w:proofErr w:type="gramStart"/>
      <w:r w:rsidRPr="00381066">
        <w:rPr>
          <w:lang w:val="en-CA"/>
        </w:rPr>
        <w:t>Fonseca, D. B., Sainte-Marie, B., and Hazel, F. 2008.</w:t>
      </w:r>
      <w:proofErr w:type="gramEnd"/>
      <w:r w:rsidRPr="00381066">
        <w:rPr>
          <w:lang w:val="en-CA"/>
        </w:rPr>
        <w:t xml:space="preserve"> </w:t>
      </w:r>
      <w:r w:rsidRPr="009757AA">
        <w:rPr>
          <w:lang w:val="en-CA"/>
        </w:rPr>
        <w:t xml:space="preserve">Longevity and </w:t>
      </w:r>
      <w:r>
        <w:rPr>
          <w:lang w:val="en-CA"/>
        </w:rPr>
        <w:t>c</w:t>
      </w:r>
      <w:r w:rsidRPr="009757AA">
        <w:rPr>
          <w:lang w:val="en-CA"/>
        </w:rPr>
        <w:t xml:space="preserve">hange in </w:t>
      </w:r>
      <w:r>
        <w:rPr>
          <w:lang w:val="en-CA"/>
        </w:rPr>
        <w:t>s</w:t>
      </w:r>
      <w:r w:rsidRPr="009757AA">
        <w:rPr>
          <w:lang w:val="en-CA"/>
        </w:rPr>
        <w:t xml:space="preserve">hell </w:t>
      </w:r>
      <w:r>
        <w:rPr>
          <w:lang w:val="en-CA"/>
        </w:rPr>
        <w:t>c</w:t>
      </w:r>
      <w:r w:rsidRPr="009757AA">
        <w:rPr>
          <w:lang w:val="en-CA"/>
        </w:rPr>
        <w:t xml:space="preserve">ondition of </w:t>
      </w:r>
      <w:r>
        <w:rPr>
          <w:lang w:val="en-CA"/>
        </w:rPr>
        <w:t>a</w:t>
      </w:r>
      <w:r w:rsidRPr="009757AA">
        <w:rPr>
          <w:lang w:val="en-CA"/>
        </w:rPr>
        <w:t xml:space="preserve">dult </w:t>
      </w:r>
      <w:r>
        <w:rPr>
          <w:lang w:val="en-CA"/>
        </w:rPr>
        <w:t>m</w:t>
      </w:r>
      <w:r w:rsidRPr="009757AA">
        <w:rPr>
          <w:lang w:val="en-CA"/>
        </w:rPr>
        <w:t xml:space="preserve">ale </w:t>
      </w:r>
      <w:r>
        <w:rPr>
          <w:lang w:val="en-CA"/>
        </w:rPr>
        <w:t>s</w:t>
      </w:r>
      <w:r w:rsidRPr="009757AA">
        <w:rPr>
          <w:lang w:val="en-CA"/>
        </w:rPr>
        <w:t xml:space="preserve">now </w:t>
      </w:r>
      <w:r>
        <w:rPr>
          <w:lang w:val="en-CA"/>
        </w:rPr>
        <w:t>c</w:t>
      </w:r>
      <w:r w:rsidRPr="009757AA">
        <w:rPr>
          <w:lang w:val="en-CA"/>
        </w:rPr>
        <w:t>rab</w:t>
      </w:r>
      <w:r>
        <w:rPr>
          <w:lang w:val="en-CA"/>
        </w:rPr>
        <w:t>,</w:t>
      </w:r>
      <w:r w:rsidRPr="009757AA">
        <w:rPr>
          <w:lang w:val="en-CA"/>
        </w:rPr>
        <w:t xml:space="preserve"> </w:t>
      </w:r>
      <w:r w:rsidRPr="009757AA">
        <w:rPr>
          <w:i/>
          <w:lang w:val="en-CA"/>
        </w:rPr>
        <w:t>Chionoecetes opilio</w:t>
      </w:r>
      <w:r>
        <w:rPr>
          <w:lang w:val="en-CA"/>
        </w:rPr>
        <w:t>,</w:t>
      </w:r>
      <w:r w:rsidRPr="009757AA">
        <w:rPr>
          <w:lang w:val="en-CA"/>
        </w:rPr>
        <w:t xml:space="preserve"> </w:t>
      </w:r>
      <w:r>
        <w:rPr>
          <w:lang w:val="en-CA"/>
        </w:rPr>
        <w:t>i</w:t>
      </w:r>
      <w:r w:rsidRPr="009757AA">
        <w:rPr>
          <w:lang w:val="en-CA"/>
        </w:rPr>
        <w:t xml:space="preserve">nferred from </w:t>
      </w:r>
      <w:r>
        <w:rPr>
          <w:lang w:val="en-CA"/>
        </w:rPr>
        <w:t>d</w:t>
      </w:r>
      <w:r w:rsidRPr="009757AA">
        <w:rPr>
          <w:lang w:val="en-CA"/>
        </w:rPr>
        <w:t xml:space="preserve">actyl </w:t>
      </w:r>
      <w:r>
        <w:rPr>
          <w:lang w:val="en-CA"/>
        </w:rPr>
        <w:t>w</w:t>
      </w:r>
      <w:r w:rsidRPr="009757AA">
        <w:rPr>
          <w:lang w:val="en-CA"/>
        </w:rPr>
        <w:t xml:space="preserve">ear and </w:t>
      </w:r>
      <w:r>
        <w:rPr>
          <w:lang w:val="en-CA"/>
        </w:rPr>
        <w:t>m</w:t>
      </w:r>
      <w:r w:rsidRPr="009757AA">
        <w:rPr>
          <w:lang w:val="en-CA"/>
        </w:rPr>
        <w:t>ark-</w:t>
      </w:r>
      <w:r>
        <w:rPr>
          <w:lang w:val="en-CA"/>
        </w:rPr>
        <w:t>r</w:t>
      </w:r>
      <w:r w:rsidRPr="009757AA">
        <w:rPr>
          <w:lang w:val="en-CA"/>
        </w:rPr>
        <w:t xml:space="preserve">ecapture </w:t>
      </w:r>
      <w:r>
        <w:rPr>
          <w:lang w:val="en-CA"/>
        </w:rPr>
        <w:t>d</w:t>
      </w:r>
      <w:r w:rsidRPr="009757AA">
        <w:rPr>
          <w:lang w:val="en-CA"/>
        </w:rPr>
        <w:t>ata</w:t>
      </w:r>
      <w:r>
        <w:rPr>
          <w:lang w:val="en-CA"/>
        </w:rPr>
        <w:t>.</w:t>
      </w:r>
      <w:r w:rsidRPr="009757AA">
        <w:rPr>
          <w:lang w:val="en-CA"/>
        </w:rPr>
        <w:t xml:space="preserve"> </w:t>
      </w:r>
      <w:proofErr w:type="spellStart"/>
      <w:r w:rsidRPr="00FB133A">
        <w:rPr>
          <w:lang w:val="fr-CA"/>
        </w:rPr>
        <w:t>Trans</w:t>
      </w:r>
      <w:proofErr w:type="spellEnd"/>
      <w:r w:rsidRPr="00FB133A">
        <w:rPr>
          <w:lang w:val="fr-CA"/>
        </w:rPr>
        <w:t>. Amer. Fish. Soc., 137:4, 1029-1043.</w:t>
      </w:r>
    </w:p>
    <w:p w14:paraId="604AC552" w14:textId="77777777" w:rsidR="00381066" w:rsidRDefault="00381066" w:rsidP="00381066">
      <w:pPr>
        <w:pStyle w:val="citation"/>
        <w:rPr>
          <w:lang w:val="en-CA"/>
        </w:rPr>
      </w:pPr>
      <w:r w:rsidRPr="009757AA">
        <w:rPr>
          <w:lang w:val="fr-CA"/>
        </w:rPr>
        <w:lastRenderedPageBreak/>
        <w:t xml:space="preserve">Hébert, M., Gallant, C., Chiasson, Y., Mallet, P., </w:t>
      </w:r>
      <w:proofErr w:type="spellStart"/>
      <w:r w:rsidRPr="009757AA">
        <w:rPr>
          <w:lang w:val="fr-CA"/>
        </w:rPr>
        <w:t>DeGrâce</w:t>
      </w:r>
      <w:proofErr w:type="spellEnd"/>
      <w:r w:rsidRPr="009757AA">
        <w:rPr>
          <w:lang w:val="fr-CA"/>
        </w:rPr>
        <w:t xml:space="preserve">, P., et </w:t>
      </w:r>
      <w:proofErr w:type="spellStart"/>
      <w:r w:rsidRPr="009757AA">
        <w:rPr>
          <w:lang w:val="fr-CA"/>
        </w:rPr>
        <w:t>Moriyasu</w:t>
      </w:r>
      <w:proofErr w:type="spellEnd"/>
      <w:r w:rsidRPr="009757AA">
        <w:rPr>
          <w:lang w:val="fr-CA"/>
        </w:rPr>
        <w:t xml:space="preserve">, M. 1992. Le suivi du pourcentage de crabes mous </w:t>
      </w:r>
      <w:r>
        <w:t>dans les prises commerciales de crabe des neiges (</w:t>
      </w:r>
      <w:r>
        <w:rPr>
          <w:i/>
        </w:rPr>
        <w:t>Chionoecetes opilio</w:t>
      </w:r>
      <w:r>
        <w:t xml:space="preserve">) dans le sud-ouest du golfe du Saint-Laurent (zone 12) en 1990 et 1991. </w:t>
      </w:r>
      <w:r>
        <w:rPr>
          <w:lang w:val="en-CA"/>
        </w:rPr>
        <w:t xml:space="preserve">Rapp. Tech. Can. Sci. </w:t>
      </w:r>
      <w:proofErr w:type="spellStart"/>
      <w:r>
        <w:rPr>
          <w:lang w:val="en-CA"/>
        </w:rPr>
        <w:t>Halieut</w:t>
      </w:r>
      <w:proofErr w:type="spellEnd"/>
      <w:r>
        <w:rPr>
          <w:lang w:val="en-CA"/>
        </w:rPr>
        <w:t xml:space="preserve">. </w:t>
      </w:r>
      <w:proofErr w:type="spellStart"/>
      <w:r>
        <w:rPr>
          <w:lang w:val="en-CA"/>
        </w:rPr>
        <w:t>Aquat</w:t>
      </w:r>
      <w:proofErr w:type="spellEnd"/>
      <w:r>
        <w:rPr>
          <w:lang w:val="en-CA"/>
        </w:rPr>
        <w:t>. 1886.</w:t>
      </w:r>
    </w:p>
    <w:p w14:paraId="2F80CF87"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w:t>
      </w:r>
      <w:proofErr w:type="spellStart"/>
      <w:r>
        <w:rPr>
          <w:lang w:val="en-CA"/>
        </w:rPr>
        <w:t>Biron</w:t>
      </w:r>
      <w:proofErr w:type="spellEnd"/>
      <w:r>
        <w:rPr>
          <w:lang w:val="en-CA"/>
        </w:rPr>
        <w:t xml:space="preserve">, M., and </w:t>
      </w:r>
      <w:proofErr w:type="spellStart"/>
      <w:r>
        <w:rPr>
          <w:lang w:val="en-CA"/>
        </w:rPr>
        <w:t>Moriyasu</w:t>
      </w:r>
      <w:proofErr w:type="spellEnd"/>
      <w:r>
        <w:rPr>
          <w:lang w:val="en-CA"/>
        </w:rPr>
        <w:t xml:space="preserve">, M. 1997. </w:t>
      </w:r>
      <w:hyperlink r:id="rId30" w:tooltip="1996 assessment of snow crab (Chionoecetes opilio) stock in the southern Gulf of St. Lawrence (Areas 12, 18, 19, 25/26, and Zones E and F)" w:history="1">
        <w:r>
          <w:rPr>
            <w:rStyle w:val="Hyperlink"/>
            <w:lang w:val="en-CA"/>
          </w:rPr>
          <w:t>1996 assessment of snow crab (</w:t>
        </w:r>
        <w:r>
          <w:rPr>
            <w:rStyle w:val="Hyperlink"/>
            <w:i/>
            <w:lang w:val="en-CA"/>
          </w:rPr>
          <w:t>Chionoecetes opilio</w:t>
        </w:r>
        <w:r>
          <w:rPr>
            <w:rStyle w:val="Hyperlink"/>
            <w:lang w:val="en-CA"/>
          </w:rPr>
          <w:t>) stock in the southern Gulf of St. Lawrence (Areas 12, 18, 19, 25/26 and zones E and F).</w:t>
        </w:r>
      </w:hyperlink>
      <w:r>
        <w:rPr>
          <w:lang w:val="en-CA"/>
        </w:rPr>
        <w:t xml:space="preserve"> DFO Can. Sci. </w:t>
      </w:r>
      <w:proofErr w:type="spellStart"/>
      <w:r>
        <w:rPr>
          <w:lang w:val="en-CA"/>
        </w:rPr>
        <w:t>Advis</w:t>
      </w:r>
      <w:proofErr w:type="spellEnd"/>
      <w:r>
        <w:rPr>
          <w:lang w:val="en-CA"/>
        </w:rPr>
        <w:t>. Sec. Res. Doc. 1997/086.</w:t>
      </w:r>
    </w:p>
    <w:p w14:paraId="7BA647BB" w14:textId="77777777" w:rsidR="00381066" w:rsidRDefault="00381066" w:rsidP="00381066">
      <w:pPr>
        <w:pStyle w:val="citation"/>
        <w:rPr>
          <w:lang w:val="en-CA"/>
        </w:rPr>
      </w:pPr>
      <w:proofErr w:type="gramStart"/>
      <w:r>
        <w:rPr>
          <w:lang w:val="en-CA"/>
        </w:rPr>
        <w:t xml:space="preserve">Hébert, M., </w:t>
      </w:r>
      <w:proofErr w:type="spellStart"/>
      <w:r>
        <w:rPr>
          <w:lang w:val="en-CA"/>
        </w:rPr>
        <w:t>Benhalima</w:t>
      </w:r>
      <w:proofErr w:type="spellEnd"/>
      <w:r>
        <w:rPr>
          <w:lang w:val="en-CA"/>
        </w:rPr>
        <w:t xml:space="preserve">, K., </w:t>
      </w:r>
      <w:proofErr w:type="spellStart"/>
      <w:r>
        <w:rPr>
          <w:lang w:val="en-CA"/>
        </w:rPr>
        <w:t>Miron</w:t>
      </w:r>
      <w:proofErr w:type="spellEnd"/>
      <w:r>
        <w:rPr>
          <w:lang w:val="en-CA"/>
        </w:rPr>
        <w:t xml:space="preserve">, G., and </w:t>
      </w:r>
      <w:proofErr w:type="spellStart"/>
      <w:r>
        <w:rPr>
          <w:lang w:val="en-CA"/>
        </w:rPr>
        <w:t>Moriyasu</w:t>
      </w:r>
      <w:proofErr w:type="spellEnd"/>
      <w:r>
        <w:rPr>
          <w:lang w:val="en-CA"/>
        </w:rPr>
        <w:t>, M. 2002.</w:t>
      </w:r>
      <w:proofErr w:type="gramEnd"/>
      <w:r>
        <w:rPr>
          <w:lang w:val="en-CA"/>
        </w:rPr>
        <w:t xml:space="preserve"> </w:t>
      </w:r>
      <w:proofErr w:type="spellStart"/>
      <w:r>
        <w:rPr>
          <w:lang w:val="en-CA"/>
        </w:rPr>
        <w:t>Molting</w:t>
      </w:r>
      <w:proofErr w:type="spellEnd"/>
      <w:r>
        <w:rPr>
          <w:lang w:val="en-CA"/>
        </w:rPr>
        <w:t xml:space="preserve"> and growth of male snow crab, </w:t>
      </w:r>
      <w:r>
        <w:rPr>
          <w:i/>
          <w:lang w:val="en-CA"/>
        </w:rPr>
        <w:t>Chionoecetes opilio</w:t>
      </w:r>
      <w:r>
        <w:rPr>
          <w:lang w:val="en-CA"/>
        </w:rPr>
        <w:t xml:space="preserve">, (O. </w:t>
      </w:r>
      <w:proofErr w:type="spellStart"/>
      <w:r>
        <w:rPr>
          <w:lang w:val="en-CA"/>
        </w:rPr>
        <w:t>Fabricius</w:t>
      </w:r>
      <w:proofErr w:type="spellEnd"/>
      <w:r>
        <w:rPr>
          <w:lang w:val="en-CA"/>
        </w:rPr>
        <w:t>, 1788)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xml:space="preserve">) in the southern Gulf of St. Lawrence. </w:t>
      </w:r>
      <w:proofErr w:type="spellStart"/>
      <w:proofErr w:type="gramStart"/>
      <w:r>
        <w:rPr>
          <w:lang w:val="en-CA"/>
        </w:rPr>
        <w:t>Crustaceana</w:t>
      </w:r>
      <w:proofErr w:type="spellEnd"/>
      <w:r>
        <w:rPr>
          <w:lang w:val="en-CA"/>
        </w:rPr>
        <w:t xml:space="preserve"> 75: 671-702.</w:t>
      </w:r>
      <w:proofErr w:type="gramEnd"/>
    </w:p>
    <w:p w14:paraId="5D860389" w14:textId="77777777" w:rsidR="00381066" w:rsidRDefault="00381066" w:rsidP="00381066">
      <w:pPr>
        <w:pStyle w:val="citation"/>
        <w:rPr>
          <w:lang w:val="en-CA"/>
        </w:rPr>
      </w:pPr>
      <w:r>
        <w:rPr>
          <w:lang w:val="en-CA"/>
        </w:rPr>
        <w:t xml:space="preserve">Hébert, M., Wade, E., </w:t>
      </w:r>
      <w:proofErr w:type="spellStart"/>
      <w:r>
        <w:rPr>
          <w:lang w:val="en-CA"/>
        </w:rPr>
        <w:t>DeGrâce</w:t>
      </w:r>
      <w:proofErr w:type="spellEnd"/>
      <w:r>
        <w:rPr>
          <w:lang w:val="en-CA"/>
        </w:rPr>
        <w:t xml:space="preserve">, P., </w:t>
      </w:r>
      <w:proofErr w:type="spellStart"/>
      <w:r>
        <w:rPr>
          <w:lang w:val="en-CA"/>
        </w:rPr>
        <w:t>Bélanger</w:t>
      </w:r>
      <w:proofErr w:type="spellEnd"/>
      <w:r>
        <w:rPr>
          <w:lang w:val="en-CA"/>
        </w:rPr>
        <w:t xml:space="preserve">, P., and </w:t>
      </w:r>
      <w:proofErr w:type="spellStart"/>
      <w:r>
        <w:rPr>
          <w:lang w:val="en-CA"/>
        </w:rPr>
        <w:t>Moriyasu</w:t>
      </w:r>
      <w:proofErr w:type="spellEnd"/>
      <w:r>
        <w:rPr>
          <w:lang w:val="en-CA"/>
        </w:rPr>
        <w:t xml:space="preserve">, M. 2008. </w:t>
      </w:r>
      <w:hyperlink r:id="rId31" w:tooltip="The 2007 assessment of snow crab, Chionoecetes opilio, stocks in the southern Gulf of St. Lawrence (Areas 12, 19, E and F)" w:history="1">
        <w:r>
          <w:rPr>
            <w:rStyle w:val="Hyperlink"/>
            <w:lang w:val="en-CA"/>
          </w:rPr>
          <w:t>The 2007 assessment of snow crab (</w:t>
        </w:r>
        <w:r>
          <w:rPr>
            <w:rStyle w:val="Hyperlink"/>
            <w:i/>
            <w:lang w:val="en-CA"/>
          </w:rPr>
          <w:t>Chionoecetes opilio</w:t>
        </w:r>
        <w:r>
          <w:rPr>
            <w:rStyle w:val="Hyperlink"/>
            <w:lang w:val="en-CA"/>
          </w:rPr>
          <w:t>) stock in the southern Gulf of St. Lawrence (Areas 12, 19, E and F).</w:t>
        </w:r>
      </w:hyperlink>
      <w:r>
        <w:rPr>
          <w:lang w:val="en-CA"/>
        </w:rPr>
        <w:t xml:space="preserve"> DFO Can. Sci. </w:t>
      </w:r>
      <w:proofErr w:type="spellStart"/>
      <w:r>
        <w:rPr>
          <w:lang w:val="en-CA"/>
        </w:rPr>
        <w:t>Advis</w:t>
      </w:r>
      <w:proofErr w:type="spellEnd"/>
      <w:r>
        <w:rPr>
          <w:lang w:val="en-CA"/>
        </w:rPr>
        <w:t>. Sec. Res. Doc. 2008/040.</w:t>
      </w:r>
    </w:p>
    <w:p w14:paraId="7942929B" w14:textId="2D068189" w:rsidR="00381066" w:rsidRDefault="00381066" w:rsidP="00381066">
      <w:pPr>
        <w:pStyle w:val="citation"/>
        <w:rPr>
          <w:lang w:val="en-CA"/>
        </w:rPr>
      </w:pPr>
      <w:r>
        <w:rPr>
          <w:lang w:val="en-CA"/>
        </w:rPr>
        <w:t xml:space="preserve">Hébert, M., Wade, E., </w:t>
      </w:r>
      <w:proofErr w:type="spellStart"/>
      <w:r>
        <w:rPr>
          <w:lang w:val="en-CA"/>
        </w:rPr>
        <w:t>Biron</w:t>
      </w:r>
      <w:proofErr w:type="spellEnd"/>
      <w:r>
        <w:rPr>
          <w:lang w:val="en-CA"/>
        </w:rPr>
        <w:t xml:space="preserve">, M., </w:t>
      </w:r>
      <w:proofErr w:type="spellStart"/>
      <w:r>
        <w:rPr>
          <w:lang w:val="en-CA"/>
        </w:rPr>
        <w:t>DeGrâce</w:t>
      </w:r>
      <w:proofErr w:type="spellEnd"/>
      <w:r>
        <w:rPr>
          <w:lang w:val="en-CA"/>
        </w:rPr>
        <w:t>, P., Landry, J</w:t>
      </w:r>
      <w:proofErr w:type="gramStart"/>
      <w:r>
        <w:rPr>
          <w:lang w:val="en-CA"/>
        </w:rPr>
        <w:t>.-</w:t>
      </w:r>
      <w:proofErr w:type="gramEnd"/>
      <w:r>
        <w:rPr>
          <w:lang w:val="en-CA"/>
        </w:rPr>
        <w:t xml:space="preserve">F., and </w:t>
      </w:r>
      <w:proofErr w:type="spellStart"/>
      <w:r>
        <w:rPr>
          <w:lang w:val="en-CA"/>
        </w:rPr>
        <w:t>Moriyasu</w:t>
      </w:r>
      <w:proofErr w:type="spellEnd"/>
      <w:r>
        <w:rPr>
          <w:lang w:val="en-CA"/>
        </w:rPr>
        <w:t xml:space="preserve">, M. 2012. </w:t>
      </w:r>
      <w:hyperlink r:id="rId32" w:tooltip="The 2010 assessment of the snow crab (Chionoecetes opilio) stock in the southern Gulf of St. Lawrence (Areas 12, 19, 12E and 12F)" w:history="1">
        <w:proofErr w:type="gramStart"/>
        <w:r>
          <w:rPr>
            <w:rStyle w:val="Hyperlink"/>
            <w:lang w:val="en-CA"/>
          </w:rPr>
          <w:t xml:space="preserve">The 2011 assessment of snow crab, </w:t>
        </w:r>
        <w:r>
          <w:rPr>
            <w:rStyle w:val="Hyperlink"/>
            <w:i/>
            <w:lang w:val="en-CA"/>
          </w:rPr>
          <w:t>Chionoecetes opilio</w:t>
        </w:r>
        <w:r>
          <w:rPr>
            <w:rStyle w:val="Hyperlink"/>
            <w:lang w:val="en-CA"/>
          </w:rPr>
          <w:t>, stocks in the southern Gulf of St. Lawrence (Areas 12, 19, E and F).</w:t>
        </w:r>
        <w:proofErr w:type="gramEnd"/>
      </w:hyperlink>
      <w:r>
        <w:rPr>
          <w:lang w:val="en-CA"/>
        </w:rPr>
        <w:t xml:space="preserve"> DFO Can. Sci. </w:t>
      </w:r>
      <w:proofErr w:type="spellStart"/>
      <w:r>
        <w:rPr>
          <w:lang w:val="en-CA"/>
        </w:rPr>
        <w:t>Advis</w:t>
      </w:r>
      <w:proofErr w:type="spellEnd"/>
      <w:r>
        <w:rPr>
          <w:lang w:val="en-CA"/>
        </w:rPr>
        <w:t>. Sec. Res. Doc. 2012/080.</w:t>
      </w:r>
    </w:p>
    <w:p w14:paraId="27B7A5FC" w14:textId="7246FD37" w:rsidR="00D741DA" w:rsidRPr="00D741DA" w:rsidRDefault="00D741DA" w:rsidP="00D741DA">
      <w:pPr>
        <w:pStyle w:val="citation"/>
        <w:rPr>
          <w:lang w:val="en-CA"/>
        </w:rPr>
      </w:pPr>
      <w:r w:rsidRPr="00D741DA">
        <w:rPr>
          <w:lang w:val="en-US"/>
        </w:rPr>
        <w:t xml:space="preserve">Hébert, M., </w:t>
      </w:r>
      <w:proofErr w:type="spellStart"/>
      <w:r w:rsidRPr="00D741DA">
        <w:rPr>
          <w:lang w:val="en-US"/>
        </w:rPr>
        <w:t>Surette</w:t>
      </w:r>
      <w:proofErr w:type="spellEnd"/>
      <w:r w:rsidRPr="00D741DA">
        <w:rPr>
          <w:lang w:val="en-US"/>
        </w:rPr>
        <w:t xml:space="preserve">, T., </w:t>
      </w:r>
      <w:r w:rsidR="00821656">
        <w:rPr>
          <w:lang w:val="en-US"/>
        </w:rPr>
        <w:t xml:space="preserve">Wade, E., </w:t>
      </w:r>
      <w:r w:rsidRPr="00D741DA">
        <w:rPr>
          <w:lang w:val="en-US"/>
        </w:rPr>
        <w:t>Land</w:t>
      </w:r>
      <w:r w:rsidR="00821656">
        <w:rPr>
          <w:lang w:val="en-US"/>
        </w:rPr>
        <w:t>ry, J</w:t>
      </w:r>
      <w:proofErr w:type="gramStart"/>
      <w:r w:rsidR="00821656">
        <w:rPr>
          <w:lang w:val="en-US"/>
        </w:rPr>
        <w:t>.-</w:t>
      </w:r>
      <w:proofErr w:type="gramEnd"/>
      <w:r w:rsidR="00821656">
        <w:rPr>
          <w:lang w:val="en-US"/>
        </w:rPr>
        <w:t xml:space="preserve">F., and </w:t>
      </w:r>
      <w:proofErr w:type="spellStart"/>
      <w:r w:rsidR="00821656">
        <w:rPr>
          <w:lang w:val="en-US"/>
        </w:rPr>
        <w:t>Moriyasu</w:t>
      </w:r>
      <w:proofErr w:type="spellEnd"/>
      <w:r w:rsidR="00821656">
        <w:rPr>
          <w:lang w:val="en-US"/>
        </w:rPr>
        <w:t>, M. 2019</w:t>
      </w:r>
      <w:r w:rsidRPr="00D741DA">
        <w:rPr>
          <w:lang w:val="en-US"/>
        </w:rPr>
        <w:t xml:space="preserve">. </w:t>
      </w:r>
      <w:hyperlink r:id="rId33" w:tooltip="The 2010 assessment of the snow crab (Chionoecetes opilio) stock in the southern Gulf of St. Lawrence (Areas 12, 19, 12E and 12F)" w:history="1">
        <w:proofErr w:type="gramStart"/>
        <w:r w:rsidR="00821656">
          <w:rPr>
            <w:rStyle w:val="Hyperlink"/>
            <w:lang w:val="en-CA"/>
          </w:rPr>
          <w:t>The 2018</w:t>
        </w:r>
        <w:r w:rsidRPr="00D741DA">
          <w:rPr>
            <w:rStyle w:val="Hyperlink"/>
            <w:lang w:val="en-CA"/>
          </w:rPr>
          <w:t xml:space="preserve"> assessment of snow crab, </w:t>
        </w:r>
        <w:r w:rsidRPr="00D741DA">
          <w:rPr>
            <w:rStyle w:val="Hyperlink"/>
            <w:i/>
            <w:lang w:val="en-CA"/>
          </w:rPr>
          <w:t>Chionoecetes opilio</w:t>
        </w:r>
        <w:r w:rsidRPr="00D741DA">
          <w:rPr>
            <w:rStyle w:val="Hyperlink"/>
            <w:lang w:val="en-CA"/>
          </w:rPr>
          <w:t>, stocks in the southern Gulf of St. Lawrence (Areas 12, 19, E and F).</w:t>
        </w:r>
        <w:proofErr w:type="gramEnd"/>
      </w:hyperlink>
      <w:r w:rsidRPr="00D741DA">
        <w:rPr>
          <w:lang w:val="en-CA"/>
        </w:rPr>
        <w:t xml:space="preserve"> DFO Can.</w:t>
      </w:r>
      <w:r w:rsidR="00821656">
        <w:rPr>
          <w:lang w:val="en-CA"/>
        </w:rPr>
        <w:t xml:space="preserve"> Sci. </w:t>
      </w:r>
      <w:proofErr w:type="spellStart"/>
      <w:r w:rsidR="00821656">
        <w:rPr>
          <w:lang w:val="en-CA"/>
        </w:rPr>
        <w:t>Advis</w:t>
      </w:r>
      <w:proofErr w:type="spellEnd"/>
      <w:r w:rsidR="00821656">
        <w:rPr>
          <w:lang w:val="en-CA"/>
        </w:rPr>
        <w:t>. Sec. Res. Doc. 2019/072</w:t>
      </w:r>
      <w:r w:rsidRPr="00D741DA">
        <w:rPr>
          <w:lang w:val="en-CA"/>
        </w:rPr>
        <w:t>.</w:t>
      </w:r>
    </w:p>
    <w:p w14:paraId="6DA41DA3" w14:textId="14C91D20" w:rsidR="00D741DA" w:rsidRDefault="00821656" w:rsidP="00821656">
      <w:pPr>
        <w:pStyle w:val="citation"/>
        <w:rPr>
          <w:lang w:val="en-CA"/>
        </w:rPr>
      </w:pPr>
      <w:r w:rsidRPr="00821656">
        <w:rPr>
          <w:lang w:val="en-US"/>
        </w:rPr>
        <w:t xml:space="preserve">Hébert, M., </w:t>
      </w:r>
      <w:proofErr w:type="spellStart"/>
      <w:r w:rsidRPr="00821656">
        <w:rPr>
          <w:lang w:val="en-US"/>
        </w:rPr>
        <w:t>Surette</w:t>
      </w:r>
      <w:proofErr w:type="spellEnd"/>
      <w:r w:rsidRPr="00821656">
        <w:rPr>
          <w:lang w:val="en-US"/>
        </w:rPr>
        <w:t>, T., Wade, E., Land</w:t>
      </w:r>
      <w:r>
        <w:rPr>
          <w:lang w:val="en-US"/>
        </w:rPr>
        <w:t>ry, J</w:t>
      </w:r>
      <w:proofErr w:type="gramStart"/>
      <w:r>
        <w:rPr>
          <w:lang w:val="en-US"/>
        </w:rPr>
        <w:t>.-</w:t>
      </w:r>
      <w:proofErr w:type="gramEnd"/>
      <w:r>
        <w:rPr>
          <w:lang w:val="en-US"/>
        </w:rPr>
        <w:t xml:space="preserve">F., and </w:t>
      </w:r>
      <w:proofErr w:type="spellStart"/>
      <w:r>
        <w:rPr>
          <w:lang w:val="en-US"/>
        </w:rPr>
        <w:t>Moriyasu</w:t>
      </w:r>
      <w:proofErr w:type="spellEnd"/>
      <w:r>
        <w:rPr>
          <w:lang w:val="en-US"/>
        </w:rPr>
        <w:t>, M. 2021</w:t>
      </w:r>
      <w:r w:rsidRPr="00821656">
        <w:rPr>
          <w:lang w:val="en-US"/>
        </w:rPr>
        <w:t xml:space="preserve">. </w:t>
      </w:r>
      <w:hyperlink r:id="rId34" w:tooltip="The 2010 assessment of the snow crab (Chionoecetes opilio) stock in the southern Gulf of St. Lawrence (Areas 12, 19, 12E and 12F)" w:history="1">
        <w:proofErr w:type="gramStart"/>
        <w:r>
          <w:rPr>
            <w:rStyle w:val="Hyperlink"/>
            <w:lang w:val="en-CA"/>
          </w:rPr>
          <w:t>The 2020</w:t>
        </w:r>
        <w:r w:rsidRPr="00821656">
          <w:rPr>
            <w:rStyle w:val="Hyperlink"/>
            <w:lang w:val="en-CA"/>
          </w:rPr>
          <w:t xml:space="preserve"> assessment of snow crab, </w:t>
        </w:r>
        <w:r w:rsidRPr="00821656">
          <w:rPr>
            <w:rStyle w:val="Hyperlink"/>
            <w:i/>
            <w:lang w:val="en-CA"/>
          </w:rPr>
          <w:t>Chionoecetes opilio</w:t>
        </w:r>
        <w:r w:rsidRPr="00821656">
          <w:rPr>
            <w:rStyle w:val="Hyperlink"/>
            <w:lang w:val="en-CA"/>
          </w:rPr>
          <w:t>, stocks in the southern Gulf of St. Lawrence (Areas 12, 19, E and F).</w:t>
        </w:r>
        <w:proofErr w:type="gramEnd"/>
      </w:hyperlink>
      <w:r w:rsidRPr="00821656">
        <w:rPr>
          <w:lang w:val="en-CA"/>
        </w:rPr>
        <w:t xml:space="preserve"> DFO Can.</w:t>
      </w:r>
      <w:r>
        <w:rPr>
          <w:lang w:val="en-CA"/>
        </w:rPr>
        <w:t xml:space="preserve"> Sci. </w:t>
      </w:r>
      <w:proofErr w:type="spellStart"/>
      <w:r>
        <w:rPr>
          <w:lang w:val="en-CA"/>
        </w:rPr>
        <w:t>Advis</w:t>
      </w:r>
      <w:proofErr w:type="spellEnd"/>
      <w:r>
        <w:rPr>
          <w:lang w:val="en-CA"/>
        </w:rPr>
        <w:t xml:space="preserve">. </w:t>
      </w:r>
      <w:proofErr w:type="gramStart"/>
      <w:r>
        <w:rPr>
          <w:lang w:val="en-CA"/>
        </w:rPr>
        <w:t>Sec. Res. Doc. 2021/0XX.</w:t>
      </w:r>
      <w:proofErr w:type="gramEnd"/>
    </w:p>
    <w:p w14:paraId="09FF3D79" w14:textId="77777777" w:rsidR="00381066" w:rsidRDefault="00381066" w:rsidP="00381066">
      <w:pPr>
        <w:pStyle w:val="citation"/>
        <w:rPr>
          <w:lang w:val="en-CA"/>
        </w:rPr>
      </w:pPr>
      <w:r>
        <w:rPr>
          <w:lang w:val="en-CA"/>
        </w:rPr>
        <w:t xml:space="preserve">Kuhn, P.S., and Choi, J.S. 2011. </w:t>
      </w:r>
      <w:proofErr w:type="gramStart"/>
      <w:r>
        <w:rPr>
          <w:lang w:val="en-CA"/>
        </w:rPr>
        <w:t xml:space="preserve">Influence of temperature on embryo developmental cycles and mortality of female </w:t>
      </w:r>
      <w:r>
        <w:rPr>
          <w:i/>
          <w:lang w:val="en-CA"/>
        </w:rPr>
        <w:t>Chionoecetes opilio</w:t>
      </w:r>
      <w:r>
        <w:rPr>
          <w:lang w:val="en-CA"/>
        </w:rPr>
        <w:t xml:space="preserve"> (snow crab) on the </w:t>
      </w:r>
      <w:proofErr w:type="spellStart"/>
      <w:r>
        <w:rPr>
          <w:lang w:val="en-CA"/>
        </w:rPr>
        <w:t>Scotian</w:t>
      </w:r>
      <w:proofErr w:type="spellEnd"/>
      <w:r>
        <w:rPr>
          <w:lang w:val="en-CA"/>
        </w:rPr>
        <w:t xml:space="preserve"> Shelf, Canada.</w:t>
      </w:r>
      <w:proofErr w:type="gramEnd"/>
      <w:r>
        <w:rPr>
          <w:lang w:val="en-CA"/>
        </w:rPr>
        <w:t xml:space="preserve"> Fish. </w:t>
      </w:r>
      <w:proofErr w:type="gramStart"/>
      <w:r>
        <w:rPr>
          <w:lang w:val="en-CA"/>
        </w:rPr>
        <w:t>Res. 107: 245-252.</w:t>
      </w:r>
      <w:proofErr w:type="gramEnd"/>
    </w:p>
    <w:p w14:paraId="1FE5F37F" w14:textId="77777777" w:rsidR="00381066" w:rsidRDefault="00381066" w:rsidP="00381066">
      <w:pPr>
        <w:pStyle w:val="citation"/>
        <w:rPr>
          <w:lang w:val="en-CA"/>
        </w:rPr>
      </w:pPr>
      <w:proofErr w:type="gramStart"/>
      <w:r>
        <w:rPr>
          <w:lang w:val="en-CA"/>
        </w:rPr>
        <w:t xml:space="preserve">Mallet, P., Conan, G.Y., and </w:t>
      </w:r>
      <w:proofErr w:type="spellStart"/>
      <w:r>
        <w:rPr>
          <w:lang w:val="en-CA"/>
        </w:rPr>
        <w:t>Moriyasu</w:t>
      </w:r>
      <w:proofErr w:type="spellEnd"/>
      <w:r>
        <w:rPr>
          <w:lang w:val="en-CA"/>
        </w:rPr>
        <w:t>, M. 1993.</w:t>
      </w:r>
      <w:proofErr w:type="gramEnd"/>
      <w:r>
        <w:rPr>
          <w:lang w:val="en-CA"/>
        </w:rPr>
        <w:t xml:space="preserve"> </w:t>
      </w:r>
      <w:proofErr w:type="gramStart"/>
      <w:r>
        <w:rPr>
          <w:lang w:val="en-CA"/>
        </w:rPr>
        <w:t xml:space="preserve">Periodicity of spawning and duration of incubation time for </w:t>
      </w:r>
      <w:r>
        <w:rPr>
          <w:i/>
          <w:lang w:val="en-CA"/>
        </w:rPr>
        <w:t>Chionoecetes opilio</w:t>
      </w:r>
      <w:r>
        <w:rPr>
          <w:lang w:val="en-CA"/>
        </w:rPr>
        <w:t>, in the Gulf of St. Lawrence.</w:t>
      </w:r>
      <w:proofErr w:type="gramEnd"/>
      <w:r>
        <w:rPr>
          <w:lang w:val="en-CA"/>
        </w:rPr>
        <w:t xml:space="preserve"> ICES CM/1993: K</w:t>
      </w:r>
      <w:proofErr w:type="gramStart"/>
      <w:r>
        <w:rPr>
          <w:lang w:val="en-CA"/>
        </w:rPr>
        <w:t>:26</w:t>
      </w:r>
      <w:proofErr w:type="gramEnd"/>
      <w:r>
        <w:rPr>
          <w:lang w:val="en-CA"/>
        </w:rPr>
        <w:t>.</w:t>
      </w:r>
    </w:p>
    <w:p w14:paraId="53BB0CE0" w14:textId="77777777" w:rsidR="00381066" w:rsidRDefault="00381066" w:rsidP="00381066">
      <w:pPr>
        <w:pStyle w:val="citation"/>
        <w:rPr>
          <w:lang w:val="en-CA"/>
        </w:rPr>
      </w:pPr>
      <w:proofErr w:type="spellStart"/>
      <w:proofErr w:type="gramStart"/>
      <w:r>
        <w:rPr>
          <w:lang w:val="en-CA"/>
        </w:rPr>
        <w:t>Moriyasu</w:t>
      </w:r>
      <w:proofErr w:type="spellEnd"/>
      <w:r>
        <w:rPr>
          <w:lang w:val="en-CA"/>
        </w:rPr>
        <w:t>, M., and Conan, G.Y. 1988.</w:t>
      </w:r>
      <w:proofErr w:type="gramEnd"/>
      <w:r>
        <w:rPr>
          <w:lang w:val="en-CA"/>
        </w:rPr>
        <w:t xml:space="preserve"> </w:t>
      </w:r>
      <w:proofErr w:type="gramStart"/>
      <w:r>
        <w:rPr>
          <w:lang w:val="en-CA"/>
        </w:rPr>
        <w:t xml:space="preserve">Aquarium observation on mating behaviour of snow crab, </w:t>
      </w:r>
      <w:r>
        <w:rPr>
          <w:i/>
          <w:lang w:val="en-CA"/>
        </w:rPr>
        <w:t>Chionoecetes opilio</w:t>
      </w:r>
      <w:r>
        <w:rPr>
          <w:lang w:val="en-CA"/>
        </w:rPr>
        <w:t>.</w:t>
      </w:r>
      <w:proofErr w:type="gramEnd"/>
      <w:r>
        <w:rPr>
          <w:lang w:val="en-CA"/>
        </w:rPr>
        <w:t xml:space="preserve"> ICES C. M., 1988/K: 9.</w:t>
      </w:r>
    </w:p>
    <w:p w14:paraId="49E9E0FD"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Conan, G.Y., Mallet, P., </w:t>
      </w:r>
      <w:proofErr w:type="spellStart"/>
      <w:r>
        <w:rPr>
          <w:lang w:val="en-CA"/>
        </w:rPr>
        <w:t>Chiasson</w:t>
      </w:r>
      <w:proofErr w:type="spellEnd"/>
      <w:r>
        <w:rPr>
          <w:lang w:val="en-CA"/>
        </w:rPr>
        <w:t xml:space="preserve">, Y.J., and </w:t>
      </w:r>
      <w:proofErr w:type="spellStart"/>
      <w:r>
        <w:rPr>
          <w:lang w:val="en-CA"/>
        </w:rPr>
        <w:t>Chiasson</w:t>
      </w:r>
      <w:proofErr w:type="spellEnd"/>
      <w:r>
        <w:rPr>
          <w:lang w:val="en-CA"/>
        </w:rPr>
        <w:t>, H. 1988.</w:t>
      </w:r>
      <w:proofErr w:type="gramEnd"/>
      <w:r>
        <w:rPr>
          <w:lang w:val="en-CA"/>
        </w:rPr>
        <w:t xml:space="preserve"> </w:t>
      </w:r>
      <w:proofErr w:type="gramStart"/>
      <w:r>
        <w:rPr>
          <w:lang w:val="en-CA"/>
        </w:rPr>
        <w:t xml:space="preserve">Growth at </w:t>
      </w:r>
      <w:proofErr w:type="spellStart"/>
      <w:r>
        <w:rPr>
          <w:lang w:val="en-CA"/>
        </w:rPr>
        <w:t>molt</w:t>
      </w:r>
      <w:proofErr w:type="spellEnd"/>
      <w:r>
        <w:rPr>
          <w:lang w:val="en-CA"/>
        </w:rPr>
        <w:t xml:space="preserve">, </w:t>
      </w:r>
      <w:proofErr w:type="spellStart"/>
      <w:r>
        <w:rPr>
          <w:lang w:val="en-CA"/>
        </w:rPr>
        <w:t>molting</w:t>
      </w:r>
      <w:proofErr w:type="spellEnd"/>
      <w:r>
        <w:rPr>
          <w:lang w:val="en-CA"/>
        </w:rPr>
        <w:t xml:space="preserve"> season and mating of snow crab, </w:t>
      </w:r>
      <w:r>
        <w:rPr>
          <w:i/>
          <w:lang w:val="en-CA"/>
        </w:rPr>
        <w:t>Chionoecetes opilio</w:t>
      </w:r>
      <w:r>
        <w:rPr>
          <w:lang w:val="en-CA"/>
        </w:rPr>
        <w:t>, in relation to functional and morphometric maturity.</w:t>
      </w:r>
      <w:proofErr w:type="gramEnd"/>
      <w:r>
        <w:rPr>
          <w:lang w:val="en-CA"/>
        </w:rPr>
        <w:t xml:space="preserve"> ICES CM/1987 K</w:t>
      </w:r>
      <w:proofErr w:type="gramStart"/>
      <w:r>
        <w:rPr>
          <w:lang w:val="en-CA"/>
        </w:rPr>
        <w:t>:21</w:t>
      </w:r>
      <w:proofErr w:type="gramEnd"/>
      <w:r>
        <w:rPr>
          <w:lang w:val="en-CA"/>
        </w:rPr>
        <w:t>.</w:t>
      </w:r>
    </w:p>
    <w:p w14:paraId="2C692E2A"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and </w:t>
      </w:r>
      <w:proofErr w:type="spellStart"/>
      <w:r>
        <w:rPr>
          <w:lang w:val="en-CA"/>
        </w:rPr>
        <w:t>Comeau</w:t>
      </w:r>
      <w:proofErr w:type="spellEnd"/>
      <w:r>
        <w:rPr>
          <w:lang w:val="en-CA"/>
        </w:rPr>
        <w:t>, M. 1996.</w:t>
      </w:r>
      <w:proofErr w:type="gramEnd"/>
      <w:r>
        <w:rPr>
          <w:lang w:val="en-CA"/>
        </w:rPr>
        <w:t xml:space="preserve"> Grasping </w:t>
      </w:r>
      <w:proofErr w:type="spellStart"/>
      <w:r>
        <w:rPr>
          <w:lang w:val="en-CA"/>
        </w:rPr>
        <w:t>behavior</w:t>
      </w:r>
      <w:proofErr w:type="spellEnd"/>
      <w:r>
        <w:rPr>
          <w:lang w:val="en-CA"/>
        </w:rPr>
        <w:t xml:space="preserve"> of male snow crab, (</w:t>
      </w:r>
      <w:r>
        <w:rPr>
          <w:i/>
          <w:lang w:val="en-CA"/>
        </w:rPr>
        <w:t>Chionoecetes opilio</w:t>
      </w:r>
      <w:r>
        <w:rPr>
          <w:lang w:val="en-CA"/>
        </w:rPr>
        <w:t xml:space="preserve"> O. </w:t>
      </w:r>
      <w:proofErr w:type="spellStart"/>
      <w:r>
        <w:rPr>
          <w:lang w:val="en-CA"/>
        </w:rPr>
        <w:t>Fabricius</w:t>
      </w:r>
      <w:proofErr w:type="spellEnd"/>
      <w:r>
        <w:rPr>
          <w:lang w:val="en-CA"/>
        </w:rPr>
        <w:t xml:space="preserve">, 1788, </w:t>
      </w:r>
      <w:proofErr w:type="spellStart"/>
      <w:r>
        <w:rPr>
          <w:lang w:val="en-CA"/>
        </w:rPr>
        <w:t>Decapoda</w:t>
      </w:r>
      <w:proofErr w:type="spellEnd"/>
      <w:r>
        <w:rPr>
          <w:lang w:val="en-CA"/>
        </w:rPr>
        <w:t xml:space="preserve">, </w:t>
      </w:r>
      <w:proofErr w:type="spellStart"/>
      <w:r>
        <w:rPr>
          <w:lang w:val="en-CA"/>
        </w:rPr>
        <w:t>Majidae</w:t>
      </w:r>
      <w:proofErr w:type="spellEnd"/>
      <w:r>
        <w:rPr>
          <w:lang w:val="en-CA"/>
        </w:rPr>
        <w:t xml:space="preserve">). </w:t>
      </w:r>
      <w:proofErr w:type="spellStart"/>
      <w:r>
        <w:rPr>
          <w:lang w:val="en-CA"/>
        </w:rPr>
        <w:t>Crustaceana</w:t>
      </w:r>
      <w:proofErr w:type="spellEnd"/>
      <w:r>
        <w:rPr>
          <w:lang w:val="en-CA"/>
        </w:rPr>
        <w:t xml:space="preserve"> 69</w:t>
      </w:r>
      <w:proofErr w:type="gramStart"/>
      <w:r>
        <w:rPr>
          <w:lang w:val="en-CA"/>
        </w:rPr>
        <w:t>:,</w:t>
      </w:r>
      <w:proofErr w:type="gramEnd"/>
      <w:r>
        <w:rPr>
          <w:lang w:val="en-CA"/>
        </w:rPr>
        <w:t>211-222.</w:t>
      </w:r>
    </w:p>
    <w:p w14:paraId="5A1CDC72" w14:textId="77777777" w:rsidR="00381066" w:rsidRDefault="00381066" w:rsidP="00381066">
      <w:pPr>
        <w:pStyle w:val="citation"/>
        <w:rPr>
          <w:lang w:val="en-CA"/>
        </w:rPr>
      </w:pPr>
      <w:proofErr w:type="spellStart"/>
      <w:proofErr w:type="gramStart"/>
      <w:r>
        <w:rPr>
          <w:lang w:val="en-CA"/>
        </w:rPr>
        <w:t>Moriyasu</w:t>
      </w:r>
      <w:proofErr w:type="spellEnd"/>
      <w:r>
        <w:rPr>
          <w:lang w:val="en-CA"/>
        </w:rPr>
        <w:t xml:space="preserve">, M., and </w:t>
      </w:r>
      <w:proofErr w:type="spellStart"/>
      <w:r>
        <w:rPr>
          <w:lang w:val="en-CA"/>
        </w:rPr>
        <w:t>Lanteigne</w:t>
      </w:r>
      <w:proofErr w:type="spellEnd"/>
      <w:r>
        <w:rPr>
          <w:lang w:val="en-CA"/>
        </w:rPr>
        <w:t>, C. 1998.</w:t>
      </w:r>
      <w:proofErr w:type="gramEnd"/>
      <w:r>
        <w:rPr>
          <w:lang w:val="en-CA"/>
        </w:rPr>
        <w:t xml:space="preserve"> Embryo development and reproductive cycle in the snow crab, </w:t>
      </w:r>
      <w:r>
        <w:rPr>
          <w:i/>
          <w:lang w:val="en-CA"/>
        </w:rPr>
        <w:t>Chionoecetes opilio</w:t>
      </w:r>
      <w:r>
        <w:rPr>
          <w:lang w:val="en-CA"/>
        </w:rPr>
        <w:t xml:space="preserve"> (</w:t>
      </w:r>
      <w:proofErr w:type="spellStart"/>
      <w:r>
        <w:rPr>
          <w:lang w:val="en-CA"/>
        </w:rPr>
        <w:t>Crustacea</w:t>
      </w:r>
      <w:proofErr w:type="spellEnd"/>
      <w:r>
        <w:rPr>
          <w:lang w:val="en-CA"/>
        </w:rPr>
        <w:t xml:space="preserve">: </w:t>
      </w:r>
      <w:proofErr w:type="spellStart"/>
      <w:r>
        <w:rPr>
          <w:lang w:val="en-CA"/>
        </w:rPr>
        <w:t>Majidae</w:t>
      </w:r>
      <w:proofErr w:type="spellEnd"/>
      <w:r>
        <w:rPr>
          <w:lang w:val="en-CA"/>
        </w:rPr>
        <w:t>), in the southern Gulf of St. Lawrence, Canada. Can. J. Zool. 76: 2040-2048.</w:t>
      </w:r>
    </w:p>
    <w:p w14:paraId="2041DD6E" w14:textId="77777777" w:rsidR="00381066" w:rsidRDefault="00381066" w:rsidP="00381066">
      <w:pPr>
        <w:pStyle w:val="citation"/>
        <w:rPr>
          <w:lang w:val="en-CA"/>
        </w:rPr>
      </w:pPr>
      <w:proofErr w:type="spellStart"/>
      <w:r>
        <w:rPr>
          <w:lang w:val="en-CA"/>
        </w:rPr>
        <w:t>Moriyasu</w:t>
      </w:r>
      <w:proofErr w:type="spellEnd"/>
      <w:r>
        <w:rPr>
          <w:lang w:val="en-CA"/>
        </w:rPr>
        <w:t xml:space="preserve">, M., Wade, E., Sinclair, A., and </w:t>
      </w:r>
      <w:proofErr w:type="spellStart"/>
      <w:r>
        <w:rPr>
          <w:lang w:val="en-CA"/>
        </w:rPr>
        <w:t>Chiasson</w:t>
      </w:r>
      <w:proofErr w:type="spellEnd"/>
      <w:r>
        <w:rPr>
          <w:lang w:val="en-CA"/>
        </w:rPr>
        <w:t xml:space="preserve">, Y. 1998. Snow crab, </w:t>
      </w:r>
      <w:r>
        <w:rPr>
          <w:i/>
          <w:lang w:val="en-CA"/>
        </w:rPr>
        <w:t>Chionoecetes opilio</w:t>
      </w:r>
      <w:r>
        <w:rPr>
          <w:lang w:val="en-CA"/>
        </w:rPr>
        <w:t xml:space="preserve">, </w:t>
      </w:r>
      <w:proofErr w:type="gramStart"/>
      <w:r>
        <w:rPr>
          <w:lang w:val="en-CA"/>
        </w:rPr>
        <w:t>stock</w:t>
      </w:r>
      <w:proofErr w:type="gramEnd"/>
      <w:r>
        <w:rPr>
          <w:lang w:val="en-CA"/>
        </w:rPr>
        <w:t xml:space="preserve"> assessment in the </w:t>
      </w:r>
      <w:proofErr w:type="spellStart"/>
      <w:r>
        <w:rPr>
          <w:lang w:val="en-CA"/>
        </w:rPr>
        <w:t>southwestern</w:t>
      </w:r>
      <w:proofErr w:type="spellEnd"/>
      <w:r>
        <w:rPr>
          <w:lang w:val="en-CA"/>
        </w:rPr>
        <w:t xml:space="preserve"> Gulf of St. Lawrence by bottom trawl survey. Can. Spec. Publ. Fish. </w:t>
      </w:r>
      <w:proofErr w:type="spellStart"/>
      <w:r>
        <w:rPr>
          <w:lang w:val="en-CA"/>
        </w:rPr>
        <w:t>Aquat</w:t>
      </w:r>
      <w:proofErr w:type="spellEnd"/>
      <w:r>
        <w:rPr>
          <w:lang w:val="en-CA"/>
        </w:rPr>
        <w:t xml:space="preserve">. </w:t>
      </w:r>
      <w:proofErr w:type="gramStart"/>
      <w:r>
        <w:rPr>
          <w:lang w:val="en-CA"/>
        </w:rPr>
        <w:t>Sci. 125:29-40.</w:t>
      </w:r>
      <w:proofErr w:type="gramEnd"/>
    </w:p>
    <w:p w14:paraId="19D87A8A" w14:textId="77777777" w:rsidR="00381066" w:rsidRPr="0092246E" w:rsidRDefault="00381066" w:rsidP="00381066">
      <w:pPr>
        <w:pStyle w:val="citation"/>
        <w:rPr>
          <w:lang w:val="en-CA"/>
        </w:rPr>
      </w:pPr>
      <w:proofErr w:type="spellStart"/>
      <w:r>
        <w:rPr>
          <w:lang w:val="en-CA"/>
        </w:rPr>
        <w:t>Moriyasu</w:t>
      </w:r>
      <w:proofErr w:type="spellEnd"/>
      <w:r>
        <w:rPr>
          <w:lang w:val="en-CA"/>
        </w:rPr>
        <w:t xml:space="preserve">, M., Wade, E., Hébert, M., and </w:t>
      </w:r>
      <w:proofErr w:type="spellStart"/>
      <w:r>
        <w:rPr>
          <w:lang w:val="en-CA"/>
        </w:rPr>
        <w:t>Biron</w:t>
      </w:r>
      <w:proofErr w:type="spellEnd"/>
      <w:r>
        <w:rPr>
          <w:lang w:val="en-CA"/>
        </w:rPr>
        <w:t xml:space="preserve">, M. 2008. </w:t>
      </w:r>
      <w:hyperlink r:id="rId35" w:tooltip="Review of the survey and analytical protocols used for estimating abundance indices of southern Gulf of St. Lawrence snow crab from 1988 to 2006" w:history="1">
        <w:r>
          <w:rPr>
            <w:rStyle w:val="Hyperlink"/>
            <w:lang w:val="en-CA"/>
          </w:rPr>
          <w:t>Review of the survey and analytical protocols used for estimating abundance indices of southern Gulf of St. Lawrence snow crab from 1988 to 2006.</w:t>
        </w:r>
      </w:hyperlink>
      <w:r>
        <w:rPr>
          <w:lang w:val="en-CA"/>
        </w:rPr>
        <w:t xml:space="preserve"> DFO Can. Sci. </w:t>
      </w:r>
      <w:proofErr w:type="spellStart"/>
      <w:r>
        <w:rPr>
          <w:lang w:val="en-CA"/>
        </w:rPr>
        <w:t>Advis</w:t>
      </w:r>
      <w:proofErr w:type="spellEnd"/>
      <w:r>
        <w:rPr>
          <w:lang w:val="en-CA"/>
        </w:rPr>
        <w:t xml:space="preserve">. </w:t>
      </w:r>
      <w:r w:rsidRPr="0092246E">
        <w:rPr>
          <w:lang w:val="en-CA"/>
        </w:rPr>
        <w:t>Sec. Res. Doc. 2008/069.</w:t>
      </w:r>
    </w:p>
    <w:p w14:paraId="20E1AEBE" w14:textId="77777777" w:rsidR="00381066" w:rsidRDefault="00381066" w:rsidP="00381066">
      <w:pPr>
        <w:pStyle w:val="citation"/>
        <w:rPr>
          <w:lang w:val="en-CA"/>
        </w:rPr>
      </w:pPr>
      <w:proofErr w:type="spellStart"/>
      <w:proofErr w:type="gramStart"/>
      <w:r w:rsidRPr="00381066">
        <w:rPr>
          <w:lang w:val="en-CA"/>
        </w:rPr>
        <w:lastRenderedPageBreak/>
        <w:t>Rondeau</w:t>
      </w:r>
      <w:proofErr w:type="spellEnd"/>
      <w:r w:rsidRPr="00381066">
        <w:rPr>
          <w:lang w:val="en-CA"/>
        </w:rPr>
        <w:t>, A., and Sainte-Marie, B. 2001.</w:t>
      </w:r>
      <w:proofErr w:type="gramEnd"/>
      <w:r w:rsidRPr="00381066">
        <w:rPr>
          <w:lang w:val="en-CA"/>
        </w:rPr>
        <w:t xml:space="preserve"> </w:t>
      </w:r>
      <w:r>
        <w:rPr>
          <w:lang w:val="en-CA"/>
        </w:rPr>
        <w:t xml:space="preserve">Variable mate-guarding time and sperm allocation by male snow crab, </w:t>
      </w:r>
      <w:r>
        <w:rPr>
          <w:i/>
          <w:lang w:val="en-CA"/>
        </w:rPr>
        <w:t>Chionoecetes opilio</w:t>
      </w:r>
      <w:r>
        <w:rPr>
          <w:lang w:val="en-CA"/>
        </w:rPr>
        <w:t xml:space="preserve">, in response to sexual competition, and their impact on the mating success of females. Biol. Bull. </w:t>
      </w:r>
      <w:proofErr w:type="gramStart"/>
      <w:r>
        <w:rPr>
          <w:lang w:val="en-CA"/>
        </w:rPr>
        <w:t>201: 204-217.</w:t>
      </w:r>
      <w:proofErr w:type="gramEnd"/>
    </w:p>
    <w:p w14:paraId="0CF961C1" w14:textId="77777777" w:rsidR="00381066" w:rsidRDefault="00381066" w:rsidP="00381066">
      <w:pPr>
        <w:pStyle w:val="citation"/>
        <w:rPr>
          <w:lang w:val="en-CA"/>
        </w:rPr>
      </w:pPr>
      <w:proofErr w:type="gramStart"/>
      <w:r>
        <w:rPr>
          <w:lang w:val="en-CA"/>
        </w:rPr>
        <w:t>Sainte-Marie, B., and Hazel, F. 1992.</w:t>
      </w:r>
      <w:proofErr w:type="gramEnd"/>
      <w:r>
        <w:rPr>
          <w:lang w:val="en-CA"/>
        </w:rPr>
        <w:t xml:space="preserve"> Moulting and mating of snow crabs, </w:t>
      </w:r>
      <w:r>
        <w:rPr>
          <w:i/>
          <w:lang w:val="en-CA"/>
        </w:rPr>
        <w:t>Chionoecetes opilio</w:t>
      </w:r>
      <w:r>
        <w:rPr>
          <w:lang w:val="en-CA"/>
        </w:rPr>
        <w:t xml:space="preserve"> (O. </w:t>
      </w:r>
      <w:proofErr w:type="spellStart"/>
      <w:r>
        <w:rPr>
          <w:lang w:val="en-CA"/>
        </w:rPr>
        <w:t>Fabricius</w:t>
      </w:r>
      <w:proofErr w:type="spellEnd"/>
      <w:r>
        <w:rPr>
          <w:lang w:val="en-CA"/>
        </w:rPr>
        <w:t xml:space="preserve">), in shallow waters of the </w:t>
      </w:r>
      <w:proofErr w:type="spellStart"/>
      <w:r>
        <w:rPr>
          <w:lang w:val="en-CA"/>
        </w:rPr>
        <w:t>northwestern</w:t>
      </w:r>
      <w:proofErr w:type="spellEnd"/>
      <w:r>
        <w:rPr>
          <w:lang w:val="en-CA"/>
        </w:rPr>
        <w:t xml:space="preserve"> Gulf of Saint Lawrence. Can. J. Fish. </w:t>
      </w:r>
      <w:proofErr w:type="spellStart"/>
      <w:r>
        <w:rPr>
          <w:lang w:val="en-CA"/>
        </w:rPr>
        <w:t>Aquat</w:t>
      </w:r>
      <w:proofErr w:type="spellEnd"/>
      <w:r>
        <w:rPr>
          <w:lang w:val="en-CA"/>
        </w:rPr>
        <w:t xml:space="preserve">. </w:t>
      </w:r>
      <w:proofErr w:type="gramStart"/>
      <w:r>
        <w:rPr>
          <w:lang w:val="en-CA"/>
        </w:rPr>
        <w:t>Sci. 49: 1282-1293.</w:t>
      </w:r>
      <w:proofErr w:type="gramEnd"/>
    </w:p>
    <w:p w14:paraId="5627DB77" w14:textId="77777777" w:rsidR="00381066" w:rsidRDefault="00381066" w:rsidP="00381066">
      <w:pPr>
        <w:pStyle w:val="citation"/>
        <w:rPr>
          <w:lang w:val="en-CA"/>
        </w:rPr>
      </w:pPr>
      <w:proofErr w:type="gramStart"/>
      <w:r w:rsidRPr="00381066">
        <w:rPr>
          <w:lang w:val="en-CA"/>
        </w:rPr>
        <w:t xml:space="preserve">Sainte-Marie, B., and </w:t>
      </w:r>
      <w:proofErr w:type="spellStart"/>
      <w:r w:rsidRPr="00381066">
        <w:rPr>
          <w:lang w:val="en-CA"/>
        </w:rPr>
        <w:t>Carrière</w:t>
      </w:r>
      <w:proofErr w:type="spellEnd"/>
      <w:r w:rsidRPr="00381066">
        <w:rPr>
          <w:lang w:val="en-CA"/>
        </w:rPr>
        <w:t>, C. 1995.</w:t>
      </w:r>
      <w:proofErr w:type="gramEnd"/>
      <w:r w:rsidRPr="00381066">
        <w:rPr>
          <w:lang w:val="en-CA"/>
        </w:rPr>
        <w:t xml:space="preserve"> </w:t>
      </w:r>
      <w:proofErr w:type="gramStart"/>
      <w:r>
        <w:rPr>
          <w:lang w:val="en-CA"/>
        </w:rPr>
        <w:t xml:space="preserve">Fertilization of the second clutch of eggs of snow crab, </w:t>
      </w:r>
      <w:r>
        <w:rPr>
          <w:i/>
          <w:lang w:val="en-CA"/>
        </w:rPr>
        <w:t>Chionoecetes opilio</w:t>
      </w:r>
      <w:r>
        <w:rPr>
          <w:lang w:val="en-CA"/>
        </w:rPr>
        <w:t xml:space="preserve">, from females mated once or twice after their </w:t>
      </w:r>
      <w:proofErr w:type="spellStart"/>
      <w:r>
        <w:rPr>
          <w:lang w:val="en-CA"/>
        </w:rPr>
        <w:t>molt</w:t>
      </w:r>
      <w:proofErr w:type="spellEnd"/>
      <w:r>
        <w:rPr>
          <w:lang w:val="en-CA"/>
        </w:rPr>
        <w:t xml:space="preserve"> to maturity.</w:t>
      </w:r>
      <w:proofErr w:type="gramEnd"/>
      <w:r>
        <w:rPr>
          <w:lang w:val="en-CA"/>
        </w:rPr>
        <w:t xml:space="preserve"> Fish. Bull. </w:t>
      </w:r>
      <w:proofErr w:type="gramStart"/>
      <w:r>
        <w:rPr>
          <w:lang w:val="en-CA"/>
        </w:rPr>
        <w:t>93: 759-764.</w:t>
      </w:r>
      <w:proofErr w:type="gramEnd"/>
    </w:p>
    <w:p w14:paraId="521B4077" w14:textId="77777777" w:rsidR="00381066" w:rsidRDefault="00381066" w:rsidP="00381066">
      <w:pPr>
        <w:pStyle w:val="citation"/>
        <w:rPr>
          <w:lang w:val="en-CA"/>
        </w:rPr>
      </w:pPr>
      <w:r>
        <w:rPr>
          <w:lang w:val="en-CA"/>
        </w:rPr>
        <w:t xml:space="preserve">Sainte-Marie, B., Raymond, S., and </w:t>
      </w:r>
      <w:proofErr w:type="spellStart"/>
      <w:r>
        <w:rPr>
          <w:lang w:val="en-CA"/>
        </w:rPr>
        <w:t>Brêthes</w:t>
      </w:r>
      <w:proofErr w:type="spellEnd"/>
      <w:r>
        <w:rPr>
          <w:lang w:val="en-CA"/>
        </w:rPr>
        <w:t>, J</w:t>
      </w:r>
      <w:proofErr w:type="gramStart"/>
      <w:r>
        <w:rPr>
          <w:lang w:val="en-CA"/>
        </w:rPr>
        <w:t>.-</w:t>
      </w:r>
      <w:proofErr w:type="gramEnd"/>
      <w:r>
        <w:rPr>
          <w:lang w:val="en-CA"/>
        </w:rPr>
        <w:t xml:space="preserve">C. 1995. Growth and maturation of the benthic stages of male snow crab, </w:t>
      </w:r>
      <w:r>
        <w:rPr>
          <w:i/>
          <w:lang w:val="en-CA"/>
        </w:rPr>
        <w:t>Chionoecetes opilio</w:t>
      </w:r>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Can. J. Fish. </w:t>
      </w:r>
      <w:proofErr w:type="spellStart"/>
      <w:r>
        <w:rPr>
          <w:lang w:val="en-CA"/>
        </w:rPr>
        <w:t>Aquat</w:t>
      </w:r>
      <w:proofErr w:type="spellEnd"/>
      <w:r>
        <w:rPr>
          <w:lang w:val="en-CA"/>
        </w:rPr>
        <w:t xml:space="preserve">. </w:t>
      </w:r>
      <w:proofErr w:type="gramStart"/>
      <w:r>
        <w:rPr>
          <w:lang w:val="en-CA"/>
        </w:rPr>
        <w:t>Sci. 52: 903-924.</w:t>
      </w:r>
      <w:proofErr w:type="gramEnd"/>
    </w:p>
    <w:p w14:paraId="7A850612" w14:textId="77777777" w:rsidR="00381066" w:rsidRDefault="00381066" w:rsidP="00381066">
      <w:pPr>
        <w:pStyle w:val="citation"/>
        <w:rPr>
          <w:lang w:val="en-CA"/>
        </w:rPr>
      </w:pPr>
      <w:r w:rsidRPr="00381066">
        <w:rPr>
          <w:lang w:val="en-CA"/>
        </w:rPr>
        <w:t xml:space="preserve">Sainte-Marie, B., </w:t>
      </w:r>
      <w:proofErr w:type="spellStart"/>
      <w:r w:rsidRPr="00381066">
        <w:rPr>
          <w:lang w:val="en-CA"/>
        </w:rPr>
        <w:t>Urbani</w:t>
      </w:r>
      <w:proofErr w:type="spellEnd"/>
      <w:r w:rsidRPr="00381066">
        <w:rPr>
          <w:lang w:val="en-CA"/>
        </w:rPr>
        <w:t xml:space="preserve">, N., </w:t>
      </w:r>
      <w:proofErr w:type="spellStart"/>
      <w:r w:rsidRPr="00381066">
        <w:rPr>
          <w:lang w:val="en-CA"/>
        </w:rPr>
        <w:t>Sévigny</w:t>
      </w:r>
      <w:proofErr w:type="spellEnd"/>
      <w:r w:rsidRPr="00381066">
        <w:rPr>
          <w:lang w:val="en-CA"/>
        </w:rPr>
        <w:t>, J</w:t>
      </w:r>
      <w:proofErr w:type="gramStart"/>
      <w:r w:rsidRPr="00381066">
        <w:rPr>
          <w:lang w:val="en-CA"/>
        </w:rPr>
        <w:t>.-</w:t>
      </w:r>
      <w:proofErr w:type="gramEnd"/>
      <w:r w:rsidRPr="00381066">
        <w:rPr>
          <w:lang w:val="en-CA"/>
        </w:rPr>
        <w:t xml:space="preserve">M., Hazel, F., and </w:t>
      </w:r>
      <w:proofErr w:type="spellStart"/>
      <w:r w:rsidRPr="00381066">
        <w:rPr>
          <w:lang w:val="en-CA"/>
        </w:rPr>
        <w:t>Kuhnlein</w:t>
      </w:r>
      <w:proofErr w:type="spellEnd"/>
      <w:r w:rsidRPr="00381066">
        <w:rPr>
          <w:lang w:val="en-CA"/>
        </w:rPr>
        <w:t xml:space="preserve">, U. 1999. </w:t>
      </w:r>
      <w:proofErr w:type="gramStart"/>
      <w:r>
        <w:rPr>
          <w:lang w:val="en-CA"/>
        </w:rPr>
        <w:t>Multiple choice</w:t>
      </w:r>
      <w:proofErr w:type="gramEnd"/>
      <w:r>
        <w:rPr>
          <w:lang w:val="en-CA"/>
        </w:rPr>
        <w:t xml:space="preserve"> criteria and the dynamics of </w:t>
      </w:r>
      <w:proofErr w:type="spellStart"/>
      <w:r>
        <w:rPr>
          <w:lang w:val="en-CA"/>
        </w:rPr>
        <w:t>assortative</w:t>
      </w:r>
      <w:proofErr w:type="spellEnd"/>
      <w:r>
        <w:rPr>
          <w:lang w:val="en-CA"/>
        </w:rPr>
        <w:t xml:space="preserve"> mating during the first breeding season of female snow crab </w:t>
      </w:r>
      <w:r>
        <w:rPr>
          <w:i/>
          <w:lang w:val="en-CA"/>
        </w:rPr>
        <w:t>Chionoecetes opilio</w:t>
      </w:r>
      <w:r>
        <w:rPr>
          <w:lang w:val="en-CA"/>
        </w:rPr>
        <w:t xml:space="preserve"> (</w:t>
      </w:r>
      <w:proofErr w:type="spellStart"/>
      <w:r>
        <w:rPr>
          <w:lang w:val="en-CA"/>
        </w:rPr>
        <w:t>Brachyura</w:t>
      </w:r>
      <w:proofErr w:type="spellEnd"/>
      <w:r>
        <w:rPr>
          <w:lang w:val="en-CA"/>
        </w:rPr>
        <w:t xml:space="preserve">, </w:t>
      </w:r>
      <w:proofErr w:type="spellStart"/>
      <w:r>
        <w:rPr>
          <w:lang w:val="en-CA"/>
        </w:rPr>
        <w:t>Majidae</w:t>
      </w:r>
      <w:proofErr w:type="spellEnd"/>
      <w:r>
        <w:rPr>
          <w:lang w:val="en-CA"/>
        </w:rPr>
        <w:t xml:space="preserve">). Mar. Ecol. </w:t>
      </w:r>
      <w:proofErr w:type="spellStart"/>
      <w:r>
        <w:rPr>
          <w:lang w:val="en-CA"/>
        </w:rPr>
        <w:t>Prog</w:t>
      </w:r>
      <w:proofErr w:type="spellEnd"/>
      <w:r>
        <w:rPr>
          <w:lang w:val="en-CA"/>
        </w:rPr>
        <w:t xml:space="preserve">. </w:t>
      </w:r>
      <w:proofErr w:type="gramStart"/>
      <w:r>
        <w:rPr>
          <w:lang w:val="en-CA"/>
        </w:rPr>
        <w:t>Ser. 181: 141-153.</w:t>
      </w:r>
      <w:proofErr w:type="gramEnd"/>
    </w:p>
    <w:p w14:paraId="5C46CF82" w14:textId="77777777" w:rsidR="00381066" w:rsidRDefault="00381066" w:rsidP="00381066">
      <w:pPr>
        <w:pStyle w:val="citation"/>
        <w:rPr>
          <w:lang w:val="en-CA"/>
        </w:rPr>
      </w:pPr>
      <w:r w:rsidRPr="00381066">
        <w:rPr>
          <w:lang w:val="en-CA"/>
        </w:rPr>
        <w:t xml:space="preserve">Sainte-Marie, B., </w:t>
      </w:r>
      <w:proofErr w:type="spellStart"/>
      <w:r w:rsidRPr="00381066">
        <w:rPr>
          <w:lang w:val="en-CA"/>
        </w:rPr>
        <w:t>Gosselin</w:t>
      </w:r>
      <w:proofErr w:type="spellEnd"/>
      <w:r w:rsidRPr="00381066">
        <w:rPr>
          <w:lang w:val="en-CA"/>
        </w:rPr>
        <w:t xml:space="preserve">, T., </w:t>
      </w:r>
      <w:proofErr w:type="spellStart"/>
      <w:r w:rsidRPr="00381066">
        <w:rPr>
          <w:lang w:val="en-CA"/>
        </w:rPr>
        <w:t>Sévigny</w:t>
      </w:r>
      <w:proofErr w:type="spellEnd"/>
      <w:r w:rsidRPr="00381066">
        <w:rPr>
          <w:lang w:val="en-CA"/>
        </w:rPr>
        <w:t>, J</w:t>
      </w:r>
      <w:proofErr w:type="gramStart"/>
      <w:r w:rsidRPr="00381066">
        <w:rPr>
          <w:lang w:val="en-CA"/>
        </w:rPr>
        <w:t>.-</w:t>
      </w:r>
      <w:proofErr w:type="gramEnd"/>
      <w:r w:rsidRPr="00381066">
        <w:rPr>
          <w:lang w:val="en-CA"/>
        </w:rPr>
        <w:t xml:space="preserve">M., and </w:t>
      </w:r>
      <w:proofErr w:type="spellStart"/>
      <w:r w:rsidRPr="00381066">
        <w:rPr>
          <w:lang w:val="en-CA"/>
        </w:rPr>
        <w:t>Urbani</w:t>
      </w:r>
      <w:proofErr w:type="spellEnd"/>
      <w:r w:rsidRPr="00381066">
        <w:rPr>
          <w:lang w:val="en-CA"/>
        </w:rPr>
        <w:t xml:space="preserve">, N. 2008. </w:t>
      </w:r>
      <w:r>
        <w:rPr>
          <w:lang w:val="en-CA"/>
        </w:rPr>
        <w:t>The snow crab mating system: opportunity for natural and unnatural selection in a changing environment. Bull. Mar. Sci. 83: 131-161.</w:t>
      </w:r>
    </w:p>
    <w:p w14:paraId="23938884" w14:textId="77777777" w:rsidR="00381066" w:rsidRDefault="00381066" w:rsidP="00381066">
      <w:pPr>
        <w:pStyle w:val="citation"/>
        <w:rPr>
          <w:lang w:val="en-CA"/>
        </w:rPr>
      </w:pPr>
      <w:proofErr w:type="spellStart"/>
      <w:proofErr w:type="gramStart"/>
      <w:r>
        <w:rPr>
          <w:lang w:val="en-CA"/>
        </w:rPr>
        <w:t>Surette</w:t>
      </w:r>
      <w:proofErr w:type="spellEnd"/>
      <w:r>
        <w:rPr>
          <w:lang w:val="en-CA"/>
        </w:rPr>
        <w:t>, T., and Wade, E. 2006.</w:t>
      </w:r>
      <w:proofErr w:type="gramEnd"/>
      <w:r>
        <w:rPr>
          <w:lang w:val="en-CA"/>
        </w:rPr>
        <w:t xml:space="preserve"> Bayesian serial linear regression models for forecasting the short-term abundance of commercial snow crab (</w:t>
      </w:r>
      <w:r>
        <w:rPr>
          <w:i/>
          <w:lang w:val="en-CA"/>
        </w:rPr>
        <w:t>Chionoecetes opilio</w:t>
      </w:r>
      <w:r>
        <w:rPr>
          <w:lang w:val="en-CA"/>
        </w:rPr>
        <w:t xml:space="preserve">). Can. Tech. Rep. Fish. </w:t>
      </w:r>
      <w:proofErr w:type="spellStart"/>
      <w:r>
        <w:rPr>
          <w:lang w:val="en-CA"/>
        </w:rPr>
        <w:t>Aquat</w:t>
      </w:r>
      <w:proofErr w:type="spellEnd"/>
      <w:r>
        <w:rPr>
          <w:lang w:val="en-CA"/>
        </w:rPr>
        <w:t>. Sci. 2672.</w:t>
      </w:r>
    </w:p>
    <w:p w14:paraId="6DE90512" w14:textId="77777777" w:rsidR="00381066" w:rsidRDefault="00381066" w:rsidP="00381066">
      <w:pPr>
        <w:pStyle w:val="citation"/>
        <w:rPr>
          <w:lang w:val="en-CA"/>
        </w:rPr>
      </w:pPr>
      <w:proofErr w:type="gramStart"/>
      <w:r>
        <w:rPr>
          <w:lang w:val="en-CA"/>
        </w:rPr>
        <w:t xml:space="preserve">Wade, E., </w:t>
      </w:r>
      <w:proofErr w:type="spellStart"/>
      <w:r>
        <w:rPr>
          <w:lang w:val="en-CA"/>
        </w:rPr>
        <w:t>Moriyasu</w:t>
      </w:r>
      <w:proofErr w:type="spellEnd"/>
      <w:r>
        <w:rPr>
          <w:lang w:val="en-CA"/>
        </w:rPr>
        <w:t>, M., and Hébert, M. 2014.</w:t>
      </w:r>
      <w:proofErr w:type="gramEnd"/>
      <w:r>
        <w:rPr>
          <w:lang w:val="en-CA"/>
        </w:rPr>
        <w:t xml:space="preserve"> </w:t>
      </w:r>
      <w:hyperlink r:id="rId36" w:tooltip="Methods and models used in the 2012 assessment of the snow crab (Chionoecetes opilio), stock in the southern Gulf of St-Lawrence" w:history="1">
        <w:r>
          <w:rPr>
            <w:rStyle w:val="Hyperlink"/>
            <w:szCs w:val="22"/>
            <w:lang w:val="en-CA"/>
          </w:rPr>
          <w:t>Methods and models used in the 2012 assessment of the snow crab (</w:t>
        </w:r>
        <w:r>
          <w:rPr>
            <w:rStyle w:val="Hyperlink"/>
            <w:i/>
            <w:iCs/>
            <w:szCs w:val="22"/>
            <w:lang w:val="en-CA"/>
          </w:rPr>
          <w:t>Chionoecetes opilio</w:t>
        </w:r>
        <w:r>
          <w:rPr>
            <w:rStyle w:val="Hyperlink"/>
            <w:szCs w:val="22"/>
            <w:lang w:val="en-CA"/>
          </w:rPr>
          <w:t>), stock in the southern Gulf of St-</w:t>
        </w:r>
        <w:proofErr w:type="spellStart"/>
        <w:r>
          <w:rPr>
            <w:rStyle w:val="Hyperlink"/>
            <w:szCs w:val="22"/>
            <w:lang w:val="en-CA"/>
          </w:rPr>
          <w:t>Lawrence</w:t>
        </w:r>
      </w:hyperlink>
      <w:proofErr w:type="gramStart"/>
      <w:r w:rsidRPr="00381066">
        <w:rPr>
          <w:rStyle w:val="CommentReference"/>
          <w:rFonts w:eastAsiaTheme="majorEastAsia"/>
          <w:lang w:val="en-CA"/>
        </w:rPr>
        <w:t>.</w:t>
      </w:r>
      <w:r>
        <w:rPr>
          <w:lang w:val="en-CA"/>
        </w:rPr>
        <w:t>DFO</w:t>
      </w:r>
      <w:proofErr w:type="spellEnd"/>
      <w:proofErr w:type="gramEnd"/>
      <w:r>
        <w:rPr>
          <w:lang w:val="en-CA"/>
        </w:rPr>
        <w:t xml:space="preserve"> Can. Sci. </w:t>
      </w:r>
      <w:proofErr w:type="spellStart"/>
      <w:r>
        <w:rPr>
          <w:lang w:val="en-CA"/>
        </w:rPr>
        <w:t>Advis</w:t>
      </w:r>
      <w:proofErr w:type="spellEnd"/>
      <w:r>
        <w:rPr>
          <w:lang w:val="en-CA"/>
        </w:rPr>
        <w:t>. Sec. Res. Doc. 2013/113.</w:t>
      </w:r>
    </w:p>
    <w:p w14:paraId="50290D39" w14:textId="77777777" w:rsidR="00381066" w:rsidRDefault="00381066" w:rsidP="00381066">
      <w:pPr>
        <w:pStyle w:val="citation"/>
        <w:rPr>
          <w:lang w:val="en-CA"/>
        </w:rPr>
      </w:pPr>
      <w:r>
        <w:rPr>
          <w:lang w:val="en-CA"/>
        </w:rPr>
        <w:t xml:space="preserve">Watson, J. 1969. </w:t>
      </w:r>
      <w:proofErr w:type="gramStart"/>
      <w:r>
        <w:rPr>
          <w:lang w:val="en-CA"/>
        </w:rPr>
        <w:t xml:space="preserve">Biological investigation on the spider crab, </w:t>
      </w:r>
      <w:r>
        <w:rPr>
          <w:i/>
          <w:lang w:val="en-CA"/>
        </w:rPr>
        <w:t>Chionoecetes opilio</w:t>
      </w:r>
      <w:r>
        <w:rPr>
          <w:lang w:val="en-CA"/>
        </w:rPr>
        <w:t>, p. 23-47.</w:t>
      </w:r>
      <w:proofErr w:type="gramEnd"/>
      <w:r>
        <w:rPr>
          <w:lang w:val="en-CA"/>
        </w:rPr>
        <w:t xml:space="preserve"> </w:t>
      </w:r>
      <w:proofErr w:type="gramStart"/>
      <w:r>
        <w:rPr>
          <w:lang w:val="en-CA"/>
        </w:rPr>
        <w:t>In Pro.</w:t>
      </w:r>
      <w:proofErr w:type="gramEnd"/>
      <w:r>
        <w:rPr>
          <w:lang w:val="en-CA"/>
        </w:rPr>
        <w:t xml:space="preserve"> Meeting on Atlantic Crab Fishery Development. Can. Fish. Rep. 13.</w:t>
      </w:r>
    </w:p>
    <w:p w14:paraId="0415E84C" w14:textId="7EF3D220" w:rsidR="00F6562B" w:rsidRPr="00F6562B" w:rsidRDefault="00381066" w:rsidP="00F6562B">
      <w:pPr>
        <w:pStyle w:val="citation"/>
        <w:rPr>
          <w:lang w:val="en-CA"/>
        </w:rPr>
      </w:pPr>
      <w:r>
        <w:rPr>
          <w:lang w:val="en-CA"/>
        </w:rPr>
        <w:t xml:space="preserve">Watson, J. 1972. Mating </w:t>
      </w:r>
      <w:proofErr w:type="spellStart"/>
      <w:r>
        <w:rPr>
          <w:lang w:val="en-CA"/>
        </w:rPr>
        <w:t>behavior</w:t>
      </w:r>
      <w:proofErr w:type="spellEnd"/>
      <w:r>
        <w:rPr>
          <w:lang w:val="en-CA"/>
        </w:rPr>
        <w:t xml:space="preserve"> in the Spider Crab, </w:t>
      </w:r>
      <w:r>
        <w:rPr>
          <w:i/>
          <w:lang w:val="en-CA"/>
        </w:rPr>
        <w:t>Chionoecetes opilio</w:t>
      </w:r>
      <w:r>
        <w:rPr>
          <w:lang w:val="en-CA"/>
        </w:rPr>
        <w:t>. J. Fish. Res. Board Can. 29: 447-449.</w:t>
      </w:r>
      <w:bookmarkStart w:id="74" w:name="_Toc395535017"/>
      <w:r w:rsidR="00F6562B" w:rsidRPr="00A2400F">
        <w:rPr>
          <w:lang w:val="en-US"/>
        </w:rPr>
        <w:br w:type="page"/>
      </w:r>
    </w:p>
    <w:p w14:paraId="376245AD" w14:textId="77777777" w:rsidR="00717C65" w:rsidRDefault="00717C65" w:rsidP="003A24AF">
      <w:pPr>
        <w:pStyle w:val="Heading2"/>
        <w:sectPr w:rsidR="00717C65" w:rsidSect="00F74D2B">
          <w:headerReference w:type="even" r:id="rId37"/>
          <w:headerReference w:type="default" r:id="rId38"/>
          <w:footerReference w:type="even" r:id="rId39"/>
          <w:footerReference w:type="default" r:id="rId40"/>
          <w:headerReference w:type="first" r:id="rId41"/>
          <w:footerReference w:type="first" r:id="rId42"/>
          <w:pgSz w:w="12240" w:h="15840" w:code="1"/>
          <w:pgMar w:top="1440" w:right="547" w:bottom="1440" w:left="1080" w:header="720" w:footer="720" w:gutter="0"/>
          <w:lnNumType w:countBy="1" w:restart="continuous"/>
          <w:pgNumType w:start="1"/>
          <w:cols w:space="720"/>
          <w:docGrid w:linePitch="360"/>
        </w:sectPr>
      </w:pPr>
    </w:p>
    <w:p w14:paraId="12176413" w14:textId="2D2396C9" w:rsidR="00F90BE6" w:rsidRDefault="00381066" w:rsidP="004C1E46">
      <w:pPr>
        <w:pStyle w:val="Heading2"/>
        <w:jc w:val="center"/>
      </w:pPr>
      <w:bookmarkStart w:id="75" w:name="_Toc77929829"/>
      <w:r>
        <w:lastRenderedPageBreak/>
        <w:t>TABLES</w:t>
      </w:r>
      <w:bookmarkEnd w:id="74"/>
      <w:bookmarkEnd w:id="75"/>
    </w:p>
    <w:p w14:paraId="4398CD39" w14:textId="4B4913C0" w:rsidR="00C5180C" w:rsidRPr="00C5180C" w:rsidRDefault="00C5180C" w:rsidP="00C5180C">
      <w:pPr>
        <w:widowControl w:val="0"/>
        <w:spacing w:before="240" w:after="120"/>
        <w:rPr>
          <w:i/>
          <w:sz w:val="20"/>
          <w:lang w:val="en-CA"/>
        </w:rPr>
      </w:pPr>
      <w:r w:rsidRPr="00C5180C">
        <w:rPr>
          <w:i/>
          <w:sz w:val="20"/>
          <w:lang w:val="en-CA"/>
        </w:rPr>
        <w:t>Table 1. Land</w:t>
      </w:r>
      <w:r w:rsidR="00321DBB">
        <w:rPr>
          <w:i/>
          <w:sz w:val="20"/>
          <w:lang w:val="en-CA"/>
        </w:rPr>
        <w:t>ings, fishing effort and catch-per-</w:t>
      </w:r>
      <w:r w:rsidRPr="00C5180C">
        <w:rPr>
          <w:i/>
          <w:sz w:val="20"/>
          <w:lang w:val="en-CA"/>
        </w:rPr>
        <w:t>unit-of effort (CPUE) from logbooks in the southern Gulf of St. Lawrence snow crab</w:t>
      </w:r>
      <w:r w:rsidR="00321DBB">
        <w:rPr>
          <w:i/>
          <w:sz w:val="20"/>
          <w:lang w:val="en-CA"/>
        </w:rPr>
        <w:t xml:space="preserve"> </w:t>
      </w:r>
      <w:r w:rsidRPr="00C5180C">
        <w:rPr>
          <w:i/>
          <w:sz w:val="20"/>
          <w:lang w:val="en-CA"/>
        </w:rPr>
        <w:t>fisheries (Areas 12, 19, 12E and 12F) since 1987.</w:t>
      </w:r>
    </w:p>
    <w:tbl>
      <w:tblPr>
        <w:tblW w:w="13698" w:type="dxa"/>
        <w:jc w:val="center"/>
        <w:tblLayout w:type="fixed"/>
        <w:tblLook w:val="0000" w:firstRow="0" w:lastRow="0" w:firstColumn="0" w:lastColumn="0" w:noHBand="0" w:noVBand="0"/>
      </w:tblPr>
      <w:tblGrid>
        <w:gridCol w:w="1008"/>
        <w:gridCol w:w="900"/>
        <w:gridCol w:w="752"/>
        <w:gridCol w:w="595"/>
        <w:gridCol w:w="786"/>
        <w:gridCol w:w="1107"/>
        <w:gridCol w:w="1107"/>
        <w:gridCol w:w="864"/>
        <w:gridCol w:w="1116"/>
        <w:gridCol w:w="1080"/>
        <w:gridCol w:w="1080"/>
        <w:gridCol w:w="1044"/>
        <w:gridCol w:w="1116"/>
        <w:gridCol w:w="1136"/>
        <w:gridCol w:w="7"/>
      </w:tblGrid>
      <w:tr w:rsidR="00C5180C" w:rsidRPr="00C5180C" w14:paraId="3D80D485" w14:textId="77777777" w:rsidTr="00102C59">
        <w:trPr>
          <w:cantSplit/>
          <w:tblHeader/>
          <w:jc w:val="center"/>
        </w:trPr>
        <w:tc>
          <w:tcPr>
            <w:tcW w:w="1008" w:type="dxa"/>
            <w:vMerge w:val="restart"/>
            <w:tcBorders>
              <w:top w:val="single" w:sz="4" w:space="0" w:color="auto"/>
              <w:right w:val="single" w:sz="4" w:space="0" w:color="auto"/>
            </w:tcBorders>
            <w:vAlign w:val="center"/>
          </w:tcPr>
          <w:p w14:paraId="5805EE54" w14:textId="77777777" w:rsidR="00C5180C" w:rsidRPr="00923ECF" w:rsidRDefault="00C5180C" w:rsidP="00C5180C">
            <w:pPr>
              <w:jc w:val="center"/>
              <w:rPr>
                <w:rFonts w:ascii="Helvetica" w:hAnsi="Helvetica"/>
                <w:b/>
                <w:sz w:val="20"/>
                <w:lang w:val="fr-CA"/>
              </w:rPr>
            </w:pPr>
            <w:proofErr w:type="spellStart"/>
            <w:r w:rsidRPr="00923ECF">
              <w:rPr>
                <w:rFonts w:cs="Arial"/>
                <w:b/>
                <w:sz w:val="20"/>
                <w:lang w:val="fr-CA"/>
              </w:rPr>
              <w:t>Year</w:t>
            </w:r>
            <w:proofErr w:type="spellEnd"/>
          </w:p>
        </w:tc>
        <w:tc>
          <w:tcPr>
            <w:tcW w:w="4140" w:type="dxa"/>
            <w:gridSpan w:val="5"/>
            <w:tcBorders>
              <w:top w:val="single" w:sz="4" w:space="0" w:color="auto"/>
              <w:left w:val="single" w:sz="4" w:space="0" w:color="auto"/>
              <w:right w:val="single" w:sz="4" w:space="0" w:color="auto"/>
            </w:tcBorders>
            <w:vAlign w:val="bottom"/>
          </w:tcPr>
          <w:p w14:paraId="7694F88F" w14:textId="77777777" w:rsidR="00C5180C" w:rsidRPr="00923ECF" w:rsidRDefault="00C5180C" w:rsidP="00C5180C">
            <w:pPr>
              <w:jc w:val="center"/>
              <w:rPr>
                <w:b/>
                <w:sz w:val="20"/>
                <w:lang w:val="fr-FR"/>
              </w:rPr>
            </w:pPr>
            <w:r w:rsidRPr="00923ECF">
              <w:rPr>
                <w:b/>
                <w:sz w:val="20"/>
                <w:lang w:val="fr-CA"/>
              </w:rPr>
              <w:t>Landings (t)</w:t>
            </w:r>
          </w:p>
        </w:tc>
        <w:tc>
          <w:tcPr>
            <w:tcW w:w="4167" w:type="dxa"/>
            <w:gridSpan w:val="4"/>
            <w:tcBorders>
              <w:top w:val="single" w:sz="4" w:space="0" w:color="auto"/>
              <w:left w:val="single" w:sz="4" w:space="0" w:color="auto"/>
              <w:right w:val="single" w:sz="4" w:space="0" w:color="auto"/>
            </w:tcBorders>
            <w:vAlign w:val="bottom"/>
          </w:tcPr>
          <w:p w14:paraId="4C10834E" w14:textId="77777777" w:rsidR="00C5180C" w:rsidRPr="00923ECF" w:rsidRDefault="00C5180C" w:rsidP="00C5180C">
            <w:pPr>
              <w:jc w:val="center"/>
              <w:rPr>
                <w:b/>
                <w:sz w:val="20"/>
                <w:lang w:val="en-CA"/>
              </w:rPr>
            </w:pPr>
            <w:r w:rsidRPr="00923ECF">
              <w:rPr>
                <w:b/>
                <w:sz w:val="20"/>
                <w:lang w:val="en-CA"/>
              </w:rPr>
              <w:t>Effort (number of trap hauls)</w:t>
            </w:r>
          </w:p>
        </w:tc>
        <w:tc>
          <w:tcPr>
            <w:tcW w:w="4383" w:type="dxa"/>
            <w:gridSpan w:val="5"/>
            <w:tcBorders>
              <w:top w:val="single" w:sz="4" w:space="0" w:color="auto"/>
              <w:left w:val="single" w:sz="4" w:space="0" w:color="auto"/>
            </w:tcBorders>
            <w:vAlign w:val="bottom"/>
          </w:tcPr>
          <w:p w14:paraId="308A1CD5" w14:textId="77777777" w:rsidR="00C5180C" w:rsidRPr="00923ECF" w:rsidRDefault="00C5180C" w:rsidP="00C5180C">
            <w:pPr>
              <w:jc w:val="center"/>
              <w:rPr>
                <w:b/>
                <w:sz w:val="20"/>
                <w:lang w:val="fr-FR"/>
              </w:rPr>
            </w:pPr>
            <w:r w:rsidRPr="00923ECF">
              <w:rPr>
                <w:b/>
                <w:sz w:val="20"/>
                <w:lang w:val="fr-CA"/>
              </w:rPr>
              <w:t xml:space="preserve">CPUE (kg / </w:t>
            </w:r>
            <w:proofErr w:type="spellStart"/>
            <w:r w:rsidRPr="00923ECF">
              <w:rPr>
                <w:b/>
                <w:sz w:val="20"/>
                <w:lang w:val="fr-CA"/>
              </w:rPr>
              <w:t>trap</w:t>
            </w:r>
            <w:proofErr w:type="spellEnd"/>
            <w:r w:rsidRPr="00923ECF">
              <w:rPr>
                <w:b/>
                <w:sz w:val="20"/>
                <w:lang w:val="fr-CA"/>
              </w:rPr>
              <w:t xml:space="preserve"> </w:t>
            </w:r>
            <w:proofErr w:type="spellStart"/>
            <w:r w:rsidRPr="00923ECF">
              <w:rPr>
                <w:b/>
                <w:sz w:val="20"/>
                <w:lang w:val="fr-CA"/>
              </w:rPr>
              <w:t>haul</w:t>
            </w:r>
            <w:proofErr w:type="spellEnd"/>
            <w:r w:rsidRPr="00923ECF">
              <w:rPr>
                <w:b/>
                <w:sz w:val="20"/>
                <w:lang w:val="fr-CA"/>
              </w:rPr>
              <w:t>)</w:t>
            </w:r>
          </w:p>
        </w:tc>
      </w:tr>
      <w:tr w:rsidR="00C5180C" w:rsidRPr="00C5180C" w14:paraId="06C64174" w14:textId="77777777" w:rsidTr="00102C59">
        <w:trPr>
          <w:gridAfter w:val="1"/>
          <w:wAfter w:w="7" w:type="dxa"/>
          <w:trHeight w:val="251"/>
          <w:tblHeader/>
          <w:jc w:val="center"/>
        </w:trPr>
        <w:tc>
          <w:tcPr>
            <w:tcW w:w="1008" w:type="dxa"/>
            <w:vMerge/>
            <w:tcBorders>
              <w:bottom w:val="single" w:sz="4" w:space="0" w:color="auto"/>
              <w:right w:val="single" w:sz="4" w:space="0" w:color="auto"/>
            </w:tcBorders>
            <w:vAlign w:val="bottom"/>
          </w:tcPr>
          <w:p w14:paraId="1265D48D" w14:textId="77777777" w:rsidR="00C5180C" w:rsidRPr="00923ECF" w:rsidRDefault="00C5180C" w:rsidP="00C5180C">
            <w:pPr>
              <w:jc w:val="center"/>
              <w:rPr>
                <w:b/>
                <w:sz w:val="20"/>
                <w:lang w:val="fr-CA"/>
              </w:rPr>
            </w:pPr>
          </w:p>
        </w:tc>
        <w:tc>
          <w:tcPr>
            <w:tcW w:w="900" w:type="dxa"/>
            <w:tcBorders>
              <w:top w:val="single" w:sz="4" w:space="0" w:color="auto"/>
              <w:left w:val="nil"/>
              <w:bottom w:val="single" w:sz="4" w:space="0" w:color="auto"/>
            </w:tcBorders>
            <w:vAlign w:val="center"/>
          </w:tcPr>
          <w:p w14:paraId="6797DDB7" w14:textId="77777777" w:rsidR="00C5180C" w:rsidRPr="00923ECF" w:rsidRDefault="00C5180C" w:rsidP="00C5180C">
            <w:pPr>
              <w:jc w:val="center"/>
              <w:rPr>
                <w:b/>
                <w:sz w:val="20"/>
              </w:rPr>
            </w:pPr>
            <w:r w:rsidRPr="00923ECF">
              <w:rPr>
                <w:b/>
                <w:sz w:val="20"/>
              </w:rPr>
              <w:t>12</w:t>
            </w:r>
          </w:p>
        </w:tc>
        <w:tc>
          <w:tcPr>
            <w:tcW w:w="752" w:type="dxa"/>
            <w:tcBorders>
              <w:top w:val="single" w:sz="4" w:space="0" w:color="auto"/>
              <w:bottom w:val="single" w:sz="4" w:space="0" w:color="auto"/>
            </w:tcBorders>
            <w:vAlign w:val="center"/>
          </w:tcPr>
          <w:p w14:paraId="4821B409" w14:textId="77777777" w:rsidR="00C5180C" w:rsidRPr="00923ECF" w:rsidRDefault="00C5180C" w:rsidP="00C5180C">
            <w:pPr>
              <w:jc w:val="center"/>
              <w:rPr>
                <w:b/>
                <w:sz w:val="20"/>
              </w:rPr>
            </w:pPr>
            <w:r w:rsidRPr="00923ECF">
              <w:rPr>
                <w:b/>
                <w:sz w:val="20"/>
              </w:rPr>
              <w:t>19</w:t>
            </w:r>
          </w:p>
        </w:tc>
        <w:tc>
          <w:tcPr>
            <w:tcW w:w="595" w:type="dxa"/>
            <w:tcBorders>
              <w:top w:val="single" w:sz="4" w:space="0" w:color="auto"/>
              <w:bottom w:val="single" w:sz="4" w:space="0" w:color="auto"/>
            </w:tcBorders>
            <w:vAlign w:val="center"/>
          </w:tcPr>
          <w:p w14:paraId="50048F17" w14:textId="77777777" w:rsidR="00C5180C" w:rsidRPr="00923ECF" w:rsidRDefault="00C5180C" w:rsidP="00C5180C">
            <w:pPr>
              <w:jc w:val="center"/>
              <w:rPr>
                <w:b/>
                <w:sz w:val="20"/>
              </w:rPr>
            </w:pPr>
            <w:r w:rsidRPr="00923ECF">
              <w:rPr>
                <w:b/>
                <w:sz w:val="20"/>
              </w:rPr>
              <w:t>12E</w:t>
            </w:r>
          </w:p>
        </w:tc>
        <w:tc>
          <w:tcPr>
            <w:tcW w:w="786" w:type="dxa"/>
            <w:tcBorders>
              <w:top w:val="single" w:sz="4" w:space="0" w:color="auto"/>
              <w:bottom w:val="single" w:sz="4" w:space="0" w:color="auto"/>
              <w:right w:val="single" w:sz="4" w:space="0" w:color="auto"/>
            </w:tcBorders>
            <w:vAlign w:val="center"/>
          </w:tcPr>
          <w:p w14:paraId="59F24CAE" w14:textId="77777777" w:rsidR="00C5180C" w:rsidRPr="00923ECF" w:rsidRDefault="00C5180C" w:rsidP="00C5180C">
            <w:pPr>
              <w:jc w:val="center"/>
              <w:rPr>
                <w:b/>
                <w:sz w:val="20"/>
              </w:rPr>
            </w:pPr>
            <w:r w:rsidRPr="00923ECF">
              <w:rPr>
                <w:b/>
                <w:sz w:val="20"/>
              </w:rPr>
              <w:t>12F</w:t>
            </w:r>
          </w:p>
        </w:tc>
        <w:tc>
          <w:tcPr>
            <w:tcW w:w="1107" w:type="dxa"/>
            <w:tcBorders>
              <w:top w:val="single" w:sz="4" w:space="0" w:color="auto"/>
              <w:bottom w:val="single" w:sz="4" w:space="0" w:color="auto"/>
              <w:right w:val="single" w:sz="4" w:space="0" w:color="auto"/>
            </w:tcBorders>
            <w:vAlign w:val="bottom"/>
          </w:tcPr>
          <w:p w14:paraId="3F749B8F" w14:textId="77777777" w:rsidR="00C5180C" w:rsidRPr="00923ECF" w:rsidRDefault="00C5180C" w:rsidP="00C5180C">
            <w:pPr>
              <w:jc w:val="center"/>
              <w:rPr>
                <w:b/>
                <w:sz w:val="20"/>
              </w:rPr>
            </w:pPr>
            <w:r w:rsidRPr="00923ECF">
              <w:rPr>
                <w:b/>
                <w:sz w:val="20"/>
              </w:rPr>
              <w:t>Southern Gulf</w:t>
            </w:r>
          </w:p>
        </w:tc>
        <w:tc>
          <w:tcPr>
            <w:tcW w:w="1107" w:type="dxa"/>
            <w:tcBorders>
              <w:top w:val="single" w:sz="4" w:space="0" w:color="auto"/>
              <w:left w:val="single" w:sz="4" w:space="0" w:color="auto"/>
              <w:bottom w:val="single" w:sz="4" w:space="0" w:color="auto"/>
            </w:tcBorders>
            <w:vAlign w:val="center"/>
          </w:tcPr>
          <w:p w14:paraId="77808973" w14:textId="77777777" w:rsidR="00C5180C" w:rsidRPr="00923ECF" w:rsidRDefault="00C5180C" w:rsidP="00C5180C">
            <w:pPr>
              <w:jc w:val="center"/>
              <w:rPr>
                <w:b/>
                <w:sz w:val="20"/>
              </w:rPr>
            </w:pPr>
            <w:r w:rsidRPr="00923ECF">
              <w:rPr>
                <w:b/>
                <w:sz w:val="20"/>
              </w:rPr>
              <w:t>12</w:t>
            </w:r>
          </w:p>
        </w:tc>
        <w:tc>
          <w:tcPr>
            <w:tcW w:w="864" w:type="dxa"/>
            <w:tcBorders>
              <w:top w:val="single" w:sz="4" w:space="0" w:color="auto"/>
              <w:bottom w:val="single" w:sz="4" w:space="0" w:color="auto"/>
            </w:tcBorders>
            <w:vAlign w:val="center"/>
          </w:tcPr>
          <w:p w14:paraId="1925EC14"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bottom w:val="single" w:sz="4" w:space="0" w:color="auto"/>
            </w:tcBorders>
            <w:vAlign w:val="center"/>
          </w:tcPr>
          <w:p w14:paraId="5EDE72F0" w14:textId="77777777" w:rsidR="00C5180C" w:rsidRPr="00923ECF" w:rsidRDefault="00C5180C" w:rsidP="00C5180C">
            <w:pPr>
              <w:jc w:val="center"/>
              <w:rPr>
                <w:b/>
                <w:sz w:val="20"/>
              </w:rPr>
            </w:pPr>
            <w:r w:rsidRPr="00923ECF">
              <w:rPr>
                <w:b/>
                <w:sz w:val="20"/>
              </w:rPr>
              <w:t>12E</w:t>
            </w:r>
          </w:p>
        </w:tc>
        <w:tc>
          <w:tcPr>
            <w:tcW w:w="1080" w:type="dxa"/>
            <w:tcBorders>
              <w:top w:val="single" w:sz="4" w:space="0" w:color="auto"/>
              <w:left w:val="nil"/>
              <w:bottom w:val="single" w:sz="4" w:space="0" w:color="auto"/>
              <w:right w:val="single" w:sz="4" w:space="0" w:color="auto"/>
            </w:tcBorders>
            <w:vAlign w:val="center"/>
          </w:tcPr>
          <w:p w14:paraId="16EC3975" w14:textId="77777777" w:rsidR="00C5180C" w:rsidRPr="00923ECF" w:rsidRDefault="00C5180C" w:rsidP="00C5180C">
            <w:pPr>
              <w:jc w:val="center"/>
              <w:rPr>
                <w:b/>
                <w:sz w:val="20"/>
              </w:rPr>
            </w:pPr>
            <w:r w:rsidRPr="00923ECF">
              <w:rPr>
                <w:b/>
                <w:sz w:val="20"/>
              </w:rPr>
              <w:t>12F</w:t>
            </w:r>
          </w:p>
        </w:tc>
        <w:tc>
          <w:tcPr>
            <w:tcW w:w="1080" w:type="dxa"/>
            <w:tcBorders>
              <w:top w:val="single" w:sz="4" w:space="0" w:color="auto"/>
              <w:left w:val="single" w:sz="4" w:space="0" w:color="auto"/>
              <w:bottom w:val="single" w:sz="4" w:space="0" w:color="auto"/>
            </w:tcBorders>
            <w:vAlign w:val="center"/>
          </w:tcPr>
          <w:p w14:paraId="7F64EFED" w14:textId="77777777" w:rsidR="00C5180C" w:rsidRPr="00923ECF" w:rsidRDefault="00C5180C" w:rsidP="00C5180C">
            <w:pPr>
              <w:jc w:val="center"/>
              <w:rPr>
                <w:b/>
                <w:sz w:val="20"/>
              </w:rPr>
            </w:pPr>
            <w:r w:rsidRPr="00923ECF">
              <w:rPr>
                <w:b/>
                <w:sz w:val="20"/>
              </w:rPr>
              <w:t>12</w:t>
            </w:r>
          </w:p>
        </w:tc>
        <w:tc>
          <w:tcPr>
            <w:tcW w:w="1044" w:type="dxa"/>
            <w:tcBorders>
              <w:top w:val="single" w:sz="4" w:space="0" w:color="auto"/>
              <w:bottom w:val="single" w:sz="4" w:space="0" w:color="auto"/>
            </w:tcBorders>
            <w:vAlign w:val="center"/>
          </w:tcPr>
          <w:p w14:paraId="5E5560AA" w14:textId="77777777" w:rsidR="00C5180C" w:rsidRPr="00923ECF" w:rsidRDefault="00C5180C" w:rsidP="00C5180C">
            <w:pPr>
              <w:jc w:val="center"/>
              <w:rPr>
                <w:b/>
                <w:sz w:val="20"/>
              </w:rPr>
            </w:pPr>
            <w:r w:rsidRPr="00923ECF">
              <w:rPr>
                <w:b/>
                <w:sz w:val="20"/>
              </w:rPr>
              <w:t>19</w:t>
            </w:r>
          </w:p>
        </w:tc>
        <w:tc>
          <w:tcPr>
            <w:tcW w:w="1116" w:type="dxa"/>
            <w:tcBorders>
              <w:top w:val="single" w:sz="4" w:space="0" w:color="auto"/>
              <w:left w:val="nil"/>
              <w:bottom w:val="single" w:sz="4" w:space="0" w:color="auto"/>
            </w:tcBorders>
            <w:vAlign w:val="center"/>
          </w:tcPr>
          <w:p w14:paraId="0C6A467B" w14:textId="77777777" w:rsidR="00C5180C" w:rsidRPr="00923ECF" w:rsidRDefault="00C5180C" w:rsidP="00C5180C">
            <w:pPr>
              <w:jc w:val="center"/>
              <w:rPr>
                <w:b/>
                <w:sz w:val="20"/>
              </w:rPr>
            </w:pPr>
            <w:r w:rsidRPr="00923ECF">
              <w:rPr>
                <w:b/>
                <w:sz w:val="20"/>
              </w:rPr>
              <w:t>12E</w:t>
            </w:r>
          </w:p>
        </w:tc>
        <w:tc>
          <w:tcPr>
            <w:tcW w:w="1136" w:type="dxa"/>
            <w:tcBorders>
              <w:top w:val="single" w:sz="4" w:space="0" w:color="auto"/>
              <w:bottom w:val="single" w:sz="4" w:space="0" w:color="auto"/>
            </w:tcBorders>
            <w:vAlign w:val="center"/>
          </w:tcPr>
          <w:p w14:paraId="641EA5A9" w14:textId="77777777" w:rsidR="00C5180C" w:rsidRPr="00923ECF" w:rsidRDefault="00C5180C" w:rsidP="00C5180C">
            <w:pPr>
              <w:jc w:val="center"/>
              <w:rPr>
                <w:b/>
                <w:sz w:val="20"/>
              </w:rPr>
            </w:pPr>
            <w:r w:rsidRPr="00923ECF">
              <w:rPr>
                <w:b/>
                <w:sz w:val="20"/>
              </w:rPr>
              <w:t>12F</w:t>
            </w:r>
          </w:p>
        </w:tc>
      </w:tr>
      <w:tr w:rsidR="00C5180C" w:rsidRPr="00C5180C" w14:paraId="0AF8D495" w14:textId="77777777" w:rsidTr="00102C59">
        <w:trPr>
          <w:gridAfter w:val="1"/>
          <w:wAfter w:w="7" w:type="dxa"/>
          <w:jc w:val="center"/>
        </w:trPr>
        <w:tc>
          <w:tcPr>
            <w:tcW w:w="1008" w:type="dxa"/>
            <w:tcBorders>
              <w:right w:val="single" w:sz="4" w:space="0" w:color="auto"/>
            </w:tcBorders>
          </w:tcPr>
          <w:p w14:paraId="7EC9B8AF" w14:textId="77777777" w:rsidR="00C5180C" w:rsidRPr="00923ECF" w:rsidRDefault="00C5180C" w:rsidP="00C5180C">
            <w:pPr>
              <w:jc w:val="center"/>
              <w:rPr>
                <w:sz w:val="18"/>
                <w:szCs w:val="18"/>
              </w:rPr>
            </w:pPr>
            <w:r w:rsidRPr="00923ECF">
              <w:rPr>
                <w:sz w:val="18"/>
                <w:szCs w:val="18"/>
              </w:rPr>
              <w:t>1987</w:t>
            </w:r>
          </w:p>
        </w:tc>
        <w:tc>
          <w:tcPr>
            <w:tcW w:w="900" w:type="dxa"/>
            <w:tcBorders>
              <w:left w:val="nil"/>
            </w:tcBorders>
          </w:tcPr>
          <w:p w14:paraId="1BBEFE99" w14:textId="77777777" w:rsidR="00C5180C" w:rsidRPr="00923ECF" w:rsidRDefault="00C5180C" w:rsidP="00C5180C">
            <w:pPr>
              <w:jc w:val="center"/>
              <w:rPr>
                <w:sz w:val="18"/>
                <w:szCs w:val="18"/>
              </w:rPr>
            </w:pPr>
            <w:r w:rsidRPr="00923ECF">
              <w:rPr>
                <w:sz w:val="18"/>
                <w:szCs w:val="18"/>
              </w:rPr>
              <w:t>11,782</w:t>
            </w:r>
          </w:p>
        </w:tc>
        <w:tc>
          <w:tcPr>
            <w:tcW w:w="752" w:type="dxa"/>
          </w:tcPr>
          <w:p w14:paraId="0939F227" w14:textId="77777777" w:rsidR="00C5180C" w:rsidRPr="00923ECF" w:rsidRDefault="00C5180C" w:rsidP="00C5180C">
            <w:pPr>
              <w:jc w:val="center"/>
              <w:rPr>
                <w:sz w:val="18"/>
                <w:szCs w:val="18"/>
              </w:rPr>
            </w:pPr>
            <w:r w:rsidRPr="00923ECF">
              <w:rPr>
                <w:sz w:val="18"/>
                <w:szCs w:val="18"/>
              </w:rPr>
              <w:t>1,151</w:t>
            </w:r>
          </w:p>
        </w:tc>
        <w:tc>
          <w:tcPr>
            <w:tcW w:w="595" w:type="dxa"/>
          </w:tcPr>
          <w:p w14:paraId="0F0B68F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3C74278"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E4DD4E7" w14:textId="77777777" w:rsidR="00C5180C" w:rsidRPr="00923ECF" w:rsidRDefault="00C5180C" w:rsidP="00C5180C">
            <w:pPr>
              <w:jc w:val="center"/>
              <w:rPr>
                <w:rFonts w:cs="Arial"/>
                <w:color w:val="000000"/>
                <w:sz w:val="18"/>
                <w:szCs w:val="18"/>
              </w:rPr>
            </w:pPr>
            <w:r w:rsidRPr="00923ECF">
              <w:rPr>
                <w:rFonts w:cs="Arial"/>
                <w:color w:val="000000"/>
                <w:sz w:val="18"/>
                <w:szCs w:val="18"/>
              </w:rPr>
              <w:t>12,933</w:t>
            </w:r>
          </w:p>
        </w:tc>
        <w:tc>
          <w:tcPr>
            <w:tcW w:w="1107" w:type="dxa"/>
            <w:tcBorders>
              <w:left w:val="single" w:sz="4" w:space="0" w:color="auto"/>
            </w:tcBorders>
          </w:tcPr>
          <w:p w14:paraId="1AED7D8F" w14:textId="77777777" w:rsidR="00C5180C" w:rsidRPr="00923ECF" w:rsidRDefault="00C5180C" w:rsidP="00C5180C">
            <w:pPr>
              <w:jc w:val="center"/>
              <w:rPr>
                <w:sz w:val="18"/>
                <w:szCs w:val="18"/>
              </w:rPr>
            </w:pPr>
            <w:r w:rsidRPr="00923ECF">
              <w:rPr>
                <w:sz w:val="18"/>
                <w:szCs w:val="18"/>
              </w:rPr>
              <w:t>449,293</w:t>
            </w:r>
          </w:p>
        </w:tc>
        <w:tc>
          <w:tcPr>
            <w:tcW w:w="864" w:type="dxa"/>
          </w:tcPr>
          <w:p w14:paraId="23F6900C" w14:textId="77777777" w:rsidR="00C5180C" w:rsidRPr="00923ECF" w:rsidRDefault="00C5180C" w:rsidP="00C5180C">
            <w:pPr>
              <w:jc w:val="center"/>
              <w:rPr>
                <w:sz w:val="18"/>
                <w:szCs w:val="18"/>
              </w:rPr>
            </w:pPr>
            <w:r w:rsidRPr="00923ECF">
              <w:rPr>
                <w:sz w:val="18"/>
                <w:szCs w:val="18"/>
              </w:rPr>
              <w:t>37,987</w:t>
            </w:r>
          </w:p>
        </w:tc>
        <w:tc>
          <w:tcPr>
            <w:tcW w:w="1116" w:type="dxa"/>
          </w:tcPr>
          <w:p w14:paraId="4500DF92"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D8DBB41"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515596F0" w14:textId="77777777" w:rsidR="00C5180C" w:rsidRPr="00923ECF" w:rsidRDefault="00C5180C" w:rsidP="00C5180C">
            <w:pPr>
              <w:jc w:val="center"/>
              <w:rPr>
                <w:sz w:val="18"/>
                <w:szCs w:val="18"/>
              </w:rPr>
            </w:pPr>
            <w:r w:rsidRPr="00923ECF">
              <w:rPr>
                <w:sz w:val="18"/>
                <w:szCs w:val="18"/>
              </w:rPr>
              <w:t>26.2</w:t>
            </w:r>
          </w:p>
        </w:tc>
        <w:tc>
          <w:tcPr>
            <w:tcW w:w="1044" w:type="dxa"/>
          </w:tcPr>
          <w:p w14:paraId="5B8C455C" w14:textId="77777777" w:rsidR="00C5180C" w:rsidRPr="00923ECF" w:rsidRDefault="00C5180C" w:rsidP="00C5180C">
            <w:pPr>
              <w:jc w:val="center"/>
              <w:rPr>
                <w:sz w:val="18"/>
                <w:szCs w:val="18"/>
              </w:rPr>
            </w:pPr>
            <w:r w:rsidRPr="00923ECF">
              <w:rPr>
                <w:sz w:val="18"/>
                <w:szCs w:val="18"/>
              </w:rPr>
              <w:t>30.3</w:t>
            </w:r>
          </w:p>
        </w:tc>
        <w:tc>
          <w:tcPr>
            <w:tcW w:w="1116" w:type="dxa"/>
            <w:tcBorders>
              <w:left w:val="nil"/>
            </w:tcBorders>
          </w:tcPr>
          <w:p w14:paraId="2F4DC1E6" w14:textId="77777777" w:rsidR="00C5180C" w:rsidRPr="00923ECF" w:rsidRDefault="00C5180C" w:rsidP="00C5180C">
            <w:pPr>
              <w:jc w:val="center"/>
              <w:rPr>
                <w:sz w:val="18"/>
                <w:szCs w:val="18"/>
              </w:rPr>
            </w:pPr>
            <w:r w:rsidRPr="00923ECF">
              <w:rPr>
                <w:sz w:val="18"/>
                <w:szCs w:val="18"/>
              </w:rPr>
              <w:t>-</w:t>
            </w:r>
          </w:p>
        </w:tc>
        <w:tc>
          <w:tcPr>
            <w:tcW w:w="1136" w:type="dxa"/>
          </w:tcPr>
          <w:p w14:paraId="55146879" w14:textId="77777777" w:rsidR="00C5180C" w:rsidRPr="00923ECF" w:rsidRDefault="00C5180C" w:rsidP="00C5180C">
            <w:pPr>
              <w:jc w:val="center"/>
              <w:rPr>
                <w:sz w:val="18"/>
                <w:szCs w:val="18"/>
              </w:rPr>
            </w:pPr>
            <w:r w:rsidRPr="00923ECF">
              <w:rPr>
                <w:sz w:val="18"/>
                <w:szCs w:val="18"/>
              </w:rPr>
              <w:t>-</w:t>
            </w:r>
          </w:p>
        </w:tc>
      </w:tr>
      <w:tr w:rsidR="00C5180C" w:rsidRPr="00C5180C" w14:paraId="1D54913E" w14:textId="77777777" w:rsidTr="00102C59">
        <w:trPr>
          <w:gridAfter w:val="1"/>
          <w:wAfter w:w="7" w:type="dxa"/>
          <w:jc w:val="center"/>
        </w:trPr>
        <w:tc>
          <w:tcPr>
            <w:tcW w:w="1008" w:type="dxa"/>
            <w:tcBorders>
              <w:right w:val="single" w:sz="4" w:space="0" w:color="auto"/>
            </w:tcBorders>
          </w:tcPr>
          <w:p w14:paraId="07001DD1" w14:textId="77777777" w:rsidR="00C5180C" w:rsidRPr="00923ECF" w:rsidRDefault="00C5180C" w:rsidP="00C5180C">
            <w:pPr>
              <w:jc w:val="center"/>
              <w:rPr>
                <w:sz w:val="18"/>
                <w:szCs w:val="18"/>
              </w:rPr>
            </w:pPr>
            <w:r w:rsidRPr="00923ECF">
              <w:rPr>
                <w:sz w:val="18"/>
                <w:szCs w:val="18"/>
              </w:rPr>
              <w:t>1988</w:t>
            </w:r>
          </w:p>
        </w:tc>
        <w:tc>
          <w:tcPr>
            <w:tcW w:w="900" w:type="dxa"/>
            <w:tcBorders>
              <w:left w:val="nil"/>
            </w:tcBorders>
          </w:tcPr>
          <w:p w14:paraId="2A848B8E" w14:textId="77777777" w:rsidR="00C5180C" w:rsidRPr="00923ECF" w:rsidRDefault="00C5180C" w:rsidP="00C5180C">
            <w:pPr>
              <w:jc w:val="center"/>
              <w:rPr>
                <w:sz w:val="18"/>
                <w:szCs w:val="18"/>
              </w:rPr>
            </w:pPr>
            <w:r w:rsidRPr="00923ECF">
              <w:rPr>
                <w:sz w:val="18"/>
                <w:szCs w:val="18"/>
              </w:rPr>
              <w:t>12,355</w:t>
            </w:r>
          </w:p>
        </w:tc>
        <w:tc>
          <w:tcPr>
            <w:tcW w:w="752" w:type="dxa"/>
          </w:tcPr>
          <w:p w14:paraId="39EA9C01" w14:textId="77777777" w:rsidR="00C5180C" w:rsidRPr="00923ECF" w:rsidRDefault="00C5180C" w:rsidP="00C5180C">
            <w:pPr>
              <w:jc w:val="center"/>
              <w:rPr>
                <w:sz w:val="18"/>
                <w:szCs w:val="18"/>
              </w:rPr>
            </w:pPr>
            <w:r w:rsidRPr="00923ECF">
              <w:rPr>
                <w:sz w:val="18"/>
                <w:szCs w:val="18"/>
              </w:rPr>
              <w:t>1,337</w:t>
            </w:r>
          </w:p>
        </w:tc>
        <w:tc>
          <w:tcPr>
            <w:tcW w:w="595" w:type="dxa"/>
          </w:tcPr>
          <w:p w14:paraId="786FAEE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F9593E7"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85809EA" w14:textId="77777777" w:rsidR="00C5180C" w:rsidRPr="00923ECF" w:rsidRDefault="00C5180C" w:rsidP="00C5180C">
            <w:pPr>
              <w:jc w:val="center"/>
              <w:rPr>
                <w:rFonts w:cs="Arial"/>
                <w:color w:val="000000"/>
                <w:sz w:val="18"/>
                <w:szCs w:val="18"/>
              </w:rPr>
            </w:pPr>
            <w:r w:rsidRPr="00923ECF">
              <w:rPr>
                <w:rFonts w:cs="Arial"/>
                <w:color w:val="000000"/>
                <w:sz w:val="18"/>
                <w:szCs w:val="18"/>
              </w:rPr>
              <w:t>13,692</w:t>
            </w:r>
          </w:p>
        </w:tc>
        <w:tc>
          <w:tcPr>
            <w:tcW w:w="1107" w:type="dxa"/>
            <w:tcBorders>
              <w:left w:val="single" w:sz="4" w:space="0" w:color="auto"/>
            </w:tcBorders>
          </w:tcPr>
          <w:p w14:paraId="44813FBB" w14:textId="77777777" w:rsidR="00C5180C" w:rsidRPr="00923ECF" w:rsidRDefault="00C5180C" w:rsidP="00C5180C">
            <w:pPr>
              <w:jc w:val="center"/>
              <w:rPr>
                <w:sz w:val="18"/>
                <w:szCs w:val="18"/>
              </w:rPr>
            </w:pPr>
            <w:r w:rsidRPr="00923ECF">
              <w:rPr>
                <w:sz w:val="18"/>
                <w:szCs w:val="18"/>
              </w:rPr>
              <w:t>528,844</w:t>
            </w:r>
          </w:p>
        </w:tc>
        <w:tc>
          <w:tcPr>
            <w:tcW w:w="864" w:type="dxa"/>
          </w:tcPr>
          <w:p w14:paraId="2D76CE17" w14:textId="77777777" w:rsidR="00C5180C" w:rsidRPr="00923ECF" w:rsidRDefault="00C5180C" w:rsidP="00C5180C">
            <w:pPr>
              <w:jc w:val="center"/>
              <w:rPr>
                <w:sz w:val="18"/>
                <w:szCs w:val="18"/>
              </w:rPr>
            </w:pPr>
            <w:r w:rsidRPr="00923ECF">
              <w:rPr>
                <w:sz w:val="18"/>
                <w:szCs w:val="18"/>
              </w:rPr>
              <w:t>22,794</w:t>
            </w:r>
          </w:p>
        </w:tc>
        <w:tc>
          <w:tcPr>
            <w:tcW w:w="1116" w:type="dxa"/>
          </w:tcPr>
          <w:p w14:paraId="41CD041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221DD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4DF0816" w14:textId="77777777" w:rsidR="00C5180C" w:rsidRPr="00923ECF" w:rsidRDefault="00C5180C" w:rsidP="00C5180C">
            <w:pPr>
              <w:jc w:val="center"/>
              <w:rPr>
                <w:sz w:val="18"/>
                <w:szCs w:val="18"/>
              </w:rPr>
            </w:pPr>
            <w:r w:rsidRPr="00923ECF">
              <w:rPr>
                <w:sz w:val="18"/>
                <w:szCs w:val="18"/>
              </w:rPr>
              <w:t>23.4</w:t>
            </w:r>
          </w:p>
        </w:tc>
        <w:tc>
          <w:tcPr>
            <w:tcW w:w="1044" w:type="dxa"/>
          </w:tcPr>
          <w:p w14:paraId="3B460524" w14:textId="77777777" w:rsidR="00C5180C" w:rsidRPr="00923ECF" w:rsidRDefault="00C5180C" w:rsidP="00C5180C">
            <w:pPr>
              <w:jc w:val="center"/>
              <w:rPr>
                <w:sz w:val="18"/>
                <w:szCs w:val="18"/>
              </w:rPr>
            </w:pPr>
            <w:r w:rsidRPr="00923ECF">
              <w:rPr>
                <w:sz w:val="18"/>
                <w:szCs w:val="18"/>
              </w:rPr>
              <w:t>58.7</w:t>
            </w:r>
          </w:p>
        </w:tc>
        <w:tc>
          <w:tcPr>
            <w:tcW w:w="1116" w:type="dxa"/>
            <w:tcBorders>
              <w:left w:val="nil"/>
            </w:tcBorders>
          </w:tcPr>
          <w:p w14:paraId="0840050E" w14:textId="77777777" w:rsidR="00C5180C" w:rsidRPr="00923ECF" w:rsidRDefault="00C5180C" w:rsidP="00C5180C">
            <w:pPr>
              <w:jc w:val="center"/>
              <w:rPr>
                <w:sz w:val="18"/>
                <w:szCs w:val="18"/>
              </w:rPr>
            </w:pPr>
            <w:r w:rsidRPr="00923ECF">
              <w:rPr>
                <w:sz w:val="18"/>
                <w:szCs w:val="18"/>
              </w:rPr>
              <w:t>-</w:t>
            </w:r>
          </w:p>
        </w:tc>
        <w:tc>
          <w:tcPr>
            <w:tcW w:w="1136" w:type="dxa"/>
          </w:tcPr>
          <w:p w14:paraId="1B0EAECC" w14:textId="77777777" w:rsidR="00C5180C" w:rsidRPr="00923ECF" w:rsidRDefault="00C5180C" w:rsidP="00C5180C">
            <w:pPr>
              <w:jc w:val="center"/>
              <w:rPr>
                <w:sz w:val="18"/>
                <w:szCs w:val="18"/>
              </w:rPr>
            </w:pPr>
            <w:r w:rsidRPr="00923ECF">
              <w:rPr>
                <w:sz w:val="18"/>
                <w:szCs w:val="18"/>
              </w:rPr>
              <w:t>-</w:t>
            </w:r>
          </w:p>
        </w:tc>
      </w:tr>
      <w:tr w:rsidR="00C5180C" w:rsidRPr="00C5180C" w14:paraId="25078B16" w14:textId="77777777" w:rsidTr="00102C59">
        <w:trPr>
          <w:gridAfter w:val="1"/>
          <w:wAfter w:w="7" w:type="dxa"/>
          <w:jc w:val="center"/>
        </w:trPr>
        <w:tc>
          <w:tcPr>
            <w:tcW w:w="1008" w:type="dxa"/>
            <w:tcBorders>
              <w:right w:val="single" w:sz="4" w:space="0" w:color="auto"/>
            </w:tcBorders>
          </w:tcPr>
          <w:p w14:paraId="5054B5CA" w14:textId="77777777" w:rsidR="00C5180C" w:rsidRPr="00923ECF" w:rsidRDefault="00C5180C" w:rsidP="00C5180C">
            <w:pPr>
              <w:jc w:val="center"/>
              <w:rPr>
                <w:sz w:val="18"/>
                <w:szCs w:val="18"/>
              </w:rPr>
            </w:pPr>
            <w:r w:rsidRPr="00923ECF">
              <w:rPr>
                <w:sz w:val="18"/>
                <w:szCs w:val="18"/>
              </w:rPr>
              <w:t>1989</w:t>
            </w:r>
          </w:p>
        </w:tc>
        <w:tc>
          <w:tcPr>
            <w:tcW w:w="900" w:type="dxa"/>
            <w:tcBorders>
              <w:left w:val="nil"/>
            </w:tcBorders>
          </w:tcPr>
          <w:p w14:paraId="5CCEDE0C" w14:textId="77777777" w:rsidR="00C5180C" w:rsidRPr="00923ECF" w:rsidRDefault="00C5180C" w:rsidP="00C5180C">
            <w:pPr>
              <w:jc w:val="center"/>
              <w:rPr>
                <w:sz w:val="18"/>
                <w:szCs w:val="18"/>
              </w:rPr>
            </w:pPr>
            <w:r w:rsidRPr="00923ECF">
              <w:rPr>
                <w:sz w:val="18"/>
                <w:szCs w:val="18"/>
              </w:rPr>
              <w:t>7,882</w:t>
            </w:r>
          </w:p>
        </w:tc>
        <w:tc>
          <w:tcPr>
            <w:tcW w:w="752" w:type="dxa"/>
          </w:tcPr>
          <w:p w14:paraId="07296022" w14:textId="77777777" w:rsidR="00C5180C" w:rsidRPr="00923ECF" w:rsidRDefault="00C5180C" w:rsidP="00C5180C">
            <w:pPr>
              <w:jc w:val="center"/>
              <w:rPr>
                <w:sz w:val="18"/>
                <w:szCs w:val="18"/>
              </w:rPr>
            </w:pPr>
            <w:r w:rsidRPr="00923ECF">
              <w:rPr>
                <w:sz w:val="18"/>
                <w:szCs w:val="18"/>
              </w:rPr>
              <w:t>1,334</w:t>
            </w:r>
          </w:p>
        </w:tc>
        <w:tc>
          <w:tcPr>
            <w:tcW w:w="595" w:type="dxa"/>
          </w:tcPr>
          <w:p w14:paraId="5959AFCC"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0BA0ED5"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5CD7E688" w14:textId="77777777" w:rsidR="00C5180C" w:rsidRPr="00923ECF" w:rsidRDefault="00C5180C" w:rsidP="00C5180C">
            <w:pPr>
              <w:jc w:val="center"/>
              <w:rPr>
                <w:rFonts w:cs="Arial"/>
                <w:color w:val="000000"/>
                <w:sz w:val="18"/>
                <w:szCs w:val="18"/>
              </w:rPr>
            </w:pPr>
            <w:r w:rsidRPr="00923ECF">
              <w:rPr>
                <w:rFonts w:cs="Arial"/>
                <w:color w:val="000000"/>
                <w:sz w:val="18"/>
                <w:szCs w:val="18"/>
              </w:rPr>
              <w:t>9,216</w:t>
            </w:r>
          </w:p>
        </w:tc>
        <w:tc>
          <w:tcPr>
            <w:tcW w:w="1107" w:type="dxa"/>
            <w:tcBorders>
              <w:left w:val="single" w:sz="4" w:space="0" w:color="auto"/>
            </w:tcBorders>
          </w:tcPr>
          <w:p w14:paraId="61B3D17C" w14:textId="77777777" w:rsidR="00C5180C" w:rsidRPr="00923ECF" w:rsidRDefault="00C5180C" w:rsidP="00C5180C">
            <w:pPr>
              <w:jc w:val="center"/>
              <w:rPr>
                <w:sz w:val="18"/>
                <w:szCs w:val="18"/>
              </w:rPr>
            </w:pPr>
            <w:r w:rsidRPr="00923ECF">
              <w:rPr>
                <w:sz w:val="18"/>
                <w:szCs w:val="18"/>
              </w:rPr>
              <w:t>356,442</w:t>
            </w:r>
          </w:p>
        </w:tc>
        <w:tc>
          <w:tcPr>
            <w:tcW w:w="864" w:type="dxa"/>
          </w:tcPr>
          <w:p w14:paraId="4A787955" w14:textId="77777777" w:rsidR="00C5180C" w:rsidRPr="00923ECF" w:rsidRDefault="00C5180C" w:rsidP="00C5180C">
            <w:pPr>
              <w:jc w:val="center"/>
              <w:rPr>
                <w:sz w:val="18"/>
                <w:szCs w:val="18"/>
              </w:rPr>
            </w:pPr>
            <w:r w:rsidRPr="00923ECF">
              <w:rPr>
                <w:sz w:val="18"/>
                <w:szCs w:val="18"/>
              </w:rPr>
              <w:t>29,978</w:t>
            </w:r>
          </w:p>
        </w:tc>
        <w:tc>
          <w:tcPr>
            <w:tcW w:w="1116" w:type="dxa"/>
          </w:tcPr>
          <w:p w14:paraId="0AD39251"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1A0D822"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2907EB9" w14:textId="77777777" w:rsidR="00C5180C" w:rsidRPr="00923ECF" w:rsidRDefault="00C5180C" w:rsidP="00C5180C">
            <w:pPr>
              <w:jc w:val="center"/>
              <w:rPr>
                <w:sz w:val="18"/>
                <w:szCs w:val="18"/>
              </w:rPr>
            </w:pPr>
            <w:r w:rsidRPr="00923ECF">
              <w:rPr>
                <w:sz w:val="18"/>
                <w:szCs w:val="18"/>
              </w:rPr>
              <w:t>22.1</w:t>
            </w:r>
          </w:p>
        </w:tc>
        <w:tc>
          <w:tcPr>
            <w:tcW w:w="1044" w:type="dxa"/>
          </w:tcPr>
          <w:p w14:paraId="3C5A481D" w14:textId="77777777" w:rsidR="00C5180C" w:rsidRPr="00923ECF" w:rsidRDefault="00C5180C" w:rsidP="00C5180C">
            <w:pPr>
              <w:jc w:val="center"/>
              <w:rPr>
                <w:sz w:val="18"/>
                <w:szCs w:val="18"/>
              </w:rPr>
            </w:pPr>
            <w:r w:rsidRPr="00923ECF">
              <w:rPr>
                <w:sz w:val="18"/>
                <w:szCs w:val="18"/>
              </w:rPr>
              <w:t>44.5</w:t>
            </w:r>
          </w:p>
        </w:tc>
        <w:tc>
          <w:tcPr>
            <w:tcW w:w="1116" w:type="dxa"/>
            <w:tcBorders>
              <w:left w:val="nil"/>
            </w:tcBorders>
          </w:tcPr>
          <w:p w14:paraId="6E8D5042" w14:textId="77777777" w:rsidR="00C5180C" w:rsidRPr="00923ECF" w:rsidRDefault="00C5180C" w:rsidP="00C5180C">
            <w:pPr>
              <w:jc w:val="center"/>
              <w:rPr>
                <w:sz w:val="18"/>
                <w:szCs w:val="18"/>
              </w:rPr>
            </w:pPr>
            <w:r w:rsidRPr="00923ECF">
              <w:rPr>
                <w:sz w:val="18"/>
                <w:szCs w:val="18"/>
              </w:rPr>
              <w:t>-</w:t>
            </w:r>
          </w:p>
        </w:tc>
        <w:tc>
          <w:tcPr>
            <w:tcW w:w="1136" w:type="dxa"/>
          </w:tcPr>
          <w:p w14:paraId="3E4CD802" w14:textId="77777777" w:rsidR="00C5180C" w:rsidRPr="00923ECF" w:rsidRDefault="00C5180C" w:rsidP="00C5180C">
            <w:pPr>
              <w:jc w:val="center"/>
              <w:rPr>
                <w:sz w:val="18"/>
                <w:szCs w:val="18"/>
              </w:rPr>
            </w:pPr>
            <w:r w:rsidRPr="00923ECF">
              <w:rPr>
                <w:sz w:val="18"/>
                <w:szCs w:val="18"/>
              </w:rPr>
              <w:t>-</w:t>
            </w:r>
          </w:p>
        </w:tc>
      </w:tr>
      <w:tr w:rsidR="00C5180C" w:rsidRPr="00C5180C" w14:paraId="2CCCF522" w14:textId="77777777" w:rsidTr="00102C59">
        <w:trPr>
          <w:gridAfter w:val="1"/>
          <w:wAfter w:w="7" w:type="dxa"/>
          <w:jc w:val="center"/>
        </w:trPr>
        <w:tc>
          <w:tcPr>
            <w:tcW w:w="1008" w:type="dxa"/>
            <w:tcBorders>
              <w:right w:val="single" w:sz="4" w:space="0" w:color="auto"/>
            </w:tcBorders>
          </w:tcPr>
          <w:p w14:paraId="2D6F93F9" w14:textId="77777777" w:rsidR="00C5180C" w:rsidRPr="00923ECF" w:rsidRDefault="00C5180C" w:rsidP="00C5180C">
            <w:pPr>
              <w:jc w:val="center"/>
              <w:rPr>
                <w:sz w:val="18"/>
                <w:szCs w:val="18"/>
              </w:rPr>
            </w:pPr>
            <w:r w:rsidRPr="00923ECF">
              <w:rPr>
                <w:sz w:val="18"/>
                <w:szCs w:val="18"/>
              </w:rPr>
              <w:t>1990</w:t>
            </w:r>
          </w:p>
        </w:tc>
        <w:tc>
          <w:tcPr>
            <w:tcW w:w="900" w:type="dxa"/>
            <w:tcBorders>
              <w:left w:val="nil"/>
            </w:tcBorders>
          </w:tcPr>
          <w:p w14:paraId="2C8C8E27" w14:textId="77777777" w:rsidR="00C5180C" w:rsidRPr="00923ECF" w:rsidRDefault="00C5180C" w:rsidP="00C5180C">
            <w:pPr>
              <w:jc w:val="center"/>
              <w:rPr>
                <w:sz w:val="18"/>
                <w:szCs w:val="18"/>
              </w:rPr>
            </w:pPr>
            <w:r w:rsidRPr="00923ECF">
              <w:rPr>
                <w:sz w:val="18"/>
                <w:szCs w:val="18"/>
              </w:rPr>
              <w:t>6,950</w:t>
            </w:r>
          </w:p>
        </w:tc>
        <w:tc>
          <w:tcPr>
            <w:tcW w:w="752" w:type="dxa"/>
          </w:tcPr>
          <w:p w14:paraId="273627B7" w14:textId="77777777" w:rsidR="00C5180C" w:rsidRPr="00923ECF" w:rsidRDefault="00C5180C" w:rsidP="00C5180C">
            <w:pPr>
              <w:jc w:val="center"/>
              <w:rPr>
                <w:sz w:val="18"/>
                <w:szCs w:val="18"/>
              </w:rPr>
            </w:pPr>
            <w:r w:rsidRPr="00923ECF">
              <w:rPr>
                <w:sz w:val="18"/>
                <w:szCs w:val="18"/>
              </w:rPr>
              <w:t>1,333</w:t>
            </w:r>
          </w:p>
        </w:tc>
        <w:tc>
          <w:tcPr>
            <w:tcW w:w="595" w:type="dxa"/>
          </w:tcPr>
          <w:p w14:paraId="639E5E23"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D8E4991"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6A92C3F" w14:textId="77777777" w:rsidR="00C5180C" w:rsidRPr="00923ECF" w:rsidRDefault="00C5180C" w:rsidP="00C5180C">
            <w:pPr>
              <w:jc w:val="center"/>
              <w:rPr>
                <w:rFonts w:cs="Arial"/>
                <w:color w:val="000000"/>
                <w:sz w:val="18"/>
                <w:szCs w:val="18"/>
              </w:rPr>
            </w:pPr>
            <w:r w:rsidRPr="00923ECF">
              <w:rPr>
                <w:rFonts w:cs="Arial"/>
                <w:color w:val="000000"/>
                <w:sz w:val="18"/>
                <w:szCs w:val="18"/>
              </w:rPr>
              <w:t>8,283</w:t>
            </w:r>
          </w:p>
        </w:tc>
        <w:tc>
          <w:tcPr>
            <w:tcW w:w="1107" w:type="dxa"/>
            <w:tcBorders>
              <w:left w:val="single" w:sz="4" w:space="0" w:color="auto"/>
            </w:tcBorders>
          </w:tcPr>
          <w:p w14:paraId="03134E4C" w14:textId="77777777" w:rsidR="00C5180C" w:rsidRPr="00923ECF" w:rsidRDefault="00C5180C" w:rsidP="00C5180C">
            <w:pPr>
              <w:jc w:val="center"/>
              <w:rPr>
                <w:sz w:val="18"/>
                <w:szCs w:val="18"/>
              </w:rPr>
            </w:pPr>
            <w:r w:rsidRPr="00923ECF">
              <w:rPr>
                <w:sz w:val="18"/>
                <w:szCs w:val="18"/>
              </w:rPr>
              <w:t>254,578</w:t>
            </w:r>
          </w:p>
        </w:tc>
        <w:tc>
          <w:tcPr>
            <w:tcW w:w="864" w:type="dxa"/>
          </w:tcPr>
          <w:p w14:paraId="16AF722F" w14:textId="77777777" w:rsidR="00C5180C" w:rsidRPr="00923ECF" w:rsidRDefault="00C5180C" w:rsidP="00C5180C">
            <w:pPr>
              <w:jc w:val="center"/>
              <w:rPr>
                <w:sz w:val="18"/>
                <w:szCs w:val="18"/>
              </w:rPr>
            </w:pPr>
            <w:r w:rsidRPr="00923ECF">
              <w:rPr>
                <w:sz w:val="18"/>
                <w:szCs w:val="18"/>
              </w:rPr>
              <w:t>28,422</w:t>
            </w:r>
          </w:p>
        </w:tc>
        <w:tc>
          <w:tcPr>
            <w:tcW w:w="1116" w:type="dxa"/>
          </w:tcPr>
          <w:p w14:paraId="63BC2DDF"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4538A8B7"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29AD531E" w14:textId="77777777" w:rsidR="00C5180C" w:rsidRPr="00923ECF" w:rsidRDefault="00C5180C" w:rsidP="00C5180C">
            <w:pPr>
              <w:jc w:val="center"/>
              <w:rPr>
                <w:sz w:val="18"/>
                <w:szCs w:val="18"/>
              </w:rPr>
            </w:pPr>
            <w:r w:rsidRPr="00923ECF">
              <w:rPr>
                <w:sz w:val="18"/>
                <w:szCs w:val="18"/>
              </w:rPr>
              <w:t>27.3</w:t>
            </w:r>
          </w:p>
        </w:tc>
        <w:tc>
          <w:tcPr>
            <w:tcW w:w="1044" w:type="dxa"/>
          </w:tcPr>
          <w:p w14:paraId="795A692E" w14:textId="77777777" w:rsidR="00C5180C" w:rsidRPr="00923ECF" w:rsidRDefault="00C5180C" w:rsidP="00C5180C">
            <w:pPr>
              <w:jc w:val="center"/>
              <w:rPr>
                <w:sz w:val="18"/>
                <w:szCs w:val="18"/>
              </w:rPr>
            </w:pPr>
            <w:r w:rsidRPr="00923ECF">
              <w:rPr>
                <w:sz w:val="18"/>
                <w:szCs w:val="18"/>
              </w:rPr>
              <w:t>46.9</w:t>
            </w:r>
          </w:p>
        </w:tc>
        <w:tc>
          <w:tcPr>
            <w:tcW w:w="1116" w:type="dxa"/>
            <w:tcBorders>
              <w:left w:val="nil"/>
            </w:tcBorders>
          </w:tcPr>
          <w:p w14:paraId="1C820E43" w14:textId="77777777" w:rsidR="00C5180C" w:rsidRPr="00923ECF" w:rsidRDefault="00C5180C" w:rsidP="00C5180C">
            <w:pPr>
              <w:jc w:val="center"/>
              <w:rPr>
                <w:sz w:val="18"/>
                <w:szCs w:val="18"/>
              </w:rPr>
            </w:pPr>
            <w:r w:rsidRPr="00923ECF">
              <w:rPr>
                <w:sz w:val="18"/>
                <w:szCs w:val="18"/>
              </w:rPr>
              <w:t>-</w:t>
            </w:r>
          </w:p>
        </w:tc>
        <w:tc>
          <w:tcPr>
            <w:tcW w:w="1136" w:type="dxa"/>
          </w:tcPr>
          <w:p w14:paraId="4469E041" w14:textId="77777777" w:rsidR="00C5180C" w:rsidRPr="00923ECF" w:rsidRDefault="00C5180C" w:rsidP="00C5180C">
            <w:pPr>
              <w:jc w:val="center"/>
              <w:rPr>
                <w:sz w:val="18"/>
                <w:szCs w:val="18"/>
              </w:rPr>
            </w:pPr>
            <w:r w:rsidRPr="00923ECF">
              <w:rPr>
                <w:sz w:val="18"/>
                <w:szCs w:val="18"/>
              </w:rPr>
              <w:t>-</w:t>
            </w:r>
          </w:p>
        </w:tc>
      </w:tr>
      <w:tr w:rsidR="00C5180C" w:rsidRPr="00C5180C" w14:paraId="0355D93A" w14:textId="77777777" w:rsidTr="00102C59">
        <w:trPr>
          <w:gridAfter w:val="1"/>
          <w:wAfter w:w="7" w:type="dxa"/>
          <w:jc w:val="center"/>
        </w:trPr>
        <w:tc>
          <w:tcPr>
            <w:tcW w:w="1008" w:type="dxa"/>
            <w:tcBorders>
              <w:right w:val="single" w:sz="4" w:space="0" w:color="auto"/>
            </w:tcBorders>
          </w:tcPr>
          <w:p w14:paraId="4DE4D2D2" w14:textId="77777777" w:rsidR="00C5180C" w:rsidRPr="00923ECF" w:rsidRDefault="00C5180C" w:rsidP="00C5180C">
            <w:pPr>
              <w:jc w:val="center"/>
              <w:rPr>
                <w:sz w:val="18"/>
                <w:szCs w:val="18"/>
              </w:rPr>
            </w:pPr>
            <w:r w:rsidRPr="00923ECF">
              <w:rPr>
                <w:sz w:val="18"/>
                <w:szCs w:val="18"/>
              </w:rPr>
              <w:t>1991</w:t>
            </w:r>
          </w:p>
        </w:tc>
        <w:tc>
          <w:tcPr>
            <w:tcW w:w="900" w:type="dxa"/>
            <w:tcBorders>
              <w:left w:val="nil"/>
            </w:tcBorders>
          </w:tcPr>
          <w:p w14:paraId="5E78A857" w14:textId="77777777" w:rsidR="00C5180C" w:rsidRPr="00923ECF" w:rsidRDefault="00C5180C" w:rsidP="00C5180C">
            <w:pPr>
              <w:jc w:val="center"/>
              <w:rPr>
                <w:sz w:val="18"/>
                <w:szCs w:val="18"/>
              </w:rPr>
            </w:pPr>
            <w:r w:rsidRPr="00923ECF">
              <w:rPr>
                <w:sz w:val="18"/>
                <w:szCs w:val="18"/>
              </w:rPr>
              <w:t>10,019</w:t>
            </w:r>
          </w:p>
        </w:tc>
        <w:tc>
          <w:tcPr>
            <w:tcW w:w="752" w:type="dxa"/>
          </w:tcPr>
          <w:p w14:paraId="55DEFA94" w14:textId="77777777" w:rsidR="00C5180C" w:rsidRPr="00923ECF" w:rsidRDefault="00C5180C" w:rsidP="00C5180C">
            <w:pPr>
              <w:jc w:val="center"/>
              <w:rPr>
                <w:sz w:val="18"/>
                <w:szCs w:val="18"/>
              </w:rPr>
            </w:pPr>
            <w:r w:rsidRPr="00923ECF">
              <w:rPr>
                <w:sz w:val="18"/>
                <w:szCs w:val="18"/>
              </w:rPr>
              <w:t>1,337</w:t>
            </w:r>
          </w:p>
        </w:tc>
        <w:tc>
          <w:tcPr>
            <w:tcW w:w="595" w:type="dxa"/>
          </w:tcPr>
          <w:p w14:paraId="663FEBF6"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3D4C214C"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2CA62DC9" w14:textId="77777777" w:rsidR="00C5180C" w:rsidRPr="00923ECF" w:rsidRDefault="00C5180C" w:rsidP="00C5180C">
            <w:pPr>
              <w:jc w:val="center"/>
              <w:rPr>
                <w:rFonts w:cs="Arial"/>
                <w:color w:val="000000"/>
                <w:sz w:val="18"/>
                <w:szCs w:val="18"/>
              </w:rPr>
            </w:pPr>
            <w:r w:rsidRPr="00923ECF">
              <w:rPr>
                <w:rFonts w:cs="Arial"/>
                <w:color w:val="000000"/>
                <w:sz w:val="18"/>
                <w:szCs w:val="18"/>
              </w:rPr>
              <w:t>11,356</w:t>
            </w:r>
          </w:p>
        </w:tc>
        <w:tc>
          <w:tcPr>
            <w:tcW w:w="1107" w:type="dxa"/>
            <w:tcBorders>
              <w:left w:val="single" w:sz="4" w:space="0" w:color="auto"/>
            </w:tcBorders>
          </w:tcPr>
          <w:p w14:paraId="7E37554D" w14:textId="77777777" w:rsidR="00C5180C" w:rsidRPr="00923ECF" w:rsidRDefault="00C5180C" w:rsidP="00C5180C">
            <w:pPr>
              <w:jc w:val="center"/>
              <w:rPr>
                <w:sz w:val="18"/>
                <w:szCs w:val="18"/>
              </w:rPr>
            </w:pPr>
            <w:r w:rsidRPr="00923ECF">
              <w:rPr>
                <w:sz w:val="18"/>
                <w:szCs w:val="18"/>
              </w:rPr>
              <w:t>326,671</w:t>
            </w:r>
          </w:p>
        </w:tc>
        <w:tc>
          <w:tcPr>
            <w:tcW w:w="864" w:type="dxa"/>
          </w:tcPr>
          <w:p w14:paraId="2BD070A5" w14:textId="77777777" w:rsidR="00C5180C" w:rsidRPr="00923ECF" w:rsidRDefault="00C5180C" w:rsidP="00C5180C">
            <w:pPr>
              <w:jc w:val="center"/>
              <w:rPr>
                <w:sz w:val="18"/>
                <w:szCs w:val="18"/>
              </w:rPr>
            </w:pPr>
            <w:r w:rsidRPr="00923ECF">
              <w:rPr>
                <w:sz w:val="18"/>
                <w:szCs w:val="18"/>
              </w:rPr>
              <w:t>16,733</w:t>
            </w:r>
          </w:p>
        </w:tc>
        <w:tc>
          <w:tcPr>
            <w:tcW w:w="1116" w:type="dxa"/>
          </w:tcPr>
          <w:p w14:paraId="767E4593"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65401E39"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67D45A6E" w14:textId="77777777" w:rsidR="00C5180C" w:rsidRPr="00923ECF" w:rsidRDefault="00C5180C" w:rsidP="00C5180C">
            <w:pPr>
              <w:jc w:val="center"/>
              <w:rPr>
                <w:sz w:val="18"/>
                <w:szCs w:val="18"/>
              </w:rPr>
            </w:pPr>
            <w:r w:rsidRPr="00923ECF">
              <w:rPr>
                <w:sz w:val="18"/>
                <w:szCs w:val="18"/>
              </w:rPr>
              <w:t>30.7</w:t>
            </w:r>
          </w:p>
        </w:tc>
        <w:tc>
          <w:tcPr>
            <w:tcW w:w="1044" w:type="dxa"/>
          </w:tcPr>
          <w:p w14:paraId="589E131D" w14:textId="77777777" w:rsidR="00C5180C" w:rsidRPr="00923ECF" w:rsidRDefault="00C5180C" w:rsidP="00C5180C">
            <w:pPr>
              <w:jc w:val="center"/>
              <w:rPr>
                <w:sz w:val="18"/>
                <w:szCs w:val="18"/>
              </w:rPr>
            </w:pPr>
            <w:r w:rsidRPr="00923ECF">
              <w:rPr>
                <w:sz w:val="18"/>
                <w:szCs w:val="18"/>
              </w:rPr>
              <w:t>79.9</w:t>
            </w:r>
          </w:p>
        </w:tc>
        <w:tc>
          <w:tcPr>
            <w:tcW w:w="1116" w:type="dxa"/>
            <w:tcBorders>
              <w:left w:val="nil"/>
            </w:tcBorders>
          </w:tcPr>
          <w:p w14:paraId="4350219E" w14:textId="77777777" w:rsidR="00C5180C" w:rsidRPr="00923ECF" w:rsidRDefault="00C5180C" w:rsidP="00C5180C">
            <w:pPr>
              <w:jc w:val="center"/>
              <w:rPr>
                <w:sz w:val="18"/>
                <w:szCs w:val="18"/>
              </w:rPr>
            </w:pPr>
            <w:r w:rsidRPr="00923ECF">
              <w:rPr>
                <w:sz w:val="18"/>
                <w:szCs w:val="18"/>
              </w:rPr>
              <w:t>-</w:t>
            </w:r>
          </w:p>
        </w:tc>
        <w:tc>
          <w:tcPr>
            <w:tcW w:w="1136" w:type="dxa"/>
          </w:tcPr>
          <w:p w14:paraId="74267B51" w14:textId="77777777" w:rsidR="00C5180C" w:rsidRPr="00923ECF" w:rsidRDefault="00C5180C" w:rsidP="00C5180C">
            <w:pPr>
              <w:jc w:val="center"/>
              <w:rPr>
                <w:sz w:val="18"/>
                <w:szCs w:val="18"/>
              </w:rPr>
            </w:pPr>
            <w:r w:rsidRPr="00923ECF">
              <w:rPr>
                <w:sz w:val="18"/>
                <w:szCs w:val="18"/>
              </w:rPr>
              <w:t>-</w:t>
            </w:r>
          </w:p>
        </w:tc>
      </w:tr>
      <w:tr w:rsidR="00C5180C" w:rsidRPr="00C5180C" w14:paraId="5F8CB18D" w14:textId="77777777" w:rsidTr="00102C59">
        <w:trPr>
          <w:gridAfter w:val="1"/>
          <w:wAfter w:w="7" w:type="dxa"/>
          <w:jc w:val="center"/>
        </w:trPr>
        <w:tc>
          <w:tcPr>
            <w:tcW w:w="1008" w:type="dxa"/>
            <w:tcBorders>
              <w:right w:val="single" w:sz="4" w:space="0" w:color="auto"/>
            </w:tcBorders>
          </w:tcPr>
          <w:p w14:paraId="0F7B30DC" w14:textId="77777777" w:rsidR="00C5180C" w:rsidRPr="00923ECF" w:rsidRDefault="00C5180C" w:rsidP="00C5180C">
            <w:pPr>
              <w:jc w:val="center"/>
              <w:rPr>
                <w:sz w:val="18"/>
                <w:szCs w:val="18"/>
              </w:rPr>
            </w:pPr>
            <w:r w:rsidRPr="00923ECF">
              <w:rPr>
                <w:sz w:val="18"/>
                <w:szCs w:val="18"/>
              </w:rPr>
              <w:t>1992</w:t>
            </w:r>
          </w:p>
        </w:tc>
        <w:tc>
          <w:tcPr>
            <w:tcW w:w="900" w:type="dxa"/>
            <w:tcBorders>
              <w:left w:val="nil"/>
            </w:tcBorders>
          </w:tcPr>
          <w:p w14:paraId="040E1089" w14:textId="77777777" w:rsidR="00C5180C" w:rsidRPr="00923ECF" w:rsidRDefault="00C5180C" w:rsidP="00C5180C">
            <w:pPr>
              <w:jc w:val="center"/>
              <w:rPr>
                <w:sz w:val="18"/>
                <w:szCs w:val="18"/>
              </w:rPr>
            </w:pPr>
            <w:r w:rsidRPr="00923ECF">
              <w:rPr>
                <w:sz w:val="18"/>
                <w:szCs w:val="18"/>
              </w:rPr>
              <w:t>11,235</w:t>
            </w:r>
          </w:p>
        </w:tc>
        <w:tc>
          <w:tcPr>
            <w:tcW w:w="752" w:type="dxa"/>
          </w:tcPr>
          <w:p w14:paraId="2A9D1C7B" w14:textId="77777777" w:rsidR="00C5180C" w:rsidRPr="00923ECF" w:rsidRDefault="00C5180C" w:rsidP="00C5180C">
            <w:pPr>
              <w:jc w:val="center"/>
              <w:rPr>
                <w:sz w:val="18"/>
                <w:szCs w:val="18"/>
              </w:rPr>
            </w:pPr>
            <w:r w:rsidRPr="00923ECF">
              <w:rPr>
                <w:sz w:val="18"/>
                <w:szCs w:val="18"/>
              </w:rPr>
              <w:t>1,678</w:t>
            </w:r>
          </w:p>
        </w:tc>
        <w:tc>
          <w:tcPr>
            <w:tcW w:w="595" w:type="dxa"/>
          </w:tcPr>
          <w:p w14:paraId="685A63D0"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EB40730"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0B84BA78" w14:textId="77777777" w:rsidR="00C5180C" w:rsidRPr="00923ECF" w:rsidRDefault="00C5180C" w:rsidP="00C5180C">
            <w:pPr>
              <w:jc w:val="center"/>
              <w:rPr>
                <w:rFonts w:cs="Arial"/>
                <w:color w:val="000000"/>
                <w:sz w:val="18"/>
                <w:szCs w:val="18"/>
              </w:rPr>
            </w:pPr>
            <w:r w:rsidRPr="00923ECF">
              <w:rPr>
                <w:rFonts w:cs="Arial"/>
                <w:color w:val="000000"/>
                <w:sz w:val="18"/>
                <w:szCs w:val="18"/>
              </w:rPr>
              <w:t>12,913</w:t>
            </w:r>
          </w:p>
        </w:tc>
        <w:tc>
          <w:tcPr>
            <w:tcW w:w="1107" w:type="dxa"/>
            <w:tcBorders>
              <w:left w:val="single" w:sz="4" w:space="0" w:color="auto"/>
            </w:tcBorders>
          </w:tcPr>
          <w:p w14:paraId="7DF25526" w14:textId="77777777" w:rsidR="00C5180C" w:rsidRPr="00923ECF" w:rsidRDefault="00C5180C" w:rsidP="00C5180C">
            <w:pPr>
              <w:jc w:val="center"/>
              <w:rPr>
                <w:sz w:val="18"/>
                <w:szCs w:val="18"/>
              </w:rPr>
            </w:pPr>
            <w:r w:rsidRPr="00923ECF">
              <w:rPr>
                <w:sz w:val="18"/>
                <w:szCs w:val="18"/>
              </w:rPr>
              <w:t>362,967</w:t>
            </w:r>
          </w:p>
        </w:tc>
        <w:tc>
          <w:tcPr>
            <w:tcW w:w="864" w:type="dxa"/>
          </w:tcPr>
          <w:p w14:paraId="54B97E8D" w14:textId="77777777" w:rsidR="00C5180C" w:rsidRPr="00923ECF" w:rsidRDefault="00C5180C" w:rsidP="00C5180C">
            <w:pPr>
              <w:jc w:val="center"/>
              <w:rPr>
                <w:sz w:val="18"/>
                <w:szCs w:val="18"/>
              </w:rPr>
            </w:pPr>
            <w:r w:rsidRPr="00923ECF">
              <w:rPr>
                <w:sz w:val="18"/>
                <w:szCs w:val="18"/>
              </w:rPr>
              <w:t>17,140</w:t>
            </w:r>
          </w:p>
        </w:tc>
        <w:tc>
          <w:tcPr>
            <w:tcW w:w="1116" w:type="dxa"/>
          </w:tcPr>
          <w:p w14:paraId="6B38C8D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C7E4708"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1377F738" w14:textId="77777777" w:rsidR="00C5180C" w:rsidRPr="00923ECF" w:rsidRDefault="00C5180C" w:rsidP="00C5180C">
            <w:pPr>
              <w:jc w:val="center"/>
              <w:rPr>
                <w:sz w:val="18"/>
                <w:szCs w:val="18"/>
              </w:rPr>
            </w:pPr>
            <w:r w:rsidRPr="00923ECF">
              <w:rPr>
                <w:sz w:val="18"/>
                <w:szCs w:val="18"/>
              </w:rPr>
              <w:t>31.0</w:t>
            </w:r>
          </w:p>
        </w:tc>
        <w:tc>
          <w:tcPr>
            <w:tcW w:w="1044" w:type="dxa"/>
          </w:tcPr>
          <w:p w14:paraId="7C53D5D0" w14:textId="77777777" w:rsidR="00C5180C" w:rsidRPr="00923ECF" w:rsidRDefault="00C5180C" w:rsidP="00C5180C">
            <w:pPr>
              <w:jc w:val="center"/>
              <w:rPr>
                <w:sz w:val="18"/>
                <w:szCs w:val="18"/>
              </w:rPr>
            </w:pPr>
            <w:r w:rsidRPr="00923ECF">
              <w:rPr>
                <w:sz w:val="18"/>
                <w:szCs w:val="18"/>
              </w:rPr>
              <w:t>97.9</w:t>
            </w:r>
          </w:p>
        </w:tc>
        <w:tc>
          <w:tcPr>
            <w:tcW w:w="1116" w:type="dxa"/>
            <w:tcBorders>
              <w:left w:val="nil"/>
            </w:tcBorders>
          </w:tcPr>
          <w:p w14:paraId="373E8ECA" w14:textId="77777777" w:rsidR="00C5180C" w:rsidRPr="00923ECF" w:rsidRDefault="00C5180C" w:rsidP="00C5180C">
            <w:pPr>
              <w:jc w:val="center"/>
              <w:rPr>
                <w:sz w:val="18"/>
                <w:szCs w:val="18"/>
              </w:rPr>
            </w:pPr>
            <w:r w:rsidRPr="00923ECF">
              <w:rPr>
                <w:sz w:val="18"/>
                <w:szCs w:val="18"/>
              </w:rPr>
              <w:t>-</w:t>
            </w:r>
          </w:p>
        </w:tc>
        <w:tc>
          <w:tcPr>
            <w:tcW w:w="1136" w:type="dxa"/>
          </w:tcPr>
          <w:p w14:paraId="75F8A988" w14:textId="77777777" w:rsidR="00C5180C" w:rsidRPr="00923ECF" w:rsidRDefault="00C5180C" w:rsidP="00C5180C">
            <w:pPr>
              <w:jc w:val="center"/>
              <w:rPr>
                <w:sz w:val="18"/>
                <w:szCs w:val="18"/>
              </w:rPr>
            </w:pPr>
            <w:r w:rsidRPr="00923ECF">
              <w:rPr>
                <w:sz w:val="18"/>
                <w:szCs w:val="18"/>
              </w:rPr>
              <w:t>-</w:t>
            </w:r>
          </w:p>
        </w:tc>
      </w:tr>
      <w:tr w:rsidR="00C5180C" w:rsidRPr="00C5180C" w14:paraId="31670C7A" w14:textId="77777777" w:rsidTr="00102C59">
        <w:trPr>
          <w:gridAfter w:val="1"/>
          <w:wAfter w:w="7" w:type="dxa"/>
          <w:jc w:val="center"/>
        </w:trPr>
        <w:tc>
          <w:tcPr>
            <w:tcW w:w="1008" w:type="dxa"/>
            <w:tcBorders>
              <w:right w:val="single" w:sz="4" w:space="0" w:color="auto"/>
            </w:tcBorders>
          </w:tcPr>
          <w:p w14:paraId="338464D6" w14:textId="77777777" w:rsidR="00C5180C" w:rsidRPr="00923ECF" w:rsidRDefault="00C5180C" w:rsidP="00C5180C">
            <w:pPr>
              <w:jc w:val="center"/>
              <w:rPr>
                <w:sz w:val="18"/>
                <w:szCs w:val="18"/>
              </w:rPr>
            </w:pPr>
            <w:r w:rsidRPr="00923ECF">
              <w:rPr>
                <w:sz w:val="18"/>
                <w:szCs w:val="18"/>
              </w:rPr>
              <w:t>1993</w:t>
            </w:r>
          </w:p>
        </w:tc>
        <w:tc>
          <w:tcPr>
            <w:tcW w:w="900" w:type="dxa"/>
            <w:tcBorders>
              <w:left w:val="nil"/>
            </w:tcBorders>
          </w:tcPr>
          <w:p w14:paraId="791D2DD2" w14:textId="77777777" w:rsidR="00C5180C" w:rsidRPr="00923ECF" w:rsidRDefault="00C5180C" w:rsidP="00C5180C">
            <w:pPr>
              <w:jc w:val="center"/>
              <w:rPr>
                <w:sz w:val="18"/>
                <w:szCs w:val="18"/>
              </w:rPr>
            </w:pPr>
            <w:r w:rsidRPr="00923ECF">
              <w:rPr>
                <w:sz w:val="18"/>
                <w:szCs w:val="18"/>
              </w:rPr>
              <w:t>14,336</w:t>
            </w:r>
          </w:p>
        </w:tc>
        <w:tc>
          <w:tcPr>
            <w:tcW w:w="752" w:type="dxa"/>
          </w:tcPr>
          <w:p w14:paraId="6F73C773" w14:textId="77777777" w:rsidR="00C5180C" w:rsidRPr="00923ECF" w:rsidRDefault="00C5180C" w:rsidP="00C5180C">
            <w:pPr>
              <w:jc w:val="center"/>
              <w:rPr>
                <w:sz w:val="18"/>
                <w:szCs w:val="18"/>
              </w:rPr>
            </w:pPr>
            <w:r w:rsidRPr="00923ECF">
              <w:rPr>
                <w:sz w:val="18"/>
                <w:szCs w:val="18"/>
              </w:rPr>
              <w:t>1,678</w:t>
            </w:r>
          </w:p>
        </w:tc>
        <w:tc>
          <w:tcPr>
            <w:tcW w:w="595" w:type="dxa"/>
          </w:tcPr>
          <w:p w14:paraId="47B771DA"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63978166"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464C11A7" w14:textId="77777777" w:rsidR="00C5180C" w:rsidRPr="00923ECF" w:rsidRDefault="00C5180C" w:rsidP="00C5180C">
            <w:pPr>
              <w:jc w:val="center"/>
              <w:rPr>
                <w:rFonts w:cs="Arial"/>
                <w:color w:val="000000"/>
                <w:sz w:val="18"/>
                <w:szCs w:val="18"/>
              </w:rPr>
            </w:pPr>
            <w:r w:rsidRPr="00923ECF">
              <w:rPr>
                <w:rFonts w:cs="Arial"/>
                <w:color w:val="000000"/>
                <w:sz w:val="18"/>
                <w:szCs w:val="18"/>
              </w:rPr>
              <w:t>16,014</w:t>
            </w:r>
          </w:p>
        </w:tc>
        <w:tc>
          <w:tcPr>
            <w:tcW w:w="1107" w:type="dxa"/>
            <w:tcBorders>
              <w:left w:val="single" w:sz="4" w:space="0" w:color="auto"/>
            </w:tcBorders>
          </w:tcPr>
          <w:p w14:paraId="6F4E0736" w14:textId="77777777" w:rsidR="00C5180C" w:rsidRPr="00923ECF" w:rsidRDefault="00C5180C" w:rsidP="00C5180C">
            <w:pPr>
              <w:jc w:val="center"/>
              <w:rPr>
                <w:sz w:val="18"/>
                <w:szCs w:val="18"/>
              </w:rPr>
            </w:pPr>
            <w:r w:rsidRPr="00923ECF">
              <w:rPr>
                <w:sz w:val="18"/>
                <w:szCs w:val="18"/>
              </w:rPr>
              <w:t>344,698</w:t>
            </w:r>
          </w:p>
        </w:tc>
        <w:tc>
          <w:tcPr>
            <w:tcW w:w="864" w:type="dxa"/>
          </w:tcPr>
          <w:p w14:paraId="1F7790C4" w14:textId="77777777" w:rsidR="00C5180C" w:rsidRPr="00923ECF" w:rsidRDefault="00C5180C" w:rsidP="00C5180C">
            <w:pPr>
              <w:jc w:val="center"/>
              <w:rPr>
                <w:sz w:val="18"/>
                <w:szCs w:val="18"/>
              </w:rPr>
            </w:pPr>
            <w:r w:rsidRPr="00923ECF">
              <w:rPr>
                <w:sz w:val="18"/>
                <w:szCs w:val="18"/>
              </w:rPr>
              <w:t>18,204</w:t>
            </w:r>
          </w:p>
        </w:tc>
        <w:tc>
          <w:tcPr>
            <w:tcW w:w="1116" w:type="dxa"/>
          </w:tcPr>
          <w:p w14:paraId="48F96347"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22627DDA"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3782CC9E" w14:textId="77777777" w:rsidR="00C5180C" w:rsidRPr="00923ECF" w:rsidRDefault="00C5180C" w:rsidP="00C5180C">
            <w:pPr>
              <w:jc w:val="center"/>
              <w:rPr>
                <w:sz w:val="18"/>
                <w:szCs w:val="18"/>
              </w:rPr>
            </w:pPr>
            <w:r w:rsidRPr="00923ECF">
              <w:rPr>
                <w:sz w:val="18"/>
                <w:szCs w:val="18"/>
              </w:rPr>
              <w:t>41.6</w:t>
            </w:r>
          </w:p>
        </w:tc>
        <w:tc>
          <w:tcPr>
            <w:tcW w:w="1044" w:type="dxa"/>
          </w:tcPr>
          <w:p w14:paraId="2FF09A9F" w14:textId="77777777" w:rsidR="00C5180C" w:rsidRPr="00923ECF" w:rsidRDefault="00C5180C" w:rsidP="00C5180C">
            <w:pPr>
              <w:jc w:val="center"/>
              <w:rPr>
                <w:sz w:val="18"/>
                <w:szCs w:val="18"/>
              </w:rPr>
            </w:pPr>
            <w:r w:rsidRPr="00923ECF">
              <w:rPr>
                <w:sz w:val="18"/>
                <w:szCs w:val="18"/>
              </w:rPr>
              <w:t>92.2</w:t>
            </w:r>
          </w:p>
        </w:tc>
        <w:tc>
          <w:tcPr>
            <w:tcW w:w="1116" w:type="dxa"/>
            <w:tcBorders>
              <w:left w:val="nil"/>
            </w:tcBorders>
          </w:tcPr>
          <w:p w14:paraId="3C689BB4" w14:textId="77777777" w:rsidR="00C5180C" w:rsidRPr="00923ECF" w:rsidRDefault="00C5180C" w:rsidP="00C5180C">
            <w:pPr>
              <w:jc w:val="center"/>
              <w:rPr>
                <w:sz w:val="18"/>
                <w:szCs w:val="18"/>
              </w:rPr>
            </w:pPr>
            <w:r w:rsidRPr="00923ECF">
              <w:rPr>
                <w:sz w:val="18"/>
                <w:szCs w:val="18"/>
              </w:rPr>
              <w:t>-</w:t>
            </w:r>
          </w:p>
        </w:tc>
        <w:tc>
          <w:tcPr>
            <w:tcW w:w="1136" w:type="dxa"/>
          </w:tcPr>
          <w:p w14:paraId="142A2F58" w14:textId="77777777" w:rsidR="00C5180C" w:rsidRPr="00923ECF" w:rsidRDefault="00C5180C" w:rsidP="00C5180C">
            <w:pPr>
              <w:jc w:val="center"/>
              <w:rPr>
                <w:sz w:val="18"/>
                <w:szCs w:val="18"/>
              </w:rPr>
            </w:pPr>
            <w:r w:rsidRPr="00923ECF">
              <w:rPr>
                <w:sz w:val="18"/>
                <w:szCs w:val="18"/>
              </w:rPr>
              <w:t>-</w:t>
            </w:r>
          </w:p>
        </w:tc>
      </w:tr>
      <w:tr w:rsidR="00C5180C" w:rsidRPr="00C5180C" w14:paraId="1A2F28C6" w14:textId="77777777" w:rsidTr="00102C59">
        <w:trPr>
          <w:gridAfter w:val="1"/>
          <w:wAfter w:w="7" w:type="dxa"/>
          <w:jc w:val="center"/>
        </w:trPr>
        <w:tc>
          <w:tcPr>
            <w:tcW w:w="1008" w:type="dxa"/>
            <w:tcBorders>
              <w:right w:val="single" w:sz="4" w:space="0" w:color="auto"/>
            </w:tcBorders>
          </w:tcPr>
          <w:p w14:paraId="59565F10" w14:textId="77777777" w:rsidR="00C5180C" w:rsidRPr="00923ECF" w:rsidRDefault="00C5180C" w:rsidP="00C5180C">
            <w:pPr>
              <w:jc w:val="center"/>
              <w:rPr>
                <w:sz w:val="18"/>
                <w:szCs w:val="18"/>
              </w:rPr>
            </w:pPr>
            <w:r w:rsidRPr="00923ECF">
              <w:rPr>
                <w:sz w:val="18"/>
                <w:szCs w:val="18"/>
              </w:rPr>
              <w:t>1994</w:t>
            </w:r>
          </w:p>
        </w:tc>
        <w:tc>
          <w:tcPr>
            <w:tcW w:w="900" w:type="dxa"/>
            <w:tcBorders>
              <w:left w:val="nil"/>
            </w:tcBorders>
          </w:tcPr>
          <w:p w14:paraId="6189D23C" w14:textId="77777777" w:rsidR="00C5180C" w:rsidRPr="00923ECF" w:rsidRDefault="00C5180C" w:rsidP="00C5180C">
            <w:pPr>
              <w:jc w:val="center"/>
              <w:rPr>
                <w:sz w:val="18"/>
                <w:szCs w:val="18"/>
              </w:rPr>
            </w:pPr>
            <w:r w:rsidRPr="00923ECF">
              <w:rPr>
                <w:sz w:val="18"/>
                <w:szCs w:val="18"/>
              </w:rPr>
              <w:t>19,995</w:t>
            </w:r>
          </w:p>
        </w:tc>
        <w:tc>
          <w:tcPr>
            <w:tcW w:w="752" w:type="dxa"/>
          </w:tcPr>
          <w:p w14:paraId="7F533770" w14:textId="77777777" w:rsidR="00C5180C" w:rsidRPr="00923ECF" w:rsidRDefault="00C5180C" w:rsidP="00C5180C">
            <w:pPr>
              <w:jc w:val="center"/>
              <w:rPr>
                <w:sz w:val="18"/>
                <w:szCs w:val="18"/>
              </w:rPr>
            </w:pPr>
            <w:r w:rsidRPr="00923ECF">
              <w:rPr>
                <w:sz w:val="18"/>
                <w:szCs w:val="18"/>
              </w:rPr>
              <w:t>1,672</w:t>
            </w:r>
          </w:p>
        </w:tc>
        <w:tc>
          <w:tcPr>
            <w:tcW w:w="595" w:type="dxa"/>
          </w:tcPr>
          <w:p w14:paraId="3682B641" w14:textId="77777777" w:rsidR="00C5180C" w:rsidRPr="00923ECF" w:rsidRDefault="00C5180C" w:rsidP="00C5180C">
            <w:pPr>
              <w:jc w:val="center"/>
              <w:rPr>
                <w:sz w:val="18"/>
                <w:szCs w:val="18"/>
              </w:rPr>
            </w:pPr>
            <w:r w:rsidRPr="00923ECF">
              <w:rPr>
                <w:sz w:val="18"/>
                <w:szCs w:val="18"/>
              </w:rPr>
              <w:t>-</w:t>
            </w:r>
          </w:p>
        </w:tc>
        <w:tc>
          <w:tcPr>
            <w:tcW w:w="786" w:type="dxa"/>
            <w:tcBorders>
              <w:right w:val="single" w:sz="4" w:space="0" w:color="auto"/>
            </w:tcBorders>
          </w:tcPr>
          <w:p w14:paraId="4F96AB1D" w14:textId="77777777" w:rsidR="00C5180C" w:rsidRPr="00923ECF" w:rsidRDefault="00C5180C" w:rsidP="00C5180C">
            <w:pPr>
              <w:jc w:val="center"/>
              <w:rPr>
                <w:sz w:val="18"/>
                <w:szCs w:val="18"/>
              </w:rPr>
            </w:pPr>
            <w:r w:rsidRPr="00923ECF">
              <w:rPr>
                <w:sz w:val="18"/>
                <w:szCs w:val="18"/>
              </w:rPr>
              <w:t>-</w:t>
            </w:r>
          </w:p>
        </w:tc>
        <w:tc>
          <w:tcPr>
            <w:tcW w:w="1107" w:type="dxa"/>
            <w:tcBorders>
              <w:right w:val="single" w:sz="4" w:space="0" w:color="auto"/>
            </w:tcBorders>
          </w:tcPr>
          <w:p w14:paraId="622F46A8" w14:textId="77777777" w:rsidR="00C5180C" w:rsidRPr="00923ECF" w:rsidRDefault="00C5180C" w:rsidP="00C5180C">
            <w:pPr>
              <w:jc w:val="center"/>
              <w:rPr>
                <w:rFonts w:cs="Arial"/>
                <w:color w:val="000000"/>
                <w:sz w:val="18"/>
                <w:szCs w:val="18"/>
              </w:rPr>
            </w:pPr>
            <w:r w:rsidRPr="00923ECF">
              <w:rPr>
                <w:rFonts w:cs="Arial"/>
                <w:color w:val="000000"/>
                <w:sz w:val="18"/>
                <w:szCs w:val="18"/>
              </w:rPr>
              <w:t>21,667</w:t>
            </w:r>
          </w:p>
        </w:tc>
        <w:tc>
          <w:tcPr>
            <w:tcW w:w="1107" w:type="dxa"/>
            <w:tcBorders>
              <w:left w:val="single" w:sz="4" w:space="0" w:color="auto"/>
            </w:tcBorders>
          </w:tcPr>
          <w:p w14:paraId="4AB6940A" w14:textId="77777777" w:rsidR="00C5180C" w:rsidRPr="00923ECF" w:rsidRDefault="00C5180C" w:rsidP="00C5180C">
            <w:pPr>
              <w:jc w:val="center"/>
              <w:rPr>
                <w:sz w:val="18"/>
                <w:szCs w:val="18"/>
              </w:rPr>
            </w:pPr>
            <w:r w:rsidRPr="00923ECF">
              <w:rPr>
                <w:sz w:val="18"/>
                <w:szCs w:val="18"/>
              </w:rPr>
              <w:t>390,833</w:t>
            </w:r>
          </w:p>
        </w:tc>
        <w:tc>
          <w:tcPr>
            <w:tcW w:w="864" w:type="dxa"/>
          </w:tcPr>
          <w:p w14:paraId="595A2AE2" w14:textId="77777777" w:rsidR="00C5180C" w:rsidRPr="00923ECF" w:rsidRDefault="00C5180C" w:rsidP="00C5180C">
            <w:pPr>
              <w:jc w:val="center"/>
              <w:rPr>
                <w:sz w:val="18"/>
                <w:szCs w:val="18"/>
              </w:rPr>
            </w:pPr>
            <w:r w:rsidRPr="00923ECF">
              <w:rPr>
                <w:sz w:val="18"/>
                <w:szCs w:val="18"/>
              </w:rPr>
              <w:t>24,495</w:t>
            </w:r>
          </w:p>
        </w:tc>
        <w:tc>
          <w:tcPr>
            <w:tcW w:w="1116" w:type="dxa"/>
          </w:tcPr>
          <w:p w14:paraId="732C057A" w14:textId="77777777" w:rsidR="00C5180C" w:rsidRPr="00923ECF" w:rsidRDefault="00C5180C" w:rsidP="00C5180C">
            <w:pPr>
              <w:jc w:val="center"/>
              <w:rPr>
                <w:sz w:val="18"/>
                <w:szCs w:val="18"/>
              </w:rPr>
            </w:pPr>
            <w:r w:rsidRPr="00923ECF">
              <w:rPr>
                <w:sz w:val="18"/>
                <w:szCs w:val="18"/>
              </w:rPr>
              <w:t>-</w:t>
            </w:r>
          </w:p>
        </w:tc>
        <w:tc>
          <w:tcPr>
            <w:tcW w:w="1080" w:type="dxa"/>
            <w:tcBorders>
              <w:left w:val="nil"/>
              <w:right w:val="single" w:sz="4" w:space="0" w:color="auto"/>
            </w:tcBorders>
          </w:tcPr>
          <w:p w14:paraId="7ADB104E" w14:textId="77777777" w:rsidR="00C5180C" w:rsidRPr="00923ECF" w:rsidRDefault="00C5180C" w:rsidP="00C5180C">
            <w:pPr>
              <w:jc w:val="center"/>
              <w:rPr>
                <w:sz w:val="18"/>
                <w:szCs w:val="18"/>
              </w:rPr>
            </w:pPr>
            <w:r w:rsidRPr="00923ECF">
              <w:rPr>
                <w:sz w:val="18"/>
                <w:szCs w:val="18"/>
              </w:rPr>
              <w:t>-</w:t>
            </w:r>
          </w:p>
        </w:tc>
        <w:tc>
          <w:tcPr>
            <w:tcW w:w="1080" w:type="dxa"/>
            <w:tcBorders>
              <w:left w:val="single" w:sz="4" w:space="0" w:color="auto"/>
            </w:tcBorders>
          </w:tcPr>
          <w:p w14:paraId="410D6B42" w14:textId="77777777" w:rsidR="00C5180C" w:rsidRPr="00923ECF" w:rsidRDefault="00C5180C" w:rsidP="00C5180C">
            <w:pPr>
              <w:jc w:val="center"/>
              <w:rPr>
                <w:sz w:val="18"/>
                <w:szCs w:val="18"/>
              </w:rPr>
            </w:pPr>
            <w:r w:rsidRPr="00923ECF">
              <w:rPr>
                <w:sz w:val="18"/>
                <w:szCs w:val="18"/>
              </w:rPr>
              <w:t>51.2</w:t>
            </w:r>
          </w:p>
        </w:tc>
        <w:tc>
          <w:tcPr>
            <w:tcW w:w="1044" w:type="dxa"/>
          </w:tcPr>
          <w:p w14:paraId="3AD8A49C" w14:textId="77777777" w:rsidR="00C5180C" w:rsidRPr="00923ECF" w:rsidRDefault="00C5180C" w:rsidP="00C5180C">
            <w:pPr>
              <w:jc w:val="center"/>
              <w:rPr>
                <w:sz w:val="18"/>
                <w:szCs w:val="18"/>
              </w:rPr>
            </w:pPr>
            <w:r w:rsidRPr="00923ECF">
              <w:rPr>
                <w:sz w:val="18"/>
                <w:szCs w:val="18"/>
              </w:rPr>
              <w:t>68.3</w:t>
            </w:r>
          </w:p>
        </w:tc>
        <w:tc>
          <w:tcPr>
            <w:tcW w:w="1116" w:type="dxa"/>
            <w:tcBorders>
              <w:left w:val="nil"/>
            </w:tcBorders>
          </w:tcPr>
          <w:p w14:paraId="242FC226" w14:textId="77777777" w:rsidR="00C5180C" w:rsidRPr="00923ECF" w:rsidRDefault="00C5180C" w:rsidP="00C5180C">
            <w:pPr>
              <w:jc w:val="center"/>
              <w:rPr>
                <w:sz w:val="18"/>
                <w:szCs w:val="18"/>
              </w:rPr>
            </w:pPr>
            <w:r w:rsidRPr="00923ECF">
              <w:rPr>
                <w:sz w:val="18"/>
                <w:szCs w:val="18"/>
              </w:rPr>
              <w:t>-</w:t>
            </w:r>
          </w:p>
        </w:tc>
        <w:tc>
          <w:tcPr>
            <w:tcW w:w="1136" w:type="dxa"/>
          </w:tcPr>
          <w:p w14:paraId="5737FE99" w14:textId="77777777" w:rsidR="00C5180C" w:rsidRPr="00923ECF" w:rsidRDefault="00C5180C" w:rsidP="00C5180C">
            <w:pPr>
              <w:jc w:val="center"/>
              <w:rPr>
                <w:sz w:val="18"/>
                <w:szCs w:val="18"/>
              </w:rPr>
            </w:pPr>
            <w:r w:rsidRPr="00923ECF">
              <w:rPr>
                <w:sz w:val="18"/>
                <w:szCs w:val="18"/>
              </w:rPr>
              <w:t>-</w:t>
            </w:r>
          </w:p>
        </w:tc>
      </w:tr>
      <w:tr w:rsidR="00C5180C" w:rsidRPr="00C5180C" w14:paraId="2DC29DE6" w14:textId="77777777" w:rsidTr="00102C59">
        <w:trPr>
          <w:gridAfter w:val="1"/>
          <w:wAfter w:w="7" w:type="dxa"/>
          <w:jc w:val="center"/>
        </w:trPr>
        <w:tc>
          <w:tcPr>
            <w:tcW w:w="1008" w:type="dxa"/>
            <w:tcBorders>
              <w:right w:val="single" w:sz="4" w:space="0" w:color="auto"/>
            </w:tcBorders>
          </w:tcPr>
          <w:p w14:paraId="1E3BEAB4" w14:textId="77777777" w:rsidR="00C5180C" w:rsidRPr="00923ECF" w:rsidRDefault="00C5180C" w:rsidP="00C5180C">
            <w:pPr>
              <w:jc w:val="center"/>
              <w:rPr>
                <w:sz w:val="18"/>
                <w:szCs w:val="18"/>
              </w:rPr>
            </w:pPr>
            <w:r w:rsidRPr="00923ECF">
              <w:rPr>
                <w:sz w:val="18"/>
                <w:szCs w:val="18"/>
              </w:rPr>
              <w:t>1995</w:t>
            </w:r>
          </w:p>
        </w:tc>
        <w:tc>
          <w:tcPr>
            <w:tcW w:w="900" w:type="dxa"/>
            <w:tcBorders>
              <w:left w:val="nil"/>
            </w:tcBorders>
          </w:tcPr>
          <w:p w14:paraId="7BA7CCC2" w14:textId="77777777" w:rsidR="00C5180C" w:rsidRPr="00923ECF" w:rsidRDefault="00C5180C" w:rsidP="00C5180C">
            <w:pPr>
              <w:jc w:val="center"/>
              <w:rPr>
                <w:sz w:val="18"/>
                <w:szCs w:val="18"/>
              </w:rPr>
            </w:pPr>
            <w:r w:rsidRPr="00923ECF">
              <w:rPr>
                <w:sz w:val="18"/>
                <w:szCs w:val="18"/>
              </w:rPr>
              <w:t>19,944</w:t>
            </w:r>
          </w:p>
        </w:tc>
        <w:tc>
          <w:tcPr>
            <w:tcW w:w="752" w:type="dxa"/>
          </w:tcPr>
          <w:p w14:paraId="6F6738B7" w14:textId="77777777" w:rsidR="00C5180C" w:rsidRPr="00923ECF" w:rsidRDefault="00C5180C" w:rsidP="00C5180C">
            <w:pPr>
              <w:jc w:val="center"/>
              <w:rPr>
                <w:sz w:val="18"/>
                <w:szCs w:val="18"/>
              </w:rPr>
            </w:pPr>
            <w:r w:rsidRPr="00923ECF">
              <w:rPr>
                <w:sz w:val="18"/>
                <w:szCs w:val="18"/>
              </w:rPr>
              <w:t>1,575</w:t>
            </w:r>
          </w:p>
        </w:tc>
        <w:tc>
          <w:tcPr>
            <w:tcW w:w="595" w:type="dxa"/>
          </w:tcPr>
          <w:p w14:paraId="65F7C9A0" w14:textId="77777777" w:rsidR="00C5180C" w:rsidRPr="00923ECF" w:rsidRDefault="00C5180C" w:rsidP="00C5180C">
            <w:pPr>
              <w:jc w:val="center"/>
              <w:rPr>
                <w:sz w:val="18"/>
                <w:szCs w:val="18"/>
              </w:rPr>
            </w:pPr>
            <w:r w:rsidRPr="00923ECF">
              <w:rPr>
                <w:sz w:val="18"/>
                <w:szCs w:val="18"/>
              </w:rPr>
              <w:t>217</w:t>
            </w:r>
          </w:p>
        </w:tc>
        <w:tc>
          <w:tcPr>
            <w:tcW w:w="786" w:type="dxa"/>
            <w:tcBorders>
              <w:right w:val="single" w:sz="4" w:space="0" w:color="auto"/>
            </w:tcBorders>
          </w:tcPr>
          <w:p w14:paraId="6DFEF6C8" w14:textId="77777777" w:rsidR="00C5180C" w:rsidRPr="00923ECF" w:rsidRDefault="00C5180C" w:rsidP="00C5180C">
            <w:pPr>
              <w:jc w:val="center"/>
              <w:rPr>
                <w:sz w:val="18"/>
                <w:szCs w:val="18"/>
              </w:rPr>
            </w:pPr>
            <w:r w:rsidRPr="00923ECF">
              <w:rPr>
                <w:sz w:val="18"/>
                <w:szCs w:val="18"/>
              </w:rPr>
              <w:t>317</w:t>
            </w:r>
          </w:p>
        </w:tc>
        <w:tc>
          <w:tcPr>
            <w:tcW w:w="1107" w:type="dxa"/>
            <w:tcBorders>
              <w:right w:val="single" w:sz="4" w:space="0" w:color="auto"/>
            </w:tcBorders>
          </w:tcPr>
          <w:p w14:paraId="694E59EE" w14:textId="77777777" w:rsidR="00C5180C" w:rsidRPr="00923ECF" w:rsidRDefault="00C5180C" w:rsidP="00C5180C">
            <w:pPr>
              <w:jc w:val="center"/>
              <w:rPr>
                <w:rFonts w:cs="Arial"/>
                <w:color w:val="000000"/>
                <w:sz w:val="18"/>
                <w:szCs w:val="18"/>
              </w:rPr>
            </w:pPr>
            <w:r w:rsidRPr="00923ECF">
              <w:rPr>
                <w:rFonts w:cs="Arial"/>
                <w:color w:val="000000"/>
                <w:sz w:val="18"/>
                <w:szCs w:val="18"/>
              </w:rPr>
              <w:t>22,053</w:t>
            </w:r>
          </w:p>
        </w:tc>
        <w:tc>
          <w:tcPr>
            <w:tcW w:w="1107" w:type="dxa"/>
            <w:tcBorders>
              <w:left w:val="single" w:sz="4" w:space="0" w:color="auto"/>
            </w:tcBorders>
          </w:tcPr>
          <w:p w14:paraId="7DDCE24A" w14:textId="77777777" w:rsidR="00C5180C" w:rsidRPr="00923ECF" w:rsidRDefault="00C5180C" w:rsidP="00C5180C">
            <w:pPr>
              <w:jc w:val="center"/>
              <w:rPr>
                <w:sz w:val="18"/>
                <w:szCs w:val="18"/>
              </w:rPr>
            </w:pPr>
            <w:r w:rsidRPr="00923ECF">
              <w:rPr>
                <w:sz w:val="18"/>
                <w:szCs w:val="18"/>
              </w:rPr>
              <w:t>416,890</w:t>
            </w:r>
          </w:p>
        </w:tc>
        <w:tc>
          <w:tcPr>
            <w:tcW w:w="864" w:type="dxa"/>
          </w:tcPr>
          <w:p w14:paraId="1DE22121" w14:textId="77777777" w:rsidR="00C5180C" w:rsidRPr="00923ECF" w:rsidRDefault="00C5180C" w:rsidP="00C5180C">
            <w:pPr>
              <w:jc w:val="center"/>
              <w:rPr>
                <w:sz w:val="18"/>
                <w:szCs w:val="18"/>
              </w:rPr>
            </w:pPr>
            <w:r w:rsidRPr="00923ECF">
              <w:rPr>
                <w:sz w:val="18"/>
                <w:szCs w:val="18"/>
              </w:rPr>
              <w:t>24,854</w:t>
            </w:r>
          </w:p>
        </w:tc>
        <w:tc>
          <w:tcPr>
            <w:tcW w:w="1116" w:type="dxa"/>
          </w:tcPr>
          <w:p w14:paraId="071DA65D" w14:textId="77777777" w:rsidR="00C5180C" w:rsidRPr="00923ECF" w:rsidRDefault="00C5180C" w:rsidP="00C5180C">
            <w:pPr>
              <w:jc w:val="center"/>
              <w:rPr>
                <w:sz w:val="18"/>
                <w:szCs w:val="18"/>
              </w:rPr>
            </w:pPr>
            <w:r w:rsidRPr="00923ECF">
              <w:rPr>
                <w:sz w:val="18"/>
                <w:szCs w:val="18"/>
              </w:rPr>
              <w:t>4,033</w:t>
            </w:r>
          </w:p>
        </w:tc>
        <w:tc>
          <w:tcPr>
            <w:tcW w:w="1080" w:type="dxa"/>
            <w:tcBorders>
              <w:left w:val="nil"/>
              <w:right w:val="single" w:sz="4" w:space="0" w:color="auto"/>
            </w:tcBorders>
          </w:tcPr>
          <w:p w14:paraId="1783FA2E" w14:textId="77777777" w:rsidR="00C5180C" w:rsidRPr="00923ECF" w:rsidRDefault="00C5180C" w:rsidP="00C5180C">
            <w:pPr>
              <w:jc w:val="center"/>
              <w:rPr>
                <w:sz w:val="18"/>
                <w:szCs w:val="18"/>
              </w:rPr>
            </w:pPr>
            <w:r w:rsidRPr="00923ECF">
              <w:rPr>
                <w:sz w:val="18"/>
                <w:szCs w:val="18"/>
              </w:rPr>
              <w:t>11,561</w:t>
            </w:r>
          </w:p>
        </w:tc>
        <w:tc>
          <w:tcPr>
            <w:tcW w:w="1080" w:type="dxa"/>
            <w:tcBorders>
              <w:left w:val="single" w:sz="4" w:space="0" w:color="auto"/>
            </w:tcBorders>
          </w:tcPr>
          <w:p w14:paraId="3D21799F" w14:textId="77777777" w:rsidR="00C5180C" w:rsidRPr="00923ECF" w:rsidRDefault="00C5180C" w:rsidP="00C5180C">
            <w:pPr>
              <w:jc w:val="center"/>
              <w:rPr>
                <w:sz w:val="18"/>
                <w:szCs w:val="18"/>
              </w:rPr>
            </w:pPr>
            <w:r w:rsidRPr="00923ECF">
              <w:rPr>
                <w:sz w:val="18"/>
                <w:szCs w:val="18"/>
              </w:rPr>
              <w:t>47.8</w:t>
            </w:r>
          </w:p>
        </w:tc>
        <w:tc>
          <w:tcPr>
            <w:tcW w:w="1044" w:type="dxa"/>
          </w:tcPr>
          <w:p w14:paraId="4843AA78" w14:textId="77777777" w:rsidR="00C5180C" w:rsidRPr="00923ECF" w:rsidRDefault="00C5180C" w:rsidP="00C5180C">
            <w:pPr>
              <w:jc w:val="center"/>
              <w:rPr>
                <w:sz w:val="18"/>
                <w:szCs w:val="18"/>
              </w:rPr>
            </w:pPr>
            <w:r w:rsidRPr="00923ECF">
              <w:rPr>
                <w:sz w:val="18"/>
                <w:szCs w:val="18"/>
              </w:rPr>
              <w:t>63.4</w:t>
            </w:r>
          </w:p>
        </w:tc>
        <w:tc>
          <w:tcPr>
            <w:tcW w:w="1116" w:type="dxa"/>
            <w:tcBorders>
              <w:left w:val="nil"/>
            </w:tcBorders>
          </w:tcPr>
          <w:p w14:paraId="66EF9209" w14:textId="77777777" w:rsidR="00C5180C" w:rsidRPr="00923ECF" w:rsidRDefault="00C5180C" w:rsidP="00C5180C">
            <w:pPr>
              <w:jc w:val="center"/>
              <w:rPr>
                <w:sz w:val="18"/>
                <w:szCs w:val="18"/>
              </w:rPr>
            </w:pPr>
            <w:r w:rsidRPr="00923ECF">
              <w:rPr>
                <w:sz w:val="18"/>
                <w:szCs w:val="18"/>
              </w:rPr>
              <w:t>53.8</w:t>
            </w:r>
          </w:p>
        </w:tc>
        <w:tc>
          <w:tcPr>
            <w:tcW w:w="1136" w:type="dxa"/>
          </w:tcPr>
          <w:p w14:paraId="0FC25850" w14:textId="77777777" w:rsidR="00C5180C" w:rsidRPr="00923ECF" w:rsidRDefault="00C5180C" w:rsidP="00C5180C">
            <w:pPr>
              <w:jc w:val="center"/>
              <w:rPr>
                <w:sz w:val="18"/>
                <w:szCs w:val="18"/>
              </w:rPr>
            </w:pPr>
            <w:r w:rsidRPr="00923ECF">
              <w:rPr>
                <w:sz w:val="18"/>
                <w:szCs w:val="18"/>
              </w:rPr>
              <w:t>27.4</w:t>
            </w:r>
          </w:p>
        </w:tc>
      </w:tr>
      <w:tr w:rsidR="00C5180C" w:rsidRPr="00C5180C" w14:paraId="4E03F881" w14:textId="77777777" w:rsidTr="00102C59">
        <w:trPr>
          <w:gridAfter w:val="1"/>
          <w:wAfter w:w="7" w:type="dxa"/>
          <w:jc w:val="center"/>
        </w:trPr>
        <w:tc>
          <w:tcPr>
            <w:tcW w:w="1008" w:type="dxa"/>
            <w:tcBorders>
              <w:right w:val="single" w:sz="4" w:space="0" w:color="auto"/>
            </w:tcBorders>
          </w:tcPr>
          <w:p w14:paraId="1E305A2C" w14:textId="77777777" w:rsidR="00C5180C" w:rsidRPr="00923ECF" w:rsidRDefault="00C5180C" w:rsidP="00C5180C">
            <w:pPr>
              <w:jc w:val="center"/>
              <w:rPr>
                <w:sz w:val="18"/>
                <w:szCs w:val="18"/>
              </w:rPr>
            </w:pPr>
            <w:r w:rsidRPr="00923ECF">
              <w:rPr>
                <w:sz w:val="18"/>
                <w:szCs w:val="18"/>
              </w:rPr>
              <w:t>1996</w:t>
            </w:r>
          </w:p>
        </w:tc>
        <w:tc>
          <w:tcPr>
            <w:tcW w:w="900" w:type="dxa"/>
            <w:tcBorders>
              <w:left w:val="nil"/>
            </w:tcBorders>
          </w:tcPr>
          <w:p w14:paraId="400006C0" w14:textId="77777777" w:rsidR="00C5180C" w:rsidRPr="00923ECF" w:rsidRDefault="00C5180C" w:rsidP="00C5180C">
            <w:pPr>
              <w:jc w:val="center"/>
              <w:rPr>
                <w:sz w:val="18"/>
                <w:szCs w:val="18"/>
              </w:rPr>
            </w:pPr>
            <w:r w:rsidRPr="00923ECF">
              <w:rPr>
                <w:sz w:val="18"/>
                <w:szCs w:val="18"/>
              </w:rPr>
              <w:t>15,978</w:t>
            </w:r>
          </w:p>
        </w:tc>
        <w:tc>
          <w:tcPr>
            <w:tcW w:w="752" w:type="dxa"/>
          </w:tcPr>
          <w:p w14:paraId="5C0FD980" w14:textId="77777777" w:rsidR="00C5180C" w:rsidRPr="00923ECF" w:rsidRDefault="00C5180C" w:rsidP="00C5180C">
            <w:pPr>
              <w:jc w:val="center"/>
              <w:rPr>
                <w:sz w:val="18"/>
                <w:szCs w:val="18"/>
              </w:rPr>
            </w:pPr>
            <w:r w:rsidRPr="00923ECF">
              <w:rPr>
                <w:sz w:val="18"/>
                <w:szCs w:val="18"/>
              </w:rPr>
              <w:t>1,342</w:t>
            </w:r>
          </w:p>
        </w:tc>
        <w:tc>
          <w:tcPr>
            <w:tcW w:w="595" w:type="dxa"/>
          </w:tcPr>
          <w:p w14:paraId="6717F6F6" w14:textId="77777777" w:rsidR="00C5180C" w:rsidRPr="00923ECF" w:rsidRDefault="00C5180C" w:rsidP="00C5180C">
            <w:pPr>
              <w:jc w:val="center"/>
              <w:rPr>
                <w:sz w:val="18"/>
                <w:szCs w:val="18"/>
              </w:rPr>
            </w:pPr>
            <w:r w:rsidRPr="00923ECF">
              <w:rPr>
                <w:sz w:val="18"/>
                <w:szCs w:val="18"/>
              </w:rPr>
              <w:t>164</w:t>
            </w:r>
          </w:p>
        </w:tc>
        <w:tc>
          <w:tcPr>
            <w:tcW w:w="786" w:type="dxa"/>
            <w:tcBorders>
              <w:right w:val="single" w:sz="4" w:space="0" w:color="auto"/>
            </w:tcBorders>
          </w:tcPr>
          <w:p w14:paraId="1D6A380D" w14:textId="77777777" w:rsidR="00C5180C" w:rsidRPr="00923ECF" w:rsidRDefault="00C5180C" w:rsidP="00C5180C">
            <w:pPr>
              <w:jc w:val="center"/>
              <w:rPr>
                <w:sz w:val="18"/>
                <w:szCs w:val="18"/>
              </w:rPr>
            </w:pPr>
            <w:r w:rsidRPr="00923ECF">
              <w:rPr>
                <w:sz w:val="18"/>
                <w:szCs w:val="18"/>
              </w:rPr>
              <w:t>238</w:t>
            </w:r>
          </w:p>
        </w:tc>
        <w:tc>
          <w:tcPr>
            <w:tcW w:w="1107" w:type="dxa"/>
            <w:tcBorders>
              <w:right w:val="single" w:sz="4" w:space="0" w:color="auto"/>
            </w:tcBorders>
          </w:tcPr>
          <w:p w14:paraId="0EF507CB" w14:textId="77777777" w:rsidR="00C5180C" w:rsidRPr="00923ECF" w:rsidRDefault="00C5180C" w:rsidP="00C5180C">
            <w:pPr>
              <w:jc w:val="center"/>
              <w:rPr>
                <w:rFonts w:cs="Arial"/>
                <w:color w:val="000000"/>
                <w:sz w:val="18"/>
                <w:szCs w:val="18"/>
              </w:rPr>
            </w:pPr>
            <w:r w:rsidRPr="00923ECF">
              <w:rPr>
                <w:rFonts w:cs="Arial"/>
                <w:color w:val="000000"/>
                <w:sz w:val="18"/>
                <w:szCs w:val="18"/>
              </w:rPr>
              <w:t>17,722</w:t>
            </w:r>
          </w:p>
        </w:tc>
        <w:tc>
          <w:tcPr>
            <w:tcW w:w="1107" w:type="dxa"/>
            <w:tcBorders>
              <w:left w:val="single" w:sz="4" w:space="0" w:color="auto"/>
            </w:tcBorders>
          </w:tcPr>
          <w:p w14:paraId="6938ABA5" w14:textId="77777777" w:rsidR="00C5180C" w:rsidRPr="00923ECF" w:rsidRDefault="00C5180C" w:rsidP="00C5180C">
            <w:pPr>
              <w:jc w:val="center"/>
              <w:rPr>
                <w:sz w:val="18"/>
                <w:szCs w:val="18"/>
              </w:rPr>
            </w:pPr>
            <w:r w:rsidRPr="00923ECF">
              <w:rPr>
                <w:sz w:val="18"/>
                <w:szCs w:val="18"/>
              </w:rPr>
              <w:t>318,796</w:t>
            </w:r>
          </w:p>
        </w:tc>
        <w:tc>
          <w:tcPr>
            <w:tcW w:w="864" w:type="dxa"/>
          </w:tcPr>
          <w:p w14:paraId="3E1DBBEC" w14:textId="77777777" w:rsidR="00C5180C" w:rsidRPr="00923ECF" w:rsidRDefault="00C5180C" w:rsidP="00C5180C">
            <w:pPr>
              <w:jc w:val="center"/>
              <w:rPr>
                <w:sz w:val="18"/>
                <w:szCs w:val="18"/>
              </w:rPr>
            </w:pPr>
            <w:r w:rsidRPr="00923ECF">
              <w:rPr>
                <w:sz w:val="18"/>
                <w:szCs w:val="18"/>
              </w:rPr>
              <w:t>24,583</w:t>
            </w:r>
          </w:p>
        </w:tc>
        <w:tc>
          <w:tcPr>
            <w:tcW w:w="1116" w:type="dxa"/>
          </w:tcPr>
          <w:p w14:paraId="15BF248E" w14:textId="77777777" w:rsidR="00C5180C" w:rsidRPr="00923ECF" w:rsidRDefault="00C5180C" w:rsidP="00C5180C">
            <w:pPr>
              <w:jc w:val="center"/>
              <w:rPr>
                <w:sz w:val="18"/>
                <w:szCs w:val="18"/>
              </w:rPr>
            </w:pPr>
            <w:r w:rsidRPr="00923ECF">
              <w:rPr>
                <w:sz w:val="18"/>
                <w:szCs w:val="18"/>
              </w:rPr>
              <w:t>2,714</w:t>
            </w:r>
          </w:p>
        </w:tc>
        <w:tc>
          <w:tcPr>
            <w:tcW w:w="1080" w:type="dxa"/>
            <w:tcBorders>
              <w:left w:val="nil"/>
              <w:right w:val="single" w:sz="4" w:space="0" w:color="auto"/>
            </w:tcBorders>
          </w:tcPr>
          <w:p w14:paraId="60EA0A90" w14:textId="77777777" w:rsidR="00C5180C" w:rsidRPr="00923ECF" w:rsidRDefault="00C5180C" w:rsidP="00C5180C">
            <w:pPr>
              <w:jc w:val="center"/>
              <w:rPr>
                <w:sz w:val="18"/>
                <w:szCs w:val="18"/>
              </w:rPr>
            </w:pPr>
            <w:r w:rsidRPr="00923ECF">
              <w:rPr>
                <w:sz w:val="18"/>
                <w:szCs w:val="18"/>
              </w:rPr>
              <w:t>5,604</w:t>
            </w:r>
          </w:p>
        </w:tc>
        <w:tc>
          <w:tcPr>
            <w:tcW w:w="1080" w:type="dxa"/>
            <w:tcBorders>
              <w:left w:val="single" w:sz="4" w:space="0" w:color="auto"/>
            </w:tcBorders>
          </w:tcPr>
          <w:p w14:paraId="0DA4323F" w14:textId="77777777" w:rsidR="00C5180C" w:rsidRPr="00923ECF" w:rsidRDefault="00C5180C" w:rsidP="00C5180C">
            <w:pPr>
              <w:jc w:val="center"/>
              <w:rPr>
                <w:sz w:val="18"/>
                <w:szCs w:val="18"/>
              </w:rPr>
            </w:pPr>
            <w:r w:rsidRPr="00923ECF">
              <w:rPr>
                <w:sz w:val="18"/>
                <w:szCs w:val="18"/>
              </w:rPr>
              <w:t>50.1</w:t>
            </w:r>
          </w:p>
        </w:tc>
        <w:tc>
          <w:tcPr>
            <w:tcW w:w="1044" w:type="dxa"/>
          </w:tcPr>
          <w:p w14:paraId="6F285EFE" w14:textId="77777777" w:rsidR="00C5180C" w:rsidRPr="00923ECF" w:rsidRDefault="00C5180C" w:rsidP="00C5180C">
            <w:pPr>
              <w:jc w:val="center"/>
              <w:rPr>
                <w:sz w:val="18"/>
                <w:szCs w:val="18"/>
              </w:rPr>
            </w:pPr>
            <w:r w:rsidRPr="00923ECF">
              <w:rPr>
                <w:sz w:val="18"/>
                <w:szCs w:val="18"/>
              </w:rPr>
              <w:t>54.6</w:t>
            </w:r>
          </w:p>
        </w:tc>
        <w:tc>
          <w:tcPr>
            <w:tcW w:w="1116" w:type="dxa"/>
            <w:tcBorders>
              <w:left w:val="nil"/>
            </w:tcBorders>
          </w:tcPr>
          <w:p w14:paraId="7AD13ABE" w14:textId="77777777" w:rsidR="00C5180C" w:rsidRPr="00923ECF" w:rsidRDefault="00C5180C" w:rsidP="00C5180C">
            <w:pPr>
              <w:jc w:val="center"/>
              <w:rPr>
                <w:sz w:val="18"/>
                <w:szCs w:val="18"/>
              </w:rPr>
            </w:pPr>
            <w:r w:rsidRPr="00923ECF">
              <w:rPr>
                <w:sz w:val="18"/>
                <w:szCs w:val="18"/>
              </w:rPr>
              <w:t>60.3</w:t>
            </w:r>
          </w:p>
        </w:tc>
        <w:tc>
          <w:tcPr>
            <w:tcW w:w="1136" w:type="dxa"/>
          </w:tcPr>
          <w:p w14:paraId="47C7909F" w14:textId="77777777" w:rsidR="00C5180C" w:rsidRPr="00923ECF" w:rsidRDefault="00C5180C" w:rsidP="00C5180C">
            <w:pPr>
              <w:jc w:val="center"/>
              <w:rPr>
                <w:sz w:val="18"/>
                <w:szCs w:val="18"/>
              </w:rPr>
            </w:pPr>
            <w:r w:rsidRPr="00923ECF">
              <w:rPr>
                <w:sz w:val="18"/>
                <w:szCs w:val="18"/>
              </w:rPr>
              <w:t>42.4</w:t>
            </w:r>
          </w:p>
        </w:tc>
      </w:tr>
      <w:tr w:rsidR="00C5180C" w:rsidRPr="00C5180C" w14:paraId="1826A41F" w14:textId="77777777" w:rsidTr="00102C59">
        <w:trPr>
          <w:gridAfter w:val="1"/>
          <w:wAfter w:w="7" w:type="dxa"/>
          <w:jc w:val="center"/>
        </w:trPr>
        <w:tc>
          <w:tcPr>
            <w:tcW w:w="1008" w:type="dxa"/>
            <w:tcBorders>
              <w:right w:val="single" w:sz="4" w:space="0" w:color="auto"/>
            </w:tcBorders>
          </w:tcPr>
          <w:p w14:paraId="0961576A" w14:textId="77777777" w:rsidR="00C5180C" w:rsidRPr="00923ECF" w:rsidRDefault="00C5180C" w:rsidP="00C5180C">
            <w:pPr>
              <w:jc w:val="center"/>
              <w:rPr>
                <w:sz w:val="18"/>
                <w:szCs w:val="18"/>
              </w:rPr>
            </w:pPr>
            <w:r w:rsidRPr="00923ECF">
              <w:rPr>
                <w:sz w:val="18"/>
                <w:szCs w:val="18"/>
              </w:rPr>
              <w:t>1997</w:t>
            </w:r>
          </w:p>
        </w:tc>
        <w:tc>
          <w:tcPr>
            <w:tcW w:w="900" w:type="dxa"/>
            <w:tcBorders>
              <w:left w:val="nil"/>
            </w:tcBorders>
          </w:tcPr>
          <w:p w14:paraId="76633C38" w14:textId="77777777" w:rsidR="00C5180C" w:rsidRPr="00923ECF" w:rsidRDefault="00C5180C" w:rsidP="00C5180C">
            <w:pPr>
              <w:jc w:val="center"/>
              <w:rPr>
                <w:sz w:val="18"/>
                <w:szCs w:val="18"/>
              </w:rPr>
            </w:pPr>
            <w:r w:rsidRPr="00923ECF">
              <w:rPr>
                <w:sz w:val="18"/>
                <w:szCs w:val="18"/>
              </w:rPr>
              <w:t>15,413</w:t>
            </w:r>
          </w:p>
        </w:tc>
        <w:tc>
          <w:tcPr>
            <w:tcW w:w="752" w:type="dxa"/>
          </w:tcPr>
          <w:p w14:paraId="580A31D2" w14:textId="77777777" w:rsidR="00C5180C" w:rsidRPr="00923ECF" w:rsidRDefault="00C5180C" w:rsidP="00C5180C">
            <w:pPr>
              <w:jc w:val="center"/>
              <w:rPr>
                <w:sz w:val="18"/>
                <w:szCs w:val="18"/>
              </w:rPr>
            </w:pPr>
            <w:r w:rsidRPr="00923ECF">
              <w:rPr>
                <w:sz w:val="18"/>
                <w:szCs w:val="18"/>
              </w:rPr>
              <w:t>1,386</w:t>
            </w:r>
          </w:p>
        </w:tc>
        <w:tc>
          <w:tcPr>
            <w:tcW w:w="595" w:type="dxa"/>
          </w:tcPr>
          <w:p w14:paraId="1A261A56" w14:textId="77777777" w:rsidR="00C5180C" w:rsidRPr="00923ECF" w:rsidRDefault="00C5180C" w:rsidP="00C5180C">
            <w:pPr>
              <w:jc w:val="center"/>
              <w:rPr>
                <w:sz w:val="18"/>
                <w:szCs w:val="18"/>
              </w:rPr>
            </w:pPr>
            <w:r w:rsidRPr="00923ECF">
              <w:rPr>
                <w:sz w:val="18"/>
                <w:szCs w:val="18"/>
              </w:rPr>
              <w:t>163</w:t>
            </w:r>
          </w:p>
        </w:tc>
        <w:tc>
          <w:tcPr>
            <w:tcW w:w="786" w:type="dxa"/>
            <w:tcBorders>
              <w:right w:val="single" w:sz="4" w:space="0" w:color="auto"/>
            </w:tcBorders>
          </w:tcPr>
          <w:p w14:paraId="42CD0EF0" w14:textId="77777777" w:rsidR="00C5180C" w:rsidRPr="00923ECF" w:rsidRDefault="00C5180C" w:rsidP="00C5180C">
            <w:pPr>
              <w:jc w:val="center"/>
              <w:rPr>
                <w:sz w:val="18"/>
                <w:szCs w:val="18"/>
              </w:rPr>
            </w:pPr>
            <w:r w:rsidRPr="00923ECF">
              <w:rPr>
                <w:sz w:val="18"/>
                <w:szCs w:val="18"/>
              </w:rPr>
              <w:t>287</w:t>
            </w:r>
          </w:p>
        </w:tc>
        <w:tc>
          <w:tcPr>
            <w:tcW w:w="1107" w:type="dxa"/>
            <w:tcBorders>
              <w:right w:val="single" w:sz="4" w:space="0" w:color="auto"/>
            </w:tcBorders>
          </w:tcPr>
          <w:p w14:paraId="4FC2E1C8" w14:textId="77777777" w:rsidR="00C5180C" w:rsidRPr="00923ECF" w:rsidRDefault="00C5180C" w:rsidP="00C5180C">
            <w:pPr>
              <w:jc w:val="center"/>
              <w:rPr>
                <w:rFonts w:cs="Arial"/>
                <w:color w:val="000000"/>
                <w:sz w:val="18"/>
                <w:szCs w:val="18"/>
              </w:rPr>
            </w:pPr>
            <w:r w:rsidRPr="00923ECF">
              <w:rPr>
                <w:rFonts w:cs="Arial"/>
                <w:color w:val="000000"/>
                <w:sz w:val="18"/>
                <w:szCs w:val="18"/>
              </w:rPr>
              <w:t>17,249</w:t>
            </w:r>
          </w:p>
        </w:tc>
        <w:tc>
          <w:tcPr>
            <w:tcW w:w="1107" w:type="dxa"/>
            <w:tcBorders>
              <w:left w:val="single" w:sz="4" w:space="0" w:color="auto"/>
            </w:tcBorders>
          </w:tcPr>
          <w:p w14:paraId="025C9246" w14:textId="77777777" w:rsidR="00C5180C" w:rsidRPr="00923ECF" w:rsidRDefault="00C5180C" w:rsidP="00C5180C">
            <w:pPr>
              <w:jc w:val="center"/>
              <w:rPr>
                <w:sz w:val="18"/>
                <w:szCs w:val="18"/>
              </w:rPr>
            </w:pPr>
            <w:r w:rsidRPr="00923ECF">
              <w:rPr>
                <w:sz w:val="18"/>
                <w:szCs w:val="18"/>
              </w:rPr>
              <w:t>303,286</w:t>
            </w:r>
          </w:p>
        </w:tc>
        <w:tc>
          <w:tcPr>
            <w:tcW w:w="864" w:type="dxa"/>
          </w:tcPr>
          <w:p w14:paraId="34642806" w14:textId="77777777" w:rsidR="00C5180C" w:rsidRPr="00923ECF" w:rsidRDefault="00C5180C" w:rsidP="00C5180C">
            <w:pPr>
              <w:jc w:val="center"/>
              <w:rPr>
                <w:sz w:val="18"/>
                <w:szCs w:val="18"/>
              </w:rPr>
            </w:pPr>
            <w:r w:rsidRPr="00923ECF">
              <w:rPr>
                <w:sz w:val="18"/>
                <w:szCs w:val="18"/>
              </w:rPr>
              <w:t>21,930</w:t>
            </w:r>
          </w:p>
        </w:tc>
        <w:tc>
          <w:tcPr>
            <w:tcW w:w="1116" w:type="dxa"/>
          </w:tcPr>
          <w:p w14:paraId="0160488D" w14:textId="77777777" w:rsidR="00C5180C" w:rsidRPr="00923ECF" w:rsidRDefault="00C5180C" w:rsidP="00C5180C">
            <w:pPr>
              <w:jc w:val="center"/>
              <w:rPr>
                <w:sz w:val="18"/>
                <w:szCs w:val="18"/>
              </w:rPr>
            </w:pPr>
            <w:r w:rsidRPr="00923ECF">
              <w:rPr>
                <w:sz w:val="18"/>
                <w:szCs w:val="18"/>
              </w:rPr>
              <w:t>4,695</w:t>
            </w:r>
          </w:p>
        </w:tc>
        <w:tc>
          <w:tcPr>
            <w:tcW w:w="1080" w:type="dxa"/>
            <w:tcBorders>
              <w:left w:val="nil"/>
              <w:right w:val="single" w:sz="4" w:space="0" w:color="auto"/>
            </w:tcBorders>
          </w:tcPr>
          <w:p w14:paraId="65CBEF95" w14:textId="77777777" w:rsidR="00C5180C" w:rsidRPr="00923ECF" w:rsidRDefault="00C5180C" w:rsidP="00C5180C">
            <w:pPr>
              <w:ind w:right="-18"/>
              <w:jc w:val="center"/>
              <w:rPr>
                <w:sz w:val="18"/>
                <w:szCs w:val="18"/>
              </w:rPr>
            </w:pPr>
            <w:r w:rsidRPr="00923ECF">
              <w:rPr>
                <w:sz w:val="18"/>
                <w:szCs w:val="18"/>
              </w:rPr>
              <w:t>6,390</w:t>
            </w:r>
          </w:p>
        </w:tc>
        <w:tc>
          <w:tcPr>
            <w:tcW w:w="1080" w:type="dxa"/>
            <w:tcBorders>
              <w:left w:val="single" w:sz="4" w:space="0" w:color="auto"/>
            </w:tcBorders>
          </w:tcPr>
          <w:p w14:paraId="5BB32755" w14:textId="77777777" w:rsidR="00C5180C" w:rsidRPr="00923ECF" w:rsidRDefault="00C5180C" w:rsidP="00C5180C">
            <w:pPr>
              <w:jc w:val="center"/>
              <w:rPr>
                <w:sz w:val="18"/>
                <w:szCs w:val="18"/>
              </w:rPr>
            </w:pPr>
            <w:r w:rsidRPr="00923ECF">
              <w:rPr>
                <w:sz w:val="18"/>
                <w:szCs w:val="18"/>
              </w:rPr>
              <w:t>50.8</w:t>
            </w:r>
          </w:p>
        </w:tc>
        <w:tc>
          <w:tcPr>
            <w:tcW w:w="1044" w:type="dxa"/>
          </w:tcPr>
          <w:p w14:paraId="02F8C505" w14:textId="77777777" w:rsidR="00C5180C" w:rsidRPr="00923ECF" w:rsidRDefault="00C5180C" w:rsidP="00C5180C">
            <w:pPr>
              <w:jc w:val="center"/>
              <w:rPr>
                <w:sz w:val="18"/>
                <w:szCs w:val="18"/>
              </w:rPr>
            </w:pPr>
            <w:r w:rsidRPr="00923ECF">
              <w:rPr>
                <w:sz w:val="18"/>
                <w:szCs w:val="18"/>
              </w:rPr>
              <w:t>63.2</w:t>
            </w:r>
          </w:p>
        </w:tc>
        <w:tc>
          <w:tcPr>
            <w:tcW w:w="1116" w:type="dxa"/>
            <w:tcBorders>
              <w:left w:val="nil"/>
            </w:tcBorders>
          </w:tcPr>
          <w:p w14:paraId="1CAAFBD4" w14:textId="77777777" w:rsidR="00C5180C" w:rsidRPr="00923ECF" w:rsidRDefault="00C5180C" w:rsidP="00C5180C">
            <w:pPr>
              <w:jc w:val="center"/>
              <w:rPr>
                <w:sz w:val="18"/>
                <w:szCs w:val="18"/>
              </w:rPr>
            </w:pPr>
            <w:r w:rsidRPr="00923ECF">
              <w:rPr>
                <w:sz w:val="18"/>
                <w:szCs w:val="18"/>
              </w:rPr>
              <w:t>34.7</w:t>
            </w:r>
          </w:p>
        </w:tc>
        <w:tc>
          <w:tcPr>
            <w:tcW w:w="1136" w:type="dxa"/>
          </w:tcPr>
          <w:p w14:paraId="668BB188" w14:textId="77777777" w:rsidR="00C5180C" w:rsidRPr="00923ECF" w:rsidRDefault="00C5180C" w:rsidP="00C5180C">
            <w:pPr>
              <w:jc w:val="center"/>
              <w:rPr>
                <w:sz w:val="18"/>
                <w:szCs w:val="18"/>
              </w:rPr>
            </w:pPr>
            <w:r w:rsidRPr="00923ECF">
              <w:rPr>
                <w:sz w:val="18"/>
                <w:szCs w:val="18"/>
              </w:rPr>
              <w:t>44.9</w:t>
            </w:r>
          </w:p>
        </w:tc>
      </w:tr>
      <w:tr w:rsidR="00C5180C" w:rsidRPr="00C5180C" w14:paraId="70F1FD3E" w14:textId="77777777" w:rsidTr="00102C59">
        <w:trPr>
          <w:gridAfter w:val="1"/>
          <w:wAfter w:w="7" w:type="dxa"/>
          <w:jc w:val="center"/>
        </w:trPr>
        <w:tc>
          <w:tcPr>
            <w:tcW w:w="1008" w:type="dxa"/>
            <w:tcBorders>
              <w:right w:val="single" w:sz="4" w:space="0" w:color="auto"/>
            </w:tcBorders>
          </w:tcPr>
          <w:p w14:paraId="1D72FA74" w14:textId="77777777" w:rsidR="00C5180C" w:rsidRPr="00923ECF" w:rsidRDefault="00C5180C" w:rsidP="00C5180C">
            <w:pPr>
              <w:jc w:val="center"/>
              <w:rPr>
                <w:sz w:val="18"/>
                <w:szCs w:val="18"/>
              </w:rPr>
            </w:pPr>
            <w:r w:rsidRPr="00923ECF">
              <w:rPr>
                <w:sz w:val="18"/>
                <w:szCs w:val="18"/>
              </w:rPr>
              <w:t>1998</w:t>
            </w:r>
          </w:p>
        </w:tc>
        <w:tc>
          <w:tcPr>
            <w:tcW w:w="900" w:type="dxa"/>
            <w:tcBorders>
              <w:left w:val="nil"/>
            </w:tcBorders>
          </w:tcPr>
          <w:p w14:paraId="5EFEE8AA" w14:textId="77777777" w:rsidR="00C5180C" w:rsidRPr="00923ECF" w:rsidRDefault="00C5180C" w:rsidP="00C5180C">
            <w:pPr>
              <w:jc w:val="center"/>
              <w:rPr>
                <w:sz w:val="18"/>
                <w:szCs w:val="18"/>
              </w:rPr>
            </w:pPr>
            <w:r w:rsidRPr="00923ECF">
              <w:rPr>
                <w:sz w:val="18"/>
                <w:szCs w:val="18"/>
              </w:rPr>
              <w:t>11,136</w:t>
            </w:r>
          </w:p>
        </w:tc>
        <w:tc>
          <w:tcPr>
            <w:tcW w:w="752" w:type="dxa"/>
          </w:tcPr>
          <w:p w14:paraId="7430A842" w14:textId="77777777" w:rsidR="00C5180C" w:rsidRPr="00923ECF" w:rsidRDefault="00C5180C" w:rsidP="00C5180C">
            <w:pPr>
              <w:jc w:val="center"/>
              <w:rPr>
                <w:sz w:val="18"/>
                <w:szCs w:val="18"/>
              </w:rPr>
            </w:pPr>
            <w:r w:rsidRPr="00923ECF">
              <w:rPr>
                <w:sz w:val="18"/>
                <w:szCs w:val="18"/>
              </w:rPr>
              <w:t>1,988</w:t>
            </w:r>
          </w:p>
        </w:tc>
        <w:tc>
          <w:tcPr>
            <w:tcW w:w="595" w:type="dxa"/>
          </w:tcPr>
          <w:p w14:paraId="09B3D867" w14:textId="77777777" w:rsidR="00C5180C" w:rsidRPr="00923ECF" w:rsidRDefault="00C5180C" w:rsidP="00C5180C">
            <w:pPr>
              <w:jc w:val="center"/>
              <w:rPr>
                <w:sz w:val="18"/>
                <w:szCs w:val="18"/>
              </w:rPr>
            </w:pPr>
            <w:r w:rsidRPr="00923ECF">
              <w:rPr>
                <w:sz w:val="18"/>
                <w:szCs w:val="18"/>
              </w:rPr>
              <w:t>161</w:t>
            </w:r>
          </w:p>
        </w:tc>
        <w:tc>
          <w:tcPr>
            <w:tcW w:w="786" w:type="dxa"/>
            <w:tcBorders>
              <w:right w:val="single" w:sz="4" w:space="0" w:color="auto"/>
            </w:tcBorders>
          </w:tcPr>
          <w:p w14:paraId="53819499"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2D2E9FBA" w14:textId="77777777" w:rsidR="00C5180C" w:rsidRPr="00923ECF" w:rsidRDefault="00C5180C" w:rsidP="00C5180C">
            <w:pPr>
              <w:jc w:val="center"/>
              <w:rPr>
                <w:rFonts w:cs="Arial"/>
                <w:color w:val="000000"/>
                <w:sz w:val="18"/>
                <w:szCs w:val="18"/>
              </w:rPr>
            </w:pPr>
            <w:r w:rsidRPr="00923ECF">
              <w:rPr>
                <w:rFonts w:cs="Arial"/>
                <w:color w:val="000000"/>
                <w:sz w:val="18"/>
                <w:szCs w:val="18"/>
              </w:rPr>
              <w:t>13,575</w:t>
            </w:r>
          </w:p>
        </w:tc>
        <w:tc>
          <w:tcPr>
            <w:tcW w:w="1107" w:type="dxa"/>
            <w:tcBorders>
              <w:left w:val="single" w:sz="4" w:space="0" w:color="auto"/>
            </w:tcBorders>
          </w:tcPr>
          <w:p w14:paraId="70B27CDB" w14:textId="77777777" w:rsidR="00C5180C" w:rsidRPr="00923ECF" w:rsidRDefault="00C5180C" w:rsidP="00C5180C">
            <w:pPr>
              <w:jc w:val="center"/>
              <w:rPr>
                <w:sz w:val="18"/>
                <w:szCs w:val="18"/>
              </w:rPr>
            </w:pPr>
            <w:r w:rsidRPr="00923ECF">
              <w:rPr>
                <w:sz w:val="18"/>
                <w:szCs w:val="18"/>
              </w:rPr>
              <w:t>243,339</w:t>
            </w:r>
          </w:p>
        </w:tc>
        <w:tc>
          <w:tcPr>
            <w:tcW w:w="864" w:type="dxa"/>
          </w:tcPr>
          <w:p w14:paraId="0A6CD90B" w14:textId="77777777" w:rsidR="00C5180C" w:rsidRPr="00923ECF" w:rsidRDefault="00C5180C" w:rsidP="00C5180C">
            <w:pPr>
              <w:jc w:val="center"/>
              <w:rPr>
                <w:sz w:val="18"/>
                <w:szCs w:val="18"/>
              </w:rPr>
            </w:pPr>
            <w:r w:rsidRPr="00923ECF">
              <w:rPr>
                <w:sz w:val="18"/>
                <w:szCs w:val="18"/>
              </w:rPr>
              <w:t>31,232</w:t>
            </w:r>
          </w:p>
        </w:tc>
        <w:tc>
          <w:tcPr>
            <w:tcW w:w="1116" w:type="dxa"/>
          </w:tcPr>
          <w:p w14:paraId="0CCF3BAA" w14:textId="77777777" w:rsidR="00C5180C" w:rsidRPr="00923ECF" w:rsidRDefault="00C5180C" w:rsidP="00C5180C">
            <w:pPr>
              <w:jc w:val="center"/>
              <w:rPr>
                <w:sz w:val="18"/>
                <w:szCs w:val="18"/>
              </w:rPr>
            </w:pPr>
            <w:r w:rsidRPr="00923ECF">
              <w:rPr>
                <w:sz w:val="18"/>
                <w:szCs w:val="18"/>
              </w:rPr>
              <w:t>5,624</w:t>
            </w:r>
          </w:p>
        </w:tc>
        <w:tc>
          <w:tcPr>
            <w:tcW w:w="1080" w:type="dxa"/>
            <w:tcBorders>
              <w:left w:val="nil"/>
              <w:right w:val="single" w:sz="4" w:space="0" w:color="auto"/>
            </w:tcBorders>
          </w:tcPr>
          <w:p w14:paraId="053092DF" w14:textId="77777777" w:rsidR="00C5180C" w:rsidRPr="00923ECF" w:rsidRDefault="00C5180C" w:rsidP="00C5180C">
            <w:pPr>
              <w:jc w:val="center"/>
              <w:rPr>
                <w:sz w:val="18"/>
                <w:szCs w:val="18"/>
              </w:rPr>
            </w:pPr>
            <w:r w:rsidRPr="00923ECF">
              <w:rPr>
                <w:sz w:val="18"/>
                <w:szCs w:val="18"/>
              </w:rPr>
              <w:t>6,035</w:t>
            </w:r>
          </w:p>
        </w:tc>
        <w:tc>
          <w:tcPr>
            <w:tcW w:w="1080" w:type="dxa"/>
            <w:tcBorders>
              <w:left w:val="single" w:sz="4" w:space="0" w:color="auto"/>
            </w:tcBorders>
          </w:tcPr>
          <w:p w14:paraId="337F2BA3" w14:textId="77777777" w:rsidR="00C5180C" w:rsidRPr="00923ECF" w:rsidRDefault="00C5180C" w:rsidP="00C5180C">
            <w:pPr>
              <w:jc w:val="center"/>
              <w:rPr>
                <w:sz w:val="18"/>
                <w:szCs w:val="18"/>
              </w:rPr>
            </w:pPr>
            <w:r w:rsidRPr="00923ECF">
              <w:rPr>
                <w:sz w:val="18"/>
                <w:szCs w:val="18"/>
              </w:rPr>
              <w:t>45.8</w:t>
            </w:r>
          </w:p>
        </w:tc>
        <w:tc>
          <w:tcPr>
            <w:tcW w:w="1044" w:type="dxa"/>
          </w:tcPr>
          <w:p w14:paraId="30B9CFA7" w14:textId="77777777" w:rsidR="00C5180C" w:rsidRPr="00923ECF" w:rsidRDefault="00C5180C" w:rsidP="00C5180C">
            <w:pPr>
              <w:jc w:val="center"/>
              <w:rPr>
                <w:sz w:val="18"/>
                <w:szCs w:val="18"/>
              </w:rPr>
            </w:pPr>
            <w:r w:rsidRPr="00923ECF">
              <w:rPr>
                <w:sz w:val="18"/>
                <w:szCs w:val="18"/>
              </w:rPr>
              <w:t>63.1</w:t>
            </w:r>
          </w:p>
        </w:tc>
        <w:tc>
          <w:tcPr>
            <w:tcW w:w="1116" w:type="dxa"/>
            <w:tcBorders>
              <w:left w:val="nil"/>
            </w:tcBorders>
          </w:tcPr>
          <w:p w14:paraId="635FFF6D" w14:textId="77777777" w:rsidR="00C5180C" w:rsidRPr="00923ECF" w:rsidRDefault="00C5180C" w:rsidP="00C5180C">
            <w:pPr>
              <w:jc w:val="center"/>
              <w:rPr>
                <w:sz w:val="18"/>
                <w:szCs w:val="18"/>
              </w:rPr>
            </w:pPr>
            <w:r w:rsidRPr="00923ECF">
              <w:rPr>
                <w:sz w:val="18"/>
                <w:szCs w:val="18"/>
              </w:rPr>
              <w:t>28.6</w:t>
            </w:r>
          </w:p>
        </w:tc>
        <w:tc>
          <w:tcPr>
            <w:tcW w:w="1136" w:type="dxa"/>
          </w:tcPr>
          <w:p w14:paraId="74D6D68E" w14:textId="77777777" w:rsidR="00C5180C" w:rsidRPr="00923ECF" w:rsidRDefault="00C5180C" w:rsidP="00C5180C">
            <w:pPr>
              <w:jc w:val="center"/>
              <w:rPr>
                <w:sz w:val="18"/>
                <w:szCs w:val="18"/>
              </w:rPr>
            </w:pPr>
            <w:r w:rsidRPr="00923ECF">
              <w:rPr>
                <w:sz w:val="18"/>
                <w:szCs w:val="18"/>
              </w:rPr>
              <w:t>48.1</w:t>
            </w:r>
          </w:p>
        </w:tc>
      </w:tr>
      <w:tr w:rsidR="00C5180C" w:rsidRPr="00C5180C" w14:paraId="7A63770D" w14:textId="77777777" w:rsidTr="00102C59">
        <w:trPr>
          <w:gridAfter w:val="1"/>
          <w:wAfter w:w="7" w:type="dxa"/>
          <w:jc w:val="center"/>
        </w:trPr>
        <w:tc>
          <w:tcPr>
            <w:tcW w:w="1008" w:type="dxa"/>
            <w:tcBorders>
              <w:right w:val="single" w:sz="4" w:space="0" w:color="auto"/>
            </w:tcBorders>
          </w:tcPr>
          <w:p w14:paraId="0E8D36E0" w14:textId="77777777" w:rsidR="00C5180C" w:rsidRPr="00923ECF" w:rsidRDefault="00C5180C" w:rsidP="00C5180C">
            <w:pPr>
              <w:jc w:val="center"/>
              <w:rPr>
                <w:sz w:val="18"/>
                <w:szCs w:val="18"/>
              </w:rPr>
            </w:pPr>
            <w:r w:rsidRPr="00923ECF">
              <w:rPr>
                <w:sz w:val="18"/>
                <w:szCs w:val="18"/>
              </w:rPr>
              <w:t>1999</w:t>
            </w:r>
          </w:p>
        </w:tc>
        <w:tc>
          <w:tcPr>
            <w:tcW w:w="900" w:type="dxa"/>
            <w:tcBorders>
              <w:left w:val="nil"/>
            </w:tcBorders>
          </w:tcPr>
          <w:p w14:paraId="5A7EF2E2" w14:textId="77777777" w:rsidR="00C5180C" w:rsidRPr="00923ECF" w:rsidRDefault="00C5180C" w:rsidP="00C5180C">
            <w:pPr>
              <w:jc w:val="center"/>
              <w:rPr>
                <w:sz w:val="18"/>
                <w:szCs w:val="18"/>
              </w:rPr>
            </w:pPr>
            <w:r w:rsidRPr="00923ECF">
              <w:rPr>
                <w:sz w:val="18"/>
                <w:szCs w:val="18"/>
              </w:rPr>
              <w:t>12,682</w:t>
            </w:r>
          </w:p>
        </w:tc>
        <w:tc>
          <w:tcPr>
            <w:tcW w:w="752" w:type="dxa"/>
          </w:tcPr>
          <w:p w14:paraId="5338BB31" w14:textId="77777777" w:rsidR="00C5180C" w:rsidRPr="00923ECF" w:rsidRDefault="00C5180C" w:rsidP="00C5180C">
            <w:pPr>
              <w:jc w:val="center"/>
              <w:rPr>
                <w:sz w:val="18"/>
                <w:szCs w:val="18"/>
              </w:rPr>
            </w:pPr>
            <w:r w:rsidRPr="00923ECF">
              <w:rPr>
                <w:sz w:val="18"/>
                <w:szCs w:val="18"/>
              </w:rPr>
              <w:t>1,979</w:t>
            </w:r>
          </w:p>
        </w:tc>
        <w:tc>
          <w:tcPr>
            <w:tcW w:w="595" w:type="dxa"/>
          </w:tcPr>
          <w:p w14:paraId="427220A4" w14:textId="77777777" w:rsidR="00C5180C" w:rsidRPr="00923ECF" w:rsidRDefault="00C5180C" w:rsidP="00C5180C">
            <w:pPr>
              <w:jc w:val="center"/>
              <w:rPr>
                <w:sz w:val="18"/>
                <w:szCs w:val="18"/>
              </w:rPr>
            </w:pPr>
            <w:r w:rsidRPr="00923ECF">
              <w:rPr>
                <w:sz w:val="18"/>
                <w:szCs w:val="18"/>
              </w:rPr>
              <w:t>159</w:t>
            </w:r>
          </w:p>
        </w:tc>
        <w:tc>
          <w:tcPr>
            <w:tcW w:w="786" w:type="dxa"/>
            <w:tcBorders>
              <w:right w:val="single" w:sz="4" w:space="0" w:color="auto"/>
            </w:tcBorders>
          </w:tcPr>
          <w:p w14:paraId="2F5B0540" w14:textId="77777777" w:rsidR="00C5180C" w:rsidRPr="00923ECF" w:rsidRDefault="00C5180C" w:rsidP="00C5180C">
            <w:pPr>
              <w:jc w:val="center"/>
              <w:rPr>
                <w:sz w:val="18"/>
                <w:szCs w:val="18"/>
              </w:rPr>
            </w:pPr>
            <w:r w:rsidRPr="00923ECF">
              <w:rPr>
                <w:sz w:val="18"/>
                <w:szCs w:val="18"/>
              </w:rPr>
              <w:t>290</w:t>
            </w:r>
          </w:p>
        </w:tc>
        <w:tc>
          <w:tcPr>
            <w:tcW w:w="1107" w:type="dxa"/>
            <w:tcBorders>
              <w:right w:val="single" w:sz="4" w:space="0" w:color="auto"/>
            </w:tcBorders>
          </w:tcPr>
          <w:p w14:paraId="51E541A4" w14:textId="77777777" w:rsidR="00C5180C" w:rsidRPr="00923ECF" w:rsidRDefault="00C5180C" w:rsidP="00C5180C">
            <w:pPr>
              <w:jc w:val="center"/>
              <w:rPr>
                <w:rFonts w:cs="Arial"/>
                <w:color w:val="000000"/>
                <w:sz w:val="18"/>
                <w:szCs w:val="18"/>
              </w:rPr>
            </w:pPr>
            <w:r w:rsidRPr="00923ECF">
              <w:rPr>
                <w:rFonts w:cs="Arial"/>
                <w:color w:val="000000"/>
                <w:sz w:val="18"/>
                <w:szCs w:val="18"/>
              </w:rPr>
              <w:t>15,110</w:t>
            </w:r>
          </w:p>
        </w:tc>
        <w:tc>
          <w:tcPr>
            <w:tcW w:w="1107" w:type="dxa"/>
            <w:tcBorders>
              <w:left w:val="single" w:sz="4" w:space="0" w:color="auto"/>
            </w:tcBorders>
          </w:tcPr>
          <w:p w14:paraId="6313FECD" w14:textId="77777777" w:rsidR="00C5180C" w:rsidRPr="00923ECF" w:rsidRDefault="00C5180C" w:rsidP="00C5180C">
            <w:pPr>
              <w:jc w:val="center"/>
              <w:rPr>
                <w:sz w:val="18"/>
                <w:szCs w:val="18"/>
              </w:rPr>
            </w:pPr>
            <w:r w:rsidRPr="00923ECF">
              <w:rPr>
                <w:sz w:val="18"/>
                <w:szCs w:val="18"/>
              </w:rPr>
              <w:t>289,003</w:t>
            </w:r>
          </w:p>
        </w:tc>
        <w:tc>
          <w:tcPr>
            <w:tcW w:w="864" w:type="dxa"/>
          </w:tcPr>
          <w:p w14:paraId="1122F097" w14:textId="77777777" w:rsidR="00C5180C" w:rsidRPr="00923ECF" w:rsidRDefault="00C5180C" w:rsidP="00C5180C">
            <w:pPr>
              <w:jc w:val="center"/>
              <w:rPr>
                <w:sz w:val="18"/>
                <w:szCs w:val="18"/>
              </w:rPr>
            </w:pPr>
            <w:r w:rsidRPr="00923ECF">
              <w:rPr>
                <w:sz w:val="18"/>
                <w:szCs w:val="18"/>
              </w:rPr>
              <w:t>19,088</w:t>
            </w:r>
          </w:p>
        </w:tc>
        <w:tc>
          <w:tcPr>
            <w:tcW w:w="1116" w:type="dxa"/>
          </w:tcPr>
          <w:p w14:paraId="04749CD6" w14:textId="77777777" w:rsidR="00C5180C" w:rsidRPr="00923ECF" w:rsidRDefault="00C5180C" w:rsidP="00C5180C">
            <w:pPr>
              <w:jc w:val="center"/>
              <w:rPr>
                <w:sz w:val="18"/>
                <w:szCs w:val="18"/>
              </w:rPr>
            </w:pPr>
            <w:r w:rsidRPr="00923ECF">
              <w:rPr>
                <w:sz w:val="18"/>
                <w:szCs w:val="18"/>
              </w:rPr>
              <w:t>5,415</w:t>
            </w:r>
          </w:p>
        </w:tc>
        <w:tc>
          <w:tcPr>
            <w:tcW w:w="1080" w:type="dxa"/>
            <w:tcBorders>
              <w:left w:val="nil"/>
              <w:right w:val="single" w:sz="4" w:space="0" w:color="auto"/>
            </w:tcBorders>
          </w:tcPr>
          <w:p w14:paraId="08B17844" w14:textId="77777777" w:rsidR="00C5180C" w:rsidRPr="00923ECF" w:rsidRDefault="00C5180C" w:rsidP="00C5180C">
            <w:pPr>
              <w:jc w:val="center"/>
              <w:rPr>
                <w:sz w:val="18"/>
                <w:szCs w:val="18"/>
              </w:rPr>
            </w:pPr>
            <w:r w:rsidRPr="00923ECF">
              <w:rPr>
                <w:sz w:val="18"/>
                <w:szCs w:val="18"/>
              </w:rPr>
              <w:t>5,072</w:t>
            </w:r>
          </w:p>
        </w:tc>
        <w:tc>
          <w:tcPr>
            <w:tcW w:w="1080" w:type="dxa"/>
            <w:tcBorders>
              <w:left w:val="single" w:sz="4" w:space="0" w:color="auto"/>
            </w:tcBorders>
          </w:tcPr>
          <w:p w14:paraId="1B5F76DD" w14:textId="77777777" w:rsidR="00C5180C" w:rsidRPr="00923ECF" w:rsidRDefault="00C5180C" w:rsidP="00C5180C">
            <w:pPr>
              <w:jc w:val="center"/>
              <w:rPr>
                <w:sz w:val="18"/>
                <w:szCs w:val="18"/>
              </w:rPr>
            </w:pPr>
            <w:r w:rsidRPr="00923ECF">
              <w:rPr>
                <w:sz w:val="18"/>
                <w:szCs w:val="18"/>
              </w:rPr>
              <w:t>43.9</w:t>
            </w:r>
          </w:p>
        </w:tc>
        <w:tc>
          <w:tcPr>
            <w:tcW w:w="1044" w:type="dxa"/>
          </w:tcPr>
          <w:p w14:paraId="385FAB91" w14:textId="77777777" w:rsidR="00C5180C" w:rsidRPr="00923ECF" w:rsidRDefault="00C5180C" w:rsidP="00C5180C">
            <w:pPr>
              <w:jc w:val="center"/>
              <w:rPr>
                <w:sz w:val="18"/>
                <w:szCs w:val="18"/>
              </w:rPr>
            </w:pPr>
            <w:r w:rsidRPr="00923ECF">
              <w:rPr>
                <w:sz w:val="18"/>
                <w:szCs w:val="18"/>
              </w:rPr>
              <w:t>103.7</w:t>
            </w:r>
          </w:p>
        </w:tc>
        <w:tc>
          <w:tcPr>
            <w:tcW w:w="1116" w:type="dxa"/>
            <w:tcBorders>
              <w:left w:val="nil"/>
            </w:tcBorders>
          </w:tcPr>
          <w:p w14:paraId="4945A4C1" w14:textId="77777777" w:rsidR="00C5180C" w:rsidRPr="00923ECF" w:rsidRDefault="00C5180C" w:rsidP="00C5180C">
            <w:pPr>
              <w:jc w:val="center"/>
              <w:rPr>
                <w:sz w:val="18"/>
                <w:szCs w:val="18"/>
              </w:rPr>
            </w:pPr>
            <w:r w:rsidRPr="00923ECF">
              <w:rPr>
                <w:sz w:val="18"/>
                <w:szCs w:val="18"/>
              </w:rPr>
              <w:t>29.4</w:t>
            </w:r>
          </w:p>
        </w:tc>
        <w:tc>
          <w:tcPr>
            <w:tcW w:w="1136" w:type="dxa"/>
          </w:tcPr>
          <w:p w14:paraId="0FCE5A1B" w14:textId="77777777" w:rsidR="00C5180C" w:rsidRPr="00923ECF" w:rsidRDefault="00C5180C" w:rsidP="00C5180C">
            <w:pPr>
              <w:jc w:val="center"/>
              <w:rPr>
                <w:sz w:val="18"/>
                <w:szCs w:val="18"/>
              </w:rPr>
            </w:pPr>
            <w:r w:rsidRPr="00923ECF">
              <w:rPr>
                <w:sz w:val="18"/>
                <w:szCs w:val="18"/>
              </w:rPr>
              <w:t>57.2</w:t>
            </w:r>
          </w:p>
        </w:tc>
      </w:tr>
      <w:tr w:rsidR="00C5180C" w:rsidRPr="00C5180C" w14:paraId="2D38716D" w14:textId="77777777" w:rsidTr="00102C59">
        <w:trPr>
          <w:gridAfter w:val="1"/>
          <w:wAfter w:w="7" w:type="dxa"/>
          <w:jc w:val="center"/>
        </w:trPr>
        <w:tc>
          <w:tcPr>
            <w:tcW w:w="1008" w:type="dxa"/>
            <w:tcBorders>
              <w:right w:val="single" w:sz="4" w:space="0" w:color="auto"/>
            </w:tcBorders>
          </w:tcPr>
          <w:p w14:paraId="54DB253B" w14:textId="77777777" w:rsidR="00C5180C" w:rsidRPr="00923ECF" w:rsidRDefault="00C5180C" w:rsidP="00C5180C">
            <w:pPr>
              <w:jc w:val="center"/>
              <w:rPr>
                <w:sz w:val="18"/>
                <w:szCs w:val="18"/>
              </w:rPr>
            </w:pPr>
            <w:r w:rsidRPr="00923ECF">
              <w:rPr>
                <w:sz w:val="18"/>
                <w:szCs w:val="18"/>
              </w:rPr>
              <w:t>2000</w:t>
            </w:r>
          </w:p>
        </w:tc>
        <w:tc>
          <w:tcPr>
            <w:tcW w:w="900" w:type="dxa"/>
            <w:tcBorders>
              <w:left w:val="nil"/>
            </w:tcBorders>
          </w:tcPr>
          <w:p w14:paraId="76303DD8" w14:textId="77777777" w:rsidR="00C5180C" w:rsidRPr="00923ECF" w:rsidRDefault="00C5180C" w:rsidP="00C5180C">
            <w:pPr>
              <w:jc w:val="center"/>
              <w:rPr>
                <w:sz w:val="18"/>
                <w:szCs w:val="18"/>
              </w:rPr>
            </w:pPr>
            <w:r w:rsidRPr="00923ECF">
              <w:rPr>
                <w:sz w:val="18"/>
                <w:szCs w:val="18"/>
              </w:rPr>
              <w:t>15,046</w:t>
            </w:r>
          </w:p>
        </w:tc>
        <w:tc>
          <w:tcPr>
            <w:tcW w:w="752" w:type="dxa"/>
          </w:tcPr>
          <w:p w14:paraId="33C17983" w14:textId="77777777" w:rsidR="00C5180C" w:rsidRPr="00923ECF" w:rsidRDefault="00C5180C" w:rsidP="00C5180C">
            <w:pPr>
              <w:jc w:val="center"/>
              <w:rPr>
                <w:sz w:val="18"/>
                <w:szCs w:val="18"/>
              </w:rPr>
            </w:pPr>
            <w:r w:rsidRPr="00923ECF">
              <w:rPr>
                <w:sz w:val="18"/>
                <w:szCs w:val="18"/>
              </w:rPr>
              <w:t>3,225</w:t>
            </w:r>
          </w:p>
        </w:tc>
        <w:tc>
          <w:tcPr>
            <w:tcW w:w="595" w:type="dxa"/>
          </w:tcPr>
          <w:p w14:paraId="205F5BC0" w14:textId="77777777" w:rsidR="00C5180C" w:rsidRPr="00923ECF" w:rsidRDefault="00C5180C" w:rsidP="00C5180C">
            <w:pPr>
              <w:jc w:val="center"/>
              <w:rPr>
                <w:sz w:val="18"/>
                <w:szCs w:val="18"/>
              </w:rPr>
            </w:pPr>
            <w:r w:rsidRPr="00923ECF">
              <w:rPr>
                <w:sz w:val="18"/>
                <w:szCs w:val="18"/>
              </w:rPr>
              <w:t>150</w:t>
            </w:r>
          </w:p>
        </w:tc>
        <w:tc>
          <w:tcPr>
            <w:tcW w:w="786" w:type="dxa"/>
            <w:tcBorders>
              <w:right w:val="single" w:sz="4" w:space="0" w:color="auto"/>
            </w:tcBorders>
          </w:tcPr>
          <w:p w14:paraId="054FA155" w14:textId="77777777" w:rsidR="00C5180C" w:rsidRPr="00923ECF" w:rsidRDefault="00C5180C" w:rsidP="00C5180C">
            <w:pPr>
              <w:jc w:val="center"/>
              <w:rPr>
                <w:sz w:val="18"/>
                <w:szCs w:val="18"/>
              </w:rPr>
            </w:pPr>
            <w:r w:rsidRPr="00923ECF">
              <w:rPr>
                <w:sz w:val="18"/>
                <w:szCs w:val="18"/>
              </w:rPr>
              <w:t>291</w:t>
            </w:r>
          </w:p>
        </w:tc>
        <w:tc>
          <w:tcPr>
            <w:tcW w:w="1107" w:type="dxa"/>
            <w:tcBorders>
              <w:right w:val="single" w:sz="4" w:space="0" w:color="auto"/>
            </w:tcBorders>
          </w:tcPr>
          <w:p w14:paraId="5AECDF6B" w14:textId="77777777" w:rsidR="00C5180C" w:rsidRPr="00923ECF" w:rsidRDefault="00C5180C" w:rsidP="00C5180C">
            <w:pPr>
              <w:jc w:val="center"/>
              <w:rPr>
                <w:rFonts w:cs="Arial"/>
                <w:color w:val="000000"/>
                <w:sz w:val="18"/>
                <w:szCs w:val="18"/>
              </w:rPr>
            </w:pPr>
            <w:r w:rsidRPr="00923ECF">
              <w:rPr>
                <w:rFonts w:cs="Arial"/>
                <w:color w:val="000000"/>
                <w:sz w:val="18"/>
                <w:szCs w:val="18"/>
              </w:rPr>
              <w:t>18,712</w:t>
            </w:r>
          </w:p>
        </w:tc>
        <w:tc>
          <w:tcPr>
            <w:tcW w:w="1107" w:type="dxa"/>
            <w:tcBorders>
              <w:left w:val="single" w:sz="4" w:space="0" w:color="auto"/>
            </w:tcBorders>
          </w:tcPr>
          <w:p w14:paraId="4C43E5C9" w14:textId="77777777" w:rsidR="00C5180C" w:rsidRPr="00923ECF" w:rsidRDefault="00C5180C" w:rsidP="00C5180C">
            <w:pPr>
              <w:jc w:val="center"/>
              <w:rPr>
                <w:sz w:val="18"/>
                <w:szCs w:val="18"/>
              </w:rPr>
            </w:pPr>
            <w:r w:rsidRPr="00923ECF">
              <w:rPr>
                <w:sz w:val="18"/>
                <w:szCs w:val="18"/>
              </w:rPr>
              <w:t>436,782</w:t>
            </w:r>
          </w:p>
        </w:tc>
        <w:tc>
          <w:tcPr>
            <w:tcW w:w="864" w:type="dxa"/>
          </w:tcPr>
          <w:p w14:paraId="63D328A8" w14:textId="77777777" w:rsidR="00C5180C" w:rsidRPr="00923ECF" w:rsidRDefault="00C5180C" w:rsidP="00C5180C">
            <w:pPr>
              <w:jc w:val="center"/>
              <w:rPr>
                <w:sz w:val="18"/>
                <w:szCs w:val="18"/>
              </w:rPr>
            </w:pPr>
            <w:r w:rsidRPr="00923ECF">
              <w:rPr>
                <w:sz w:val="18"/>
                <w:szCs w:val="18"/>
              </w:rPr>
              <w:t>55,977</w:t>
            </w:r>
          </w:p>
        </w:tc>
        <w:tc>
          <w:tcPr>
            <w:tcW w:w="1116" w:type="dxa"/>
          </w:tcPr>
          <w:p w14:paraId="36CBB0AA" w14:textId="77777777" w:rsidR="00C5180C" w:rsidRPr="00923ECF" w:rsidRDefault="00C5180C" w:rsidP="00C5180C">
            <w:pPr>
              <w:jc w:val="center"/>
              <w:rPr>
                <w:sz w:val="18"/>
                <w:szCs w:val="18"/>
              </w:rPr>
            </w:pPr>
            <w:r w:rsidRPr="00923ECF">
              <w:rPr>
                <w:sz w:val="18"/>
                <w:szCs w:val="18"/>
              </w:rPr>
              <w:t>6,528</w:t>
            </w:r>
          </w:p>
        </w:tc>
        <w:tc>
          <w:tcPr>
            <w:tcW w:w="1080" w:type="dxa"/>
            <w:tcBorders>
              <w:left w:val="nil"/>
              <w:right w:val="single" w:sz="4" w:space="0" w:color="auto"/>
            </w:tcBorders>
          </w:tcPr>
          <w:p w14:paraId="3F45385C" w14:textId="77777777" w:rsidR="00C5180C" w:rsidRPr="00923ECF" w:rsidRDefault="00C5180C" w:rsidP="00C5180C">
            <w:pPr>
              <w:jc w:val="center"/>
              <w:rPr>
                <w:sz w:val="18"/>
                <w:szCs w:val="18"/>
              </w:rPr>
            </w:pPr>
            <w:r w:rsidRPr="00923ECF">
              <w:rPr>
                <w:sz w:val="18"/>
                <w:szCs w:val="18"/>
              </w:rPr>
              <w:t>5,136</w:t>
            </w:r>
          </w:p>
        </w:tc>
        <w:tc>
          <w:tcPr>
            <w:tcW w:w="1080" w:type="dxa"/>
            <w:tcBorders>
              <w:left w:val="single" w:sz="4" w:space="0" w:color="auto"/>
            </w:tcBorders>
          </w:tcPr>
          <w:p w14:paraId="5D8FE9A7" w14:textId="77777777" w:rsidR="00C5180C" w:rsidRPr="00923ECF" w:rsidRDefault="00C5180C" w:rsidP="00C5180C">
            <w:pPr>
              <w:jc w:val="center"/>
              <w:rPr>
                <w:sz w:val="18"/>
                <w:szCs w:val="18"/>
              </w:rPr>
            </w:pPr>
            <w:r w:rsidRPr="00923ECF">
              <w:rPr>
                <w:sz w:val="18"/>
                <w:szCs w:val="18"/>
              </w:rPr>
              <w:t>34.5</w:t>
            </w:r>
          </w:p>
        </w:tc>
        <w:tc>
          <w:tcPr>
            <w:tcW w:w="1044" w:type="dxa"/>
          </w:tcPr>
          <w:p w14:paraId="75038966" w14:textId="77777777" w:rsidR="00C5180C" w:rsidRPr="00923ECF" w:rsidRDefault="00C5180C" w:rsidP="00C5180C">
            <w:pPr>
              <w:jc w:val="center"/>
              <w:rPr>
                <w:sz w:val="18"/>
                <w:szCs w:val="18"/>
              </w:rPr>
            </w:pPr>
            <w:r w:rsidRPr="00923ECF">
              <w:rPr>
                <w:sz w:val="18"/>
                <w:szCs w:val="18"/>
              </w:rPr>
              <w:t>64.1</w:t>
            </w:r>
          </w:p>
        </w:tc>
        <w:tc>
          <w:tcPr>
            <w:tcW w:w="1116" w:type="dxa"/>
            <w:tcBorders>
              <w:left w:val="nil"/>
            </w:tcBorders>
          </w:tcPr>
          <w:p w14:paraId="23BB172D" w14:textId="77777777" w:rsidR="00C5180C" w:rsidRPr="00923ECF" w:rsidRDefault="00C5180C" w:rsidP="00C5180C">
            <w:pPr>
              <w:jc w:val="center"/>
              <w:rPr>
                <w:sz w:val="18"/>
                <w:szCs w:val="18"/>
              </w:rPr>
            </w:pPr>
            <w:r w:rsidRPr="00923ECF">
              <w:rPr>
                <w:sz w:val="18"/>
                <w:szCs w:val="18"/>
              </w:rPr>
              <w:t>22.9</w:t>
            </w:r>
          </w:p>
        </w:tc>
        <w:tc>
          <w:tcPr>
            <w:tcW w:w="1136" w:type="dxa"/>
          </w:tcPr>
          <w:p w14:paraId="5B74DC68" w14:textId="77777777" w:rsidR="00C5180C" w:rsidRPr="00923ECF" w:rsidRDefault="00C5180C" w:rsidP="00C5180C">
            <w:pPr>
              <w:jc w:val="center"/>
              <w:rPr>
                <w:sz w:val="18"/>
                <w:szCs w:val="18"/>
              </w:rPr>
            </w:pPr>
            <w:r w:rsidRPr="00923ECF">
              <w:rPr>
                <w:sz w:val="18"/>
                <w:szCs w:val="18"/>
              </w:rPr>
              <w:t>56.7</w:t>
            </w:r>
          </w:p>
        </w:tc>
      </w:tr>
      <w:tr w:rsidR="00C5180C" w:rsidRPr="00C5180C" w14:paraId="5E7C713D" w14:textId="77777777" w:rsidTr="00102C59">
        <w:trPr>
          <w:gridAfter w:val="1"/>
          <w:wAfter w:w="7" w:type="dxa"/>
          <w:jc w:val="center"/>
        </w:trPr>
        <w:tc>
          <w:tcPr>
            <w:tcW w:w="1008" w:type="dxa"/>
            <w:tcBorders>
              <w:right w:val="single" w:sz="4" w:space="0" w:color="auto"/>
            </w:tcBorders>
          </w:tcPr>
          <w:p w14:paraId="69642ECC" w14:textId="77777777" w:rsidR="00C5180C" w:rsidRPr="00923ECF" w:rsidRDefault="00C5180C" w:rsidP="00C5180C">
            <w:pPr>
              <w:jc w:val="center"/>
              <w:rPr>
                <w:sz w:val="18"/>
                <w:szCs w:val="18"/>
              </w:rPr>
            </w:pPr>
            <w:r w:rsidRPr="00923ECF">
              <w:rPr>
                <w:sz w:val="18"/>
                <w:szCs w:val="18"/>
              </w:rPr>
              <w:t>2001</w:t>
            </w:r>
          </w:p>
        </w:tc>
        <w:tc>
          <w:tcPr>
            <w:tcW w:w="900" w:type="dxa"/>
            <w:tcBorders>
              <w:left w:val="nil"/>
            </w:tcBorders>
          </w:tcPr>
          <w:p w14:paraId="43643DE6" w14:textId="77777777" w:rsidR="00C5180C" w:rsidRPr="00923ECF" w:rsidRDefault="00C5180C" w:rsidP="00C5180C">
            <w:pPr>
              <w:jc w:val="center"/>
              <w:rPr>
                <w:sz w:val="18"/>
                <w:szCs w:val="18"/>
              </w:rPr>
            </w:pPr>
            <w:r w:rsidRPr="00923ECF">
              <w:rPr>
                <w:sz w:val="18"/>
                <w:szCs w:val="18"/>
              </w:rPr>
              <w:t>13,819</w:t>
            </w:r>
          </w:p>
        </w:tc>
        <w:tc>
          <w:tcPr>
            <w:tcW w:w="752" w:type="dxa"/>
          </w:tcPr>
          <w:p w14:paraId="77A768B5" w14:textId="77777777" w:rsidR="00C5180C" w:rsidRPr="00923ECF" w:rsidRDefault="00C5180C" w:rsidP="00C5180C">
            <w:pPr>
              <w:jc w:val="center"/>
              <w:rPr>
                <w:sz w:val="18"/>
                <w:szCs w:val="18"/>
              </w:rPr>
            </w:pPr>
            <w:r w:rsidRPr="00923ECF">
              <w:rPr>
                <w:sz w:val="18"/>
                <w:szCs w:val="18"/>
              </w:rPr>
              <w:t>3,910</w:t>
            </w:r>
          </w:p>
        </w:tc>
        <w:tc>
          <w:tcPr>
            <w:tcW w:w="595" w:type="dxa"/>
          </w:tcPr>
          <w:p w14:paraId="6C68E4E2" w14:textId="77777777" w:rsidR="00C5180C" w:rsidRPr="00923ECF" w:rsidRDefault="00C5180C" w:rsidP="00C5180C">
            <w:pPr>
              <w:jc w:val="center"/>
              <w:rPr>
                <w:sz w:val="18"/>
                <w:szCs w:val="18"/>
              </w:rPr>
            </w:pPr>
            <w:r w:rsidRPr="00923ECF">
              <w:rPr>
                <w:sz w:val="18"/>
                <w:szCs w:val="18"/>
              </w:rPr>
              <w:t>155</w:t>
            </w:r>
          </w:p>
        </w:tc>
        <w:tc>
          <w:tcPr>
            <w:tcW w:w="786" w:type="dxa"/>
            <w:tcBorders>
              <w:right w:val="single" w:sz="4" w:space="0" w:color="auto"/>
            </w:tcBorders>
          </w:tcPr>
          <w:p w14:paraId="0F219922"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16FC578A" w14:textId="77777777" w:rsidR="00C5180C" w:rsidRPr="00923ECF" w:rsidRDefault="00C5180C" w:rsidP="00C5180C">
            <w:pPr>
              <w:jc w:val="center"/>
              <w:rPr>
                <w:rFonts w:cs="Arial"/>
                <w:color w:val="000000"/>
                <w:sz w:val="18"/>
                <w:szCs w:val="18"/>
              </w:rPr>
            </w:pPr>
            <w:r w:rsidRPr="00923ECF">
              <w:rPr>
                <w:rFonts w:cs="Arial"/>
                <w:color w:val="000000"/>
                <w:sz w:val="18"/>
                <w:szCs w:val="18"/>
              </w:rPr>
              <w:t>18,262</w:t>
            </w:r>
          </w:p>
        </w:tc>
        <w:tc>
          <w:tcPr>
            <w:tcW w:w="1107" w:type="dxa"/>
            <w:tcBorders>
              <w:left w:val="single" w:sz="4" w:space="0" w:color="auto"/>
            </w:tcBorders>
          </w:tcPr>
          <w:p w14:paraId="69B706B9" w14:textId="77777777" w:rsidR="00C5180C" w:rsidRPr="00923ECF" w:rsidRDefault="00C5180C" w:rsidP="00C5180C">
            <w:pPr>
              <w:jc w:val="center"/>
              <w:rPr>
                <w:sz w:val="18"/>
                <w:szCs w:val="18"/>
              </w:rPr>
            </w:pPr>
            <w:r w:rsidRPr="00923ECF">
              <w:rPr>
                <w:sz w:val="18"/>
                <w:szCs w:val="18"/>
              </w:rPr>
              <w:t>326,382</w:t>
            </w:r>
          </w:p>
        </w:tc>
        <w:tc>
          <w:tcPr>
            <w:tcW w:w="864" w:type="dxa"/>
          </w:tcPr>
          <w:p w14:paraId="2D89CCE3" w14:textId="77777777" w:rsidR="00C5180C" w:rsidRPr="00923ECF" w:rsidRDefault="00C5180C" w:rsidP="00C5180C">
            <w:pPr>
              <w:jc w:val="center"/>
              <w:rPr>
                <w:sz w:val="18"/>
                <w:szCs w:val="18"/>
              </w:rPr>
            </w:pPr>
            <w:r w:rsidRPr="00923ECF">
              <w:rPr>
                <w:sz w:val="18"/>
                <w:szCs w:val="18"/>
              </w:rPr>
              <w:t>46,251</w:t>
            </w:r>
          </w:p>
        </w:tc>
        <w:tc>
          <w:tcPr>
            <w:tcW w:w="1116" w:type="dxa"/>
          </w:tcPr>
          <w:p w14:paraId="1A85E69A" w14:textId="77777777" w:rsidR="00C5180C" w:rsidRPr="00923ECF" w:rsidRDefault="00C5180C" w:rsidP="00C5180C">
            <w:pPr>
              <w:jc w:val="center"/>
              <w:rPr>
                <w:sz w:val="18"/>
                <w:szCs w:val="18"/>
              </w:rPr>
            </w:pPr>
            <w:r w:rsidRPr="00923ECF">
              <w:rPr>
                <w:sz w:val="18"/>
                <w:szCs w:val="18"/>
              </w:rPr>
              <w:t>6,700</w:t>
            </w:r>
          </w:p>
        </w:tc>
        <w:tc>
          <w:tcPr>
            <w:tcW w:w="1080" w:type="dxa"/>
            <w:tcBorders>
              <w:left w:val="nil"/>
              <w:right w:val="single" w:sz="4" w:space="0" w:color="auto"/>
            </w:tcBorders>
          </w:tcPr>
          <w:p w14:paraId="1DEC5606" w14:textId="77777777" w:rsidR="00C5180C" w:rsidRPr="00923ECF" w:rsidRDefault="00C5180C" w:rsidP="00C5180C">
            <w:pPr>
              <w:jc w:val="center"/>
              <w:rPr>
                <w:sz w:val="18"/>
                <w:szCs w:val="18"/>
              </w:rPr>
            </w:pPr>
            <w:r w:rsidRPr="00923ECF">
              <w:rPr>
                <w:sz w:val="18"/>
                <w:szCs w:val="18"/>
              </w:rPr>
              <w:t>5,736</w:t>
            </w:r>
          </w:p>
        </w:tc>
        <w:tc>
          <w:tcPr>
            <w:tcW w:w="1080" w:type="dxa"/>
            <w:tcBorders>
              <w:left w:val="single" w:sz="4" w:space="0" w:color="auto"/>
            </w:tcBorders>
          </w:tcPr>
          <w:p w14:paraId="0EACE0E0" w14:textId="77777777" w:rsidR="00C5180C" w:rsidRPr="00923ECF" w:rsidRDefault="00C5180C" w:rsidP="00C5180C">
            <w:pPr>
              <w:jc w:val="center"/>
              <w:rPr>
                <w:sz w:val="18"/>
                <w:szCs w:val="18"/>
              </w:rPr>
            </w:pPr>
            <w:r w:rsidRPr="00923ECF">
              <w:rPr>
                <w:sz w:val="18"/>
                <w:szCs w:val="18"/>
              </w:rPr>
              <w:t>42.3</w:t>
            </w:r>
          </w:p>
        </w:tc>
        <w:tc>
          <w:tcPr>
            <w:tcW w:w="1044" w:type="dxa"/>
          </w:tcPr>
          <w:p w14:paraId="193BA9CC" w14:textId="77777777" w:rsidR="00C5180C" w:rsidRPr="00923ECF" w:rsidRDefault="00C5180C" w:rsidP="00C5180C">
            <w:pPr>
              <w:jc w:val="center"/>
              <w:rPr>
                <w:sz w:val="18"/>
                <w:szCs w:val="18"/>
              </w:rPr>
            </w:pPr>
            <w:r w:rsidRPr="00923ECF">
              <w:rPr>
                <w:sz w:val="18"/>
                <w:szCs w:val="18"/>
              </w:rPr>
              <w:t>88.5</w:t>
            </w:r>
          </w:p>
        </w:tc>
        <w:tc>
          <w:tcPr>
            <w:tcW w:w="1116" w:type="dxa"/>
            <w:tcBorders>
              <w:left w:val="nil"/>
            </w:tcBorders>
          </w:tcPr>
          <w:p w14:paraId="20EDC855" w14:textId="77777777" w:rsidR="00C5180C" w:rsidRPr="00923ECF" w:rsidRDefault="00C5180C" w:rsidP="00C5180C">
            <w:pPr>
              <w:jc w:val="center"/>
              <w:rPr>
                <w:sz w:val="18"/>
                <w:szCs w:val="18"/>
              </w:rPr>
            </w:pPr>
            <w:r w:rsidRPr="00923ECF">
              <w:rPr>
                <w:sz w:val="18"/>
                <w:szCs w:val="18"/>
              </w:rPr>
              <w:t>23.2</w:t>
            </w:r>
          </w:p>
        </w:tc>
        <w:tc>
          <w:tcPr>
            <w:tcW w:w="1136" w:type="dxa"/>
          </w:tcPr>
          <w:p w14:paraId="5D2B3AD2" w14:textId="77777777" w:rsidR="00C5180C" w:rsidRPr="00923ECF" w:rsidRDefault="00C5180C" w:rsidP="00C5180C">
            <w:pPr>
              <w:jc w:val="center"/>
              <w:rPr>
                <w:sz w:val="18"/>
                <w:szCs w:val="18"/>
              </w:rPr>
            </w:pPr>
            <w:r w:rsidRPr="00923ECF">
              <w:rPr>
                <w:sz w:val="18"/>
                <w:szCs w:val="18"/>
              </w:rPr>
              <w:t>63.0</w:t>
            </w:r>
          </w:p>
        </w:tc>
      </w:tr>
      <w:tr w:rsidR="00C5180C" w:rsidRPr="00C5180C" w14:paraId="5E46796B" w14:textId="77777777" w:rsidTr="00102C59">
        <w:trPr>
          <w:gridAfter w:val="1"/>
          <w:wAfter w:w="7" w:type="dxa"/>
          <w:jc w:val="center"/>
        </w:trPr>
        <w:tc>
          <w:tcPr>
            <w:tcW w:w="1008" w:type="dxa"/>
            <w:tcBorders>
              <w:right w:val="single" w:sz="4" w:space="0" w:color="auto"/>
            </w:tcBorders>
          </w:tcPr>
          <w:p w14:paraId="67112107" w14:textId="77777777" w:rsidR="00C5180C" w:rsidRPr="00923ECF" w:rsidRDefault="00C5180C" w:rsidP="00C5180C">
            <w:pPr>
              <w:jc w:val="center"/>
              <w:rPr>
                <w:sz w:val="18"/>
                <w:szCs w:val="18"/>
              </w:rPr>
            </w:pPr>
            <w:r w:rsidRPr="00923ECF">
              <w:rPr>
                <w:sz w:val="18"/>
                <w:szCs w:val="18"/>
              </w:rPr>
              <w:t>2002</w:t>
            </w:r>
          </w:p>
        </w:tc>
        <w:tc>
          <w:tcPr>
            <w:tcW w:w="900" w:type="dxa"/>
            <w:tcBorders>
              <w:left w:val="nil"/>
            </w:tcBorders>
          </w:tcPr>
          <w:p w14:paraId="172CEAA7" w14:textId="77777777" w:rsidR="00C5180C" w:rsidRPr="00923ECF" w:rsidRDefault="00C5180C" w:rsidP="00C5180C">
            <w:pPr>
              <w:jc w:val="center"/>
              <w:rPr>
                <w:sz w:val="18"/>
                <w:szCs w:val="18"/>
              </w:rPr>
            </w:pPr>
            <w:r w:rsidRPr="00923ECF">
              <w:rPr>
                <w:sz w:val="18"/>
                <w:szCs w:val="18"/>
              </w:rPr>
              <w:t>21,869</w:t>
            </w:r>
          </w:p>
        </w:tc>
        <w:tc>
          <w:tcPr>
            <w:tcW w:w="752" w:type="dxa"/>
          </w:tcPr>
          <w:p w14:paraId="3132CBBB" w14:textId="77777777" w:rsidR="00C5180C" w:rsidRPr="00923ECF" w:rsidRDefault="00C5180C" w:rsidP="00C5180C">
            <w:pPr>
              <w:jc w:val="center"/>
              <w:rPr>
                <w:sz w:val="18"/>
                <w:szCs w:val="18"/>
              </w:rPr>
            </w:pPr>
            <w:r w:rsidRPr="00923ECF">
              <w:rPr>
                <w:sz w:val="18"/>
                <w:szCs w:val="18"/>
              </w:rPr>
              <w:t>3,279</w:t>
            </w:r>
          </w:p>
        </w:tc>
        <w:tc>
          <w:tcPr>
            <w:tcW w:w="595" w:type="dxa"/>
          </w:tcPr>
          <w:p w14:paraId="04BE8E38" w14:textId="77777777" w:rsidR="00C5180C" w:rsidRPr="00923ECF" w:rsidRDefault="00C5180C" w:rsidP="00C5180C">
            <w:pPr>
              <w:jc w:val="center"/>
              <w:rPr>
                <w:sz w:val="18"/>
                <w:szCs w:val="18"/>
              </w:rPr>
            </w:pPr>
            <w:r w:rsidRPr="00923ECF">
              <w:rPr>
                <w:sz w:val="18"/>
                <w:szCs w:val="18"/>
              </w:rPr>
              <w:t>165</w:t>
            </w:r>
          </w:p>
        </w:tc>
        <w:tc>
          <w:tcPr>
            <w:tcW w:w="786" w:type="dxa"/>
            <w:tcBorders>
              <w:right w:val="single" w:sz="4" w:space="0" w:color="auto"/>
            </w:tcBorders>
          </w:tcPr>
          <w:p w14:paraId="1D62A02F" w14:textId="77777777" w:rsidR="00C5180C" w:rsidRPr="00923ECF" w:rsidRDefault="00C5180C" w:rsidP="00C5180C">
            <w:pPr>
              <w:jc w:val="center"/>
              <w:rPr>
                <w:sz w:val="18"/>
                <w:szCs w:val="18"/>
              </w:rPr>
            </w:pPr>
            <w:r w:rsidRPr="00923ECF">
              <w:rPr>
                <w:sz w:val="18"/>
                <w:szCs w:val="18"/>
              </w:rPr>
              <w:t>378</w:t>
            </w:r>
          </w:p>
        </w:tc>
        <w:tc>
          <w:tcPr>
            <w:tcW w:w="1107" w:type="dxa"/>
            <w:tcBorders>
              <w:right w:val="single" w:sz="4" w:space="0" w:color="auto"/>
            </w:tcBorders>
          </w:tcPr>
          <w:p w14:paraId="6BA7FA7F" w14:textId="77777777" w:rsidR="00C5180C" w:rsidRPr="00923ECF" w:rsidRDefault="00C5180C" w:rsidP="00C5180C">
            <w:pPr>
              <w:jc w:val="center"/>
              <w:rPr>
                <w:rFonts w:cs="Arial"/>
                <w:color w:val="000000"/>
                <w:sz w:val="18"/>
                <w:szCs w:val="18"/>
              </w:rPr>
            </w:pPr>
            <w:r w:rsidRPr="00923ECF">
              <w:rPr>
                <w:rFonts w:cs="Arial"/>
                <w:color w:val="000000"/>
                <w:sz w:val="18"/>
                <w:szCs w:val="18"/>
              </w:rPr>
              <w:t>25,691</w:t>
            </w:r>
          </w:p>
        </w:tc>
        <w:tc>
          <w:tcPr>
            <w:tcW w:w="1107" w:type="dxa"/>
            <w:tcBorders>
              <w:left w:val="single" w:sz="4" w:space="0" w:color="auto"/>
            </w:tcBorders>
          </w:tcPr>
          <w:p w14:paraId="2641C8A8" w14:textId="77777777" w:rsidR="00C5180C" w:rsidRPr="00923ECF" w:rsidRDefault="00C5180C" w:rsidP="00C5180C">
            <w:pPr>
              <w:jc w:val="center"/>
              <w:rPr>
                <w:sz w:val="18"/>
                <w:szCs w:val="18"/>
              </w:rPr>
            </w:pPr>
            <w:r w:rsidRPr="00923ECF">
              <w:rPr>
                <w:sz w:val="18"/>
                <w:szCs w:val="18"/>
              </w:rPr>
              <w:t>544,454</w:t>
            </w:r>
          </w:p>
        </w:tc>
        <w:tc>
          <w:tcPr>
            <w:tcW w:w="864" w:type="dxa"/>
          </w:tcPr>
          <w:p w14:paraId="44BBABE0" w14:textId="77777777" w:rsidR="00C5180C" w:rsidRPr="00923ECF" w:rsidRDefault="00C5180C" w:rsidP="00C5180C">
            <w:pPr>
              <w:jc w:val="center"/>
              <w:rPr>
                <w:sz w:val="18"/>
                <w:szCs w:val="18"/>
              </w:rPr>
            </w:pPr>
            <w:r w:rsidRPr="00923ECF">
              <w:rPr>
                <w:sz w:val="18"/>
                <w:szCs w:val="18"/>
              </w:rPr>
              <w:t>43,662</w:t>
            </w:r>
          </w:p>
        </w:tc>
        <w:tc>
          <w:tcPr>
            <w:tcW w:w="1116" w:type="dxa"/>
          </w:tcPr>
          <w:p w14:paraId="6EBD77DB" w14:textId="77777777" w:rsidR="00C5180C" w:rsidRPr="00923ECF" w:rsidRDefault="00C5180C" w:rsidP="00C5180C">
            <w:pPr>
              <w:jc w:val="center"/>
              <w:rPr>
                <w:sz w:val="18"/>
                <w:szCs w:val="18"/>
              </w:rPr>
            </w:pPr>
            <w:r w:rsidRPr="00923ECF">
              <w:rPr>
                <w:sz w:val="18"/>
                <w:szCs w:val="18"/>
              </w:rPr>
              <w:t>2,916</w:t>
            </w:r>
          </w:p>
        </w:tc>
        <w:tc>
          <w:tcPr>
            <w:tcW w:w="1080" w:type="dxa"/>
            <w:tcBorders>
              <w:left w:val="nil"/>
              <w:right w:val="single" w:sz="4" w:space="0" w:color="auto"/>
            </w:tcBorders>
          </w:tcPr>
          <w:p w14:paraId="75ABF156" w14:textId="77777777" w:rsidR="00C5180C" w:rsidRPr="00923ECF" w:rsidRDefault="00C5180C" w:rsidP="00C5180C">
            <w:pPr>
              <w:jc w:val="center"/>
              <w:rPr>
                <w:sz w:val="18"/>
                <w:szCs w:val="18"/>
              </w:rPr>
            </w:pPr>
            <w:r w:rsidRPr="00923ECF">
              <w:rPr>
                <w:sz w:val="18"/>
                <w:szCs w:val="18"/>
              </w:rPr>
              <w:t>4,437</w:t>
            </w:r>
          </w:p>
        </w:tc>
        <w:tc>
          <w:tcPr>
            <w:tcW w:w="1080" w:type="dxa"/>
            <w:tcBorders>
              <w:left w:val="single" w:sz="4" w:space="0" w:color="auto"/>
            </w:tcBorders>
          </w:tcPr>
          <w:p w14:paraId="605655EB" w14:textId="77777777" w:rsidR="00C5180C" w:rsidRPr="00923ECF" w:rsidRDefault="00C5180C" w:rsidP="00C5180C">
            <w:pPr>
              <w:jc w:val="center"/>
              <w:rPr>
                <w:sz w:val="18"/>
                <w:szCs w:val="18"/>
              </w:rPr>
            </w:pPr>
            <w:r w:rsidRPr="00923ECF">
              <w:rPr>
                <w:sz w:val="18"/>
                <w:szCs w:val="18"/>
              </w:rPr>
              <w:t>40.2</w:t>
            </w:r>
          </w:p>
        </w:tc>
        <w:tc>
          <w:tcPr>
            <w:tcW w:w="1044" w:type="dxa"/>
          </w:tcPr>
          <w:p w14:paraId="6B2B04F1" w14:textId="77777777" w:rsidR="00C5180C" w:rsidRPr="00923ECF" w:rsidRDefault="00C5180C" w:rsidP="00C5180C">
            <w:pPr>
              <w:jc w:val="center"/>
              <w:rPr>
                <w:sz w:val="18"/>
                <w:szCs w:val="18"/>
              </w:rPr>
            </w:pPr>
            <w:r w:rsidRPr="00923ECF">
              <w:rPr>
                <w:sz w:val="18"/>
                <w:szCs w:val="18"/>
              </w:rPr>
              <w:t>72.3</w:t>
            </w:r>
          </w:p>
        </w:tc>
        <w:tc>
          <w:tcPr>
            <w:tcW w:w="1116" w:type="dxa"/>
            <w:tcBorders>
              <w:left w:val="nil"/>
            </w:tcBorders>
          </w:tcPr>
          <w:p w14:paraId="6C6972F5" w14:textId="77777777" w:rsidR="00C5180C" w:rsidRPr="00923ECF" w:rsidRDefault="00C5180C" w:rsidP="00C5180C">
            <w:pPr>
              <w:jc w:val="center"/>
              <w:rPr>
                <w:sz w:val="18"/>
                <w:szCs w:val="18"/>
              </w:rPr>
            </w:pPr>
            <w:r w:rsidRPr="00923ECF">
              <w:rPr>
                <w:sz w:val="18"/>
                <w:szCs w:val="18"/>
              </w:rPr>
              <w:t>56.6</w:t>
            </w:r>
          </w:p>
        </w:tc>
        <w:tc>
          <w:tcPr>
            <w:tcW w:w="1136" w:type="dxa"/>
          </w:tcPr>
          <w:p w14:paraId="246BFFF1" w14:textId="77777777" w:rsidR="00C5180C" w:rsidRPr="00923ECF" w:rsidRDefault="00C5180C" w:rsidP="00C5180C">
            <w:pPr>
              <w:jc w:val="center"/>
              <w:rPr>
                <w:sz w:val="18"/>
                <w:szCs w:val="18"/>
              </w:rPr>
            </w:pPr>
            <w:r w:rsidRPr="00923ECF">
              <w:rPr>
                <w:sz w:val="18"/>
                <w:szCs w:val="18"/>
              </w:rPr>
              <w:t>85.2</w:t>
            </w:r>
          </w:p>
        </w:tc>
      </w:tr>
      <w:tr w:rsidR="00C5180C" w:rsidRPr="00C5180C" w14:paraId="08B3F526" w14:textId="77777777" w:rsidTr="00102C59">
        <w:trPr>
          <w:gridAfter w:val="1"/>
          <w:wAfter w:w="7" w:type="dxa"/>
          <w:jc w:val="center"/>
        </w:trPr>
        <w:tc>
          <w:tcPr>
            <w:tcW w:w="1008" w:type="dxa"/>
            <w:tcBorders>
              <w:right w:val="single" w:sz="4" w:space="0" w:color="auto"/>
            </w:tcBorders>
          </w:tcPr>
          <w:p w14:paraId="50ACF8E7" w14:textId="77777777" w:rsidR="00C5180C" w:rsidRPr="00923ECF" w:rsidRDefault="00C5180C" w:rsidP="00C5180C">
            <w:pPr>
              <w:jc w:val="center"/>
              <w:rPr>
                <w:sz w:val="18"/>
                <w:szCs w:val="18"/>
              </w:rPr>
            </w:pPr>
            <w:r w:rsidRPr="00923ECF">
              <w:rPr>
                <w:sz w:val="18"/>
                <w:szCs w:val="18"/>
              </w:rPr>
              <w:t>2003</w:t>
            </w:r>
          </w:p>
        </w:tc>
        <w:tc>
          <w:tcPr>
            <w:tcW w:w="900" w:type="dxa"/>
            <w:tcBorders>
              <w:left w:val="nil"/>
            </w:tcBorders>
          </w:tcPr>
          <w:p w14:paraId="16D59980" w14:textId="77777777" w:rsidR="00C5180C" w:rsidRPr="00923ECF" w:rsidRDefault="00C5180C" w:rsidP="00C5180C">
            <w:pPr>
              <w:jc w:val="center"/>
              <w:rPr>
                <w:sz w:val="18"/>
                <w:szCs w:val="18"/>
              </w:rPr>
            </w:pPr>
            <w:r w:rsidRPr="00923ECF">
              <w:rPr>
                <w:sz w:val="18"/>
                <w:szCs w:val="18"/>
              </w:rPr>
              <w:t>16,898</w:t>
            </w:r>
          </w:p>
        </w:tc>
        <w:tc>
          <w:tcPr>
            <w:tcW w:w="752" w:type="dxa"/>
          </w:tcPr>
          <w:p w14:paraId="1B6E8657" w14:textId="77777777" w:rsidR="00C5180C" w:rsidRPr="00923ECF" w:rsidRDefault="00C5180C" w:rsidP="00C5180C">
            <w:pPr>
              <w:jc w:val="center"/>
              <w:rPr>
                <w:sz w:val="18"/>
                <w:szCs w:val="18"/>
              </w:rPr>
            </w:pPr>
            <w:r w:rsidRPr="00923ECF">
              <w:rPr>
                <w:sz w:val="18"/>
                <w:szCs w:val="18"/>
              </w:rPr>
              <w:t>3,103</w:t>
            </w:r>
          </w:p>
        </w:tc>
        <w:tc>
          <w:tcPr>
            <w:tcW w:w="595" w:type="dxa"/>
          </w:tcPr>
          <w:p w14:paraId="7A246BFA" w14:textId="77777777" w:rsidR="00C5180C" w:rsidRPr="00923ECF" w:rsidRDefault="00C5180C" w:rsidP="00C5180C">
            <w:pPr>
              <w:jc w:val="center"/>
              <w:rPr>
                <w:sz w:val="18"/>
                <w:szCs w:val="18"/>
              </w:rPr>
            </w:pPr>
            <w:r w:rsidRPr="00923ECF">
              <w:rPr>
                <w:sz w:val="18"/>
                <w:szCs w:val="18"/>
              </w:rPr>
              <w:t>345</w:t>
            </w:r>
          </w:p>
        </w:tc>
        <w:tc>
          <w:tcPr>
            <w:tcW w:w="786" w:type="dxa"/>
            <w:tcBorders>
              <w:right w:val="single" w:sz="4" w:space="0" w:color="auto"/>
            </w:tcBorders>
          </w:tcPr>
          <w:p w14:paraId="624F54BF" w14:textId="77777777" w:rsidR="00C5180C" w:rsidRPr="00923ECF" w:rsidRDefault="00C5180C" w:rsidP="00C5180C">
            <w:pPr>
              <w:jc w:val="center"/>
              <w:rPr>
                <w:sz w:val="18"/>
                <w:szCs w:val="18"/>
              </w:rPr>
            </w:pPr>
            <w:r w:rsidRPr="00923ECF">
              <w:rPr>
                <w:sz w:val="18"/>
                <w:szCs w:val="18"/>
              </w:rPr>
              <w:t>817</w:t>
            </w:r>
          </w:p>
        </w:tc>
        <w:tc>
          <w:tcPr>
            <w:tcW w:w="1107" w:type="dxa"/>
            <w:tcBorders>
              <w:right w:val="single" w:sz="4" w:space="0" w:color="auto"/>
            </w:tcBorders>
          </w:tcPr>
          <w:p w14:paraId="18731834" w14:textId="77777777" w:rsidR="00C5180C" w:rsidRPr="00923ECF" w:rsidRDefault="00C5180C" w:rsidP="00C5180C">
            <w:pPr>
              <w:jc w:val="center"/>
              <w:rPr>
                <w:rFonts w:cs="Arial"/>
                <w:color w:val="000000"/>
                <w:sz w:val="18"/>
                <w:szCs w:val="18"/>
              </w:rPr>
            </w:pPr>
            <w:r w:rsidRPr="00923ECF">
              <w:rPr>
                <w:rFonts w:cs="Arial"/>
                <w:color w:val="000000"/>
                <w:sz w:val="18"/>
                <w:szCs w:val="18"/>
              </w:rPr>
              <w:t>21,163</w:t>
            </w:r>
          </w:p>
        </w:tc>
        <w:tc>
          <w:tcPr>
            <w:tcW w:w="1107" w:type="dxa"/>
            <w:tcBorders>
              <w:left w:val="single" w:sz="4" w:space="0" w:color="auto"/>
            </w:tcBorders>
          </w:tcPr>
          <w:p w14:paraId="12743D30" w14:textId="77777777" w:rsidR="00C5180C" w:rsidRPr="00923ECF" w:rsidRDefault="00C5180C" w:rsidP="00C5180C">
            <w:pPr>
              <w:jc w:val="center"/>
              <w:rPr>
                <w:sz w:val="18"/>
                <w:szCs w:val="18"/>
              </w:rPr>
            </w:pPr>
            <w:r w:rsidRPr="00923ECF">
              <w:rPr>
                <w:sz w:val="18"/>
                <w:szCs w:val="18"/>
              </w:rPr>
              <w:t>337,960</w:t>
            </w:r>
          </w:p>
        </w:tc>
        <w:tc>
          <w:tcPr>
            <w:tcW w:w="864" w:type="dxa"/>
          </w:tcPr>
          <w:p w14:paraId="105C1A0E" w14:textId="77777777" w:rsidR="00C5180C" w:rsidRPr="00923ECF" w:rsidRDefault="00C5180C" w:rsidP="00C5180C">
            <w:pPr>
              <w:jc w:val="center"/>
              <w:rPr>
                <w:sz w:val="18"/>
                <w:szCs w:val="18"/>
              </w:rPr>
            </w:pPr>
            <w:r w:rsidRPr="00923ECF">
              <w:rPr>
                <w:sz w:val="18"/>
                <w:szCs w:val="18"/>
              </w:rPr>
              <w:t>29,952</w:t>
            </w:r>
          </w:p>
        </w:tc>
        <w:tc>
          <w:tcPr>
            <w:tcW w:w="1116" w:type="dxa"/>
          </w:tcPr>
          <w:p w14:paraId="386046BB" w14:textId="77777777" w:rsidR="00C5180C" w:rsidRPr="00923ECF" w:rsidRDefault="00C5180C" w:rsidP="00C5180C">
            <w:pPr>
              <w:jc w:val="center"/>
              <w:rPr>
                <w:sz w:val="18"/>
                <w:szCs w:val="18"/>
              </w:rPr>
            </w:pPr>
            <w:r w:rsidRPr="00923ECF">
              <w:rPr>
                <w:sz w:val="18"/>
                <w:szCs w:val="18"/>
              </w:rPr>
              <w:t>5,471</w:t>
            </w:r>
          </w:p>
        </w:tc>
        <w:tc>
          <w:tcPr>
            <w:tcW w:w="1080" w:type="dxa"/>
            <w:tcBorders>
              <w:left w:val="nil"/>
              <w:right w:val="single" w:sz="4" w:space="0" w:color="auto"/>
            </w:tcBorders>
          </w:tcPr>
          <w:p w14:paraId="60863DE3" w14:textId="77777777" w:rsidR="00C5180C" w:rsidRPr="00923ECF" w:rsidRDefault="00C5180C" w:rsidP="00C5180C">
            <w:pPr>
              <w:jc w:val="center"/>
              <w:rPr>
                <w:sz w:val="18"/>
                <w:szCs w:val="18"/>
              </w:rPr>
            </w:pPr>
            <w:r w:rsidRPr="00923ECF">
              <w:rPr>
                <w:sz w:val="18"/>
                <w:szCs w:val="18"/>
              </w:rPr>
              <w:t>10,460</w:t>
            </w:r>
          </w:p>
        </w:tc>
        <w:tc>
          <w:tcPr>
            <w:tcW w:w="1080" w:type="dxa"/>
            <w:tcBorders>
              <w:left w:val="single" w:sz="4" w:space="0" w:color="auto"/>
            </w:tcBorders>
          </w:tcPr>
          <w:p w14:paraId="19011205" w14:textId="77777777" w:rsidR="00C5180C" w:rsidRPr="00923ECF" w:rsidRDefault="00C5180C" w:rsidP="00C5180C">
            <w:pPr>
              <w:jc w:val="center"/>
              <w:rPr>
                <w:sz w:val="18"/>
                <w:szCs w:val="18"/>
              </w:rPr>
            </w:pPr>
            <w:r w:rsidRPr="00923ECF">
              <w:rPr>
                <w:sz w:val="18"/>
                <w:szCs w:val="18"/>
              </w:rPr>
              <w:t>50.0</w:t>
            </w:r>
          </w:p>
        </w:tc>
        <w:tc>
          <w:tcPr>
            <w:tcW w:w="1044" w:type="dxa"/>
          </w:tcPr>
          <w:p w14:paraId="591D1A83" w14:textId="77777777" w:rsidR="00C5180C" w:rsidRPr="00923ECF" w:rsidRDefault="00C5180C" w:rsidP="00C5180C">
            <w:pPr>
              <w:jc w:val="center"/>
              <w:rPr>
                <w:sz w:val="18"/>
                <w:szCs w:val="18"/>
              </w:rPr>
            </w:pPr>
            <w:r w:rsidRPr="00923ECF">
              <w:rPr>
                <w:sz w:val="18"/>
                <w:szCs w:val="18"/>
              </w:rPr>
              <w:t>103.6</w:t>
            </w:r>
          </w:p>
        </w:tc>
        <w:tc>
          <w:tcPr>
            <w:tcW w:w="1116" w:type="dxa"/>
            <w:tcBorders>
              <w:left w:val="nil"/>
            </w:tcBorders>
          </w:tcPr>
          <w:p w14:paraId="4C8F057B" w14:textId="77777777" w:rsidR="00C5180C" w:rsidRPr="00923ECF" w:rsidRDefault="00C5180C" w:rsidP="00C5180C">
            <w:pPr>
              <w:jc w:val="center"/>
              <w:rPr>
                <w:sz w:val="18"/>
                <w:szCs w:val="18"/>
              </w:rPr>
            </w:pPr>
            <w:r w:rsidRPr="00923ECF">
              <w:rPr>
                <w:sz w:val="18"/>
                <w:szCs w:val="18"/>
              </w:rPr>
              <w:t>63.1</w:t>
            </w:r>
          </w:p>
        </w:tc>
        <w:tc>
          <w:tcPr>
            <w:tcW w:w="1136" w:type="dxa"/>
          </w:tcPr>
          <w:p w14:paraId="25D21D1F" w14:textId="77777777" w:rsidR="00C5180C" w:rsidRPr="00923ECF" w:rsidRDefault="00C5180C" w:rsidP="00C5180C">
            <w:pPr>
              <w:jc w:val="center"/>
              <w:rPr>
                <w:sz w:val="18"/>
                <w:szCs w:val="18"/>
              </w:rPr>
            </w:pPr>
            <w:r w:rsidRPr="00923ECF">
              <w:rPr>
                <w:sz w:val="18"/>
                <w:szCs w:val="18"/>
              </w:rPr>
              <w:t>78.1</w:t>
            </w:r>
          </w:p>
        </w:tc>
      </w:tr>
      <w:tr w:rsidR="00C5180C" w:rsidRPr="00C5180C" w14:paraId="5F1A7DD6" w14:textId="77777777" w:rsidTr="00102C59">
        <w:trPr>
          <w:gridAfter w:val="1"/>
          <w:wAfter w:w="7" w:type="dxa"/>
          <w:jc w:val="center"/>
        </w:trPr>
        <w:tc>
          <w:tcPr>
            <w:tcW w:w="1008" w:type="dxa"/>
            <w:tcBorders>
              <w:right w:val="single" w:sz="4" w:space="0" w:color="auto"/>
            </w:tcBorders>
          </w:tcPr>
          <w:p w14:paraId="7AD05FD5" w14:textId="77777777" w:rsidR="00C5180C" w:rsidRPr="00923ECF" w:rsidRDefault="00C5180C" w:rsidP="00C5180C">
            <w:pPr>
              <w:jc w:val="center"/>
              <w:rPr>
                <w:sz w:val="18"/>
                <w:szCs w:val="18"/>
              </w:rPr>
            </w:pPr>
            <w:r w:rsidRPr="00923ECF">
              <w:rPr>
                <w:sz w:val="18"/>
                <w:szCs w:val="18"/>
              </w:rPr>
              <w:t>2004</w:t>
            </w:r>
          </w:p>
        </w:tc>
        <w:tc>
          <w:tcPr>
            <w:tcW w:w="900" w:type="dxa"/>
            <w:tcBorders>
              <w:left w:val="nil"/>
            </w:tcBorders>
          </w:tcPr>
          <w:p w14:paraId="26F974F4" w14:textId="77777777" w:rsidR="00C5180C" w:rsidRPr="00923ECF" w:rsidRDefault="00C5180C" w:rsidP="00C5180C">
            <w:pPr>
              <w:jc w:val="center"/>
              <w:rPr>
                <w:sz w:val="18"/>
                <w:szCs w:val="18"/>
              </w:rPr>
            </w:pPr>
            <w:r w:rsidRPr="00923ECF">
              <w:rPr>
                <w:sz w:val="18"/>
                <w:szCs w:val="18"/>
              </w:rPr>
              <w:t>26,626</w:t>
            </w:r>
          </w:p>
        </w:tc>
        <w:tc>
          <w:tcPr>
            <w:tcW w:w="752" w:type="dxa"/>
          </w:tcPr>
          <w:p w14:paraId="4B0870CF" w14:textId="77777777" w:rsidR="00C5180C" w:rsidRPr="00923ECF" w:rsidRDefault="00C5180C" w:rsidP="00C5180C">
            <w:pPr>
              <w:jc w:val="center"/>
              <w:rPr>
                <w:sz w:val="18"/>
                <w:szCs w:val="18"/>
              </w:rPr>
            </w:pPr>
            <w:r w:rsidRPr="00923ECF">
              <w:rPr>
                <w:sz w:val="18"/>
                <w:szCs w:val="18"/>
              </w:rPr>
              <w:t>3,894</w:t>
            </w:r>
          </w:p>
        </w:tc>
        <w:tc>
          <w:tcPr>
            <w:tcW w:w="595" w:type="dxa"/>
          </w:tcPr>
          <w:p w14:paraId="1DDC8992" w14:textId="77777777" w:rsidR="00C5180C" w:rsidRPr="00923ECF" w:rsidRDefault="00C5180C" w:rsidP="00C5180C">
            <w:pPr>
              <w:jc w:val="center"/>
              <w:rPr>
                <w:sz w:val="18"/>
                <w:szCs w:val="18"/>
              </w:rPr>
            </w:pPr>
            <w:r w:rsidRPr="00923ECF">
              <w:rPr>
                <w:sz w:val="18"/>
                <w:szCs w:val="18"/>
              </w:rPr>
              <w:t>349</w:t>
            </w:r>
          </w:p>
        </w:tc>
        <w:tc>
          <w:tcPr>
            <w:tcW w:w="786" w:type="dxa"/>
            <w:tcBorders>
              <w:right w:val="single" w:sz="4" w:space="0" w:color="auto"/>
            </w:tcBorders>
          </w:tcPr>
          <w:p w14:paraId="30966DBF" w14:textId="77777777" w:rsidR="00C5180C" w:rsidRPr="00923ECF" w:rsidRDefault="00C5180C" w:rsidP="00C5180C">
            <w:pPr>
              <w:jc w:val="center"/>
              <w:rPr>
                <w:sz w:val="18"/>
                <w:szCs w:val="18"/>
              </w:rPr>
            </w:pPr>
            <w:r w:rsidRPr="00923ECF">
              <w:rPr>
                <w:sz w:val="18"/>
                <w:szCs w:val="18"/>
              </w:rPr>
              <w:t>806</w:t>
            </w:r>
          </w:p>
        </w:tc>
        <w:tc>
          <w:tcPr>
            <w:tcW w:w="1107" w:type="dxa"/>
            <w:tcBorders>
              <w:right w:val="single" w:sz="4" w:space="0" w:color="auto"/>
            </w:tcBorders>
          </w:tcPr>
          <w:p w14:paraId="15FD0BB6" w14:textId="77777777" w:rsidR="00C5180C" w:rsidRPr="00923ECF" w:rsidRDefault="00C5180C" w:rsidP="00C5180C">
            <w:pPr>
              <w:jc w:val="center"/>
              <w:rPr>
                <w:rFonts w:cs="Arial"/>
                <w:color w:val="000000"/>
                <w:sz w:val="18"/>
                <w:szCs w:val="18"/>
              </w:rPr>
            </w:pPr>
            <w:r w:rsidRPr="00923ECF">
              <w:rPr>
                <w:rFonts w:cs="Arial"/>
                <w:color w:val="000000"/>
                <w:sz w:val="18"/>
                <w:szCs w:val="18"/>
              </w:rPr>
              <w:t>31,675</w:t>
            </w:r>
          </w:p>
        </w:tc>
        <w:tc>
          <w:tcPr>
            <w:tcW w:w="1107" w:type="dxa"/>
            <w:tcBorders>
              <w:left w:val="single" w:sz="4" w:space="0" w:color="auto"/>
            </w:tcBorders>
          </w:tcPr>
          <w:p w14:paraId="27B6F7FF" w14:textId="77777777" w:rsidR="00C5180C" w:rsidRPr="00923ECF" w:rsidRDefault="00C5180C" w:rsidP="00C5180C">
            <w:pPr>
              <w:jc w:val="center"/>
              <w:rPr>
                <w:sz w:val="18"/>
                <w:szCs w:val="18"/>
              </w:rPr>
            </w:pPr>
            <w:r w:rsidRPr="00923ECF">
              <w:rPr>
                <w:sz w:val="18"/>
                <w:szCs w:val="18"/>
              </w:rPr>
              <w:t>484,991</w:t>
            </w:r>
          </w:p>
        </w:tc>
        <w:tc>
          <w:tcPr>
            <w:tcW w:w="864" w:type="dxa"/>
          </w:tcPr>
          <w:p w14:paraId="3154B1ED" w14:textId="77777777" w:rsidR="00C5180C" w:rsidRPr="00923ECF" w:rsidRDefault="00C5180C" w:rsidP="00C5180C">
            <w:pPr>
              <w:jc w:val="center"/>
              <w:rPr>
                <w:sz w:val="18"/>
                <w:szCs w:val="18"/>
              </w:rPr>
            </w:pPr>
            <w:r w:rsidRPr="00923ECF">
              <w:rPr>
                <w:sz w:val="18"/>
                <w:szCs w:val="18"/>
              </w:rPr>
              <w:t>56,517</w:t>
            </w:r>
          </w:p>
        </w:tc>
        <w:tc>
          <w:tcPr>
            <w:tcW w:w="1116" w:type="dxa"/>
          </w:tcPr>
          <w:p w14:paraId="193AA518" w14:textId="77777777" w:rsidR="00C5180C" w:rsidRPr="00923ECF" w:rsidRDefault="00C5180C" w:rsidP="00C5180C">
            <w:pPr>
              <w:jc w:val="center"/>
              <w:rPr>
                <w:sz w:val="18"/>
                <w:szCs w:val="18"/>
              </w:rPr>
            </w:pPr>
            <w:r w:rsidRPr="00923ECF">
              <w:rPr>
                <w:sz w:val="18"/>
                <w:szCs w:val="18"/>
              </w:rPr>
              <w:t>6,277</w:t>
            </w:r>
          </w:p>
        </w:tc>
        <w:tc>
          <w:tcPr>
            <w:tcW w:w="1080" w:type="dxa"/>
            <w:tcBorders>
              <w:left w:val="nil"/>
              <w:right w:val="single" w:sz="4" w:space="0" w:color="auto"/>
            </w:tcBorders>
          </w:tcPr>
          <w:p w14:paraId="79DC54F2" w14:textId="77777777" w:rsidR="00C5180C" w:rsidRPr="00923ECF" w:rsidRDefault="00C5180C" w:rsidP="00C5180C">
            <w:pPr>
              <w:jc w:val="center"/>
              <w:rPr>
                <w:sz w:val="18"/>
                <w:szCs w:val="18"/>
              </w:rPr>
            </w:pPr>
            <w:r w:rsidRPr="00923ECF">
              <w:rPr>
                <w:sz w:val="18"/>
                <w:szCs w:val="18"/>
              </w:rPr>
              <w:t>10,775</w:t>
            </w:r>
          </w:p>
        </w:tc>
        <w:tc>
          <w:tcPr>
            <w:tcW w:w="1080" w:type="dxa"/>
            <w:tcBorders>
              <w:left w:val="single" w:sz="4" w:space="0" w:color="auto"/>
            </w:tcBorders>
          </w:tcPr>
          <w:p w14:paraId="14B3AFD8" w14:textId="77777777" w:rsidR="00C5180C" w:rsidRPr="00923ECF" w:rsidRDefault="00C5180C" w:rsidP="00C5180C">
            <w:pPr>
              <w:jc w:val="center"/>
              <w:rPr>
                <w:sz w:val="18"/>
                <w:szCs w:val="18"/>
              </w:rPr>
            </w:pPr>
            <w:r w:rsidRPr="00923ECF">
              <w:rPr>
                <w:sz w:val="18"/>
                <w:szCs w:val="18"/>
              </w:rPr>
              <w:t>54.9</w:t>
            </w:r>
          </w:p>
        </w:tc>
        <w:tc>
          <w:tcPr>
            <w:tcW w:w="1044" w:type="dxa"/>
          </w:tcPr>
          <w:p w14:paraId="4C6DA28C" w14:textId="77777777" w:rsidR="00C5180C" w:rsidRPr="00923ECF" w:rsidRDefault="00C5180C" w:rsidP="00C5180C">
            <w:pPr>
              <w:jc w:val="center"/>
              <w:rPr>
                <w:sz w:val="18"/>
                <w:szCs w:val="18"/>
              </w:rPr>
            </w:pPr>
            <w:r w:rsidRPr="00923ECF">
              <w:rPr>
                <w:sz w:val="18"/>
                <w:szCs w:val="18"/>
              </w:rPr>
              <w:t>68.9</w:t>
            </w:r>
          </w:p>
        </w:tc>
        <w:tc>
          <w:tcPr>
            <w:tcW w:w="1116" w:type="dxa"/>
            <w:tcBorders>
              <w:left w:val="nil"/>
            </w:tcBorders>
          </w:tcPr>
          <w:p w14:paraId="2501ADBA" w14:textId="77777777" w:rsidR="00C5180C" w:rsidRPr="00923ECF" w:rsidRDefault="00C5180C" w:rsidP="00C5180C">
            <w:pPr>
              <w:jc w:val="center"/>
              <w:rPr>
                <w:sz w:val="18"/>
                <w:szCs w:val="18"/>
              </w:rPr>
            </w:pPr>
            <w:r w:rsidRPr="00923ECF">
              <w:rPr>
                <w:sz w:val="18"/>
                <w:szCs w:val="18"/>
              </w:rPr>
              <w:t>55.6</w:t>
            </w:r>
          </w:p>
        </w:tc>
        <w:tc>
          <w:tcPr>
            <w:tcW w:w="1136" w:type="dxa"/>
          </w:tcPr>
          <w:p w14:paraId="4C727C61" w14:textId="77777777" w:rsidR="00C5180C" w:rsidRPr="00923ECF" w:rsidRDefault="00C5180C" w:rsidP="00C5180C">
            <w:pPr>
              <w:jc w:val="center"/>
              <w:rPr>
                <w:sz w:val="18"/>
                <w:szCs w:val="18"/>
              </w:rPr>
            </w:pPr>
            <w:r w:rsidRPr="00923ECF">
              <w:rPr>
                <w:sz w:val="18"/>
                <w:szCs w:val="18"/>
              </w:rPr>
              <w:t>74.8</w:t>
            </w:r>
          </w:p>
        </w:tc>
      </w:tr>
      <w:tr w:rsidR="00C5180C" w:rsidRPr="00C5180C" w14:paraId="6E8B8ACF" w14:textId="77777777" w:rsidTr="00102C59">
        <w:trPr>
          <w:gridAfter w:val="1"/>
          <w:wAfter w:w="7" w:type="dxa"/>
          <w:jc w:val="center"/>
        </w:trPr>
        <w:tc>
          <w:tcPr>
            <w:tcW w:w="1008" w:type="dxa"/>
            <w:tcBorders>
              <w:right w:val="single" w:sz="4" w:space="0" w:color="auto"/>
            </w:tcBorders>
          </w:tcPr>
          <w:p w14:paraId="165A6A77" w14:textId="77777777" w:rsidR="00C5180C" w:rsidRPr="00923ECF" w:rsidRDefault="00C5180C" w:rsidP="00C5180C">
            <w:pPr>
              <w:jc w:val="center"/>
              <w:rPr>
                <w:sz w:val="18"/>
                <w:szCs w:val="18"/>
              </w:rPr>
            </w:pPr>
            <w:r w:rsidRPr="00923ECF">
              <w:rPr>
                <w:sz w:val="18"/>
                <w:szCs w:val="18"/>
              </w:rPr>
              <w:t>2005</w:t>
            </w:r>
          </w:p>
        </w:tc>
        <w:tc>
          <w:tcPr>
            <w:tcW w:w="900" w:type="dxa"/>
            <w:tcBorders>
              <w:left w:val="nil"/>
            </w:tcBorders>
          </w:tcPr>
          <w:p w14:paraId="25B3040A" w14:textId="77777777" w:rsidR="00C5180C" w:rsidRPr="00923ECF" w:rsidRDefault="00C5180C" w:rsidP="00C5180C">
            <w:pPr>
              <w:jc w:val="center"/>
              <w:rPr>
                <w:sz w:val="18"/>
                <w:szCs w:val="18"/>
              </w:rPr>
            </w:pPr>
            <w:r w:rsidRPr="00923ECF">
              <w:rPr>
                <w:sz w:val="18"/>
                <w:szCs w:val="18"/>
              </w:rPr>
              <w:t>32,363</w:t>
            </w:r>
          </w:p>
        </w:tc>
        <w:tc>
          <w:tcPr>
            <w:tcW w:w="752" w:type="dxa"/>
          </w:tcPr>
          <w:p w14:paraId="5FAEBEEF" w14:textId="77777777" w:rsidR="00C5180C" w:rsidRPr="00923ECF" w:rsidRDefault="00C5180C" w:rsidP="00C5180C">
            <w:pPr>
              <w:jc w:val="center"/>
              <w:rPr>
                <w:sz w:val="18"/>
                <w:szCs w:val="18"/>
              </w:rPr>
            </w:pPr>
            <w:r w:rsidRPr="00923ECF">
              <w:rPr>
                <w:sz w:val="18"/>
                <w:szCs w:val="18"/>
              </w:rPr>
              <w:t>2,827</w:t>
            </w:r>
          </w:p>
        </w:tc>
        <w:tc>
          <w:tcPr>
            <w:tcW w:w="595" w:type="dxa"/>
          </w:tcPr>
          <w:p w14:paraId="4DDFC5B8" w14:textId="77777777" w:rsidR="00C5180C" w:rsidRPr="00923ECF" w:rsidRDefault="00C5180C" w:rsidP="00C5180C">
            <w:pPr>
              <w:jc w:val="center"/>
              <w:rPr>
                <w:sz w:val="18"/>
                <w:szCs w:val="18"/>
              </w:rPr>
            </w:pPr>
            <w:r w:rsidRPr="00923ECF">
              <w:rPr>
                <w:sz w:val="18"/>
                <w:szCs w:val="18"/>
              </w:rPr>
              <w:t>449</w:t>
            </w:r>
          </w:p>
        </w:tc>
        <w:tc>
          <w:tcPr>
            <w:tcW w:w="786" w:type="dxa"/>
            <w:tcBorders>
              <w:right w:val="single" w:sz="4" w:space="0" w:color="auto"/>
            </w:tcBorders>
          </w:tcPr>
          <w:p w14:paraId="1CB0F717" w14:textId="77777777" w:rsidR="00C5180C" w:rsidRPr="00923ECF" w:rsidRDefault="00C5180C" w:rsidP="00C5180C">
            <w:pPr>
              <w:jc w:val="center"/>
              <w:rPr>
                <w:sz w:val="18"/>
                <w:szCs w:val="18"/>
              </w:rPr>
            </w:pPr>
            <w:r w:rsidRPr="00923ECF">
              <w:rPr>
                <w:sz w:val="18"/>
                <w:szCs w:val="18"/>
              </w:rPr>
              <w:t>479</w:t>
            </w:r>
          </w:p>
        </w:tc>
        <w:tc>
          <w:tcPr>
            <w:tcW w:w="1107" w:type="dxa"/>
            <w:tcBorders>
              <w:right w:val="single" w:sz="4" w:space="0" w:color="auto"/>
            </w:tcBorders>
          </w:tcPr>
          <w:p w14:paraId="4C03FFA0" w14:textId="77777777" w:rsidR="00C5180C" w:rsidRPr="00923ECF" w:rsidRDefault="00C5180C" w:rsidP="00C5180C">
            <w:pPr>
              <w:jc w:val="center"/>
              <w:rPr>
                <w:rFonts w:cs="Arial"/>
                <w:color w:val="000000"/>
                <w:sz w:val="18"/>
                <w:szCs w:val="18"/>
              </w:rPr>
            </w:pPr>
            <w:r w:rsidRPr="00923ECF">
              <w:rPr>
                <w:rFonts w:cs="Arial"/>
                <w:color w:val="000000"/>
                <w:sz w:val="18"/>
                <w:szCs w:val="18"/>
              </w:rPr>
              <w:t>36,118</w:t>
            </w:r>
          </w:p>
        </w:tc>
        <w:tc>
          <w:tcPr>
            <w:tcW w:w="1107" w:type="dxa"/>
            <w:tcBorders>
              <w:left w:val="single" w:sz="4" w:space="0" w:color="auto"/>
            </w:tcBorders>
          </w:tcPr>
          <w:p w14:paraId="507287E6" w14:textId="77777777" w:rsidR="00C5180C" w:rsidRPr="00923ECF" w:rsidRDefault="00C5180C" w:rsidP="00C5180C">
            <w:pPr>
              <w:jc w:val="center"/>
              <w:rPr>
                <w:sz w:val="18"/>
                <w:szCs w:val="18"/>
              </w:rPr>
            </w:pPr>
            <w:r w:rsidRPr="00923ECF">
              <w:rPr>
                <w:sz w:val="18"/>
                <w:szCs w:val="18"/>
              </w:rPr>
              <w:t>508,053</w:t>
            </w:r>
          </w:p>
        </w:tc>
        <w:tc>
          <w:tcPr>
            <w:tcW w:w="864" w:type="dxa"/>
          </w:tcPr>
          <w:p w14:paraId="54D4562C" w14:textId="77777777" w:rsidR="00C5180C" w:rsidRPr="00923ECF" w:rsidRDefault="00C5180C" w:rsidP="00C5180C">
            <w:pPr>
              <w:jc w:val="center"/>
              <w:rPr>
                <w:sz w:val="18"/>
                <w:szCs w:val="18"/>
              </w:rPr>
            </w:pPr>
            <w:r w:rsidRPr="00923ECF">
              <w:rPr>
                <w:sz w:val="18"/>
                <w:szCs w:val="18"/>
              </w:rPr>
              <w:t>41,512</w:t>
            </w:r>
          </w:p>
        </w:tc>
        <w:tc>
          <w:tcPr>
            <w:tcW w:w="1116" w:type="dxa"/>
          </w:tcPr>
          <w:p w14:paraId="70FACB18" w14:textId="77777777" w:rsidR="00C5180C" w:rsidRPr="00923ECF" w:rsidRDefault="00C5180C" w:rsidP="00C5180C">
            <w:pPr>
              <w:jc w:val="center"/>
              <w:rPr>
                <w:sz w:val="18"/>
                <w:szCs w:val="18"/>
              </w:rPr>
            </w:pPr>
            <w:r w:rsidRPr="00923ECF">
              <w:rPr>
                <w:sz w:val="18"/>
                <w:szCs w:val="18"/>
              </w:rPr>
              <w:t>5,571</w:t>
            </w:r>
          </w:p>
        </w:tc>
        <w:tc>
          <w:tcPr>
            <w:tcW w:w="1080" w:type="dxa"/>
            <w:tcBorders>
              <w:left w:val="nil"/>
              <w:right w:val="single" w:sz="4" w:space="0" w:color="auto"/>
            </w:tcBorders>
          </w:tcPr>
          <w:p w14:paraId="604E543F" w14:textId="77777777" w:rsidR="00C5180C" w:rsidRPr="00923ECF" w:rsidRDefault="00C5180C" w:rsidP="00C5180C">
            <w:pPr>
              <w:jc w:val="center"/>
              <w:rPr>
                <w:sz w:val="18"/>
                <w:szCs w:val="18"/>
              </w:rPr>
            </w:pPr>
            <w:r w:rsidRPr="00923ECF">
              <w:rPr>
                <w:sz w:val="18"/>
                <w:szCs w:val="18"/>
              </w:rPr>
              <w:t>5,112</w:t>
            </w:r>
          </w:p>
        </w:tc>
        <w:tc>
          <w:tcPr>
            <w:tcW w:w="1080" w:type="dxa"/>
            <w:tcBorders>
              <w:left w:val="single" w:sz="4" w:space="0" w:color="auto"/>
            </w:tcBorders>
          </w:tcPr>
          <w:p w14:paraId="3802F0E5" w14:textId="77777777" w:rsidR="00C5180C" w:rsidRPr="00923ECF" w:rsidRDefault="00C5180C" w:rsidP="00C5180C">
            <w:pPr>
              <w:jc w:val="center"/>
              <w:rPr>
                <w:sz w:val="18"/>
                <w:szCs w:val="18"/>
              </w:rPr>
            </w:pPr>
            <w:r w:rsidRPr="00923ECF">
              <w:rPr>
                <w:sz w:val="18"/>
                <w:szCs w:val="18"/>
              </w:rPr>
              <w:t>63.7</w:t>
            </w:r>
          </w:p>
        </w:tc>
        <w:tc>
          <w:tcPr>
            <w:tcW w:w="1044" w:type="dxa"/>
          </w:tcPr>
          <w:p w14:paraId="63E04C45" w14:textId="77777777" w:rsidR="00C5180C" w:rsidRPr="00923ECF" w:rsidRDefault="00C5180C" w:rsidP="00C5180C">
            <w:pPr>
              <w:jc w:val="center"/>
              <w:rPr>
                <w:sz w:val="18"/>
                <w:szCs w:val="18"/>
              </w:rPr>
            </w:pPr>
            <w:r w:rsidRPr="00923ECF">
              <w:rPr>
                <w:sz w:val="18"/>
                <w:szCs w:val="18"/>
              </w:rPr>
              <w:t>68.1</w:t>
            </w:r>
          </w:p>
        </w:tc>
        <w:tc>
          <w:tcPr>
            <w:tcW w:w="1116" w:type="dxa"/>
            <w:tcBorders>
              <w:left w:val="nil"/>
            </w:tcBorders>
          </w:tcPr>
          <w:p w14:paraId="2EDACD0F" w14:textId="77777777" w:rsidR="00C5180C" w:rsidRPr="00923ECF" w:rsidRDefault="00C5180C" w:rsidP="00C5180C">
            <w:pPr>
              <w:jc w:val="center"/>
              <w:rPr>
                <w:sz w:val="18"/>
                <w:szCs w:val="18"/>
              </w:rPr>
            </w:pPr>
            <w:r w:rsidRPr="00923ECF">
              <w:rPr>
                <w:sz w:val="18"/>
                <w:szCs w:val="18"/>
              </w:rPr>
              <w:t>80.6</w:t>
            </w:r>
          </w:p>
        </w:tc>
        <w:tc>
          <w:tcPr>
            <w:tcW w:w="1136" w:type="dxa"/>
          </w:tcPr>
          <w:p w14:paraId="1AF971B2" w14:textId="77777777" w:rsidR="00C5180C" w:rsidRPr="00923ECF" w:rsidRDefault="00C5180C" w:rsidP="00C5180C">
            <w:pPr>
              <w:jc w:val="center"/>
              <w:rPr>
                <w:sz w:val="18"/>
                <w:szCs w:val="18"/>
              </w:rPr>
            </w:pPr>
            <w:r w:rsidRPr="00923ECF">
              <w:rPr>
                <w:sz w:val="18"/>
                <w:szCs w:val="18"/>
              </w:rPr>
              <w:t>93.7</w:t>
            </w:r>
          </w:p>
        </w:tc>
      </w:tr>
      <w:tr w:rsidR="00C5180C" w:rsidRPr="00C5180C" w14:paraId="6011ABD0" w14:textId="77777777" w:rsidTr="00102C59">
        <w:trPr>
          <w:gridAfter w:val="1"/>
          <w:wAfter w:w="7" w:type="dxa"/>
          <w:jc w:val="center"/>
        </w:trPr>
        <w:tc>
          <w:tcPr>
            <w:tcW w:w="1008" w:type="dxa"/>
            <w:tcBorders>
              <w:right w:val="single" w:sz="4" w:space="0" w:color="auto"/>
            </w:tcBorders>
          </w:tcPr>
          <w:p w14:paraId="7A591C89" w14:textId="77777777" w:rsidR="00C5180C" w:rsidRPr="00923ECF" w:rsidRDefault="00C5180C" w:rsidP="00C5180C">
            <w:pPr>
              <w:jc w:val="center"/>
              <w:rPr>
                <w:sz w:val="18"/>
                <w:szCs w:val="18"/>
              </w:rPr>
            </w:pPr>
            <w:r w:rsidRPr="00923ECF">
              <w:rPr>
                <w:sz w:val="18"/>
                <w:szCs w:val="18"/>
              </w:rPr>
              <w:t>2006</w:t>
            </w:r>
          </w:p>
        </w:tc>
        <w:tc>
          <w:tcPr>
            <w:tcW w:w="900" w:type="dxa"/>
            <w:tcBorders>
              <w:left w:val="nil"/>
            </w:tcBorders>
          </w:tcPr>
          <w:p w14:paraId="47A89EFE" w14:textId="77777777" w:rsidR="00C5180C" w:rsidRPr="00923ECF" w:rsidRDefault="00C5180C" w:rsidP="00C5180C">
            <w:pPr>
              <w:jc w:val="center"/>
              <w:rPr>
                <w:sz w:val="18"/>
                <w:szCs w:val="18"/>
              </w:rPr>
            </w:pPr>
            <w:r w:rsidRPr="00923ECF">
              <w:rPr>
                <w:sz w:val="18"/>
                <w:szCs w:val="18"/>
              </w:rPr>
              <w:t>25,934</w:t>
            </w:r>
          </w:p>
        </w:tc>
        <w:tc>
          <w:tcPr>
            <w:tcW w:w="752" w:type="dxa"/>
          </w:tcPr>
          <w:p w14:paraId="2AE84D6B" w14:textId="77777777" w:rsidR="00C5180C" w:rsidRPr="00923ECF" w:rsidRDefault="00C5180C" w:rsidP="00C5180C">
            <w:pPr>
              <w:jc w:val="center"/>
              <w:rPr>
                <w:sz w:val="18"/>
                <w:szCs w:val="18"/>
              </w:rPr>
            </w:pPr>
            <w:r w:rsidRPr="00923ECF">
              <w:rPr>
                <w:sz w:val="18"/>
                <w:szCs w:val="18"/>
              </w:rPr>
              <w:t>1,989</w:t>
            </w:r>
          </w:p>
        </w:tc>
        <w:tc>
          <w:tcPr>
            <w:tcW w:w="595" w:type="dxa"/>
          </w:tcPr>
          <w:p w14:paraId="2CEEBEDD" w14:textId="77777777" w:rsidR="00C5180C" w:rsidRPr="00923ECF" w:rsidRDefault="00C5180C" w:rsidP="00C5180C">
            <w:pPr>
              <w:jc w:val="center"/>
              <w:rPr>
                <w:sz w:val="18"/>
                <w:szCs w:val="18"/>
              </w:rPr>
            </w:pPr>
            <w:r w:rsidRPr="00923ECF">
              <w:rPr>
                <w:sz w:val="18"/>
                <w:szCs w:val="18"/>
              </w:rPr>
              <w:t>411</w:t>
            </w:r>
          </w:p>
        </w:tc>
        <w:tc>
          <w:tcPr>
            <w:tcW w:w="786" w:type="dxa"/>
            <w:tcBorders>
              <w:right w:val="single" w:sz="4" w:space="0" w:color="auto"/>
            </w:tcBorders>
          </w:tcPr>
          <w:p w14:paraId="5E1CF894" w14:textId="77777777" w:rsidR="00C5180C" w:rsidRPr="00923ECF" w:rsidRDefault="00C5180C" w:rsidP="00C5180C">
            <w:pPr>
              <w:jc w:val="center"/>
              <w:rPr>
                <w:sz w:val="18"/>
                <w:szCs w:val="18"/>
              </w:rPr>
            </w:pPr>
            <w:r w:rsidRPr="00923ECF">
              <w:rPr>
                <w:sz w:val="18"/>
                <w:szCs w:val="18"/>
              </w:rPr>
              <w:t>787</w:t>
            </w:r>
          </w:p>
        </w:tc>
        <w:tc>
          <w:tcPr>
            <w:tcW w:w="1107" w:type="dxa"/>
            <w:tcBorders>
              <w:right w:val="single" w:sz="4" w:space="0" w:color="auto"/>
            </w:tcBorders>
          </w:tcPr>
          <w:p w14:paraId="18792CDF" w14:textId="77777777" w:rsidR="00C5180C" w:rsidRPr="00923ECF" w:rsidRDefault="00C5180C" w:rsidP="00C5180C">
            <w:pPr>
              <w:jc w:val="center"/>
              <w:rPr>
                <w:rFonts w:cs="Arial"/>
                <w:color w:val="000000"/>
                <w:sz w:val="18"/>
                <w:szCs w:val="18"/>
              </w:rPr>
            </w:pPr>
            <w:r w:rsidRPr="00923ECF">
              <w:rPr>
                <w:rFonts w:cs="Arial"/>
                <w:color w:val="000000"/>
                <w:sz w:val="18"/>
                <w:szCs w:val="18"/>
              </w:rPr>
              <w:t>29,121</w:t>
            </w:r>
          </w:p>
        </w:tc>
        <w:tc>
          <w:tcPr>
            <w:tcW w:w="1107" w:type="dxa"/>
            <w:tcBorders>
              <w:left w:val="single" w:sz="4" w:space="0" w:color="auto"/>
            </w:tcBorders>
          </w:tcPr>
          <w:p w14:paraId="7BBB1816" w14:textId="77777777" w:rsidR="00C5180C" w:rsidRPr="00923ECF" w:rsidRDefault="00C5180C" w:rsidP="00C5180C">
            <w:pPr>
              <w:jc w:val="center"/>
              <w:rPr>
                <w:sz w:val="18"/>
                <w:szCs w:val="18"/>
              </w:rPr>
            </w:pPr>
            <w:r w:rsidRPr="00923ECF">
              <w:rPr>
                <w:sz w:val="18"/>
                <w:szCs w:val="18"/>
              </w:rPr>
              <w:t>402,702</w:t>
            </w:r>
          </w:p>
        </w:tc>
        <w:tc>
          <w:tcPr>
            <w:tcW w:w="864" w:type="dxa"/>
          </w:tcPr>
          <w:p w14:paraId="53980338" w14:textId="77777777" w:rsidR="00C5180C" w:rsidRPr="00923ECF" w:rsidRDefault="00C5180C" w:rsidP="00C5180C">
            <w:pPr>
              <w:jc w:val="center"/>
              <w:rPr>
                <w:sz w:val="18"/>
                <w:szCs w:val="18"/>
              </w:rPr>
            </w:pPr>
            <w:r w:rsidRPr="00923ECF">
              <w:rPr>
                <w:sz w:val="18"/>
                <w:szCs w:val="18"/>
              </w:rPr>
              <w:t>23,566</w:t>
            </w:r>
          </w:p>
        </w:tc>
        <w:tc>
          <w:tcPr>
            <w:tcW w:w="1116" w:type="dxa"/>
          </w:tcPr>
          <w:p w14:paraId="09C065AC" w14:textId="77777777" w:rsidR="00C5180C" w:rsidRPr="00923ECF" w:rsidRDefault="00C5180C" w:rsidP="00C5180C">
            <w:pPr>
              <w:jc w:val="center"/>
              <w:rPr>
                <w:sz w:val="18"/>
                <w:szCs w:val="18"/>
              </w:rPr>
            </w:pPr>
            <w:r w:rsidRPr="00923ECF">
              <w:rPr>
                <w:sz w:val="18"/>
                <w:szCs w:val="18"/>
              </w:rPr>
              <w:t>10,074</w:t>
            </w:r>
          </w:p>
        </w:tc>
        <w:tc>
          <w:tcPr>
            <w:tcW w:w="1080" w:type="dxa"/>
            <w:tcBorders>
              <w:left w:val="nil"/>
              <w:right w:val="single" w:sz="4" w:space="0" w:color="auto"/>
            </w:tcBorders>
          </w:tcPr>
          <w:p w14:paraId="3509214C" w14:textId="77777777" w:rsidR="00C5180C" w:rsidRPr="00923ECF" w:rsidRDefault="00C5180C" w:rsidP="00C5180C">
            <w:pPr>
              <w:jc w:val="center"/>
              <w:rPr>
                <w:sz w:val="18"/>
                <w:szCs w:val="18"/>
              </w:rPr>
            </w:pPr>
            <w:r w:rsidRPr="00923ECF">
              <w:rPr>
                <w:sz w:val="18"/>
                <w:szCs w:val="18"/>
              </w:rPr>
              <w:t>14,079</w:t>
            </w:r>
          </w:p>
        </w:tc>
        <w:tc>
          <w:tcPr>
            <w:tcW w:w="1080" w:type="dxa"/>
            <w:tcBorders>
              <w:left w:val="single" w:sz="4" w:space="0" w:color="auto"/>
            </w:tcBorders>
          </w:tcPr>
          <w:p w14:paraId="3A4F21B9" w14:textId="77777777" w:rsidR="00C5180C" w:rsidRPr="00923ECF" w:rsidRDefault="00C5180C" w:rsidP="00C5180C">
            <w:pPr>
              <w:jc w:val="center"/>
              <w:rPr>
                <w:sz w:val="18"/>
                <w:szCs w:val="18"/>
              </w:rPr>
            </w:pPr>
            <w:r w:rsidRPr="00923ECF">
              <w:rPr>
                <w:sz w:val="18"/>
                <w:szCs w:val="18"/>
              </w:rPr>
              <w:t>64.4</w:t>
            </w:r>
          </w:p>
        </w:tc>
        <w:tc>
          <w:tcPr>
            <w:tcW w:w="1044" w:type="dxa"/>
          </w:tcPr>
          <w:p w14:paraId="08CD8A21" w14:textId="77777777" w:rsidR="00C5180C" w:rsidRPr="00923ECF" w:rsidRDefault="00C5180C" w:rsidP="00C5180C">
            <w:pPr>
              <w:jc w:val="center"/>
              <w:rPr>
                <w:sz w:val="18"/>
                <w:szCs w:val="18"/>
              </w:rPr>
            </w:pPr>
            <w:r w:rsidRPr="00923ECF">
              <w:rPr>
                <w:sz w:val="18"/>
                <w:szCs w:val="18"/>
              </w:rPr>
              <w:t>84.4</w:t>
            </w:r>
          </w:p>
        </w:tc>
        <w:tc>
          <w:tcPr>
            <w:tcW w:w="1116" w:type="dxa"/>
            <w:tcBorders>
              <w:left w:val="nil"/>
            </w:tcBorders>
          </w:tcPr>
          <w:p w14:paraId="5038D83F" w14:textId="77777777" w:rsidR="00C5180C" w:rsidRPr="00923ECF" w:rsidRDefault="00C5180C" w:rsidP="00C5180C">
            <w:pPr>
              <w:jc w:val="center"/>
              <w:rPr>
                <w:sz w:val="18"/>
                <w:szCs w:val="18"/>
              </w:rPr>
            </w:pPr>
            <w:r w:rsidRPr="00923ECF">
              <w:rPr>
                <w:sz w:val="18"/>
                <w:szCs w:val="18"/>
              </w:rPr>
              <w:t>40.8</w:t>
            </w:r>
          </w:p>
        </w:tc>
        <w:tc>
          <w:tcPr>
            <w:tcW w:w="1136" w:type="dxa"/>
          </w:tcPr>
          <w:p w14:paraId="2FCCD4EF" w14:textId="77777777" w:rsidR="00C5180C" w:rsidRPr="00923ECF" w:rsidRDefault="00C5180C" w:rsidP="00C5180C">
            <w:pPr>
              <w:jc w:val="center"/>
              <w:rPr>
                <w:sz w:val="18"/>
                <w:szCs w:val="18"/>
              </w:rPr>
            </w:pPr>
            <w:r w:rsidRPr="00923ECF">
              <w:rPr>
                <w:sz w:val="18"/>
                <w:szCs w:val="18"/>
              </w:rPr>
              <w:t>55.9</w:t>
            </w:r>
          </w:p>
        </w:tc>
      </w:tr>
      <w:tr w:rsidR="00C5180C" w:rsidRPr="00C5180C" w14:paraId="39582F2D" w14:textId="77777777" w:rsidTr="00102C59">
        <w:trPr>
          <w:gridAfter w:val="1"/>
          <w:wAfter w:w="7" w:type="dxa"/>
          <w:jc w:val="center"/>
        </w:trPr>
        <w:tc>
          <w:tcPr>
            <w:tcW w:w="1008" w:type="dxa"/>
            <w:tcBorders>
              <w:right w:val="single" w:sz="4" w:space="0" w:color="auto"/>
            </w:tcBorders>
          </w:tcPr>
          <w:p w14:paraId="20F94659" w14:textId="77777777" w:rsidR="00C5180C" w:rsidRPr="00923ECF" w:rsidRDefault="00C5180C" w:rsidP="00C5180C">
            <w:pPr>
              <w:jc w:val="center"/>
              <w:rPr>
                <w:sz w:val="18"/>
                <w:szCs w:val="18"/>
              </w:rPr>
            </w:pPr>
            <w:r w:rsidRPr="00923ECF">
              <w:rPr>
                <w:sz w:val="18"/>
                <w:szCs w:val="18"/>
              </w:rPr>
              <w:t>2007</w:t>
            </w:r>
          </w:p>
        </w:tc>
        <w:tc>
          <w:tcPr>
            <w:tcW w:w="900" w:type="dxa"/>
            <w:tcBorders>
              <w:left w:val="nil"/>
            </w:tcBorders>
          </w:tcPr>
          <w:p w14:paraId="160C7A82" w14:textId="77777777" w:rsidR="00C5180C" w:rsidRPr="00923ECF" w:rsidRDefault="00C5180C" w:rsidP="00C5180C">
            <w:pPr>
              <w:jc w:val="center"/>
              <w:rPr>
                <w:sz w:val="18"/>
                <w:szCs w:val="18"/>
              </w:rPr>
            </w:pPr>
            <w:r w:rsidRPr="00923ECF">
              <w:rPr>
                <w:sz w:val="18"/>
                <w:szCs w:val="18"/>
              </w:rPr>
              <w:t>23,243</w:t>
            </w:r>
          </w:p>
        </w:tc>
        <w:tc>
          <w:tcPr>
            <w:tcW w:w="752" w:type="dxa"/>
          </w:tcPr>
          <w:p w14:paraId="77C48D36" w14:textId="77777777" w:rsidR="00C5180C" w:rsidRPr="00923ECF" w:rsidRDefault="00C5180C" w:rsidP="00C5180C">
            <w:pPr>
              <w:jc w:val="center"/>
              <w:rPr>
                <w:sz w:val="18"/>
                <w:szCs w:val="18"/>
              </w:rPr>
            </w:pPr>
            <w:r w:rsidRPr="00923ECF">
              <w:rPr>
                <w:sz w:val="18"/>
                <w:szCs w:val="18"/>
              </w:rPr>
              <w:t>3,034</w:t>
            </w:r>
          </w:p>
        </w:tc>
        <w:tc>
          <w:tcPr>
            <w:tcW w:w="595" w:type="dxa"/>
          </w:tcPr>
          <w:p w14:paraId="4A6A5577" w14:textId="77777777" w:rsidR="00C5180C" w:rsidRPr="00923ECF" w:rsidRDefault="00C5180C" w:rsidP="00C5180C">
            <w:pPr>
              <w:jc w:val="center"/>
              <w:rPr>
                <w:sz w:val="18"/>
                <w:szCs w:val="18"/>
              </w:rPr>
            </w:pPr>
            <w:r w:rsidRPr="00923ECF">
              <w:rPr>
                <w:sz w:val="18"/>
                <w:szCs w:val="18"/>
              </w:rPr>
              <w:t>220</w:t>
            </w:r>
          </w:p>
        </w:tc>
        <w:tc>
          <w:tcPr>
            <w:tcW w:w="786" w:type="dxa"/>
            <w:tcBorders>
              <w:right w:val="single" w:sz="4" w:space="0" w:color="auto"/>
            </w:tcBorders>
          </w:tcPr>
          <w:p w14:paraId="6C5D9204" w14:textId="77777777" w:rsidR="00C5180C" w:rsidRPr="00923ECF" w:rsidRDefault="00C5180C" w:rsidP="00C5180C">
            <w:pPr>
              <w:jc w:val="center"/>
              <w:rPr>
                <w:sz w:val="18"/>
                <w:szCs w:val="18"/>
              </w:rPr>
            </w:pPr>
            <w:r w:rsidRPr="00923ECF">
              <w:rPr>
                <w:sz w:val="18"/>
                <w:szCs w:val="18"/>
              </w:rPr>
              <w:t>370</w:t>
            </w:r>
          </w:p>
        </w:tc>
        <w:tc>
          <w:tcPr>
            <w:tcW w:w="1107" w:type="dxa"/>
            <w:tcBorders>
              <w:right w:val="single" w:sz="4" w:space="0" w:color="auto"/>
            </w:tcBorders>
          </w:tcPr>
          <w:p w14:paraId="5CB790D9" w14:textId="77777777" w:rsidR="00C5180C" w:rsidRPr="00923ECF" w:rsidRDefault="00C5180C" w:rsidP="00C5180C">
            <w:pPr>
              <w:jc w:val="center"/>
              <w:rPr>
                <w:rFonts w:cs="Arial"/>
                <w:color w:val="000000"/>
                <w:sz w:val="18"/>
                <w:szCs w:val="18"/>
              </w:rPr>
            </w:pPr>
            <w:r w:rsidRPr="00923ECF">
              <w:rPr>
                <w:rFonts w:cs="Arial"/>
                <w:color w:val="000000"/>
                <w:sz w:val="18"/>
                <w:szCs w:val="18"/>
              </w:rPr>
              <w:t>26,867</w:t>
            </w:r>
          </w:p>
        </w:tc>
        <w:tc>
          <w:tcPr>
            <w:tcW w:w="1107" w:type="dxa"/>
            <w:tcBorders>
              <w:left w:val="single" w:sz="4" w:space="0" w:color="auto"/>
            </w:tcBorders>
          </w:tcPr>
          <w:p w14:paraId="093CB62B" w14:textId="77777777" w:rsidR="00C5180C" w:rsidRPr="00923ECF" w:rsidRDefault="00C5180C" w:rsidP="00C5180C">
            <w:pPr>
              <w:jc w:val="center"/>
              <w:rPr>
                <w:sz w:val="18"/>
                <w:szCs w:val="18"/>
              </w:rPr>
            </w:pPr>
            <w:r w:rsidRPr="00923ECF">
              <w:rPr>
                <w:sz w:val="18"/>
                <w:szCs w:val="18"/>
              </w:rPr>
              <w:t>353,775</w:t>
            </w:r>
          </w:p>
        </w:tc>
        <w:tc>
          <w:tcPr>
            <w:tcW w:w="864" w:type="dxa"/>
          </w:tcPr>
          <w:p w14:paraId="79254138" w14:textId="77777777" w:rsidR="00C5180C" w:rsidRPr="00923ECF" w:rsidRDefault="00C5180C" w:rsidP="00C5180C">
            <w:pPr>
              <w:jc w:val="center"/>
              <w:rPr>
                <w:sz w:val="18"/>
                <w:szCs w:val="18"/>
              </w:rPr>
            </w:pPr>
            <w:r w:rsidRPr="00923ECF">
              <w:rPr>
                <w:sz w:val="18"/>
                <w:szCs w:val="18"/>
              </w:rPr>
              <w:t>42,553</w:t>
            </w:r>
          </w:p>
        </w:tc>
        <w:tc>
          <w:tcPr>
            <w:tcW w:w="1116" w:type="dxa"/>
          </w:tcPr>
          <w:p w14:paraId="25440AFD" w14:textId="77777777" w:rsidR="00C5180C" w:rsidRPr="00923ECF" w:rsidRDefault="00C5180C" w:rsidP="00C5180C">
            <w:pPr>
              <w:jc w:val="center"/>
              <w:rPr>
                <w:sz w:val="18"/>
                <w:szCs w:val="18"/>
              </w:rPr>
            </w:pPr>
            <w:r w:rsidRPr="00923ECF">
              <w:rPr>
                <w:sz w:val="18"/>
                <w:szCs w:val="18"/>
              </w:rPr>
              <w:t>5,914</w:t>
            </w:r>
          </w:p>
        </w:tc>
        <w:tc>
          <w:tcPr>
            <w:tcW w:w="1080" w:type="dxa"/>
            <w:tcBorders>
              <w:left w:val="nil"/>
              <w:right w:val="single" w:sz="4" w:space="0" w:color="auto"/>
            </w:tcBorders>
          </w:tcPr>
          <w:p w14:paraId="3E665950" w14:textId="77777777" w:rsidR="00C5180C" w:rsidRPr="00923ECF" w:rsidRDefault="00C5180C" w:rsidP="00C5180C">
            <w:pPr>
              <w:jc w:val="center"/>
              <w:rPr>
                <w:sz w:val="18"/>
                <w:szCs w:val="18"/>
              </w:rPr>
            </w:pPr>
            <w:r w:rsidRPr="00923ECF">
              <w:rPr>
                <w:sz w:val="18"/>
                <w:szCs w:val="18"/>
              </w:rPr>
              <w:t>12,252</w:t>
            </w:r>
          </w:p>
        </w:tc>
        <w:tc>
          <w:tcPr>
            <w:tcW w:w="1080" w:type="dxa"/>
            <w:tcBorders>
              <w:left w:val="single" w:sz="4" w:space="0" w:color="auto"/>
            </w:tcBorders>
          </w:tcPr>
          <w:p w14:paraId="777D1DE3" w14:textId="77777777" w:rsidR="00C5180C" w:rsidRPr="00923ECF" w:rsidRDefault="00C5180C" w:rsidP="00C5180C">
            <w:pPr>
              <w:jc w:val="center"/>
              <w:rPr>
                <w:sz w:val="18"/>
                <w:szCs w:val="18"/>
              </w:rPr>
            </w:pPr>
            <w:r w:rsidRPr="00923ECF">
              <w:rPr>
                <w:sz w:val="18"/>
                <w:szCs w:val="18"/>
              </w:rPr>
              <w:t>65.7</w:t>
            </w:r>
          </w:p>
        </w:tc>
        <w:tc>
          <w:tcPr>
            <w:tcW w:w="1044" w:type="dxa"/>
          </w:tcPr>
          <w:p w14:paraId="15F086C7" w14:textId="77777777" w:rsidR="00C5180C" w:rsidRPr="00923ECF" w:rsidRDefault="00C5180C" w:rsidP="00C5180C">
            <w:pPr>
              <w:jc w:val="center"/>
              <w:rPr>
                <w:sz w:val="18"/>
                <w:szCs w:val="18"/>
              </w:rPr>
            </w:pPr>
            <w:r w:rsidRPr="00923ECF">
              <w:rPr>
                <w:sz w:val="18"/>
                <w:szCs w:val="18"/>
              </w:rPr>
              <w:t>71.3</w:t>
            </w:r>
          </w:p>
        </w:tc>
        <w:tc>
          <w:tcPr>
            <w:tcW w:w="1116" w:type="dxa"/>
            <w:tcBorders>
              <w:left w:val="nil"/>
            </w:tcBorders>
          </w:tcPr>
          <w:p w14:paraId="476F36C4" w14:textId="77777777" w:rsidR="00C5180C" w:rsidRPr="00923ECF" w:rsidRDefault="00C5180C" w:rsidP="00C5180C">
            <w:pPr>
              <w:jc w:val="center"/>
              <w:rPr>
                <w:sz w:val="18"/>
                <w:szCs w:val="18"/>
              </w:rPr>
            </w:pPr>
            <w:r w:rsidRPr="00923ECF">
              <w:rPr>
                <w:sz w:val="18"/>
                <w:szCs w:val="18"/>
              </w:rPr>
              <w:t>37.2</w:t>
            </w:r>
          </w:p>
        </w:tc>
        <w:tc>
          <w:tcPr>
            <w:tcW w:w="1136" w:type="dxa"/>
          </w:tcPr>
          <w:p w14:paraId="1094D912" w14:textId="77777777" w:rsidR="00C5180C" w:rsidRPr="00923ECF" w:rsidRDefault="00C5180C" w:rsidP="00C5180C">
            <w:pPr>
              <w:jc w:val="center"/>
              <w:rPr>
                <w:sz w:val="18"/>
                <w:szCs w:val="18"/>
              </w:rPr>
            </w:pPr>
            <w:r w:rsidRPr="00923ECF">
              <w:rPr>
                <w:sz w:val="18"/>
                <w:szCs w:val="18"/>
              </w:rPr>
              <w:t>30.2</w:t>
            </w:r>
          </w:p>
        </w:tc>
      </w:tr>
      <w:tr w:rsidR="00C5180C" w:rsidRPr="00C5180C" w14:paraId="09608307" w14:textId="77777777" w:rsidTr="00102C59">
        <w:trPr>
          <w:gridAfter w:val="1"/>
          <w:wAfter w:w="7" w:type="dxa"/>
          <w:jc w:val="center"/>
        </w:trPr>
        <w:tc>
          <w:tcPr>
            <w:tcW w:w="1008" w:type="dxa"/>
            <w:tcBorders>
              <w:right w:val="single" w:sz="4" w:space="0" w:color="auto"/>
            </w:tcBorders>
          </w:tcPr>
          <w:p w14:paraId="0716AE90" w14:textId="77777777" w:rsidR="00C5180C" w:rsidRPr="00923ECF" w:rsidRDefault="00C5180C" w:rsidP="00C5180C">
            <w:pPr>
              <w:jc w:val="center"/>
              <w:rPr>
                <w:sz w:val="18"/>
                <w:szCs w:val="18"/>
              </w:rPr>
            </w:pPr>
            <w:r w:rsidRPr="00923ECF">
              <w:rPr>
                <w:sz w:val="18"/>
                <w:szCs w:val="18"/>
              </w:rPr>
              <w:t>2008</w:t>
            </w:r>
          </w:p>
        </w:tc>
        <w:tc>
          <w:tcPr>
            <w:tcW w:w="900" w:type="dxa"/>
            <w:tcBorders>
              <w:left w:val="nil"/>
            </w:tcBorders>
          </w:tcPr>
          <w:p w14:paraId="0C337C4B" w14:textId="77777777" w:rsidR="00C5180C" w:rsidRPr="00923ECF" w:rsidRDefault="00C5180C" w:rsidP="00C5180C">
            <w:pPr>
              <w:jc w:val="center"/>
              <w:rPr>
                <w:sz w:val="18"/>
                <w:szCs w:val="18"/>
              </w:rPr>
            </w:pPr>
            <w:r w:rsidRPr="00923ECF">
              <w:rPr>
                <w:sz w:val="18"/>
                <w:szCs w:val="18"/>
              </w:rPr>
              <w:t>20,911</w:t>
            </w:r>
          </w:p>
        </w:tc>
        <w:tc>
          <w:tcPr>
            <w:tcW w:w="752" w:type="dxa"/>
          </w:tcPr>
          <w:p w14:paraId="2E3402A5" w14:textId="77777777" w:rsidR="00C5180C" w:rsidRPr="00923ECF" w:rsidRDefault="00C5180C" w:rsidP="00C5180C">
            <w:pPr>
              <w:jc w:val="center"/>
              <w:rPr>
                <w:sz w:val="18"/>
                <w:szCs w:val="18"/>
              </w:rPr>
            </w:pPr>
            <w:r w:rsidRPr="00923ECF">
              <w:rPr>
                <w:sz w:val="18"/>
                <w:szCs w:val="18"/>
              </w:rPr>
              <w:t>2,929</w:t>
            </w:r>
          </w:p>
        </w:tc>
        <w:tc>
          <w:tcPr>
            <w:tcW w:w="595" w:type="dxa"/>
          </w:tcPr>
          <w:p w14:paraId="1C562CAA" w14:textId="77777777" w:rsidR="00C5180C" w:rsidRPr="00923ECF" w:rsidRDefault="00C5180C" w:rsidP="00C5180C">
            <w:pPr>
              <w:jc w:val="center"/>
              <w:rPr>
                <w:sz w:val="18"/>
                <w:szCs w:val="18"/>
              </w:rPr>
            </w:pPr>
            <w:r w:rsidRPr="00923ECF">
              <w:rPr>
                <w:sz w:val="18"/>
                <w:szCs w:val="18"/>
              </w:rPr>
              <w:t>187</w:t>
            </w:r>
          </w:p>
        </w:tc>
        <w:tc>
          <w:tcPr>
            <w:tcW w:w="786" w:type="dxa"/>
            <w:tcBorders>
              <w:right w:val="single" w:sz="4" w:space="0" w:color="auto"/>
            </w:tcBorders>
          </w:tcPr>
          <w:p w14:paraId="30FC3C7E" w14:textId="77777777" w:rsidR="00C5180C" w:rsidRPr="00923ECF" w:rsidRDefault="00C5180C" w:rsidP="00C5180C">
            <w:pPr>
              <w:jc w:val="center"/>
              <w:rPr>
                <w:sz w:val="18"/>
                <w:szCs w:val="18"/>
              </w:rPr>
            </w:pPr>
            <w:r w:rsidRPr="00923ECF">
              <w:rPr>
                <w:sz w:val="18"/>
                <w:szCs w:val="18"/>
              </w:rPr>
              <w:t>431</w:t>
            </w:r>
          </w:p>
        </w:tc>
        <w:tc>
          <w:tcPr>
            <w:tcW w:w="1107" w:type="dxa"/>
            <w:tcBorders>
              <w:right w:val="single" w:sz="4" w:space="0" w:color="auto"/>
            </w:tcBorders>
          </w:tcPr>
          <w:p w14:paraId="57A9733B" w14:textId="77777777" w:rsidR="00C5180C" w:rsidRPr="00923ECF" w:rsidRDefault="00C5180C" w:rsidP="00C5180C">
            <w:pPr>
              <w:jc w:val="center"/>
              <w:rPr>
                <w:rFonts w:cs="Arial"/>
                <w:color w:val="000000"/>
                <w:sz w:val="18"/>
                <w:szCs w:val="18"/>
              </w:rPr>
            </w:pPr>
            <w:r w:rsidRPr="00923ECF">
              <w:rPr>
                <w:rFonts w:cs="Arial"/>
                <w:color w:val="000000"/>
                <w:sz w:val="18"/>
                <w:szCs w:val="18"/>
              </w:rPr>
              <w:t>24,458</w:t>
            </w:r>
          </w:p>
        </w:tc>
        <w:tc>
          <w:tcPr>
            <w:tcW w:w="1107" w:type="dxa"/>
            <w:tcBorders>
              <w:left w:val="single" w:sz="4" w:space="0" w:color="auto"/>
            </w:tcBorders>
          </w:tcPr>
          <w:p w14:paraId="1AB686E3" w14:textId="77777777" w:rsidR="00C5180C" w:rsidRPr="00923ECF" w:rsidRDefault="00C5180C" w:rsidP="00C5180C">
            <w:pPr>
              <w:jc w:val="center"/>
              <w:rPr>
                <w:sz w:val="18"/>
                <w:szCs w:val="18"/>
              </w:rPr>
            </w:pPr>
            <w:r w:rsidRPr="00923ECF">
              <w:rPr>
                <w:sz w:val="18"/>
                <w:szCs w:val="18"/>
              </w:rPr>
              <w:t>370,762</w:t>
            </w:r>
          </w:p>
        </w:tc>
        <w:tc>
          <w:tcPr>
            <w:tcW w:w="864" w:type="dxa"/>
          </w:tcPr>
          <w:p w14:paraId="67616DE2" w14:textId="77777777" w:rsidR="00C5180C" w:rsidRPr="00923ECF" w:rsidRDefault="00C5180C" w:rsidP="00C5180C">
            <w:pPr>
              <w:jc w:val="center"/>
              <w:rPr>
                <w:sz w:val="18"/>
                <w:szCs w:val="18"/>
              </w:rPr>
            </w:pPr>
            <w:r w:rsidRPr="00923ECF">
              <w:rPr>
                <w:sz w:val="18"/>
                <w:szCs w:val="18"/>
              </w:rPr>
              <w:t>38,388</w:t>
            </w:r>
          </w:p>
        </w:tc>
        <w:tc>
          <w:tcPr>
            <w:tcW w:w="1116" w:type="dxa"/>
          </w:tcPr>
          <w:p w14:paraId="1FC15284" w14:textId="77777777" w:rsidR="00C5180C" w:rsidRPr="00923ECF" w:rsidRDefault="00C5180C" w:rsidP="00C5180C">
            <w:pPr>
              <w:jc w:val="center"/>
              <w:rPr>
                <w:sz w:val="18"/>
                <w:szCs w:val="18"/>
              </w:rPr>
            </w:pPr>
            <w:r w:rsidRPr="00923ECF">
              <w:rPr>
                <w:sz w:val="18"/>
                <w:szCs w:val="18"/>
              </w:rPr>
              <w:t>9,232</w:t>
            </w:r>
          </w:p>
        </w:tc>
        <w:tc>
          <w:tcPr>
            <w:tcW w:w="1080" w:type="dxa"/>
            <w:tcBorders>
              <w:left w:val="nil"/>
              <w:right w:val="single" w:sz="4" w:space="0" w:color="auto"/>
            </w:tcBorders>
          </w:tcPr>
          <w:p w14:paraId="56875C81" w14:textId="77777777" w:rsidR="00C5180C" w:rsidRPr="00923ECF" w:rsidRDefault="00C5180C" w:rsidP="00C5180C">
            <w:pPr>
              <w:jc w:val="center"/>
              <w:rPr>
                <w:sz w:val="18"/>
                <w:szCs w:val="18"/>
              </w:rPr>
            </w:pPr>
            <w:r w:rsidRPr="00923ECF">
              <w:rPr>
                <w:sz w:val="18"/>
                <w:szCs w:val="18"/>
              </w:rPr>
              <w:t>15,504</w:t>
            </w:r>
          </w:p>
        </w:tc>
        <w:tc>
          <w:tcPr>
            <w:tcW w:w="1080" w:type="dxa"/>
            <w:tcBorders>
              <w:left w:val="single" w:sz="4" w:space="0" w:color="auto"/>
            </w:tcBorders>
          </w:tcPr>
          <w:p w14:paraId="21F4B6CD" w14:textId="77777777" w:rsidR="00C5180C" w:rsidRPr="00923ECF" w:rsidRDefault="00C5180C" w:rsidP="00C5180C">
            <w:pPr>
              <w:jc w:val="center"/>
              <w:rPr>
                <w:sz w:val="18"/>
                <w:szCs w:val="18"/>
              </w:rPr>
            </w:pPr>
            <w:r w:rsidRPr="00923ECF">
              <w:rPr>
                <w:sz w:val="18"/>
                <w:szCs w:val="18"/>
              </w:rPr>
              <w:t>56.4</w:t>
            </w:r>
          </w:p>
        </w:tc>
        <w:tc>
          <w:tcPr>
            <w:tcW w:w="1044" w:type="dxa"/>
          </w:tcPr>
          <w:p w14:paraId="4415AC91" w14:textId="77777777" w:rsidR="00C5180C" w:rsidRPr="00923ECF" w:rsidRDefault="00C5180C" w:rsidP="00C5180C">
            <w:pPr>
              <w:jc w:val="center"/>
              <w:rPr>
                <w:sz w:val="18"/>
                <w:szCs w:val="18"/>
              </w:rPr>
            </w:pPr>
            <w:r w:rsidRPr="00923ECF">
              <w:rPr>
                <w:sz w:val="18"/>
                <w:szCs w:val="18"/>
              </w:rPr>
              <w:t>76.3</w:t>
            </w:r>
          </w:p>
        </w:tc>
        <w:tc>
          <w:tcPr>
            <w:tcW w:w="1116" w:type="dxa"/>
            <w:tcBorders>
              <w:left w:val="nil"/>
            </w:tcBorders>
          </w:tcPr>
          <w:p w14:paraId="0E8A0534" w14:textId="77777777" w:rsidR="00C5180C" w:rsidRPr="00923ECF" w:rsidRDefault="00C5180C" w:rsidP="00C5180C">
            <w:pPr>
              <w:jc w:val="center"/>
              <w:rPr>
                <w:sz w:val="18"/>
                <w:szCs w:val="18"/>
              </w:rPr>
            </w:pPr>
            <w:r w:rsidRPr="00923ECF">
              <w:rPr>
                <w:sz w:val="18"/>
                <w:szCs w:val="18"/>
              </w:rPr>
              <w:t>20.3</w:t>
            </w:r>
          </w:p>
        </w:tc>
        <w:tc>
          <w:tcPr>
            <w:tcW w:w="1136" w:type="dxa"/>
          </w:tcPr>
          <w:p w14:paraId="5FF65D27" w14:textId="77777777" w:rsidR="00C5180C" w:rsidRPr="00923ECF" w:rsidRDefault="00C5180C" w:rsidP="00C5180C">
            <w:pPr>
              <w:jc w:val="center"/>
              <w:rPr>
                <w:sz w:val="18"/>
                <w:szCs w:val="18"/>
              </w:rPr>
            </w:pPr>
            <w:r w:rsidRPr="00923ECF">
              <w:rPr>
                <w:sz w:val="18"/>
                <w:szCs w:val="18"/>
              </w:rPr>
              <w:t>27.8</w:t>
            </w:r>
          </w:p>
        </w:tc>
      </w:tr>
      <w:tr w:rsidR="00C5180C" w:rsidRPr="00C5180C" w14:paraId="5E215B16" w14:textId="77777777" w:rsidTr="00102C59">
        <w:trPr>
          <w:gridAfter w:val="1"/>
          <w:wAfter w:w="7" w:type="dxa"/>
          <w:jc w:val="center"/>
        </w:trPr>
        <w:tc>
          <w:tcPr>
            <w:tcW w:w="1008" w:type="dxa"/>
            <w:tcBorders>
              <w:right w:val="single" w:sz="4" w:space="0" w:color="auto"/>
            </w:tcBorders>
          </w:tcPr>
          <w:p w14:paraId="568F5F8F" w14:textId="77777777" w:rsidR="00C5180C" w:rsidRPr="00923ECF" w:rsidRDefault="00C5180C" w:rsidP="00C5180C">
            <w:pPr>
              <w:jc w:val="center"/>
              <w:rPr>
                <w:sz w:val="18"/>
                <w:szCs w:val="18"/>
              </w:rPr>
            </w:pPr>
            <w:r w:rsidRPr="00923ECF">
              <w:rPr>
                <w:sz w:val="18"/>
                <w:szCs w:val="18"/>
              </w:rPr>
              <w:t>2009</w:t>
            </w:r>
          </w:p>
        </w:tc>
        <w:tc>
          <w:tcPr>
            <w:tcW w:w="900" w:type="dxa"/>
            <w:tcBorders>
              <w:left w:val="nil"/>
            </w:tcBorders>
          </w:tcPr>
          <w:p w14:paraId="5551DDBE" w14:textId="77777777" w:rsidR="00C5180C" w:rsidRPr="00923ECF" w:rsidRDefault="00C5180C" w:rsidP="00C5180C">
            <w:pPr>
              <w:jc w:val="center"/>
              <w:rPr>
                <w:sz w:val="18"/>
                <w:szCs w:val="18"/>
              </w:rPr>
            </w:pPr>
            <w:r w:rsidRPr="00923ECF">
              <w:rPr>
                <w:sz w:val="18"/>
                <w:szCs w:val="18"/>
              </w:rPr>
              <w:t>20,896</w:t>
            </w:r>
          </w:p>
        </w:tc>
        <w:tc>
          <w:tcPr>
            <w:tcW w:w="752" w:type="dxa"/>
          </w:tcPr>
          <w:p w14:paraId="40B4B856" w14:textId="77777777" w:rsidR="00C5180C" w:rsidRPr="00923ECF" w:rsidRDefault="00C5180C" w:rsidP="00C5180C">
            <w:pPr>
              <w:jc w:val="center"/>
              <w:rPr>
                <w:sz w:val="18"/>
                <w:szCs w:val="18"/>
              </w:rPr>
            </w:pPr>
            <w:r w:rsidRPr="00923ECF">
              <w:rPr>
                <w:sz w:val="18"/>
                <w:szCs w:val="18"/>
              </w:rPr>
              <w:t>2,370</w:t>
            </w:r>
          </w:p>
        </w:tc>
        <w:tc>
          <w:tcPr>
            <w:tcW w:w="595" w:type="dxa"/>
          </w:tcPr>
          <w:p w14:paraId="70108DD0" w14:textId="77777777" w:rsidR="00C5180C" w:rsidRPr="00923ECF" w:rsidRDefault="00C5180C" w:rsidP="00C5180C">
            <w:pPr>
              <w:jc w:val="center"/>
              <w:rPr>
                <w:sz w:val="18"/>
                <w:szCs w:val="18"/>
              </w:rPr>
            </w:pPr>
            <w:r w:rsidRPr="00923ECF">
              <w:rPr>
                <w:sz w:val="18"/>
                <w:szCs w:val="18"/>
              </w:rPr>
              <w:t>67</w:t>
            </w:r>
          </w:p>
        </w:tc>
        <w:tc>
          <w:tcPr>
            <w:tcW w:w="786" w:type="dxa"/>
            <w:tcBorders>
              <w:right w:val="single" w:sz="4" w:space="0" w:color="auto"/>
            </w:tcBorders>
          </w:tcPr>
          <w:p w14:paraId="461D44D8" w14:textId="77777777" w:rsidR="00C5180C" w:rsidRPr="00923ECF" w:rsidRDefault="00C5180C" w:rsidP="00C5180C">
            <w:pPr>
              <w:jc w:val="center"/>
              <w:rPr>
                <w:sz w:val="18"/>
                <w:szCs w:val="18"/>
              </w:rPr>
            </w:pPr>
            <w:r w:rsidRPr="00923ECF">
              <w:rPr>
                <w:sz w:val="18"/>
                <w:szCs w:val="18"/>
              </w:rPr>
              <w:t>309</w:t>
            </w:r>
          </w:p>
        </w:tc>
        <w:tc>
          <w:tcPr>
            <w:tcW w:w="1107" w:type="dxa"/>
            <w:tcBorders>
              <w:right w:val="single" w:sz="4" w:space="0" w:color="auto"/>
            </w:tcBorders>
          </w:tcPr>
          <w:p w14:paraId="6BE6FC0A" w14:textId="77777777" w:rsidR="00C5180C" w:rsidRPr="00923ECF" w:rsidRDefault="00C5180C" w:rsidP="00C5180C">
            <w:pPr>
              <w:jc w:val="center"/>
              <w:rPr>
                <w:rFonts w:cs="Arial"/>
                <w:color w:val="000000"/>
                <w:sz w:val="18"/>
                <w:szCs w:val="18"/>
              </w:rPr>
            </w:pPr>
            <w:r w:rsidRPr="00923ECF">
              <w:rPr>
                <w:rFonts w:cs="Arial"/>
                <w:color w:val="000000"/>
                <w:sz w:val="18"/>
                <w:szCs w:val="18"/>
              </w:rPr>
              <w:t>23,642</w:t>
            </w:r>
          </w:p>
        </w:tc>
        <w:tc>
          <w:tcPr>
            <w:tcW w:w="1107" w:type="dxa"/>
            <w:tcBorders>
              <w:left w:val="single" w:sz="4" w:space="0" w:color="auto"/>
            </w:tcBorders>
          </w:tcPr>
          <w:p w14:paraId="17600937" w14:textId="77777777" w:rsidR="00C5180C" w:rsidRPr="00923ECF" w:rsidRDefault="00C5180C" w:rsidP="00C5180C">
            <w:pPr>
              <w:jc w:val="center"/>
              <w:rPr>
                <w:sz w:val="18"/>
                <w:szCs w:val="18"/>
              </w:rPr>
            </w:pPr>
            <w:r w:rsidRPr="00923ECF">
              <w:rPr>
                <w:sz w:val="18"/>
                <w:szCs w:val="18"/>
              </w:rPr>
              <w:t>433,527</w:t>
            </w:r>
          </w:p>
        </w:tc>
        <w:tc>
          <w:tcPr>
            <w:tcW w:w="864" w:type="dxa"/>
          </w:tcPr>
          <w:p w14:paraId="5A4E46F0" w14:textId="77777777" w:rsidR="00C5180C" w:rsidRPr="00923ECF" w:rsidRDefault="00C5180C" w:rsidP="00C5180C">
            <w:pPr>
              <w:jc w:val="center"/>
              <w:rPr>
                <w:sz w:val="18"/>
                <w:szCs w:val="18"/>
              </w:rPr>
            </w:pPr>
            <w:r w:rsidRPr="00923ECF">
              <w:rPr>
                <w:sz w:val="18"/>
                <w:szCs w:val="18"/>
              </w:rPr>
              <w:t>33,193</w:t>
            </w:r>
          </w:p>
        </w:tc>
        <w:tc>
          <w:tcPr>
            <w:tcW w:w="1116" w:type="dxa"/>
          </w:tcPr>
          <w:p w14:paraId="08045BBA" w14:textId="77777777" w:rsidR="00C5180C" w:rsidRPr="00923ECF" w:rsidRDefault="00C5180C" w:rsidP="00C5180C">
            <w:pPr>
              <w:jc w:val="center"/>
              <w:rPr>
                <w:sz w:val="18"/>
                <w:szCs w:val="18"/>
              </w:rPr>
            </w:pPr>
            <w:r w:rsidRPr="00923ECF">
              <w:rPr>
                <w:sz w:val="18"/>
                <w:szCs w:val="18"/>
              </w:rPr>
              <w:t>4,653</w:t>
            </w:r>
          </w:p>
        </w:tc>
        <w:tc>
          <w:tcPr>
            <w:tcW w:w="1080" w:type="dxa"/>
            <w:tcBorders>
              <w:left w:val="nil"/>
              <w:right w:val="single" w:sz="4" w:space="0" w:color="auto"/>
            </w:tcBorders>
          </w:tcPr>
          <w:p w14:paraId="2A3FAFAF" w14:textId="77777777" w:rsidR="00C5180C" w:rsidRPr="00923ECF" w:rsidRDefault="00C5180C" w:rsidP="00C5180C">
            <w:pPr>
              <w:jc w:val="center"/>
              <w:rPr>
                <w:sz w:val="18"/>
                <w:szCs w:val="18"/>
              </w:rPr>
            </w:pPr>
            <w:r w:rsidRPr="00923ECF">
              <w:rPr>
                <w:sz w:val="18"/>
                <w:szCs w:val="18"/>
              </w:rPr>
              <w:t>14,045</w:t>
            </w:r>
          </w:p>
        </w:tc>
        <w:tc>
          <w:tcPr>
            <w:tcW w:w="1080" w:type="dxa"/>
            <w:tcBorders>
              <w:left w:val="single" w:sz="4" w:space="0" w:color="auto"/>
            </w:tcBorders>
          </w:tcPr>
          <w:p w14:paraId="6843A07E" w14:textId="77777777" w:rsidR="00C5180C" w:rsidRPr="00923ECF" w:rsidRDefault="00C5180C" w:rsidP="00C5180C">
            <w:pPr>
              <w:jc w:val="center"/>
              <w:rPr>
                <w:sz w:val="18"/>
                <w:szCs w:val="18"/>
              </w:rPr>
            </w:pPr>
            <w:r w:rsidRPr="00923ECF">
              <w:rPr>
                <w:sz w:val="18"/>
                <w:szCs w:val="18"/>
              </w:rPr>
              <w:t>48.2</w:t>
            </w:r>
          </w:p>
        </w:tc>
        <w:tc>
          <w:tcPr>
            <w:tcW w:w="1044" w:type="dxa"/>
          </w:tcPr>
          <w:p w14:paraId="0570EC66" w14:textId="77777777" w:rsidR="00C5180C" w:rsidRPr="00923ECF" w:rsidRDefault="00C5180C" w:rsidP="00C5180C">
            <w:pPr>
              <w:jc w:val="center"/>
              <w:rPr>
                <w:sz w:val="18"/>
                <w:szCs w:val="18"/>
              </w:rPr>
            </w:pPr>
            <w:r w:rsidRPr="00923ECF">
              <w:rPr>
                <w:sz w:val="18"/>
                <w:szCs w:val="18"/>
              </w:rPr>
              <w:t>71.4</w:t>
            </w:r>
          </w:p>
        </w:tc>
        <w:tc>
          <w:tcPr>
            <w:tcW w:w="1116" w:type="dxa"/>
            <w:tcBorders>
              <w:left w:val="nil"/>
            </w:tcBorders>
          </w:tcPr>
          <w:p w14:paraId="5829CABD" w14:textId="77777777" w:rsidR="00C5180C" w:rsidRPr="00923ECF" w:rsidRDefault="00C5180C" w:rsidP="00C5180C">
            <w:pPr>
              <w:jc w:val="center"/>
              <w:rPr>
                <w:sz w:val="18"/>
                <w:szCs w:val="18"/>
              </w:rPr>
            </w:pPr>
            <w:r w:rsidRPr="00923ECF">
              <w:rPr>
                <w:sz w:val="18"/>
                <w:szCs w:val="18"/>
              </w:rPr>
              <w:t>14.4</w:t>
            </w:r>
          </w:p>
        </w:tc>
        <w:tc>
          <w:tcPr>
            <w:tcW w:w="1136" w:type="dxa"/>
          </w:tcPr>
          <w:p w14:paraId="56538BA7" w14:textId="77777777" w:rsidR="00C5180C" w:rsidRPr="00923ECF" w:rsidRDefault="00C5180C" w:rsidP="00C5180C">
            <w:pPr>
              <w:jc w:val="center"/>
              <w:rPr>
                <w:sz w:val="18"/>
                <w:szCs w:val="18"/>
              </w:rPr>
            </w:pPr>
            <w:r w:rsidRPr="00923ECF">
              <w:rPr>
                <w:sz w:val="18"/>
                <w:szCs w:val="18"/>
              </w:rPr>
              <w:t>22.0</w:t>
            </w:r>
          </w:p>
        </w:tc>
      </w:tr>
      <w:tr w:rsidR="00C5180C" w:rsidRPr="00C5180C" w14:paraId="5D1A7038" w14:textId="77777777" w:rsidTr="00102C59">
        <w:trPr>
          <w:gridAfter w:val="1"/>
          <w:wAfter w:w="7" w:type="dxa"/>
          <w:jc w:val="center"/>
        </w:trPr>
        <w:tc>
          <w:tcPr>
            <w:tcW w:w="1008" w:type="dxa"/>
            <w:tcBorders>
              <w:right w:val="single" w:sz="4" w:space="0" w:color="auto"/>
            </w:tcBorders>
          </w:tcPr>
          <w:p w14:paraId="40B03787" w14:textId="77777777" w:rsidR="00C5180C" w:rsidRPr="00923ECF" w:rsidRDefault="00C5180C" w:rsidP="00C5180C">
            <w:pPr>
              <w:jc w:val="center"/>
              <w:rPr>
                <w:sz w:val="18"/>
                <w:szCs w:val="18"/>
              </w:rPr>
            </w:pPr>
            <w:r w:rsidRPr="00923ECF">
              <w:rPr>
                <w:sz w:val="18"/>
                <w:szCs w:val="18"/>
              </w:rPr>
              <w:t>2010</w:t>
            </w:r>
          </w:p>
        </w:tc>
        <w:tc>
          <w:tcPr>
            <w:tcW w:w="900" w:type="dxa"/>
            <w:tcBorders>
              <w:left w:val="nil"/>
            </w:tcBorders>
          </w:tcPr>
          <w:p w14:paraId="434F1C65" w14:textId="77777777" w:rsidR="00C5180C" w:rsidRPr="00923ECF" w:rsidRDefault="00C5180C" w:rsidP="00C5180C">
            <w:pPr>
              <w:jc w:val="center"/>
              <w:rPr>
                <w:sz w:val="18"/>
                <w:szCs w:val="18"/>
              </w:rPr>
            </w:pPr>
            <w:r w:rsidRPr="00923ECF">
              <w:rPr>
                <w:sz w:val="18"/>
                <w:szCs w:val="18"/>
              </w:rPr>
              <w:t>7,719</w:t>
            </w:r>
          </w:p>
        </w:tc>
        <w:tc>
          <w:tcPr>
            <w:tcW w:w="752" w:type="dxa"/>
          </w:tcPr>
          <w:p w14:paraId="4D012D2D" w14:textId="77777777" w:rsidR="00C5180C" w:rsidRPr="00923ECF" w:rsidRDefault="00C5180C" w:rsidP="00C5180C">
            <w:pPr>
              <w:jc w:val="center"/>
              <w:rPr>
                <w:sz w:val="18"/>
                <w:szCs w:val="18"/>
              </w:rPr>
            </w:pPr>
            <w:r w:rsidRPr="00923ECF">
              <w:rPr>
                <w:sz w:val="18"/>
                <w:szCs w:val="18"/>
              </w:rPr>
              <w:t>1,360</w:t>
            </w:r>
          </w:p>
        </w:tc>
        <w:tc>
          <w:tcPr>
            <w:tcW w:w="595" w:type="dxa"/>
          </w:tcPr>
          <w:p w14:paraId="412EF30F" w14:textId="77777777" w:rsidR="00C5180C" w:rsidRPr="00923ECF" w:rsidRDefault="00C5180C" w:rsidP="00C5180C">
            <w:pPr>
              <w:jc w:val="center"/>
              <w:rPr>
                <w:sz w:val="18"/>
                <w:szCs w:val="18"/>
              </w:rPr>
            </w:pPr>
            <w:r w:rsidRPr="00923ECF">
              <w:rPr>
                <w:sz w:val="18"/>
                <w:szCs w:val="18"/>
              </w:rPr>
              <w:t>50</w:t>
            </w:r>
          </w:p>
        </w:tc>
        <w:tc>
          <w:tcPr>
            <w:tcW w:w="786" w:type="dxa"/>
            <w:tcBorders>
              <w:right w:val="single" w:sz="4" w:space="0" w:color="auto"/>
            </w:tcBorders>
          </w:tcPr>
          <w:p w14:paraId="412F6CE0" w14:textId="77777777" w:rsidR="00C5180C" w:rsidRPr="00923ECF" w:rsidRDefault="00C5180C" w:rsidP="00C5180C">
            <w:pPr>
              <w:jc w:val="center"/>
              <w:rPr>
                <w:sz w:val="18"/>
                <w:szCs w:val="18"/>
              </w:rPr>
            </w:pPr>
            <w:r w:rsidRPr="00923ECF">
              <w:rPr>
                <w:sz w:val="18"/>
                <w:szCs w:val="18"/>
              </w:rPr>
              <w:t>420</w:t>
            </w:r>
          </w:p>
        </w:tc>
        <w:tc>
          <w:tcPr>
            <w:tcW w:w="1107" w:type="dxa"/>
            <w:tcBorders>
              <w:right w:val="single" w:sz="4" w:space="0" w:color="auto"/>
            </w:tcBorders>
          </w:tcPr>
          <w:p w14:paraId="5370B2D4" w14:textId="77777777" w:rsidR="00C5180C" w:rsidRPr="00923ECF" w:rsidRDefault="00C5180C" w:rsidP="00C5180C">
            <w:pPr>
              <w:jc w:val="center"/>
              <w:rPr>
                <w:rFonts w:cs="Arial"/>
                <w:color w:val="000000"/>
                <w:sz w:val="18"/>
                <w:szCs w:val="18"/>
              </w:rPr>
            </w:pPr>
            <w:r w:rsidRPr="00923ECF">
              <w:rPr>
                <w:rFonts w:cs="Arial"/>
                <w:color w:val="000000"/>
                <w:sz w:val="18"/>
                <w:szCs w:val="18"/>
              </w:rPr>
              <w:t>9,549</w:t>
            </w:r>
          </w:p>
        </w:tc>
        <w:tc>
          <w:tcPr>
            <w:tcW w:w="1107" w:type="dxa"/>
            <w:tcBorders>
              <w:left w:val="single" w:sz="4" w:space="0" w:color="auto"/>
            </w:tcBorders>
          </w:tcPr>
          <w:p w14:paraId="2589469C" w14:textId="77777777" w:rsidR="00C5180C" w:rsidRPr="00923ECF" w:rsidRDefault="00C5180C" w:rsidP="00C5180C">
            <w:pPr>
              <w:jc w:val="center"/>
              <w:rPr>
                <w:sz w:val="18"/>
                <w:szCs w:val="18"/>
              </w:rPr>
            </w:pPr>
            <w:r w:rsidRPr="00923ECF">
              <w:rPr>
                <w:sz w:val="18"/>
                <w:szCs w:val="18"/>
              </w:rPr>
              <w:t>161,148</w:t>
            </w:r>
          </w:p>
        </w:tc>
        <w:tc>
          <w:tcPr>
            <w:tcW w:w="864" w:type="dxa"/>
          </w:tcPr>
          <w:p w14:paraId="1E668F1D" w14:textId="77777777" w:rsidR="00C5180C" w:rsidRPr="00923ECF" w:rsidRDefault="00C5180C" w:rsidP="00C5180C">
            <w:pPr>
              <w:jc w:val="center"/>
              <w:rPr>
                <w:sz w:val="18"/>
                <w:szCs w:val="18"/>
              </w:rPr>
            </w:pPr>
            <w:r w:rsidRPr="00923ECF">
              <w:rPr>
                <w:sz w:val="18"/>
                <w:szCs w:val="18"/>
              </w:rPr>
              <w:t>11,138</w:t>
            </w:r>
          </w:p>
        </w:tc>
        <w:tc>
          <w:tcPr>
            <w:tcW w:w="1116" w:type="dxa"/>
          </w:tcPr>
          <w:p w14:paraId="5F8D071A" w14:textId="77777777" w:rsidR="00C5180C" w:rsidRPr="00923ECF" w:rsidRDefault="00C5180C" w:rsidP="00C5180C">
            <w:pPr>
              <w:jc w:val="center"/>
              <w:rPr>
                <w:sz w:val="18"/>
                <w:szCs w:val="18"/>
              </w:rPr>
            </w:pPr>
            <w:r w:rsidRPr="00923ECF">
              <w:rPr>
                <w:sz w:val="18"/>
                <w:szCs w:val="18"/>
              </w:rPr>
              <w:t>1,825</w:t>
            </w:r>
          </w:p>
        </w:tc>
        <w:tc>
          <w:tcPr>
            <w:tcW w:w="1080" w:type="dxa"/>
            <w:tcBorders>
              <w:left w:val="nil"/>
              <w:right w:val="single" w:sz="4" w:space="0" w:color="auto"/>
            </w:tcBorders>
          </w:tcPr>
          <w:p w14:paraId="405659CB" w14:textId="77777777" w:rsidR="00C5180C" w:rsidRPr="00923ECF" w:rsidRDefault="00C5180C" w:rsidP="00C5180C">
            <w:pPr>
              <w:jc w:val="center"/>
              <w:rPr>
                <w:sz w:val="18"/>
                <w:szCs w:val="18"/>
              </w:rPr>
            </w:pPr>
            <w:r w:rsidRPr="00923ECF">
              <w:rPr>
                <w:sz w:val="18"/>
                <w:szCs w:val="18"/>
              </w:rPr>
              <w:t>14,335</w:t>
            </w:r>
          </w:p>
        </w:tc>
        <w:tc>
          <w:tcPr>
            <w:tcW w:w="1080" w:type="dxa"/>
            <w:tcBorders>
              <w:left w:val="single" w:sz="4" w:space="0" w:color="auto"/>
            </w:tcBorders>
          </w:tcPr>
          <w:p w14:paraId="4BBFA96C" w14:textId="77777777" w:rsidR="00C5180C" w:rsidRPr="00923ECF" w:rsidRDefault="00C5180C" w:rsidP="00C5180C">
            <w:pPr>
              <w:jc w:val="center"/>
              <w:rPr>
                <w:sz w:val="18"/>
                <w:szCs w:val="18"/>
              </w:rPr>
            </w:pPr>
            <w:r w:rsidRPr="00923ECF">
              <w:rPr>
                <w:sz w:val="18"/>
                <w:szCs w:val="18"/>
              </w:rPr>
              <w:t>47.9</w:t>
            </w:r>
          </w:p>
        </w:tc>
        <w:tc>
          <w:tcPr>
            <w:tcW w:w="1044" w:type="dxa"/>
          </w:tcPr>
          <w:p w14:paraId="12D36490" w14:textId="77777777" w:rsidR="00C5180C" w:rsidRPr="00923ECF" w:rsidRDefault="00C5180C" w:rsidP="00C5180C">
            <w:pPr>
              <w:jc w:val="center"/>
              <w:rPr>
                <w:sz w:val="18"/>
                <w:szCs w:val="18"/>
              </w:rPr>
            </w:pPr>
            <w:r w:rsidRPr="00923ECF">
              <w:rPr>
                <w:sz w:val="18"/>
                <w:szCs w:val="18"/>
              </w:rPr>
              <w:t>122.1</w:t>
            </w:r>
          </w:p>
        </w:tc>
        <w:tc>
          <w:tcPr>
            <w:tcW w:w="1116" w:type="dxa"/>
            <w:tcBorders>
              <w:left w:val="nil"/>
            </w:tcBorders>
          </w:tcPr>
          <w:p w14:paraId="52C590FF" w14:textId="77777777" w:rsidR="00C5180C" w:rsidRPr="00923ECF" w:rsidRDefault="00C5180C" w:rsidP="00C5180C">
            <w:pPr>
              <w:jc w:val="center"/>
              <w:rPr>
                <w:sz w:val="18"/>
                <w:szCs w:val="18"/>
              </w:rPr>
            </w:pPr>
            <w:r w:rsidRPr="00923ECF">
              <w:rPr>
                <w:sz w:val="18"/>
                <w:szCs w:val="18"/>
              </w:rPr>
              <w:t>27.4</w:t>
            </w:r>
          </w:p>
        </w:tc>
        <w:tc>
          <w:tcPr>
            <w:tcW w:w="1136" w:type="dxa"/>
          </w:tcPr>
          <w:p w14:paraId="005878AF" w14:textId="77777777" w:rsidR="00C5180C" w:rsidRPr="00923ECF" w:rsidRDefault="00C5180C" w:rsidP="00C5180C">
            <w:pPr>
              <w:jc w:val="center"/>
              <w:rPr>
                <w:sz w:val="18"/>
                <w:szCs w:val="18"/>
              </w:rPr>
            </w:pPr>
            <w:r w:rsidRPr="00923ECF">
              <w:rPr>
                <w:sz w:val="18"/>
                <w:szCs w:val="18"/>
              </w:rPr>
              <w:t>29.3</w:t>
            </w:r>
          </w:p>
        </w:tc>
      </w:tr>
      <w:tr w:rsidR="00C5180C" w:rsidRPr="00C5180C" w14:paraId="0E237705" w14:textId="77777777" w:rsidTr="00102C59">
        <w:trPr>
          <w:gridAfter w:val="1"/>
          <w:wAfter w:w="7" w:type="dxa"/>
          <w:jc w:val="center"/>
        </w:trPr>
        <w:tc>
          <w:tcPr>
            <w:tcW w:w="1008" w:type="dxa"/>
            <w:tcBorders>
              <w:right w:val="single" w:sz="4" w:space="0" w:color="auto"/>
            </w:tcBorders>
          </w:tcPr>
          <w:p w14:paraId="5A4FF959" w14:textId="77777777" w:rsidR="00C5180C" w:rsidRPr="00923ECF" w:rsidRDefault="00C5180C" w:rsidP="00C5180C">
            <w:pPr>
              <w:jc w:val="center"/>
              <w:rPr>
                <w:sz w:val="18"/>
                <w:szCs w:val="18"/>
              </w:rPr>
            </w:pPr>
            <w:r w:rsidRPr="00923ECF">
              <w:rPr>
                <w:sz w:val="18"/>
                <w:szCs w:val="18"/>
              </w:rPr>
              <w:t>2011</w:t>
            </w:r>
          </w:p>
        </w:tc>
        <w:tc>
          <w:tcPr>
            <w:tcW w:w="900" w:type="dxa"/>
            <w:tcBorders>
              <w:left w:val="nil"/>
            </w:tcBorders>
          </w:tcPr>
          <w:p w14:paraId="491DADDD" w14:textId="77777777" w:rsidR="00C5180C" w:rsidRPr="00923ECF" w:rsidRDefault="00C5180C" w:rsidP="00C5180C">
            <w:pPr>
              <w:jc w:val="center"/>
              <w:rPr>
                <w:sz w:val="18"/>
                <w:szCs w:val="18"/>
              </w:rPr>
            </w:pPr>
            <w:r w:rsidRPr="00923ECF">
              <w:rPr>
                <w:sz w:val="18"/>
                <w:szCs w:val="18"/>
              </w:rPr>
              <w:t>8,618</w:t>
            </w:r>
          </w:p>
        </w:tc>
        <w:tc>
          <w:tcPr>
            <w:tcW w:w="752" w:type="dxa"/>
          </w:tcPr>
          <w:p w14:paraId="12A3CBA8" w14:textId="77777777" w:rsidR="00C5180C" w:rsidRPr="00923ECF" w:rsidRDefault="00C5180C" w:rsidP="00C5180C">
            <w:pPr>
              <w:jc w:val="center"/>
              <w:rPr>
                <w:sz w:val="18"/>
                <w:szCs w:val="18"/>
              </w:rPr>
            </w:pPr>
            <w:r w:rsidRPr="00923ECF">
              <w:rPr>
                <w:sz w:val="18"/>
                <w:szCs w:val="18"/>
              </w:rPr>
              <w:t>1,701</w:t>
            </w:r>
          </w:p>
        </w:tc>
        <w:tc>
          <w:tcPr>
            <w:tcW w:w="595" w:type="dxa"/>
          </w:tcPr>
          <w:p w14:paraId="30C8B3BD" w14:textId="77777777" w:rsidR="00C5180C" w:rsidRPr="00923ECF" w:rsidRDefault="00C5180C" w:rsidP="00C5180C">
            <w:pPr>
              <w:jc w:val="center"/>
              <w:rPr>
                <w:sz w:val="18"/>
                <w:szCs w:val="18"/>
              </w:rPr>
            </w:pPr>
            <w:r w:rsidRPr="00923ECF">
              <w:rPr>
                <w:sz w:val="18"/>
                <w:szCs w:val="18"/>
              </w:rPr>
              <w:t>76</w:t>
            </w:r>
          </w:p>
        </w:tc>
        <w:tc>
          <w:tcPr>
            <w:tcW w:w="786" w:type="dxa"/>
            <w:tcBorders>
              <w:right w:val="single" w:sz="4" w:space="0" w:color="auto"/>
            </w:tcBorders>
          </w:tcPr>
          <w:p w14:paraId="1EA42CFC" w14:textId="77777777" w:rsidR="00C5180C" w:rsidRPr="00923ECF" w:rsidRDefault="00C5180C" w:rsidP="00C5180C">
            <w:pPr>
              <w:jc w:val="center"/>
              <w:rPr>
                <w:sz w:val="18"/>
                <w:szCs w:val="18"/>
              </w:rPr>
            </w:pPr>
            <w:r w:rsidRPr="00923ECF">
              <w:rPr>
                <w:sz w:val="18"/>
                <w:szCs w:val="18"/>
              </w:rPr>
              <w:t>313</w:t>
            </w:r>
          </w:p>
        </w:tc>
        <w:tc>
          <w:tcPr>
            <w:tcW w:w="1107" w:type="dxa"/>
            <w:tcBorders>
              <w:right w:val="single" w:sz="4" w:space="0" w:color="auto"/>
            </w:tcBorders>
          </w:tcPr>
          <w:p w14:paraId="1B5E726D" w14:textId="77777777" w:rsidR="00C5180C" w:rsidRPr="00923ECF" w:rsidRDefault="00C5180C" w:rsidP="00C5180C">
            <w:pPr>
              <w:jc w:val="center"/>
              <w:rPr>
                <w:rFonts w:cs="Arial"/>
                <w:color w:val="000000"/>
                <w:sz w:val="18"/>
                <w:szCs w:val="18"/>
              </w:rPr>
            </w:pPr>
            <w:r w:rsidRPr="00923ECF">
              <w:rPr>
                <w:rFonts w:cs="Arial"/>
                <w:color w:val="000000"/>
                <w:sz w:val="18"/>
                <w:szCs w:val="18"/>
              </w:rPr>
              <w:t>10,708</w:t>
            </w:r>
          </w:p>
        </w:tc>
        <w:tc>
          <w:tcPr>
            <w:tcW w:w="1107" w:type="dxa"/>
            <w:tcBorders>
              <w:left w:val="single" w:sz="4" w:space="0" w:color="auto"/>
            </w:tcBorders>
          </w:tcPr>
          <w:p w14:paraId="11587FE4" w14:textId="77777777" w:rsidR="00C5180C" w:rsidRPr="00923ECF" w:rsidRDefault="00C5180C" w:rsidP="00C5180C">
            <w:pPr>
              <w:jc w:val="center"/>
              <w:rPr>
                <w:sz w:val="18"/>
                <w:szCs w:val="18"/>
              </w:rPr>
            </w:pPr>
            <w:r w:rsidRPr="00923ECF">
              <w:rPr>
                <w:sz w:val="18"/>
                <w:szCs w:val="18"/>
              </w:rPr>
              <w:t>162,604</w:t>
            </w:r>
          </w:p>
        </w:tc>
        <w:tc>
          <w:tcPr>
            <w:tcW w:w="864" w:type="dxa"/>
          </w:tcPr>
          <w:p w14:paraId="0B2EFB77" w14:textId="77777777" w:rsidR="00C5180C" w:rsidRPr="00923ECF" w:rsidRDefault="00C5180C" w:rsidP="00C5180C">
            <w:pPr>
              <w:jc w:val="center"/>
              <w:rPr>
                <w:sz w:val="18"/>
                <w:szCs w:val="18"/>
              </w:rPr>
            </w:pPr>
            <w:r w:rsidRPr="00923ECF">
              <w:rPr>
                <w:sz w:val="18"/>
                <w:szCs w:val="18"/>
              </w:rPr>
              <w:t>12,761</w:t>
            </w:r>
          </w:p>
        </w:tc>
        <w:tc>
          <w:tcPr>
            <w:tcW w:w="1116" w:type="dxa"/>
          </w:tcPr>
          <w:p w14:paraId="2471A919" w14:textId="77777777" w:rsidR="00C5180C" w:rsidRPr="00923ECF" w:rsidRDefault="00C5180C" w:rsidP="00C5180C">
            <w:pPr>
              <w:jc w:val="center"/>
              <w:rPr>
                <w:sz w:val="18"/>
                <w:szCs w:val="18"/>
              </w:rPr>
            </w:pPr>
            <w:r w:rsidRPr="00923ECF">
              <w:rPr>
                <w:sz w:val="18"/>
                <w:szCs w:val="18"/>
              </w:rPr>
              <w:t>2,413</w:t>
            </w:r>
          </w:p>
        </w:tc>
        <w:tc>
          <w:tcPr>
            <w:tcW w:w="1080" w:type="dxa"/>
            <w:tcBorders>
              <w:left w:val="nil"/>
              <w:right w:val="single" w:sz="4" w:space="0" w:color="auto"/>
            </w:tcBorders>
          </w:tcPr>
          <w:p w14:paraId="3770E5A5" w14:textId="77777777" w:rsidR="00C5180C" w:rsidRPr="00923ECF" w:rsidRDefault="00C5180C" w:rsidP="00C5180C">
            <w:pPr>
              <w:jc w:val="center"/>
              <w:rPr>
                <w:sz w:val="18"/>
                <w:szCs w:val="18"/>
              </w:rPr>
            </w:pPr>
            <w:r w:rsidRPr="00923ECF">
              <w:rPr>
                <w:sz w:val="18"/>
                <w:szCs w:val="18"/>
              </w:rPr>
              <w:t>9,631</w:t>
            </w:r>
          </w:p>
        </w:tc>
        <w:tc>
          <w:tcPr>
            <w:tcW w:w="1080" w:type="dxa"/>
            <w:tcBorders>
              <w:left w:val="single" w:sz="4" w:space="0" w:color="auto"/>
            </w:tcBorders>
          </w:tcPr>
          <w:p w14:paraId="0126C250" w14:textId="77777777" w:rsidR="00C5180C" w:rsidRPr="00923ECF" w:rsidRDefault="00C5180C" w:rsidP="00C5180C">
            <w:pPr>
              <w:jc w:val="center"/>
              <w:rPr>
                <w:sz w:val="18"/>
                <w:szCs w:val="18"/>
              </w:rPr>
            </w:pPr>
            <w:r w:rsidRPr="00923ECF">
              <w:rPr>
                <w:sz w:val="18"/>
                <w:szCs w:val="18"/>
              </w:rPr>
              <w:t>53.0</w:t>
            </w:r>
          </w:p>
        </w:tc>
        <w:tc>
          <w:tcPr>
            <w:tcW w:w="1044" w:type="dxa"/>
          </w:tcPr>
          <w:p w14:paraId="46F92299" w14:textId="77777777" w:rsidR="00C5180C" w:rsidRPr="00923ECF" w:rsidRDefault="00C5180C" w:rsidP="00C5180C">
            <w:pPr>
              <w:jc w:val="center"/>
              <w:rPr>
                <w:sz w:val="18"/>
                <w:szCs w:val="18"/>
              </w:rPr>
            </w:pPr>
            <w:r w:rsidRPr="00923ECF">
              <w:rPr>
                <w:sz w:val="18"/>
                <w:szCs w:val="18"/>
              </w:rPr>
              <w:t>133.3</w:t>
            </w:r>
          </w:p>
        </w:tc>
        <w:tc>
          <w:tcPr>
            <w:tcW w:w="1116" w:type="dxa"/>
            <w:tcBorders>
              <w:left w:val="nil"/>
            </w:tcBorders>
          </w:tcPr>
          <w:p w14:paraId="5EB10F83" w14:textId="77777777" w:rsidR="00C5180C" w:rsidRPr="00923ECF" w:rsidRDefault="00C5180C" w:rsidP="00C5180C">
            <w:pPr>
              <w:jc w:val="center"/>
              <w:rPr>
                <w:sz w:val="18"/>
                <w:szCs w:val="18"/>
              </w:rPr>
            </w:pPr>
            <w:r w:rsidRPr="00923ECF">
              <w:rPr>
                <w:sz w:val="18"/>
                <w:szCs w:val="18"/>
              </w:rPr>
              <w:t>31.5</w:t>
            </w:r>
          </w:p>
        </w:tc>
        <w:tc>
          <w:tcPr>
            <w:tcW w:w="1136" w:type="dxa"/>
          </w:tcPr>
          <w:p w14:paraId="49AD0847" w14:textId="77777777" w:rsidR="00C5180C" w:rsidRPr="00923ECF" w:rsidRDefault="00C5180C" w:rsidP="00C5180C">
            <w:pPr>
              <w:jc w:val="center"/>
              <w:rPr>
                <w:sz w:val="18"/>
                <w:szCs w:val="18"/>
              </w:rPr>
            </w:pPr>
            <w:r w:rsidRPr="00923ECF">
              <w:rPr>
                <w:sz w:val="18"/>
                <w:szCs w:val="18"/>
              </w:rPr>
              <w:t>32.5</w:t>
            </w:r>
          </w:p>
        </w:tc>
      </w:tr>
      <w:tr w:rsidR="00C5180C" w:rsidRPr="00C5180C" w14:paraId="7269B93A" w14:textId="77777777" w:rsidTr="00102C59">
        <w:trPr>
          <w:gridAfter w:val="1"/>
          <w:wAfter w:w="7" w:type="dxa"/>
          <w:jc w:val="center"/>
        </w:trPr>
        <w:tc>
          <w:tcPr>
            <w:tcW w:w="1008" w:type="dxa"/>
            <w:tcBorders>
              <w:right w:val="single" w:sz="4" w:space="0" w:color="auto"/>
            </w:tcBorders>
          </w:tcPr>
          <w:p w14:paraId="0199AB86" w14:textId="77777777" w:rsidR="00C5180C" w:rsidRPr="00923ECF" w:rsidRDefault="00C5180C" w:rsidP="00C5180C">
            <w:pPr>
              <w:jc w:val="center"/>
              <w:rPr>
                <w:sz w:val="18"/>
                <w:szCs w:val="18"/>
              </w:rPr>
            </w:pPr>
            <w:r w:rsidRPr="00923ECF">
              <w:rPr>
                <w:sz w:val="18"/>
                <w:szCs w:val="18"/>
              </w:rPr>
              <w:t>2012</w:t>
            </w:r>
          </w:p>
        </w:tc>
        <w:tc>
          <w:tcPr>
            <w:tcW w:w="900" w:type="dxa"/>
            <w:tcBorders>
              <w:left w:val="nil"/>
            </w:tcBorders>
          </w:tcPr>
          <w:p w14:paraId="7F55E9B3" w14:textId="77777777" w:rsidR="00C5180C" w:rsidRPr="00923ECF" w:rsidRDefault="00C5180C" w:rsidP="00C5180C">
            <w:pPr>
              <w:jc w:val="center"/>
              <w:rPr>
                <w:sz w:val="18"/>
                <w:szCs w:val="18"/>
              </w:rPr>
            </w:pPr>
            <w:r w:rsidRPr="00923ECF">
              <w:rPr>
                <w:sz w:val="18"/>
                <w:szCs w:val="18"/>
              </w:rPr>
              <w:t>18,159</w:t>
            </w:r>
          </w:p>
        </w:tc>
        <w:tc>
          <w:tcPr>
            <w:tcW w:w="752" w:type="dxa"/>
          </w:tcPr>
          <w:p w14:paraId="1DF376CF" w14:textId="77777777" w:rsidR="00C5180C" w:rsidRPr="00923ECF" w:rsidRDefault="00C5180C" w:rsidP="00C5180C">
            <w:pPr>
              <w:jc w:val="center"/>
              <w:rPr>
                <w:sz w:val="18"/>
                <w:szCs w:val="18"/>
              </w:rPr>
            </w:pPr>
            <w:r w:rsidRPr="00923ECF">
              <w:rPr>
                <w:sz w:val="18"/>
                <w:szCs w:val="18"/>
              </w:rPr>
              <w:t>2,906</w:t>
            </w:r>
          </w:p>
        </w:tc>
        <w:tc>
          <w:tcPr>
            <w:tcW w:w="595" w:type="dxa"/>
          </w:tcPr>
          <w:p w14:paraId="2021AF1B" w14:textId="77777777" w:rsidR="00C5180C" w:rsidRPr="00923ECF" w:rsidRDefault="00C5180C" w:rsidP="00C5180C">
            <w:pPr>
              <w:jc w:val="center"/>
              <w:rPr>
                <w:sz w:val="18"/>
                <w:szCs w:val="18"/>
              </w:rPr>
            </w:pPr>
            <w:r w:rsidRPr="00923ECF">
              <w:rPr>
                <w:sz w:val="18"/>
                <w:szCs w:val="18"/>
              </w:rPr>
              <w:t>185</w:t>
            </w:r>
          </w:p>
        </w:tc>
        <w:tc>
          <w:tcPr>
            <w:tcW w:w="786" w:type="dxa"/>
            <w:tcBorders>
              <w:right w:val="single" w:sz="4" w:space="0" w:color="auto"/>
            </w:tcBorders>
          </w:tcPr>
          <w:p w14:paraId="4747525C" w14:textId="77777777" w:rsidR="00C5180C" w:rsidRPr="00923ECF" w:rsidRDefault="00C5180C" w:rsidP="00C5180C">
            <w:pPr>
              <w:jc w:val="center"/>
              <w:rPr>
                <w:sz w:val="18"/>
                <w:szCs w:val="18"/>
              </w:rPr>
            </w:pPr>
            <w:r w:rsidRPr="00923ECF">
              <w:rPr>
                <w:sz w:val="18"/>
                <w:szCs w:val="18"/>
              </w:rPr>
              <w:t>706</w:t>
            </w:r>
          </w:p>
        </w:tc>
        <w:tc>
          <w:tcPr>
            <w:tcW w:w="1107" w:type="dxa"/>
            <w:tcBorders>
              <w:right w:val="single" w:sz="4" w:space="0" w:color="auto"/>
            </w:tcBorders>
          </w:tcPr>
          <w:p w14:paraId="162F6C11" w14:textId="77777777" w:rsidR="00C5180C" w:rsidRPr="00923ECF" w:rsidRDefault="00C5180C" w:rsidP="00C5180C">
            <w:pPr>
              <w:jc w:val="center"/>
              <w:rPr>
                <w:rFonts w:cs="Arial"/>
                <w:color w:val="000000"/>
                <w:sz w:val="18"/>
                <w:szCs w:val="18"/>
              </w:rPr>
            </w:pPr>
            <w:r w:rsidRPr="00923ECF">
              <w:rPr>
                <w:rFonts w:cs="Arial"/>
                <w:color w:val="000000"/>
                <w:sz w:val="18"/>
                <w:szCs w:val="18"/>
              </w:rPr>
              <w:t>21,956</w:t>
            </w:r>
          </w:p>
        </w:tc>
        <w:tc>
          <w:tcPr>
            <w:tcW w:w="1107" w:type="dxa"/>
            <w:tcBorders>
              <w:left w:val="single" w:sz="4" w:space="0" w:color="auto"/>
            </w:tcBorders>
          </w:tcPr>
          <w:p w14:paraId="34517715" w14:textId="77777777" w:rsidR="00C5180C" w:rsidRPr="00923ECF" w:rsidRDefault="00C5180C" w:rsidP="00C5180C">
            <w:pPr>
              <w:jc w:val="center"/>
              <w:rPr>
                <w:sz w:val="18"/>
                <w:szCs w:val="18"/>
              </w:rPr>
            </w:pPr>
            <w:r w:rsidRPr="00923ECF">
              <w:rPr>
                <w:sz w:val="18"/>
                <w:szCs w:val="18"/>
              </w:rPr>
              <w:t>267,044</w:t>
            </w:r>
          </w:p>
        </w:tc>
        <w:tc>
          <w:tcPr>
            <w:tcW w:w="864" w:type="dxa"/>
          </w:tcPr>
          <w:p w14:paraId="34522F3B" w14:textId="77777777" w:rsidR="00C5180C" w:rsidRPr="00923ECF" w:rsidRDefault="00C5180C" w:rsidP="00C5180C">
            <w:pPr>
              <w:jc w:val="center"/>
              <w:rPr>
                <w:sz w:val="18"/>
                <w:szCs w:val="18"/>
              </w:rPr>
            </w:pPr>
            <w:r w:rsidRPr="00923ECF">
              <w:rPr>
                <w:sz w:val="18"/>
                <w:szCs w:val="18"/>
              </w:rPr>
              <w:t>16,317</w:t>
            </w:r>
          </w:p>
        </w:tc>
        <w:tc>
          <w:tcPr>
            <w:tcW w:w="1116" w:type="dxa"/>
          </w:tcPr>
          <w:p w14:paraId="4FEAB2AA" w14:textId="77777777" w:rsidR="00C5180C" w:rsidRPr="00923ECF" w:rsidRDefault="00C5180C" w:rsidP="00C5180C">
            <w:pPr>
              <w:jc w:val="center"/>
              <w:rPr>
                <w:sz w:val="18"/>
                <w:szCs w:val="18"/>
              </w:rPr>
            </w:pPr>
            <w:r w:rsidRPr="00923ECF">
              <w:rPr>
                <w:sz w:val="18"/>
                <w:szCs w:val="18"/>
              </w:rPr>
              <w:t>5,623</w:t>
            </w:r>
          </w:p>
        </w:tc>
        <w:tc>
          <w:tcPr>
            <w:tcW w:w="1080" w:type="dxa"/>
            <w:tcBorders>
              <w:left w:val="nil"/>
              <w:right w:val="single" w:sz="4" w:space="0" w:color="auto"/>
            </w:tcBorders>
          </w:tcPr>
          <w:p w14:paraId="79D5017D" w14:textId="77777777" w:rsidR="00C5180C" w:rsidRPr="00923ECF" w:rsidRDefault="00C5180C" w:rsidP="00C5180C">
            <w:pPr>
              <w:jc w:val="center"/>
              <w:rPr>
                <w:sz w:val="18"/>
                <w:szCs w:val="18"/>
              </w:rPr>
            </w:pPr>
            <w:r w:rsidRPr="00923ECF">
              <w:rPr>
                <w:sz w:val="18"/>
                <w:szCs w:val="18"/>
              </w:rPr>
              <w:t>16,890</w:t>
            </w:r>
          </w:p>
        </w:tc>
        <w:tc>
          <w:tcPr>
            <w:tcW w:w="1080" w:type="dxa"/>
            <w:tcBorders>
              <w:left w:val="single" w:sz="4" w:space="0" w:color="auto"/>
            </w:tcBorders>
          </w:tcPr>
          <w:p w14:paraId="7BA72187" w14:textId="77777777" w:rsidR="00C5180C" w:rsidRPr="00923ECF" w:rsidRDefault="00C5180C" w:rsidP="00C5180C">
            <w:pPr>
              <w:jc w:val="center"/>
              <w:rPr>
                <w:sz w:val="18"/>
                <w:szCs w:val="18"/>
              </w:rPr>
            </w:pPr>
            <w:r w:rsidRPr="00923ECF">
              <w:rPr>
                <w:sz w:val="18"/>
                <w:szCs w:val="18"/>
              </w:rPr>
              <w:t>68.0</w:t>
            </w:r>
          </w:p>
        </w:tc>
        <w:tc>
          <w:tcPr>
            <w:tcW w:w="1044" w:type="dxa"/>
          </w:tcPr>
          <w:p w14:paraId="55BE2177" w14:textId="77777777" w:rsidR="00C5180C" w:rsidRPr="00923ECF" w:rsidRDefault="00C5180C" w:rsidP="00C5180C">
            <w:pPr>
              <w:jc w:val="center"/>
              <w:rPr>
                <w:sz w:val="18"/>
                <w:szCs w:val="18"/>
              </w:rPr>
            </w:pPr>
            <w:r w:rsidRPr="00923ECF">
              <w:rPr>
                <w:sz w:val="18"/>
                <w:szCs w:val="18"/>
              </w:rPr>
              <w:t>178.1</w:t>
            </w:r>
          </w:p>
        </w:tc>
        <w:tc>
          <w:tcPr>
            <w:tcW w:w="1116" w:type="dxa"/>
            <w:tcBorders>
              <w:left w:val="nil"/>
            </w:tcBorders>
          </w:tcPr>
          <w:p w14:paraId="7A16C1F2" w14:textId="77777777" w:rsidR="00C5180C" w:rsidRPr="00923ECF" w:rsidRDefault="00C5180C" w:rsidP="00C5180C">
            <w:pPr>
              <w:jc w:val="center"/>
              <w:rPr>
                <w:sz w:val="18"/>
                <w:szCs w:val="18"/>
              </w:rPr>
            </w:pPr>
            <w:r w:rsidRPr="00923ECF">
              <w:rPr>
                <w:sz w:val="18"/>
                <w:szCs w:val="18"/>
              </w:rPr>
              <w:t>32.9</w:t>
            </w:r>
          </w:p>
        </w:tc>
        <w:tc>
          <w:tcPr>
            <w:tcW w:w="1136" w:type="dxa"/>
          </w:tcPr>
          <w:p w14:paraId="561B5A72" w14:textId="77777777" w:rsidR="00C5180C" w:rsidRPr="00923ECF" w:rsidRDefault="00C5180C" w:rsidP="00C5180C">
            <w:pPr>
              <w:jc w:val="center"/>
              <w:rPr>
                <w:sz w:val="18"/>
                <w:szCs w:val="18"/>
              </w:rPr>
            </w:pPr>
            <w:r w:rsidRPr="00923ECF">
              <w:rPr>
                <w:sz w:val="18"/>
                <w:szCs w:val="18"/>
              </w:rPr>
              <w:t>41.8</w:t>
            </w:r>
          </w:p>
        </w:tc>
      </w:tr>
      <w:tr w:rsidR="00C5180C" w:rsidRPr="00C5180C" w14:paraId="594FA776" w14:textId="77777777" w:rsidTr="00102C59">
        <w:trPr>
          <w:gridAfter w:val="1"/>
          <w:wAfter w:w="7" w:type="dxa"/>
          <w:jc w:val="center"/>
        </w:trPr>
        <w:tc>
          <w:tcPr>
            <w:tcW w:w="1008" w:type="dxa"/>
            <w:tcBorders>
              <w:right w:val="single" w:sz="4" w:space="0" w:color="auto"/>
            </w:tcBorders>
          </w:tcPr>
          <w:p w14:paraId="5CF3E2E6" w14:textId="77777777" w:rsidR="00C5180C" w:rsidRPr="00923ECF" w:rsidRDefault="00C5180C" w:rsidP="00C5180C">
            <w:pPr>
              <w:jc w:val="center"/>
              <w:rPr>
                <w:sz w:val="18"/>
                <w:szCs w:val="18"/>
              </w:rPr>
            </w:pPr>
            <w:r w:rsidRPr="00923ECF">
              <w:rPr>
                <w:sz w:val="18"/>
                <w:szCs w:val="18"/>
              </w:rPr>
              <w:t>2013</w:t>
            </w:r>
          </w:p>
        </w:tc>
        <w:tc>
          <w:tcPr>
            <w:tcW w:w="900" w:type="dxa"/>
            <w:tcBorders>
              <w:left w:val="nil"/>
            </w:tcBorders>
          </w:tcPr>
          <w:p w14:paraId="13548313" w14:textId="77777777" w:rsidR="00C5180C" w:rsidRPr="00923ECF" w:rsidRDefault="00C5180C" w:rsidP="00C5180C">
            <w:pPr>
              <w:jc w:val="center"/>
              <w:rPr>
                <w:sz w:val="18"/>
                <w:szCs w:val="18"/>
              </w:rPr>
            </w:pPr>
            <w:r w:rsidRPr="00923ECF">
              <w:rPr>
                <w:sz w:val="18"/>
                <w:szCs w:val="18"/>
              </w:rPr>
              <w:t>22,645</w:t>
            </w:r>
          </w:p>
        </w:tc>
        <w:tc>
          <w:tcPr>
            <w:tcW w:w="752" w:type="dxa"/>
          </w:tcPr>
          <w:p w14:paraId="2C352A7F" w14:textId="77777777" w:rsidR="00C5180C" w:rsidRPr="00923ECF" w:rsidRDefault="00C5180C" w:rsidP="00C5180C">
            <w:pPr>
              <w:jc w:val="center"/>
              <w:rPr>
                <w:sz w:val="18"/>
                <w:szCs w:val="18"/>
              </w:rPr>
            </w:pPr>
            <w:r w:rsidRPr="00923ECF">
              <w:rPr>
                <w:sz w:val="18"/>
                <w:szCs w:val="18"/>
              </w:rPr>
              <w:t>2,657</w:t>
            </w:r>
          </w:p>
        </w:tc>
        <w:tc>
          <w:tcPr>
            <w:tcW w:w="595" w:type="dxa"/>
          </w:tcPr>
          <w:p w14:paraId="0EAC25A1" w14:textId="77777777" w:rsidR="00C5180C" w:rsidRPr="00923ECF" w:rsidRDefault="00C5180C" w:rsidP="00C5180C">
            <w:pPr>
              <w:jc w:val="center"/>
              <w:rPr>
                <w:sz w:val="18"/>
                <w:szCs w:val="18"/>
              </w:rPr>
            </w:pPr>
            <w:r w:rsidRPr="00923ECF">
              <w:rPr>
                <w:sz w:val="18"/>
                <w:szCs w:val="18"/>
              </w:rPr>
              <w:t>204</w:t>
            </w:r>
          </w:p>
        </w:tc>
        <w:tc>
          <w:tcPr>
            <w:tcW w:w="786" w:type="dxa"/>
            <w:tcBorders>
              <w:right w:val="single" w:sz="4" w:space="0" w:color="auto"/>
            </w:tcBorders>
          </w:tcPr>
          <w:p w14:paraId="7D2C3CA5" w14:textId="77777777" w:rsidR="00C5180C" w:rsidRPr="00923ECF" w:rsidRDefault="00C5180C" w:rsidP="00C5180C">
            <w:pPr>
              <w:jc w:val="center"/>
              <w:rPr>
                <w:sz w:val="18"/>
                <w:szCs w:val="18"/>
              </w:rPr>
            </w:pPr>
            <w:r w:rsidRPr="00923ECF">
              <w:rPr>
                <w:sz w:val="18"/>
                <w:szCs w:val="18"/>
              </w:rPr>
              <w:t>543</w:t>
            </w:r>
          </w:p>
        </w:tc>
        <w:tc>
          <w:tcPr>
            <w:tcW w:w="1107" w:type="dxa"/>
            <w:tcBorders>
              <w:right w:val="single" w:sz="4" w:space="0" w:color="auto"/>
            </w:tcBorders>
          </w:tcPr>
          <w:p w14:paraId="251F77C2" w14:textId="77777777" w:rsidR="00C5180C" w:rsidRPr="00923ECF" w:rsidRDefault="00C5180C" w:rsidP="00C5180C">
            <w:pPr>
              <w:jc w:val="center"/>
              <w:rPr>
                <w:rFonts w:cs="Arial"/>
                <w:color w:val="000000"/>
                <w:sz w:val="18"/>
                <w:szCs w:val="18"/>
              </w:rPr>
            </w:pPr>
            <w:r w:rsidRPr="00923ECF">
              <w:rPr>
                <w:rFonts w:cs="Arial"/>
                <w:color w:val="000000"/>
                <w:sz w:val="18"/>
                <w:szCs w:val="18"/>
              </w:rPr>
              <w:t>26,049</w:t>
            </w:r>
          </w:p>
        </w:tc>
        <w:tc>
          <w:tcPr>
            <w:tcW w:w="1107" w:type="dxa"/>
            <w:tcBorders>
              <w:left w:val="single" w:sz="4" w:space="0" w:color="auto"/>
            </w:tcBorders>
          </w:tcPr>
          <w:p w14:paraId="43422405" w14:textId="77777777" w:rsidR="00C5180C" w:rsidRPr="00923ECF" w:rsidRDefault="00C5180C" w:rsidP="00C5180C">
            <w:pPr>
              <w:jc w:val="center"/>
              <w:rPr>
                <w:sz w:val="18"/>
                <w:szCs w:val="18"/>
              </w:rPr>
            </w:pPr>
            <w:r w:rsidRPr="00923ECF">
              <w:rPr>
                <w:sz w:val="18"/>
                <w:szCs w:val="18"/>
              </w:rPr>
              <w:t>296,398</w:t>
            </w:r>
          </w:p>
        </w:tc>
        <w:tc>
          <w:tcPr>
            <w:tcW w:w="864" w:type="dxa"/>
          </w:tcPr>
          <w:p w14:paraId="5B6CA5C9" w14:textId="77777777" w:rsidR="00C5180C" w:rsidRPr="00923ECF" w:rsidRDefault="00C5180C" w:rsidP="00C5180C">
            <w:pPr>
              <w:jc w:val="center"/>
              <w:rPr>
                <w:sz w:val="18"/>
                <w:szCs w:val="18"/>
              </w:rPr>
            </w:pPr>
            <w:r w:rsidRPr="00923ECF">
              <w:rPr>
                <w:sz w:val="18"/>
                <w:szCs w:val="18"/>
              </w:rPr>
              <w:t>17,890</w:t>
            </w:r>
          </w:p>
        </w:tc>
        <w:tc>
          <w:tcPr>
            <w:tcW w:w="1116" w:type="dxa"/>
          </w:tcPr>
          <w:p w14:paraId="72210548" w14:textId="77777777" w:rsidR="00C5180C" w:rsidRPr="00923ECF" w:rsidRDefault="00C5180C" w:rsidP="00C5180C">
            <w:pPr>
              <w:jc w:val="center"/>
              <w:rPr>
                <w:sz w:val="18"/>
                <w:szCs w:val="18"/>
              </w:rPr>
            </w:pPr>
            <w:r w:rsidRPr="00923ECF">
              <w:rPr>
                <w:sz w:val="18"/>
                <w:szCs w:val="18"/>
              </w:rPr>
              <w:t>5,097</w:t>
            </w:r>
          </w:p>
        </w:tc>
        <w:tc>
          <w:tcPr>
            <w:tcW w:w="1080" w:type="dxa"/>
            <w:tcBorders>
              <w:left w:val="nil"/>
              <w:right w:val="single" w:sz="4" w:space="0" w:color="auto"/>
            </w:tcBorders>
          </w:tcPr>
          <w:p w14:paraId="77D47F42" w14:textId="77777777" w:rsidR="00C5180C" w:rsidRPr="00923ECF" w:rsidRDefault="00C5180C" w:rsidP="00C5180C">
            <w:pPr>
              <w:jc w:val="center"/>
              <w:rPr>
                <w:sz w:val="18"/>
                <w:szCs w:val="18"/>
              </w:rPr>
            </w:pPr>
            <w:r w:rsidRPr="00923ECF">
              <w:rPr>
                <w:sz w:val="18"/>
                <w:szCs w:val="18"/>
              </w:rPr>
              <w:t>11,086</w:t>
            </w:r>
          </w:p>
        </w:tc>
        <w:tc>
          <w:tcPr>
            <w:tcW w:w="1080" w:type="dxa"/>
            <w:tcBorders>
              <w:left w:val="single" w:sz="4" w:space="0" w:color="auto"/>
            </w:tcBorders>
          </w:tcPr>
          <w:p w14:paraId="2E22FA98" w14:textId="77777777" w:rsidR="00C5180C" w:rsidRPr="00923ECF" w:rsidRDefault="00C5180C" w:rsidP="00C5180C">
            <w:pPr>
              <w:jc w:val="center"/>
              <w:rPr>
                <w:sz w:val="18"/>
                <w:szCs w:val="18"/>
              </w:rPr>
            </w:pPr>
            <w:r w:rsidRPr="00923ECF">
              <w:rPr>
                <w:sz w:val="18"/>
                <w:szCs w:val="18"/>
              </w:rPr>
              <w:t>76.4</w:t>
            </w:r>
          </w:p>
        </w:tc>
        <w:tc>
          <w:tcPr>
            <w:tcW w:w="1044" w:type="dxa"/>
          </w:tcPr>
          <w:p w14:paraId="0EF45730" w14:textId="77777777" w:rsidR="00C5180C" w:rsidRPr="00923ECF" w:rsidRDefault="00C5180C" w:rsidP="00C5180C">
            <w:pPr>
              <w:jc w:val="center"/>
              <w:rPr>
                <w:sz w:val="18"/>
                <w:szCs w:val="18"/>
              </w:rPr>
            </w:pPr>
            <w:r w:rsidRPr="00923ECF">
              <w:rPr>
                <w:sz w:val="18"/>
                <w:szCs w:val="18"/>
              </w:rPr>
              <w:t>148.5</w:t>
            </w:r>
          </w:p>
        </w:tc>
        <w:tc>
          <w:tcPr>
            <w:tcW w:w="1116" w:type="dxa"/>
            <w:tcBorders>
              <w:left w:val="nil"/>
            </w:tcBorders>
          </w:tcPr>
          <w:p w14:paraId="4EC1883B" w14:textId="77777777" w:rsidR="00C5180C" w:rsidRPr="00923ECF" w:rsidRDefault="00C5180C" w:rsidP="00C5180C">
            <w:pPr>
              <w:jc w:val="center"/>
              <w:rPr>
                <w:sz w:val="18"/>
                <w:szCs w:val="18"/>
              </w:rPr>
            </w:pPr>
            <w:r w:rsidRPr="00923ECF">
              <w:rPr>
                <w:sz w:val="18"/>
                <w:szCs w:val="18"/>
              </w:rPr>
              <w:t>40.1</w:t>
            </w:r>
          </w:p>
        </w:tc>
        <w:tc>
          <w:tcPr>
            <w:tcW w:w="1136" w:type="dxa"/>
          </w:tcPr>
          <w:p w14:paraId="71941752" w14:textId="77777777" w:rsidR="00C5180C" w:rsidRPr="00923ECF" w:rsidRDefault="00C5180C" w:rsidP="00C5180C">
            <w:pPr>
              <w:jc w:val="center"/>
              <w:rPr>
                <w:sz w:val="18"/>
                <w:szCs w:val="18"/>
              </w:rPr>
            </w:pPr>
            <w:r w:rsidRPr="00923ECF">
              <w:rPr>
                <w:sz w:val="18"/>
                <w:szCs w:val="18"/>
              </w:rPr>
              <w:t>49.0</w:t>
            </w:r>
          </w:p>
        </w:tc>
      </w:tr>
      <w:tr w:rsidR="00C5180C" w:rsidRPr="00C5180C" w14:paraId="5BB60E4A" w14:textId="77777777" w:rsidTr="00102C59">
        <w:trPr>
          <w:gridAfter w:val="1"/>
          <w:wAfter w:w="7" w:type="dxa"/>
          <w:jc w:val="center"/>
        </w:trPr>
        <w:tc>
          <w:tcPr>
            <w:tcW w:w="1008" w:type="dxa"/>
            <w:tcBorders>
              <w:right w:val="single" w:sz="4" w:space="0" w:color="auto"/>
            </w:tcBorders>
          </w:tcPr>
          <w:p w14:paraId="5FD851AD" w14:textId="77777777" w:rsidR="00C5180C" w:rsidRPr="00923ECF" w:rsidRDefault="00C5180C" w:rsidP="00C5180C">
            <w:pPr>
              <w:jc w:val="center"/>
              <w:rPr>
                <w:sz w:val="18"/>
                <w:szCs w:val="18"/>
              </w:rPr>
            </w:pPr>
            <w:r w:rsidRPr="00923ECF">
              <w:rPr>
                <w:sz w:val="18"/>
                <w:szCs w:val="18"/>
              </w:rPr>
              <w:t>2014</w:t>
            </w:r>
          </w:p>
        </w:tc>
        <w:tc>
          <w:tcPr>
            <w:tcW w:w="900" w:type="dxa"/>
            <w:tcBorders>
              <w:left w:val="nil"/>
            </w:tcBorders>
          </w:tcPr>
          <w:p w14:paraId="08C244B3" w14:textId="77777777" w:rsidR="00C5180C" w:rsidRPr="00923ECF" w:rsidRDefault="00C5180C" w:rsidP="00C5180C">
            <w:pPr>
              <w:jc w:val="center"/>
              <w:rPr>
                <w:sz w:val="18"/>
                <w:szCs w:val="18"/>
              </w:rPr>
            </w:pPr>
            <w:r w:rsidRPr="00923ECF">
              <w:rPr>
                <w:sz w:val="18"/>
                <w:szCs w:val="18"/>
              </w:rPr>
              <w:t>19,674</w:t>
            </w:r>
          </w:p>
        </w:tc>
        <w:tc>
          <w:tcPr>
            <w:tcW w:w="752" w:type="dxa"/>
          </w:tcPr>
          <w:p w14:paraId="1FD23B41" w14:textId="77777777" w:rsidR="00C5180C" w:rsidRPr="00923ECF" w:rsidRDefault="00C5180C" w:rsidP="00C5180C">
            <w:pPr>
              <w:jc w:val="center"/>
              <w:rPr>
                <w:sz w:val="18"/>
                <w:szCs w:val="18"/>
              </w:rPr>
            </w:pPr>
            <w:r w:rsidRPr="00923ECF">
              <w:rPr>
                <w:sz w:val="18"/>
                <w:szCs w:val="18"/>
              </w:rPr>
              <w:t>3,745</w:t>
            </w:r>
          </w:p>
        </w:tc>
        <w:tc>
          <w:tcPr>
            <w:tcW w:w="595" w:type="dxa"/>
          </w:tcPr>
          <w:p w14:paraId="5F37F73E" w14:textId="77777777" w:rsidR="00C5180C" w:rsidRPr="00923ECF" w:rsidRDefault="00C5180C" w:rsidP="00C5180C">
            <w:pPr>
              <w:jc w:val="center"/>
              <w:rPr>
                <w:sz w:val="18"/>
                <w:szCs w:val="18"/>
              </w:rPr>
            </w:pPr>
            <w:r w:rsidRPr="00923ECF">
              <w:rPr>
                <w:sz w:val="18"/>
                <w:szCs w:val="18"/>
              </w:rPr>
              <w:t>178</w:t>
            </w:r>
          </w:p>
        </w:tc>
        <w:tc>
          <w:tcPr>
            <w:tcW w:w="786" w:type="dxa"/>
            <w:tcBorders>
              <w:right w:val="single" w:sz="4" w:space="0" w:color="auto"/>
            </w:tcBorders>
          </w:tcPr>
          <w:p w14:paraId="0114DC12" w14:textId="77777777" w:rsidR="00C5180C" w:rsidRPr="00923ECF" w:rsidRDefault="00C5180C" w:rsidP="00C5180C">
            <w:pPr>
              <w:jc w:val="center"/>
              <w:rPr>
                <w:sz w:val="18"/>
                <w:szCs w:val="18"/>
              </w:rPr>
            </w:pPr>
            <w:r w:rsidRPr="00923ECF">
              <w:rPr>
                <w:sz w:val="18"/>
                <w:szCs w:val="18"/>
              </w:rPr>
              <w:t>882</w:t>
            </w:r>
          </w:p>
        </w:tc>
        <w:tc>
          <w:tcPr>
            <w:tcW w:w="1107" w:type="dxa"/>
            <w:tcBorders>
              <w:right w:val="single" w:sz="4" w:space="0" w:color="auto"/>
            </w:tcBorders>
          </w:tcPr>
          <w:p w14:paraId="184B4A26" w14:textId="77777777" w:rsidR="00C5180C" w:rsidRPr="00923ECF" w:rsidRDefault="00C5180C" w:rsidP="00C5180C">
            <w:pPr>
              <w:jc w:val="center"/>
              <w:rPr>
                <w:rFonts w:cs="Arial"/>
                <w:color w:val="000000"/>
                <w:sz w:val="18"/>
                <w:szCs w:val="18"/>
              </w:rPr>
            </w:pPr>
            <w:r w:rsidRPr="00923ECF">
              <w:rPr>
                <w:rFonts w:cs="Arial"/>
                <w:color w:val="000000"/>
                <w:sz w:val="18"/>
                <w:szCs w:val="18"/>
              </w:rPr>
              <w:t>24,479</w:t>
            </w:r>
          </w:p>
        </w:tc>
        <w:tc>
          <w:tcPr>
            <w:tcW w:w="1107" w:type="dxa"/>
            <w:tcBorders>
              <w:left w:val="single" w:sz="4" w:space="0" w:color="auto"/>
            </w:tcBorders>
          </w:tcPr>
          <w:p w14:paraId="1B6862B5" w14:textId="77777777" w:rsidR="00C5180C" w:rsidRPr="00923ECF" w:rsidRDefault="00C5180C" w:rsidP="00C5180C">
            <w:pPr>
              <w:jc w:val="center"/>
              <w:rPr>
                <w:sz w:val="18"/>
                <w:szCs w:val="18"/>
              </w:rPr>
            </w:pPr>
            <w:r w:rsidRPr="00923ECF">
              <w:rPr>
                <w:sz w:val="18"/>
                <w:szCs w:val="18"/>
              </w:rPr>
              <w:t>317,689</w:t>
            </w:r>
          </w:p>
        </w:tc>
        <w:tc>
          <w:tcPr>
            <w:tcW w:w="864" w:type="dxa"/>
          </w:tcPr>
          <w:p w14:paraId="0E9F8300" w14:textId="77777777" w:rsidR="00C5180C" w:rsidRPr="00923ECF" w:rsidRDefault="00C5180C" w:rsidP="00C5180C">
            <w:pPr>
              <w:jc w:val="center"/>
              <w:rPr>
                <w:sz w:val="18"/>
                <w:szCs w:val="18"/>
              </w:rPr>
            </w:pPr>
            <w:r w:rsidRPr="00923ECF">
              <w:rPr>
                <w:sz w:val="18"/>
                <w:szCs w:val="18"/>
              </w:rPr>
              <w:t>25,407</w:t>
            </w:r>
          </w:p>
        </w:tc>
        <w:tc>
          <w:tcPr>
            <w:tcW w:w="1116" w:type="dxa"/>
          </w:tcPr>
          <w:p w14:paraId="18714C8A" w14:textId="77777777" w:rsidR="00C5180C" w:rsidRPr="00923ECF" w:rsidRDefault="00C5180C" w:rsidP="00C5180C">
            <w:pPr>
              <w:jc w:val="center"/>
              <w:rPr>
                <w:sz w:val="18"/>
                <w:szCs w:val="18"/>
              </w:rPr>
            </w:pPr>
            <w:r w:rsidRPr="00923ECF">
              <w:rPr>
                <w:sz w:val="18"/>
                <w:szCs w:val="18"/>
              </w:rPr>
              <w:t>3,765</w:t>
            </w:r>
          </w:p>
        </w:tc>
        <w:tc>
          <w:tcPr>
            <w:tcW w:w="1080" w:type="dxa"/>
            <w:tcBorders>
              <w:left w:val="nil"/>
              <w:right w:val="single" w:sz="4" w:space="0" w:color="auto"/>
            </w:tcBorders>
          </w:tcPr>
          <w:p w14:paraId="4D92086F" w14:textId="77777777" w:rsidR="00C5180C" w:rsidRPr="00923ECF" w:rsidRDefault="00C5180C" w:rsidP="00C5180C">
            <w:pPr>
              <w:jc w:val="center"/>
              <w:rPr>
                <w:sz w:val="18"/>
                <w:szCs w:val="18"/>
              </w:rPr>
            </w:pPr>
            <w:r w:rsidRPr="00923ECF">
              <w:rPr>
                <w:sz w:val="18"/>
                <w:szCs w:val="18"/>
              </w:rPr>
              <w:t>23,163</w:t>
            </w:r>
          </w:p>
        </w:tc>
        <w:tc>
          <w:tcPr>
            <w:tcW w:w="1080" w:type="dxa"/>
            <w:tcBorders>
              <w:left w:val="single" w:sz="4" w:space="0" w:color="auto"/>
            </w:tcBorders>
          </w:tcPr>
          <w:p w14:paraId="765A78A7" w14:textId="77777777" w:rsidR="00C5180C" w:rsidRPr="00923ECF" w:rsidRDefault="00C5180C" w:rsidP="00C5180C">
            <w:pPr>
              <w:jc w:val="center"/>
              <w:rPr>
                <w:sz w:val="18"/>
                <w:szCs w:val="18"/>
              </w:rPr>
            </w:pPr>
            <w:r w:rsidRPr="00923ECF">
              <w:rPr>
                <w:sz w:val="18"/>
                <w:szCs w:val="18"/>
              </w:rPr>
              <w:t>61.8</w:t>
            </w:r>
          </w:p>
        </w:tc>
        <w:tc>
          <w:tcPr>
            <w:tcW w:w="1044" w:type="dxa"/>
          </w:tcPr>
          <w:p w14:paraId="07D39D9A" w14:textId="77777777" w:rsidR="00C5180C" w:rsidRPr="00923ECF" w:rsidRDefault="00C5180C" w:rsidP="00C5180C">
            <w:pPr>
              <w:jc w:val="center"/>
              <w:rPr>
                <w:sz w:val="18"/>
                <w:szCs w:val="18"/>
              </w:rPr>
            </w:pPr>
            <w:r w:rsidRPr="00923ECF">
              <w:rPr>
                <w:sz w:val="18"/>
                <w:szCs w:val="18"/>
              </w:rPr>
              <w:t>147.4</w:t>
            </w:r>
          </w:p>
        </w:tc>
        <w:tc>
          <w:tcPr>
            <w:tcW w:w="1116" w:type="dxa"/>
            <w:tcBorders>
              <w:left w:val="nil"/>
            </w:tcBorders>
          </w:tcPr>
          <w:p w14:paraId="5C51C508" w14:textId="77777777" w:rsidR="00C5180C" w:rsidRPr="00923ECF" w:rsidRDefault="00C5180C" w:rsidP="00C5180C">
            <w:pPr>
              <w:jc w:val="center"/>
              <w:rPr>
                <w:sz w:val="18"/>
                <w:szCs w:val="18"/>
              </w:rPr>
            </w:pPr>
            <w:r w:rsidRPr="00923ECF">
              <w:rPr>
                <w:sz w:val="18"/>
                <w:szCs w:val="18"/>
              </w:rPr>
              <w:t>47.3</w:t>
            </w:r>
          </w:p>
        </w:tc>
        <w:tc>
          <w:tcPr>
            <w:tcW w:w="1136" w:type="dxa"/>
          </w:tcPr>
          <w:p w14:paraId="4800A490" w14:textId="77777777" w:rsidR="00C5180C" w:rsidRPr="00923ECF" w:rsidRDefault="00C5180C" w:rsidP="00C5180C">
            <w:pPr>
              <w:jc w:val="center"/>
              <w:rPr>
                <w:sz w:val="18"/>
                <w:szCs w:val="18"/>
              </w:rPr>
            </w:pPr>
            <w:r w:rsidRPr="00923ECF">
              <w:rPr>
                <w:sz w:val="18"/>
                <w:szCs w:val="18"/>
              </w:rPr>
              <w:t>38.1</w:t>
            </w:r>
          </w:p>
        </w:tc>
      </w:tr>
      <w:tr w:rsidR="00C5180C" w:rsidRPr="00C5180C" w14:paraId="51B695E1" w14:textId="77777777" w:rsidTr="00102C59">
        <w:trPr>
          <w:gridAfter w:val="1"/>
          <w:wAfter w:w="7" w:type="dxa"/>
          <w:jc w:val="center"/>
        </w:trPr>
        <w:tc>
          <w:tcPr>
            <w:tcW w:w="1008" w:type="dxa"/>
            <w:tcBorders>
              <w:right w:val="single" w:sz="4" w:space="0" w:color="auto"/>
            </w:tcBorders>
          </w:tcPr>
          <w:p w14:paraId="724F0EE3" w14:textId="77777777" w:rsidR="00C5180C" w:rsidRPr="00923ECF" w:rsidRDefault="00C5180C" w:rsidP="00C5180C">
            <w:pPr>
              <w:jc w:val="center"/>
              <w:rPr>
                <w:sz w:val="18"/>
                <w:szCs w:val="18"/>
              </w:rPr>
            </w:pPr>
            <w:r w:rsidRPr="00923ECF">
              <w:rPr>
                <w:sz w:val="18"/>
                <w:szCs w:val="18"/>
              </w:rPr>
              <w:t>2015</w:t>
            </w:r>
          </w:p>
        </w:tc>
        <w:tc>
          <w:tcPr>
            <w:tcW w:w="900" w:type="dxa"/>
            <w:tcBorders>
              <w:left w:val="nil"/>
            </w:tcBorders>
          </w:tcPr>
          <w:p w14:paraId="5DFB0AC8" w14:textId="77777777" w:rsidR="00C5180C" w:rsidRPr="00923ECF" w:rsidRDefault="00C5180C" w:rsidP="00C5180C">
            <w:pPr>
              <w:jc w:val="center"/>
              <w:rPr>
                <w:sz w:val="18"/>
                <w:szCs w:val="18"/>
              </w:rPr>
            </w:pPr>
            <w:r w:rsidRPr="00923ECF">
              <w:rPr>
                <w:sz w:val="18"/>
                <w:szCs w:val="18"/>
              </w:rPr>
              <w:t>23,080</w:t>
            </w:r>
          </w:p>
        </w:tc>
        <w:tc>
          <w:tcPr>
            <w:tcW w:w="752" w:type="dxa"/>
          </w:tcPr>
          <w:p w14:paraId="02D97F4A" w14:textId="77777777" w:rsidR="00C5180C" w:rsidRPr="00923ECF" w:rsidRDefault="00C5180C" w:rsidP="00C5180C">
            <w:pPr>
              <w:jc w:val="center"/>
              <w:rPr>
                <w:sz w:val="18"/>
                <w:szCs w:val="18"/>
              </w:rPr>
            </w:pPr>
            <w:r w:rsidRPr="00923ECF">
              <w:rPr>
                <w:sz w:val="18"/>
                <w:szCs w:val="18"/>
              </w:rPr>
              <w:t>2,129</w:t>
            </w:r>
          </w:p>
        </w:tc>
        <w:tc>
          <w:tcPr>
            <w:tcW w:w="595" w:type="dxa"/>
          </w:tcPr>
          <w:p w14:paraId="6CF4EB2F" w14:textId="77777777" w:rsidR="00C5180C" w:rsidRPr="00923ECF" w:rsidRDefault="00C5180C" w:rsidP="00C5180C">
            <w:pPr>
              <w:jc w:val="center"/>
              <w:rPr>
                <w:sz w:val="18"/>
                <w:szCs w:val="18"/>
              </w:rPr>
            </w:pPr>
            <w:r w:rsidRPr="00923ECF">
              <w:rPr>
                <w:sz w:val="18"/>
                <w:szCs w:val="18"/>
              </w:rPr>
              <w:t>192</w:t>
            </w:r>
          </w:p>
        </w:tc>
        <w:tc>
          <w:tcPr>
            <w:tcW w:w="786" w:type="dxa"/>
            <w:tcBorders>
              <w:right w:val="single" w:sz="4" w:space="0" w:color="auto"/>
            </w:tcBorders>
          </w:tcPr>
          <w:p w14:paraId="0AEF57DA" w14:textId="77777777" w:rsidR="00C5180C" w:rsidRPr="00923ECF" w:rsidRDefault="00C5180C" w:rsidP="00C5180C">
            <w:pPr>
              <w:jc w:val="center"/>
              <w:rPr>
                <w:sz w:val="18"/>
                <w:szCs w:val="18"/>
              </w:rPr>
            </w:pPr>
            <w:r w:rsidRPr="00923ECF">
              <w:rPr>
                <w:sz w:val="18"/>
                <w:szCs w:val="18"/>
              </w:rPr>
              <w:t>510</w:t>
            </w:r>
          </w:p>
        </w:tc>
        <w:tc>
          <w:tcPr>
            <w:tcW w:w="1107" w:type="dxa"/>
            <w:tcBorders>
              <w:right w:val="single" w:sz="4" w:space="0" w:color="auto"/>
            </w:tcBorders>
          </w:tcPr>
          <w:p w14:paraId="1B09EE49" w14:textId="77777777" w:rsidR="00C5180C" w:rsidRPr="00923ECF" w:rsidRDefault="00C5180C" w:rsidP="00C5180C">
            <w:pPr>
              <w:jc w:val="center"/>
              <w:rPr>
                <w:rFonts w:cs="Arial"/>
                <w:color w:val="000000"/>
                <w:sz w:val="18"/>
                <w:szCs w:val="18"/>
              </w:rPr>
            </w:pPr>
            <w:r w:rsidRPr="00923ECF">
              <w:rPr>
                <w:rFonts w:cs="Arial"/>
                <w:color w:val="000000"/>
                <w:sz w:val="18"/>
                <w:szCs w:val="18"/>
              </w:rPr>
              <w:t>25,911</w:t>
            </w:r>
          </w:p>
        </w:tc>
        <w:tc>
          <w:tcPr>
            <w:tcW w:w="1107" w:type="dxa"/>
            <w:tcBorders>
              <w:left w:val="single" w:sz="4" w:space="0" w:color="auto"/>
            </w:tcBorders>
          </w:tcPr>
          <w:p w14:paraId="670720D0" w14:textId="77777777" w:rsidR="00C5180C" w:rsidRPr="00923ECF" w:rsidRDefault="00C5180C" w:rsidP="00C5180C">
            <w:pPr>
              <w:jc w:val="center"/>
              <w:rPr>
                <w:sz w:val="18"/>
                <w:szCs w:val="18"/>
              </w:rPr>
            </w:pPr>
            <w:r w:rsidRPr="00923ECF">
              <w:rPr>
                <w:sz w:val="18"/>
                <w:szCs w:val="18"/>
              </w:rPr>
              <w:t>339,912</w:t>
            </w:r>
          </w:p>
        </w:tc>
        <w:tc>
          <w:tcPr>
            <w:tcW w:w="864" w:type="dxa"/>
          </w:tcPr>
          <w:p w14:paraId="1782B18B" w14:textId="77777777" w:rsidR="00C5180C" w:rsidRPr="00923ECF" w:rsidRDefault="00C5180C" w:rsidP="00C5180C">
            <w:pPr>
              <w:jc w:val="center"/>
              <w:rPr>
                <w:sz w:val="18"/>
                <w:szCs w:val="18"/>
              </w:rPr>
            </w:pPr>
            <w:r w:rsidRPr="00923ECF">
              <w:rPr>
                <w:sz w:val="18"/>
                <w:szCs w:val="18"/>
              </w:rPr>
              <w:t>14,703</w:t>
            </w:r>
          </w:p>
        </w:tc>
        <w:tc>
          <w:tcPr>
            <w:tcW w:w="1116" w:type="dxa"/>
          </w:tcPr>
          <w:p w14:paraId="0BE1DD24" w14:textId="77777777" w:rsidR="00C5180C" w:rsidRPr="00923ECF" w:rsidRDefault="00C5180C" w:rsidP="00C5180C">
            <w:pPr>
              <w:jc w:val="center"/>
              <w:rPr>
                <w:sz w:val="18"/>
                <w:szCs w:val="18"/>
              </w:rPr>
            </w:pPr>
            <w:r w:rsidRPr="00923ECF">
              <w:rPr>
                <w:sz w:val="18"/>
                <w:szCs w:val="18"/>
              </w:rPr>
              <w:t>2,918</w:t>
            </w:r>
          </w:p>
        </w:tc>
        <w:tc>
          <w:tcPr>
            <w:tcW w:w="1080" w:type="dxa"/>
            <w:tcBorders>
              <w:left w:val="nil"/>
              <w:right w:val="single" w:sz="4" w:space="0" w:color="auto"/>
            </w:tcBorders>
          </w:tcPr>
          <w:p w14:paraId="72ED7808" w14:textId="77777777" w:rsidR="00C5180C" w:rsidRPr="00923ECF" w:rsidRDefault="00C5180C" w:rsidP="00C5180C">
            <w:pPr>
              <w:jc w:val="center"/>
              <w:rPr>
                <w:sz w:val="18"/>
                <w:szCs w:val="18"/>
              </w:rPr>
            </w:pPr>
            <w:r w:rsidRPr="00923ECF">
              <w:rPr>
                <w:sz w:val="18"/>
                <w:szCs w:val="18"/>
              </w:rPr>
              <w:t>13,351</w:t>
            </w:r>
          </w:p>
        </w:tc>
        <w:tc>
          <w:tcPr>
            <w:tcW w:w="1080" w:type="dxa"/>
            <w:tcBorders>
              <w:left w:val="single" w:sz="4" w:space="0" w:color="auto"/>
            </w:tcBorders>
          </w:tcPr>
          <w:p w14:paraId="1B22AF76" w14:textId="77777777" w:rsidR="00C5180C" w:rsidRPr="00923ECF" w:rsidRDefault="00C5180C" w:rsidP="00C5180C">
            <w:pPr>
              <w:jc w:val="center"/>
              <w:rPr>
                <w:sz w:val="18"/>
                <w:szCs w:val="18"/>
              </w:rPr>
            </w:pPr>
            <w:r w:rsidRPr="00923ECF">
              <w:rPr>
                <w:sz w:val="18"/>
                <w:szCs w:val="18"/>
              </w:rPr>
              <w:t>67.9</w:t>
            </w:r>
          </w:p>
        </w:tc>
        <w:tc>
          <w:tcPr>
            <w:tcW w:w="1044" w:type="dxa"/>
          </w:tcPr>
          <w:p w14:paraId="1CB212B8" w14:textId="77777777" w:rsidR="00C5180C" w:rsidRPr="00923ECF" w:rsidRDefault="00C5180C" w:rsidP="00C5180C">
            <w:pPr>
              <w:jc w:val="center"/>
              <w:rPr>
                <w:sz w:val="18"/>
                <w:szCs w:val="18"/>
              </w:rPr>
            </w:pPr>
            <w:r w:rsidRPr="00923ECF">
              <w:rPr>
                <w:sz w:val="18"/>
                <w:szCs w:val="18"/>
              </w:rPr>
              <w:t>144.8</w:t>
            </w:r>
          </w:p>
        </w:tc>
        <w:tc>
          <w:tcPr>
            <w:tcW w:w="1116" w:type="dxa"/>
            <w:tcBorders>
              <w:left w:val="nil"/>
            </w:tcBorders>
          </w:tcPr>
          <w:p w14:paraId="7684CFF1" w14:textId="77777777" w:rsidR="00C5180C" w:rsidRPr="00923ECF" w:rsidRDefault="00C5180C" w:rsidP="00C5180C">
            <w:pPr>
              <w:jc w:val="center"/>
              <w:rPr>
                <w:sz w:val="18"/>
                <w:szCs w:val="18"/>
              </w:rPr>
            </w:pPr>
            <w:r w:rsidRPr="00923ECF">
              <w:rPr>
                <w:sz w:val="18"/>
                <w:szCs w:val="18"/>
              </w:rPr>
              <w:t>65.8</w:t>
            </w:r>
          </w:p>
        </w:tc>
        <w:tc>
          <w:tcPr>
            <w:tcW w:w="1136" w:type="dxa"/>
          </w:tcPr>
          <w:p w14:paraId="602A4C1B" w14:textId="77777777" w:rsidR="00C5180C" w:rsidRPr="00923ECF" w:rsidRDefault="00C5180C" w:rsidP="00C5180C">
            <w:pPr>
              <w:jc w:val="center"/>
              <w:rPr>
                <w:sz w:val="18"/>
                <w:szCs w:val="18"/>
              </w:rPr>
            </w:pPr>
            <w:r w:rsidRPr="00923ECF">
              <w:rPr>
                <w:sz w:val="18"/>
                <w:szCs w:val="18"/>
              </w:rPr>
              <w:t>38.2</w:t>
            </w:r>
          </w:p>
        </w:tc>
      </w:tr>
      <w:tr w:rsidR="00C5180C" w:rsidRPr="00C5180C" w14:paraId="47BD8428" w14:textId="77777777" w:rsidTr="00102C59">
        <w:trPr>
          <w:gridAfter w:val="1"/>
          <w:wAfter w:w="7" w:type="dxa"/>
          <w:jc w:val="center"/>
        </w:trPr>
        <w:tc>
          <w:tcPr>
            <w:tcW w:w="1008" w:type="dxa"/>
            <w:tcBorders>
              <w:right w:val="single" w:sz="4" w:space="0" w:color="auto"/>
            </w:tcBorders>
          </w:tcPr>
          <w:p w14:paraId="64A0AC0E" w14:textId="77777777" w:rsidR="00C5180C" w:rsidRPr="00923ECF" w:rsidRDefault="00C5180C" w:rsidP="00C5180C">
            <w:pPr>
              <w:jc w:val="center"/>
              <w:rPr>
                <w:sz w:val="18"/>
                <w:szCs w:val="18"/>
              </w:rPr>
            </w:pPr>
            <w:r w:rsidRPr="00923ECF">
              <w:rPr>
                <w:sz w:val="18"/>
                <w:szCs w:val="18"/>
              </w:rPr>
              <w:t>2016</w:t>
            </w:r>
          </w:p>
        </w:tc>
        <w:tc>
          <w:tcPr>
            <w:tcW w:w="900" w:type="dxa"/>
            <w:tcBorders>
              <w:left w:val="nil"/>
            </w:tcBorders>
          </w:tcPr>
          <w:p w14:paraId="02F594B1" w14:textId="77777777" w:rsidR="00C5180C" w:rsidRPr="00923ECF" w:rsidRDefault="00C5180C" w:rsidP="00C5180C">
            <w:pPr>
              <w:jc w:val="center"/>
              <w:rPr>
                <w:sz w:val="18"/>
                <w:szCs w:val="18"/>
              </w:rPr>
            </w:pPr>
            <w:r w:rsidRPr="00923ECF">
              <w:rPr>
                <w:sz w:val="18"/>
                <w:szCs w:val="18"/>
              </w:rPr>
              <w:t>19,499</w:t>
            </w:r>
          </w:p>
        </w:tc>
        <w:tc>
          <w:tcPr>
            <w:tcW w:w="752" w:type="dxa"/>
          </w:tcPr>
          <w:p w14:paraId="22560A97" w14:textId="77777777" w:rsidR="00C5180C" w:rsidRPr="00923ECF" w:rsidRDefault="00C5180C" w:rsidP="00C5180C">
            <w:pPr>
              <w:jc w:val="center"/>
              <w:rPr>
                <w:sz w:val="18"/>
                <w:szCs w:val="18"/>
              </w:rPr>
            </w:pPr>
            <w:r w:rsidRPr="00923ECF">
              <w:rPr>
                <w:sz w:val="18"/>
                <w:szCs w:val="18"/>
              </w:rPr>
              <w:t>1,701</w:t>
            </w:r>
          </w:p>
        </w:tc>
        <w:tc>
          <w:tcPr>
            <w:tcW w:w="595" w:type="dxa"/>
          </w:tcPr>
          <w:p w14:paraId="59E116DA" w14:textId="77777777" w:rsidR="00C5180C" w:rsidRPr="00923ECF" w:rsidRDefault="00C5180C" w:rsidP="00C5180C">
            <w:pPr>
              <w:jc w:val="center"/>
              <w:rPr>
                <w:sz w:val="18"/>
                <w:szCs w:val="18"/>
              </w:rPr>
            </w:pPr>
            <w:r w:rsidRPr="00923ECF">
              <w:rPr>
                <w:sz w:val="18"/>
                <w:szCs w:val="18"/>
              </w:rPr>
              <w:t>144</w:t>
            </w:r>
          </w:p>
        </w:tc>
        <w:tc>
          <w:tcPr>
            <w:tcW w:w="786" w:type="dxa"/>
            <w:tcBorders>
              <w:right w:val="single" w:sz="4" w:space="0" w:color="auto"/>
            </w:tcBorders>
          </w:tcPr>
          <w:p w14:paraId="2B368B6E" w14:textId="77777777" w:rsidR="00C5180C" w:rsidRPr="00923ECF" w:rsidRDefault="00C5180C" w:rsidP="00C5180C">
            <w:pPr>
              <w:jc w:val="center"/>
              <w:rPr>
                <w:sz w:val="18"/>
                <w:szCs w:val="18"/>
              </w:rPr>
            </w:pPr>
            <w:r w:rsidRPr="00923ECF">
              <w:rPr>
                <w:sz w:val="18"/>
                <w:szCs w:val="18"/>
              </w:rPr>
              <w:t>381</w:t>
            </w:r>
          </w:p>
        </w:tc>
        <w:tc>
          <w:tcPr>
            <w:tcW w:w="1107" w:type="dxa"/>
            <w:tcBorders>
              <w:right w:val="single" w:sz="4" w:space="0" w:color="auto"/>
            </w:tcBorders>
          </w:tcPr>
          <w:p w14:paraId="668FB374" w14:textId="77777777" w:rsidR="00C5180C" w:rsidRPr="00923ECF" w:rsidRDefault="00C5180C" w:rsidP="00C5180C">
            <w:pPr>
              <w:jc w:val="center"/>
              <w:rPr>
                <w:rFonts w:cs="Arial"/>
                <w:color w:val="000000"/>
                <w:sz w:val="18"/>
                <w:szCs w:val="18"/>
              </w:rPr>
            </w:pPr>
            <w:r w:rsidRPr="00923ECF">
              <w:rPr>
                <w:rFonts w:cs="Arial"/>
                <w:color w:val="000000"/>
                <w:sz w:val="18"/>
                <w:szCs w:val="18"/>
              </w:rPr>
              <w:t>21,725</w:t>
            </w:r>
          </w:p>
        </w:tc>
        <w:tc>
          <w:tcPr>
            <w:tcW w:w="1107" w:type="dxa"/>
            <w:tcBorders>
              <w:left w:val="single" w:sz="4" w:space="0" w:color="auto"/>
            </w:tcBorders>
          </w:tcPr>
          <w:p w14:paraId="31E467B2" w14:textId="77777777" w:rsidR="00C5180C" w:rsidRPr="00923ECF" w:rsidRDefault="00C5180C" w:rsidP="00C5180C">
            <w:pPr>
              <w:jc w:val="center"/>
              <w:rPr>
                <w:sz w:val="18"/>
                <w:szCs w:val="18"/>
              </w:rPr>
            </w:pPr>
            <w:r w:rsidRPr="00923ECF">
              <w:rPr>
                <w:sz w:val="18"/>
                <w:szCs w:val="18"/>
              </w:rPr>
              <w:t>304,624</w:t>
            </w:r>
          </w:p>
        </w:tc>
        <w:tc>
          <w:tcPr>
            <w:tcW w:w="864" w:type="dxa"/>
          </w:tcPr>
          <w:p w14:paraId="226AE97D" w14:textId="77777777" w:rsidR="00C5180C" w:rsidRPr="00923ECF" w:rsidRDefault="00C5180C" w:rsidP="00C5180C">
            <w:pPr>
              <w:jc w:val="center"/>
              <w:rPr>
                <w:sz w:val="18"/>
                <w:szCs w:val="18"/>
              </w:rPr>
            </w:pPr>
            <w:r w:rsidRPr="00923ECF">
              <w:rPr>
                <w:sz w:val="18"/>
                <w:szCs w:val="18"/>
              </w:rPr>
              <w:t>11,937</w:t>
            </w:r>
          </w:p>
        </w:tc>
        <w:tc>
          <w:tcPr>
            <w:tcW w:w="1116" w:type="dxa"/>
          </w:tcPr>
          <w:p w14:paraId="7A8C215F" w14:textId="77777777" w:rsidR="00C5180C" w:rsidRPr="00923ECF" w:rsidRDefault="00C5180C" w:rsidP="00C5180C">
            <w:pPr>
              <w:jc w:val="center"/>
              <w:rPr>
                <w:sz w:val="18"/>
                <w:szCs w:val="18"/>
              </w:rPr>
            </w:pPr>
            <w:r w:rsidRPr="00923ECF">
              <w:rPr>
                <w:sz w:val="18"/>
                <w:szCs w:val="18"/>
              </w:rPr>
              <w:t>2,796</w:t>
            </w:r>
          </w:p>
        </w:tc>
        <w:tc>
          <w:tcPr>
            <w:tcW w:w="1080" w:type="dxa"/>
            <w:tcBorders>
              <w:left w:val="nil"/>
              <w:right w:val="single" w:sz="4" w:space="0" w:color="auto"/>
            </w:tcBorders>
          </w:tcPr>
          <w:p w14:paraId="6CE925DB" w14:textId="77777777" w:rsidR="00C5180C" w:rsidRPr="00923ECF" w:rsidRDefault="00C5180C" w:rsidP="00C5180C">
            <w:pPr>
              <w:jc w:val="center"/>
              <w:rPr>
                <w:sz w:val="18"/>
                <w:szCs w:val="18"/>
              </w:rPr>
            </w:pPr>
            <w:r w:rsidRPr="00923ECF">
              <w:rPr>
                <w:sz w:val="18"/>
                <w:szCs w:val="18"/>
              </w:rPr>
              <w:t>8,667</w:t>
            </w:r>
          </w:p>
        </w:tc>
        <w:tc>
          <w:tcPr>
            <w:tcW w:w="1080" w:type="dxa"/>
            <w:tcBorders>
              <w:left w:val="single" w:sz="4" w:space="0" w:color="auto"/>
            </w:tcBorders>
          </w:tcPr>
          <w:p w14:paraId="475E3593" w14:textId="77777777" w:rsidR="00C5180C" w:rsidRPr="00923ECF" w:rsidRDefault="00C5180C" w:rsidP="00C5180C">
            <w:pPr>
              <w:jc w:val="center"/>
              <w:rPr>
                <w:sz w:val="18"/>
                <w:szCs w:val="18"/>
              </w:rPr>
            </w:pPr>
            <w:r w:rsidRPr="00923ECF">
              <w:rPr>
                <w:sz w:val="18"/>
                <w:szCs w:val="18"/>
              </w:rPr>
              <w:t>64.0</w:t>
            </w:r>
          </w:p>
        </w:tc>
        <w:tc>
          <w:tcPr>
            <w:tcW w:w="1044" w:type="dxa"/>
          </w:tcPr>
          <w:p w14:paraId="043A1B5A" w14:textId="77777777" w:rsidR="00C5180C" w:rsidRPr="00923ECF" w:rsidRDefault="00C5180C" w:rsidP="00C5180C">
            <w:pPr>
              <w:jc w:val="center"/>
              <w:rPr>
                <w:sz w:val="18"/>
                <w:szCs w:val="18"/>
              </w:rPr>
            </w:pPr>
            <w:r w:rsidRPr="00923ECF">
              <w:rPr>
                <w:sz w:val="18"/>
                <w:szCs w:val="18"/>
              </w:rPr>
              <w:t>142.5</w:t>
            </w:r>
          </w:p>
        </w:tc>
        <w:tc>
          <w:tcPr>
            <w:tcW w:w="1116" w:type="dxa"/>
            <w:tcBorders>
              <w:left w:val="nil"/>
            </w:tcBorders>
          </w:tcPr>
          <w:p w14:paraId="44380218" w14:textId="77777777" w:rsidR="00C5180C" w:rsidRPr="00923ECF" w:rsidRDefault="00C5180C" w:rsidP="00C5180C">
            <w:pPr>
              <w:jc w:val="center"/>
              <w:rPr>
                <w:sz w:val="18"/>
                <w:szCs w:val="18"/>
              </w:rPr>
            </w:pPr>
            <w:r w:rsidRPr="00923ECF">
              <w:rPr>
                <w:sz w:val="18"/>
                <w:szCs w:val="18"/>
              </w:rPr>
              <w:t>51.5</w:t>
            </w:r>
          </w:p>
        </w:tc>
        <w:tc>
          <w:tcPr>
            <w:tcW w:w="1136" w:type="dxa"/>
          </w:tcPr>
          <w:p w14:paraId="33B5279D" w14:textId="77777777" w:rsidR="00C5180C" w:rsidRPr="00923ECF" w:rsidRDefault="00C5180C" w:rsidP="00C5180C">
            <w:pPr>
              <w:jc w:val="center"/>
              <w:rPr>
                <w:sz w:val="18"/>
                <w:szCs w:val="18"/>
              </w:rPr>
            </w:pPr>
            <w:r w:rsidRPr="00923ECF">
              <w:rPr>
                <w:sz w:val="18"/>
                <w:szCs w:val="18"/>
              </w:rPr>
              <w:t>43.9</w:t>
            </w:r>
          </w:p>
        </w:tc>
      </w:tr>
      <w:tr w:rsidR="00C5180C" w:rsidRPr="00C5180C" w14:paraId="1BA41B2D" w14:textId="77777777" w:rsidTr="00102C59">
        <w:trPr>
          <w:gridAfter w:val="1"/>
          <w:wAfter w:w="7" w:type="dxa"/>
          <w:jc w:val="center"/>
        </w:trPr>
        <w:tc>
          <w:tcPr>
            <w:tcW w:w="1008" w:type="dxa"/>
            <w:tcBorders>
              <w:right w:val="single" w:sz="4" w:space="0" w:color="auto"/>
            </w:tcBorders>
          </w:tcPr>
          <w:p w14:paraId="4C83CF5E" w14:textId="77777777" w:rsidR="00C5180C" w:rsidRPr="00923ECF" w:rsidRDefault="00C5180C" w:rsidP="00C5180C">
            <w:pPr>
              <w:jc w:val="center"/>
              <w:rPr>
                <w:sz w:val="18"/>
                <w:szCs w:val="18"/>
              </w:rPr>
            </w:pPr>
            <w:r w:rsidRPr="00923ECF">
              <w:rPr>
                <w:sz w:val="18"/>
                <w:szCs w:val="18"/>
              </w:rPr>
              <w:t>2017</w:t>
            </w:r>
          </w:p>
        </w:tc>
        <w:tc>
          <w:tcPr>
            <w:tcW w:w="900" w:type="dxa"/>
            <w:tcBorders>
              <w:left w:val="nil"/>
            </w:tcBorders>
          </w:tcPr>
          <w:p w14:paraId="77B72502" w14:textId="77777777" w:rsidR="00C5180C" w:rsidRPr="00923ECF" w:rsidRDefault="00C5180C" w:rsidP="00C5180C">
            <w:pPr>
              <w:jc w:val="center"/>
              <w:rPr>
                <w:sz w:val="18"/>
                <w:szCs w:val="18"/>
              </w:rPr>
            </w:pPr>
            <w:r w:rsidRPr="00923ECF">
              <w:rPr>
                <w:sz w:val="18"/>
                <w:szCs w:val="18"/>
              </w:rPr>
              <w:t>39,825</w:t>
            </w:r>
          </w:p>
        </w:tc>
        <w:tc>
          <w:tcPr>
            <w:tcW w:w="752" w:type="dxa"/>
          </w:tcPr>
          <w:p w14:paraId="4813B217" w14:textId="77777777" w:rsidR="00C5180C" w:rsidRPr="00923ECF" w:rsidRDefault="00C5180C" w:rsidP="00C5180C">
            <w:pPr>
              <w:jc w:val="center"/>
              <w:rPr>
                <w:sz w:val="18"/>
                <w:szCs w:val="18"/>
              </w:rPr>
            </w:pPr>
            <w:r w:rsidRPr="00923ECF">
              <w:rPr>
                <w:sz w:val="18"/>
                <w:szCs w:val="18"/>
              </w:rPr>
              <w:t>2,944</w:t>
            </w:r>
          </w:p>
        </w:tc>
        <w:tc>
          <w:tcPr>
            <w:tcW w:w="595" w:type="dxa"/>
          </w:tcPr>
          <w:p w14:paraId="36A3F9A4" w14:textId="77777777" w:rsidR="00C5180C" w:rsidRPr="00923ECF" w:rsidRDefault="00C5180C" w:rsidP="00C5180C">
            <w:pPr>
              <w:jc w:val="center"/>
              <w:rPr>
                <w:sz w:val="18"/>
                <w:szCs w:val="18"/>
              </w:rPr>
            </w:pPr>
            <w:r w:rsidRPr="00923ECF">
              <w:rPr>
                <w:sz w:val="18"/>
                <w:szCs w:val="18"/>
              </w:rPr>
              <w:t>203</w:t>
            </w:r>
          </w:p>
        </w:tc>
        <w:tc>
          <w:tcPr>
            <w:tcW w:w="786" w:type="dxa"/>
            <w:tcBorders>
              <w:right w:val="single" w:sz="4" w:space="0" w:color="auto"/>
            </w:tcBorders>
          </w:tcPr>
          <w:p w14:paraId="4BACE7E3" w14:textId="77777777" w:rsidR="00C5180C" w:rsidRPr="00923ECF" w:rsidRDefault="00C5180C" w:rsidP="00C5180C">
            <w:pPr>
              <w:jc w:val="center"/>
              <w:rPr>
                <w:sz w:val="18"/>
                <w:szCs w:val="18"/>
              </w:rPr>
            </w:pPr>
            <w:r w:rsidRPr="00923ECF">
              <w:rPr>
                <w:sz w:val="18"/>
                <w:szCs w:val="18"/>
              </w:rPr>
              <w:t>684</w:t>
            </w:r>
          </w:p>
        </w:tc>
        <w:tc>
          <w:tcPr>
            <w:tcW w:w="1107" w:type="dxa"/>
            <w:tcBorders>
              <w:right w:val="single" w:sz="4" w:space="0" w:color="auto"/>
            </w:tcBorders>
          </w:tcPr>
          <w:p w14:paraId="4348CB1A" w14:textId="77777777" w:rsidR="00C5180C" w:rsidRPr="00923ECF" w:rsidRDefault="00C5180C" w:rsidP="00C5180C">
            <w:pPr>
              <w:jc w:val="center"/>
              <w:rPr>
                <w:rFonts w:cs="Arial"/>
                <w:color w:val="000000"/>
                <w:sz w:val="18"/>
                <w:szCs w:val="18"/>
              </w:rPr>
            </w:pPr>
            <w:r w:rsidRPr="00923ECF">
              <w:rPr>
                <w:rFonts w:cs="Arial"/>
                <w:color w:val="000000"/>
                <w:sz w:val="18"/>
                <w:szCs w:val="18"/>
              </w:rPr>
              <w:t>43,656</w:t>
            </w:r>
          </w:p>
        </w:tc>
        <w:tc>
          <w:tcPr>
            <w:tcW w:w="1107" w:type="dxa"/>
            <w:tcBorders>
              <w:left w:val="single" w:sz="4" w:space="0" w:color="auto"/>
            </w:tcBorders>
          </w:tcPr>
          <w:p w14:paraId="5AA483E7" w14:textId="77777777" w:rsidR="00C5180C" w:rsidRPr="00923ECF" w:rsidRDefault="00C5180C" w:rsidP="00C5180C">
            <w:pPr>
              <w:jc w:val="center"/>
              <w:rPr>
                <w:sz w:val="18"/>
                <w:szCs w:val="18"/>
              </w:rPr>
            </w:pPr>
            <w:r w:rsidRPr="00923ECF">
              <w:rPr>
                <w:sz w:val="18"/>
                <w:szCs w:val="18"/>
              </w:rPr>
              <w:t>553,125</w:t>
            </w:r>
          </w:p>
        </w:tc>
        <w:tc>
          <w:tcPr>
            <w:tcW w:w="864" w:type="dxa"/>
          </w:tcPr>
          <w:p w14:paraId="74651E7D" w14:textId="77777777" w:rsidR="00C5180C" w:rsidRPr="00923ECF" w:rsidRDefault="00C5180C" w:rsidP="00C5180C">
            <w:pPr>
              <w:jc w:val="center"/>
              <w:rPr>
                <w:sz w:val="18"/>
                <w:szCs w:val="18"/>
              </w:rPr>
            </w:pPr>
            <w:r w:rsidRPr="00923ECF">
              <w:rPr>
                <w:sz w:val="18"/>
                <w:szCs w:val="18"/>
              </w:rPr>
              <w:t>20,616</w:t>
            </w:r>
          </w:p>
        </w:tc>
        <w:tc>
          <w:tcPr>
            <w:tcW w:w="1116" w:type="dxa"/>
          </w:tcPr>
          <w:p w14:paraId="664F9EFD" w14:textId="77777777" w:rsidR="00C5180C" w:rsidRPr="00923ECF" w:rsidRDefault="00C5180C" w:rsidP="00C5180C">
            <w:pPr>
              <w:jc w:val="center"/>
              <w:rPr>
                <w:sz w:val="18"/>
                <w:szCs w:val="18"/>
              </w:rPr>
            </w:pPr>
            <w:r w:rsidRPr="00923ECF">
              <w:rPr>
                <w:sz w:val="18"/>
                <w:szCs w:val="18"/>
              </w:rPr>
              <w:t>3,333</w:t>
            </w:r>
          </w:p>
        </w:tc>
        <w:tc>
          <w:tcPr>
            <w:tcW w:w="1080" w:type="dxa"/>
            <w:tcBorders>
              <w:left w:val="nil"/>
              <w:right w:val="single" w:sz="4" w:space="0" w:color="auto"/>
            </w:tcBorders>
          </w:tcPr>
          <w:p w14:paraId="17933A3C" w14:textId="77777777" w:rsidR="00C5180C" w:rsidRPr="00923ECF" w:rsidRDefault="00C5180C" w:rsidP="00C5180C">
            <w:pPr>
              <w:jc w:val="center"/>
              <w:rPr>
                <w:sz w:val="18"/>
                <w:szCs w:val="18"/>
              </w:rPr>
            </w:pPr>
            <w:r w:rsidRPr="00923ECF">
              <w:rPr>
                <w:sz w:val="18"/>
                <w:szCs w:val="18"/>
              </w:rPr>
              <w:t>9,421</w:t>
            </w:r>
          </w:p>
        </w:tc>
        <w:tc>
          <w:tcPr>
            <w:tcW w:w="1080" w:type="dxa"/>
            <w:tcBorders>
              <w:left w:val="single" w:sz="4" w:space="0" w:color="auto"/>
            </w:tcBorders>
          </w:tcPr>
          <w:p w14:paraId="062DDFF9" w14:textId="77777777" w:rsidR="00C5180C" w:rsidRPr="00923ECF" w:rsidRDefault="00C5180C" w:rsidP="00C5180C">
            <w:pPr>
              <w:jc w:val="center"/>
              <w:rPr>
                <w:sz w:val="18"/>
                <w:szCs w:val="18"/>
              </w:rPr>
            </w:pPr>
            <w:r w:rsidRPr="00923ECF">
              <w:rPr>
                <w:sz w:val="18"/>
                <w:szCs w:val="18"/>
              </w:rPr>
              <w:t>72.0</w:t>
            </w:r>
          </w:p>
        </w:tc>
        <w:tc>
          <w:tcPr>
            <w:tcW w:w="1044" w:type="dxa"/>
          </w:tcPr>
          <w:p w14:paraId="28F61492" w14:textId="77777777" w:rsidR="00C5180C" w:rsidRPr="00923ECF" w:rsidRDefault="00C5180C" w:rsidP="00C5180C">
            <w:pPr>
              <w:jc w:val="center"/>
              <w:rPr>
                <w:sz w:val="18"/>
                <w:szCs w:val="18"/>
              </w:rPr>
            </w:pPr>
            <w:r w:rsidRPr="00923ECF">
              <w:rPr>
                <w:sz w:val="18"/>
                <w:szCs w:val="18"/>
              </w:rPr>
              <w:t>142.8</w:t>
            </w:r>
          </w:p>
        </w:tc>
        <w:tc>
          <w:tcPr>
            <w:tcW w:w="1116" w:type="dxa"/>
            <w:tcBorders>
              <w:left w:val="nil"/>
            </w:tcBorders>
          </w:tcPr>
          <w:p w14:paraId="037FF8F6" w14:textId="77777777" w:rsidR="00C5180C" w:rsidRPr="00923ECF" w:rsidRDefault="00C5180C" w:rsidP="00C5180C">
            <w:pPr>
              <w:jc w:val="center"/>
              <w:rPr>
                <w:sz w:val="18"/>
                <w:szCs w:val="18"/>
              </w:rPr>
            </w:pPr>
            <w:r w:rsidRPr="00923ECF">
              <w:rPr>
                <w:sz w:val="18"/>
                <w:szCs w:val="18"/>
              </w:rPr>
              <w:t>60.9</w:t>
            </w:r>
          </w:p>
        </w:tc>
        <w:tc>
          <w:tcPr>
            <w:tcW w:w="1136" w:type="dxa"/>
          </w:tcPr>
          <w:p w14:paraId="5F7EB9A0" w14:textId="77777777" w:rsidR="00C5180C" w:rsidRPr="00923ECF" w:rsidRDefault="00C5180C" w:rsidP="00C5180C">
            <w:pPr>
              <w:jc w:val="center"/>
              <w:rPr>
                <w:sz w:val="18"/>
                <w:szCs w:val="18"/>
              </w:rPr>
            </w:pPr>
            <w:r w:rsidRPr="00923ECF">
              <w:rPr>
                <w:sz w:val="18"/>
                <w:szCs w:val="18"/>
              </w:rPr>
              <w:t>72.6</w:t>
            </w:r>
          </w:p>
        </w:tc>
      </w:tr>
      <w:tr w:rsidR="00C5180C" w:rsidRPr="00C5180C" w14:paraId="4BCFDD3A" w14:textId="77777777" w:rsidTr="00102C59">
        <w:trPr>
          <w:gridAfter w:val="1"/>
          <w:wAfter w:w="7" w:type="dxa"/>
          <w:jc w:val="center"/>
        </w:trPr>
        <w:tc>
          <w:tcPr>
            <w:tcW w:w="1008" w:type="dxa"/>
            <w:tcBorders>
              <w:right w:val="single" w:sz="4" w:space="0" w:color="auto"/>
            </w:tcBorders>
          </w:tcPr>
          <w:p w14:paraId="01B33DFB" w14:textId="77777777" w:rsidR="00C5180C" w:rsidRPr="00923ECF" w:rsidRDefault="00C5180C" w:rsidP="00C5180C">
            <w:pPr>
              <w:jc w:val="center"/>
              <w:rPr>
                <w:sz w:val="18"/>
                <w:szCs w:val="18"/>
              </w:rPr>
            </w:pPr>
            <w:r w:rsidRPr="00923ECF">
              <w:rPr>
                <w:sz w:val="18"/>
                <w:szCs w:val="18"/>
              </w:rPr>
              <w:t>2018</w:t>
            </w:r>
          </w:p>
        </w:tc>
        <w:tc>
          <w:tcPr>
            <w:tcW w:w="900" w:type="dxa"/>
            <w:tcBorders>
              <w:left w:val="nil"/>
            </w:tcBorders>
          </w:tcPr>
          <w:p w14:paraId="545D753D" w14:textId="77777777" w:rsidR="00C5180C" w:rsidRPr="00923ECF" w:rsidRDefault="00C5180C" w:rsidP="00C5180C">
            <w:pPr>
              <w:jc w:val="center"/>
              <w:rPr>
                <w:sz w:val="18"/>
                <w:szCs w:val="18"/>
              </w:rPr>
            </w:pPr>
            <w:r w:rsidRPr="00923ECF">
              <w:rPr>
                <w:sz w:val="18"/>
                <w:szCs w:val="18"/>
              </w:rPr>
              <w:t>20,769</w:t>
            </w:r>
          </w:p>
        </w:tc>
        <w:tc>
          <w:tcPr>
            <w:tcW w:w="752" w:type="dxa"/>
          </w:tcPr>
          <w:p w14:paraId="206781B4" w14:textId="77777777" w:rsidR="00C5180C" w:rsidRPr="00923ECF" w:rsidRDefault="00C5180C" w:rsidP="00C5180C">
            <w:pPr>
              <w:jc w:val="center"/>
              <w:rPr>
                <w:sz w:val="18"/>
                <w:szCs w:val="18"/>
              </w:rPr>
            </w:pPr>
            <w:r w:rsidRPr="00923ECF">
              <w:rPr>
                <w:sz w:val="18"/>
                <w:szCs w:val="18"/>
              </w:rPr>
              <w:t>2,048</w:t>
            </w:r>
          </w:p>
        </w:tc>
        <w:tc>
          <w:tcPr>
            <w:tcW w:w="595" w:type="dxa"/>
          </w:tcPr>
          <w:p w14:paraId="3DE78705" w14:textId="77777777" w:rsidR="00C5180C" w:rsidRPr="00923ECF" w:rsidRDefault="00C5180C" w:rsidP="00C5180C">
            <w:pPr>
              <w:jc w:val="center"/>
              <w:rPr>
                <w:sz w:val="18"/>
                <w:szCs w:val="18"/>
              </w:rPr>
            </w:pPr>
            <w:r w:rsidRPr="00923ECF">
              <w:rPr>
                <w:sz w:val="18"/>
                <w:szCs w:val="18"/>
              </w:rPr>
              <w:t>260</w:t>
            </w:r>
          </w:p>
        </w:tc>
        <w:tc>
          <w:tcPr>
            <w:tcW w:w="786" w:type="dxa"/>
            <w:tcBorders>
              <w:right w:val="single" w:sz="4" w:space="0" w:color="auto"/>
            </w:tcBorders>
          </w:tcPr>
          <w:p w14:paraId="7633A03B" w14:textId="77777777" w:rsidR="00C5180C" w:rsidRPr="00923ECF" w:rsidRDefault="00C5180C" w:rsidP="00C5180C">
            <w:pPr>
              <w:jc w:val="center"/>
              <w:rPr>
                <w:sz w:val="18"/>
                <w:szCs w:val="18"/>
              </w:rPr>
            </w:pPr>
            <w:r w:rsidRPr="00923ECF">
              <w:rPr>
                <w:sz w:val="18"/>
                <w:szCs w:val="18"/>
              </w:rPr>
              <w:t>1,183</w:t>
            </w:r>
          </w:p>
        </w:tc>
        <w:tc>
          <w:tcPr>
            <w:tcW w:w="1107" w:type="dxa"/>
            <w:tcBorders>
              <w:right w:val="single" w:sz="4" w:space="0" w:color="auto"/>
            </w:tcBorders>
          </w:tcPr>
          <w:p w14:paraId="3596FA56" w14:textId="77777777" w:rsidR="00C5180C" w:rsidRPr="00923ECF" w:rsidRDefault="00C5180C" w:rsidP="00C5180C">
            <w:pPr>
              <w:jc w:val="center"/>
              <w:rPr>
                <w:rFonts w:cs="Arial"/>
                <w:color w:val="000000"/>
                <w:sz w:val="18"/>
                <w:szCs w:val="18"/>
              </w:rPr>
            </w:pPr>
            <w:r w:rsidRPr="00923ECF">
              <w:rPr>
                <w:rFonts w:cs="Arial"/>
                <w:color w:val="000000"/>
                <w:sz w:val="18"/>
                <w:szCs w:val="18"/>
              </w:rPr>
              <w:t>24,260</w:t>
            </w:r>
          </w:p>
        </w:tc>
        <w:tc>
          <w:tcPr>
            <w:tcW w:w="1107" w:type="dxa"/>
            <w:tcBorders>
              <w:left w:val="single" w:sz="4" w:space="0" w:color="auto"/>
            </w:tcBorders>
          </w:tcPr>
          <w:p w14:paraId="7C0E754D" w14:textId="77777777" w:rsidR="00C5180C" w:rsidRPr="00923ECF" w:rsidRDefault="00C5180C" w:rsidP="00C5180C">
            <w:pPr>
              <w:jc w:val="center"/>
              <w:rPr>
                <w:sz w:val="18"/>
                <w:szCs w:val="18"/>
              </w:rPr>
            </w:pPr>
            <w:r w:rsidRPr="00923ECF">
              <w:rPr>
                <w:sz w:val="18"/>
                <w:szCs w:val="18"/>
              </w:rPr>
              <w:t>469,887</w:t>
            </w:r>
          </w:p>
        </w:tc>
        <w:tc>
          <w:tcPr>
            <w:tcW w:w="864" w:type="dxa"/>
          </w:tcPr>
          <w:p w14:paraId="51B716CA" w14:textId="77777777" w:rsidR="00C5180C" w:rsidRPr="00923ECF" w:rsidRDefault="00C5180C" w:rsidP="00C5180C">
            <w:pPr>
              <w:jc w:val="center"/>
              <w:rPr>
                <w:sz w:val="18"/>
                <w:szCs w:val="18"/>
              </w:rPr>
            </w:pPr>
            <w:r w:rsidRPr="00923ECF">
              <w:rPr>
                <w:sz w:val="18"/>
                <w:szCs w:val="18"/>
              </w:rPr>
              <w:t>13,120</w:t>
            </w:r>
          </w:p>
        </w:tc>
        <w:tc>
          <w:tcPr>
            <w:tcW w:w="1116" w:type="dxa"/>
          </w:tcPr>
          <w:p w14:paraId="77F21B1F" w14:textId="77777777" w:rsidR="00C5180C" w:rsidRPr="00923ECF" w:rsidRDefault="00C5180C" w:rsidP="00C5180C">
            <w:pPr>
              <w:jc w:val="center"/>
              <w:rPr>
                <w:sz w:val="18"/>
                <w:szCs w:val="18"/>
              </w:rPr>
            </w:pPr>
            <w:r w:rsidRPr="00923ECF">
              <w:rPr>
                <w:sz w:val="18"/>
                <w:szCs w:val="18"/>
              </w:rPr>
              <w:t>5,579</w:t>
            </w:r>
          </w:p>
        </w:tc>
        <w:tc>
          <w:tcPr>
            <w:tcW w:w="1080" w:type="dxa"/>
            <w:tcBorders>
              <w:left w:val="nil"/>
              <w:right w:val="single" w:sz="4" w:space="0" w:color="auto"/>
            </w:tcBorders>
          </w:tcPr>
          <w:p w14:paraId="1E076901" w14:textId="77777777" w:rsidR="00C5180C" w:rsidRPr="00923ECF" w:rsidRDefault="00C5180C" w:rsidP="00C5180C">
            <w:pPr>
              <w:jc w:val="center"/>
              <w:rPr>
                <w:sz w:val="18"/>
                <w:szCs w:val="18"/>
              </w:rPr>
            </w:pPr>
            <w:r w:rsidRPr="00923ECF">
              <w:rPr>
                <w:sz w:val="18"/>
                <w:szCs w:val="18"/>
              </w:rPr>
              <w:t>17,120</w:t>
            </w:r>
          </w:p>
        </w:tc>
        <w:tc>
          <w:tcPr>
            <w:tcW w:w="1080" w:type="dxa"/>
            <w:tcBorders>
              <w:left w:val="single" w:sz="4" w:space="0" w:color="auto"/>
            </w:tcBorders>
          </w:tcPr>
          <w:p w14:paraId="1D53FED7" w14:textId="77777777" w:rsidR="00C5180C" w:rsidRPr="00923ECF" w:rsidRDefault="00C5180C" w:rsidP="00C5180C">
            <w:pPr>
              <w:jc w:val="center"/>
              <w:rPr>
                <w:sz w:val="18"/>
                <w:szCs w:val="18"/>
              </w:rPr>
            </w:pPr>
            <w:r w:rsidRPr="00923ECF">
              <w:rPr>
                <w:sz w:val="18"/>
                <w:szCs w:val="18"/>
              </w:rPr>
              <w:t>44.2</w:t>
            </w:r>
          </w:p>
        </w:tc>
        <w:tc>
          <w:tcPr>
            <w:tcW w:w="1044" w:type="dxa"/>
          </w:tcPr>
          <w:p w14:paraId="3A644FC7" w14:textId="77777777" w:rsidR="00C5180C" w:rsidRPr="00923ECF" w:rsidRDefault="00C5180C" w:rsidP="00C5180C">
            <w:pPr>
              <w:jc w:val="center"/>
              <w:rPr>
                <w:sz w:val="18"/>
                <w:szCs w:val="18"/>
              </w:rPr>
            </w:pPr>
            <w:r w:rsidRPr="00923ECF">
              <w:rPr>
                <w:sz w:val="18"/>
                <w:szCs w:val="18"/>
              </w:rPr>
              <w:t>156.1</w:t>
            </w:r>
          </w:p>
        </w:tc>
        <w:tc>
          <w:tcPr>
            <w:tcW w:w="1116" w:type="dxa"/>
            <w:tcBorders>
              <w:left w:val="nil"/>
            </w:tcBorders>
          </w:tcPr>
          <w:p w14:paraId="35555EAF" w14:textId="77777777" w:rsidR="00C5180C" w:rsidRPr="00923ECF" w:rsidRDefault="00C5180C" w:rsidP="00C5180C">
            <w:pPr>
              <w:jc w:val="center"/>
              <w:rPr>
                <w:sz w:val="18"/>
                <w:szCs w:val="18"/>
              </w:rPr>
            </w:pPr>
            <w:r w:rsidRPr="00923ECF">
              <w:rPr>
                <w:sz w:val="18"/>
                <w:szCs w:val="18"/>
              </w:rPr>
              <w:t>46.6</w:t>
            </w:r>
          </w:p>
        </w:tc>
        <w:tc>
          <w:tcPr>
            <w:tcW w:w="1136" w:type="dxa"/>
          </w:tcPr>
          <w:p w14:paraId="271E2DCD" w14:textId="77777777" w:rsidR="00C5180C" w:rsidRPr="00923ECF" w:rsidRDefault="00C5180C" w:rsidP="00C5180C">
            <w:pPr>
              <w:jc w:val="center"/>
              <w:rPr>
                <w:sz w:val="18"/>
                <w:szCs w:val="18"/>
              </w:rPr>
            </w:pPr>
            <w:r w:rsidRPr="00923ECF">
              <w:rPr>
                <w:sz w:val="18"/>
                <w:szCs w:val="18"/>
              </w:rPr>
              <w:t>69.1</w:t>
            </w:r>
          </w:p>
        </w:tc>
      </w:tr>
      <w:tr w:rsidR="00C5180C" w:rsidRPr="00C5180C" w14:paraId="1BA1A645" w14:textId="77777777" w:rsidTr="00C5180C">
        <w:trPr>
          <w:gridAfter w:val="1"/>
          <w:wAfter w:w="7" w:type="dxa"/>
          <w:jc w:val="center"/>
        </w:trPr>
        <w:tc>
          <w:tcPr>
            <w:tcW w:w="1008" w:type="dxa"/>
            <w:tcBorders>
              <w:right w:val="single" w:sz="4" w:space="0" w:color="auto"/>
            </w:tcBorders>
          </w:tcPr>
          <w:p w14:paraId="0066C60D" w14:textId="77777777" w:rsidR="00C5180C" w:rsidRPr="00923ECF" w:rsidRDefault="00C5180C" w:rsidP="00C5180C">
            <w:pPr>
              <w:jc w:val="center"/>
              <w:rPr>
                <w:sz w:val="18"/>
                <w:szCs w:val="18"/>
              </w:rPr>
            </w:pPr>
            <w:r w:rsidRPr="00923ECF">
              <w:rPr>
                <w:sz w:val="18"/>
                <w:szCs w:val="18"/>
              </w:rPr>
              <w:t>2019</w:t>
            </w:r>
          </w:p>
        </w:tc>
        <w:tc>
          <w:tcPr>
            <w:tcW w:w="900" w:type="dxa"/>
            <w:tcBorders>
              <w:left w:val="nil"/>
            </w:tcBorders>
          </w:tcPr>
          <w:p w14:paraId="01C89B3F" w14:textId="77777777" w:rsidR="00C5180C" w:rsidRPr="00923ECF" w:rsidRDefault="00C5180C" w:rsidP="00C5180C">
            <w:pPr>
              <w:jc w:val="center"/>
              <w:rPr>
                <w:sz w:val="18"/>
                <w:szCs w:val="18"/>
              </w:rPr>
            </w:pPr>
            <w:r w:rsidRPr="00923ECF">
              <w:rPr>
                <w:sz w:val="18"/>
                <w:szCs w:val="18"/>
              </w:rPr>
              <w:t>27,554</w:t>
            </w:r>
          </w:p>
        </w:tc>
        <w:tc>
          <w:tcPr>
            <w:tcW w:w="752" w:type="dxa"/>
          </w:tcPr>
          <w:p w14:paraId="07F86E0C" w14:textId="77777777" w:rsidR="00C5180C" w:rsidRPr="00923ECF" w:rsidRDefault="00C5180C" w:rsidP="00C5180C">
            <w:pPr>
              <w:jc w:val="center"/>
              <w:rPr>
                <w:sz w:val="18"/>
                <w:szCs w:val="18"/>
              </w:rPr>
            </w:pPr>
            <w:r w:rsidRPr="00923ECF">
              <w:rPr>
                <w:sz w:val="18"/>
                <w:szCs w:val="18"/>
              </w:rPr>
              <w:t>2,763</w:t>
            </w:r>
          </w:p>
        </w:tc>
        <w:tc>
          <w:tcPr>
            <w:tcW w:w="595" w:type="dxa"/>
          </w:tcPr>
          <w:p w14:paraId="60A28003" w14:textId="77777777" w:rsidR="00C5180C" w:rsidRPr="00923ECF" w:rsidRDefault="00C5180C" w:rsidP="00C5180C">
            <w:pPr>
              <w:jc w:val="center"/>
              <w:rPr>
                <w:sz w:val="18"/>
                <w:szCs w:val="18"/>
              </w:rPr>
            </w:pPr>
            <w:r w:rsidRPr="00923ECF">
              <w:rPr>
                <w:sz w:val="18"/>
                <w:szCs w:val="18"/>
              </w:rPr>
              <w:t>224</w:t>
            </w:r>
          </w:p>
        </w:tc>
        <w:tc>
          <w:tcPr>
            <w:tcW w:w="786" w:type="dxa"/>
            <w:tcBorders>
              <w:right w:val="single" w:sz="4" w:space="0" w:color="auto"/>
            </w:tcBorders>
          </w:tcPr>
          <w:p w14:paraId="5515DFD9" w14:textId="77777777" w:rsidR="00C5180C" w:rsidRPr="00923ECF" w:rsidRDefault="00C5180C" w:rsidP="00C5180C">
            <w:pPr>
              <w:jc w:val="center"/>
              <w:rPr>
                <w:sz w:val="18"/>
                <w:szCs w:val="18"/>
              </w:rPr>
            </w:pPr>
            <w:r w:rsidRPr="00923ECF">
              <w:rPr>
                <w:sz w:val="18"/>
                <w:szCs w:val="18"/>
              </w:rPr>
              <w:t>1,166</w:t>
            </w:r>
          </w:p>
        </w:tc>
        <w:tc>
          <w:tcPr>
            <w:tcW w:w="1107" w:type="dxa"/>
            <w:tcBorders>
              <w:right w:val="single" w:sz="4" w:space="0" w:color="auto"/>
            </w:tcBorders>
          </w:tcPr>
          <w:p w14:paraId="43396771" w14:textId="77777777" w:rsidR="00C5180C" w:rsidRPr="00923ECF" w:rsidRDefault="00C5180C" w:rsidP="00C5180C">
            <w:pPr>
              <w:jc w:val="center"/>
              <w:rPr>
                <w:rFonts w:cs="Arial"/>
                <w:color w:val="000000"/>
                <w:sz w:val="18"/>
                <w:szCs w:val="18"/>
              </w:rPr>
            </w:pPr>
            <w:r w:rsidRPr="00923ECF">
              <w:rPr>
                <w:rFonts w:cs="Arial"/>
                <w:color w:val="000000"/>
                <w:sz w:val="18"/>
                <w:szCs w:val="18"/>
              </w:rPr>
              <w:t>31,707</w:t>
            </w:r>
          </w:p>
        </w:tc>
        <w:tc>
          <w:tcPr>
            <w:tcW w:w="1107" w:type="dxa"/>
            <w:tcBorders>
              <w:left w:val="single" w:sz="4" w:space="0" w:color="auto"/>
            </w:tcBorders>
          </w:tcPr>
          <w:p w14:paraId="0C422B34" w14:textId="77777777" w:rsidR="00C5180C" w:rsidRPr="00923ECF" w:rsidRDefault="00C5180C" w:rsidP="00C5180C">
            <w:pPr>
              <w:jc w:val="center"/>
              <w:rPr>
                <w:sz w:val="18"/>
                <w:szCs w:val="18"/>
              </w:rPr>
            </w:pPr>
            <w:r w:rsidRPr="00923ECF">
              <w:rPr>
                <w:sz w:val="18"/>
                <w:szCs w:val="18"/>
              </w:rPr>
              <w:t>496,468</w:t>
            </w:r>
          </w:p>
        </w:tc>
        <w:tc>
          <w:tcPr>
            <w:tcW w:w="864" w:type="dxa"/>
          </w:tcPr>
          <w:p w14:paraId="61801280" w14:textId="77777777" w:rsidR="00C5180C" w:rsidRPr="00923ECF" w:rsidRDefault="00C5180C" w:rsidP="00C5180C">
            <w:pPr>
              <w:jc w:val="center"/>
              <w:rPr>
                <w:sz w:val="18"/>
                <w:szCs w:val="18"/>
              </w:rPr>
            </w:pPr>
            <w:r w:rsidRPr="00923ECF">
              <w:rPr>
                <w:sz w:val="18"/>
                <w:szCs w:val="18"/>
              </w:rPr>
              <w:t>24,518</w:t>
            </w:r>
          </w:p>
        </w:tc>
        <w:tc>
          <w:tcPr>
            <w:tcW w:w="1116" w:type="dxa"/>
          </w:tcPr>
          <w:p w14:paraId="0952A394" w14:textId="77777777" w:rsidR="00C5180C" w:rsidRPr="00923ECF" w:rsidRDefault="00C5180C" w:rsidP="00C5180C">
            <w:pPr>
              <w:jc w:val="center"/>
              <w:rPr>
                <w:sz w:val="18"/>
                <w:szCs w:val="18"/>
              </w:rPr>
            </w:pPr>
            <w:r w:rsidRPr="00923ECF">
              <w:rPr>
                <w:sz w:val="18"/>
                <w:szCs w:val="18"/>
              </w:rPr>
              <w:t>3,415</w:t>
            </w:r>
          </w:p>
        </w:tc>
        <w:tc>
          <w:tcPr>
            <w:tcW w:w="1080" w:type="dxa"/>
            <w:tcBorders>
              <w:left w:val="nil"/>
              <w:right w:val="single" w:sz="4" w:space="0" w:color="auto"/>
            </w:tcBorders>
          </w:tcPr>
          <w:p w14:paraId="425A0788" w14:textId="77777777" w:rsidR="00C5180C" w:rsidRPr="00923ECF" w:rsidRDefault="00C5180C" w:rsidP="00C5180C">
            <w:pPr>
              <w:jc w:val="center"/>
              <w:rPr>
                <w:sz w:val="18"/>
                <w:szCs w:val="18"/>
              </w:rPr>
            </w:pPr>
            <w:r w:rsidRPr="00923ECF">
              <w:rPr>
                <w:sz w:val="18"/>
                <w:szCs w:val="18"/>
              </w:rPr>
              <w:t>18,083</w:t>
            </w:r>
          </w:p>
        </w:tc>
        <w:tc>
          <w:tcPr>
            <w:tcW w:w="1080" w:type="dxa"/>
            <w:tcBorders>
              <w:left w:val="single" w:sz="4" w:space="0" w:color="auto"/>
            </w:tcBorders>
          </w:tcPr>
          <w:p w14:paraId="12DFD10A" w14:textId="77777777" w:rsidR="00C5180C" w:rsidRPr="00923ECF" w:rsidRDefault="00C5180C" w:rsidP="00C5180C">
            <w:pPr>
              <w:jc w:val="center"/>
              <w:rPr>
                <w:sz w:val="18"/>
                <w:szCs w:val="18"/>
              </w:rPr>
            </w:pPr>
            <w:r w:rsidRPr="00923ECF">
              <w:rPr>
                <w:sz w:val="18"/>
                <w:szCs w:val="18"/>
              </w:rPr>
              <w:t>55.5</w:t>
            </w:r>
          </w:p>
        </w:tc>
        <w:tc>
          <w:tcPr>
            <w:tcW w:w="1044" w:type="dxa"/>
          </w:tcPr>
          <w:p w14:paraId="2F631DF0" w14:textId="77777777" w:rsidR="00C5180C" w:rsidRPr="00923ECF" w:rsidRDefault="00C5180C" w:rsidP="00C5180C">
            <w:pPr>
              <w:jc w:val="center"/>
              <w:rPr>
                <w:sz w:val="18"/>
                <w:szCs w:val="18"/>
              </w:rPr>
            </w:pPr>
            <w:r w:rsidRPr="00923ECF">
              <w:rPr>
                <w:sz w:val="18"/>
                <w:szCs w:val="18"/>
              </w:rPr>
              <w:t>112.7</w:t>
            </w:r>
          </w:p>
        </w:tc>
        <w:tc>
          <w:tcPr>
            <w:tcW w:w="1116" w:type="dxa"/>
            <w:tcBorders>
              <w:left w:val="nil"/>
            </w:tcBorders>
          </w:tcPr>
          <w:p w14:paraId="08804799" w14:textId="77777777" w:rsidR="00C5180C" w:rsidRPr="00923ECF" w:rsidRDefault="00C5180C" w:rsidP="00C5180C">
            <w:pPr>
              <w:jc w:val="center"/>
              <w:rPr>
                <w:sz w:val="18"/>
                <w:szCs w:val="18"/>
              </w:rPr>
            </w:pPr>
            <w:r w:rsidRPr="00923ECF">
              <w:rPr>
                <w:sz w:val="18"/>
                <w:szCs w:val="18"/>
              </w:rPr>
              <w:t>65.7</w:t>
            </w:r>
          </w:p>
        </w:tc>
        <w:tc>
          <w:tcPr>
            <w:tcW w:w="1136" w:type="dxa"/>
          </w:tcPr>
          <w:p w14:paraId="3C477008" w14:textId="77777777" w:rsidR="00C5180C" w:rsidRPr="00923ECF" w:rsidRDefault="00C5180C" w:rsidP="00C5180C">
            <w:pPr>
              <w:jc w:val="center"/>
              <w:rPr>
                <w:sz w:val="18"/>
                <w:szCs w:val="18"/>
              </w:rPr>
            </w:pPr>
            <w:r w:rsidRPr="00923ECF">
              <w:rPr>
                <w:sz w:val="18"/>
                <w:szCs w:val="18"/>
              </w:rPr>
              <w:t>64.5</w:t>
            </w:r>
          </w:p>
        </w:tc>
      </w:tr>
      <w:tr w:rsidR="00C5180C" w:rsidRPr="00C5180C" w14:paraId="79381FFF" w14:textId="77777777" w:rsidTr="00102C59">
        <w:trPr>
          <w:gridAfter w:val="1"/>
          <w:wAfter w:w="7" w:type="dxa"/>
          <w:jc w:val="center"/>
        </w:trPr>
        <w:tc>
          <w:tcPr>
            <w:tcW w:w="1008" w:type="dxa"/>
            <w:tcBorders>
              <w:bottom w:val="single" w:sz="4" w:space="0" w:color="auto"/>
              <w:right w:val="single" w:sz="4" w:space="0" w:color="auto"/>
            </w:tcBorders>
          </w:tcPr>
          <w:p w14:paraId="44A2262B" w14:textId="03177EA6" w:rsidR="00C5180C" w:rsidRPr="00923ECF" w:rsidRDefault="00C5180C" w:rsidP="00C5180C">
            <w:pPr>
              <w:jc w:val="center"/>
              <w:rPr>
                <w:sz w:val="18"/>
                <w:szCs w:val="18"/>
              </w:rPr>
            </w:pPr>
            <w:r w:rsidRPr="00923ECF">
              <w:rPr>
                <w:sz w:val="18"/>
                <w:szCs w:val="18"/>
              </w:rPr>
              <w:t>2020</w:t>
            </w:r>
          </w:p>
        </w:tc>
        <w:tc>
          <w:tcPr>
            <w:tcW w:w="900" w:type="dxa"/>
            <w:tcBorders>
              <w:left w:val="nil"/>
              <w:bottom w:val="single" w:sz="4" w:space="0" w:color="auto"/>
            </w:tcBorders>
          </w:tcPr>
          <w:p w14:paraId="1B9F127F" w14:textId="170B3771" w:rsidR="00C5180C" w:rsidRPr="00923ECF" w:rsidRDefault="000A12FF" w:rsidP="00C5180C">
            <w:pPr>
              <w:jc w:val="center"/>
              <w:rPr>
                <w:sz w:val="18"/>
                <w:szCs w:val="18"/>
              </w:rPr>
            </w:pPr>
            <w:r w:rsidRPr="00923ECF">
              <w:rPr>
                <w:sz w:val="18"/>
                <w:szCs w:val="18"/>
              </w:rPr>
              <w:t>24,554</w:t>
            </w:r>
          </w:p>
        </w:tc>
        <w:tc>
          <w:tcPr>
            <w:tcW w:w="752" w:type="dxa"/>
            <w:tcBorders>
              <w:bottom w:val="single" w:sz="4" w:space="0" w:color="auto"/>
            </w:tcBorders>
          </w:tcPr>
          <w:p w14:paraId="40954191" w14:textId="53C2C580" w:rsidR="00C5180C" w:rsidRPr="00923ECF" w:rsidRDefault="00C5180C" w:rsidP="00C5180C">
            <w:pPr>
              <w:jc w:val="center"/>
              <w:rPr>
                <w:sz w:val="18"/>
                <w:szCs w:val="18"/>
              </w:rPr>
            </w:pPr>
            <w:r w:rsidRPr="00923ECF">
              <w:rPr>
                <w:sz w:val="18"/>
                <w:szCs w:val="18"/>
              </w:rPr>
              <w:t>2,284</w:t>
            </w:r>
          </w:p>
        </w:tc>
        <w:tc>
          <w:tcPr>
            <w:tcW w:w="595" w:type="dxa"/>
            <w:tcBorders>
              <w:bottom w:val="single" w:sz="4" w:space="0" w:color="auto"/>
            </w:tcBorders>
          </w:tcPr>
          <w:p w14:paraId="390130B1" w14:textId="19F90597" w:rsidR="00C5180C" w:rsidRPr="00923ECF" w:rsidRDefault="00C5180C" w:rsidP="00C5180C">
            <w:pPr>
              <w:jc w:val="center"/>
              <w:rPr>
                <w:sz w:val="18"/>
                <w:szCs w:val="18"/>
              </w:rPr>
            </w:pPr>
            <w:r w:rsidRPr="00923ECF">
              <w:rPr>
                <w:sz w:val="18"/>
                <w:szCs w:val="18"/>
              </w:rPr>
              <w:t>234</w:t>
            </w:r>
          </w:p>
        </w:tc>
        <w:tc>
          <w:tcPr>
            <w:tcW w:w="786" w:type="dxa"/>
            <w:tcBorders>
              <w:bottom w:val="single" w:sz="4" w:space="0" w:color="auto"/>
              <w:right w:val="single" w:sz="4" w:space="0" w:color="auto"/>
            </w:tcBorders>
          </w:tcPr>
          <w:p w14:paraId="7DB5C80B" w14:textId="39B5AE8D" w:rsidR="00C5180C" w:rsidRPr="00923ECF" w:rsidRDefault="000A12FF" w:rsidP="00C5180C">
            <w:pPr>
              <w:jc w:val="center"/>
              <w:rPr>
                <w:sz w:val="18"/>
                <w:szCs w:val="18"/>
              </w:rPr>
            </w:pPr>
            <w:r w:rsidRPr="00923ECF">
              <w:rPr>
                <w:sz w:val="18"/>
                <w:szCs w:val="18"/>
              </w:rPr>
              <w:t>1,084</w:t>
            </w:r>
          </w:p>
        </w:tc>
        <w:tc>
          <w:tcPr>
            <w:tcW w:w="1107" w:type="dxa"/>
            <w:tcBorders>
              <w:bottom w:val="single" w:sz="4" w:space="0" w:color="auto"/>
              <w:right w:val="single" w:sz="4" w:space="0" w:color="auto"/>
            </w:tcBorders>
          </w:tcPr>
          <w:p w14:paraId="41C854B8" w14:textId="42488B47" w:rsidR="00C5180C" w:rsidRPr="00923ECF" w:rsidRDefault="000A12FF" w:rsidP="00C5180C">
            <w:pPr>
              <w:jc w:val="center"/>
              <w:rPr>
                <w:rFonts w:cs="Arial"/>
                <w:color w:val="000000"/>
                <w:sz w:val="18"/>
                <w:szCs w:val="18"/>
              </w:rPr>
            </w:pPr>
            <w:r w:rsidRPr="00923ECF">
              <w:rPr>
                <w:rFonts w:cs="Arial"/>
                <w:color w:val="000000"/>
                <w:sz w:val="18"/>
                <w:szCs w:val="18"/>
              </w:rPr>
              <w:t>28,156</w:t>
            </w:r>
          </w:p>
        </w:tc>
        <w:tc>
          <w:tcPr>
            <w:tcW w:w="1107" w:type="dxa"/>
            <w:tcBorders>
              <w:left w:val="single" w:sz="4" w:space="0" w:color="auto"/>
              <w:bottom w:val="single" w:sz="4" w:space="0" w:color="auto"/>
            </w:tcBorders>
          </w:tcPr>
          <w:p w14:paraId="3D66E119" w14:textId="3195A71F" w:rsidR="00C5180C" w:rsidRPr="00923ECF" w:rsidRDefault="000A12FF" w:rsidP="00C5180C">
            <w:pPr>
              <w:jc w:val="center"/>
              <w:rPr>
                <w:sz w:val="18"/>
                <w:szCs w:val="18"/>
              </w:rPr>
            </w:pPr>
            <w:r w:rsidRPr="00923ECF">
              <w:rPr>
                <w:sz w:val="18"/>
                <w:szCs w:val="18"/>
              </w:rPr>
              <w:t>556,780</w:t>
            </w:r>
          </w:p>
        </w:tc>
        <w:tc>
          <w:tcPr>
            <w:tcW w:w="864" w:type="dxa"/>
            <w:tcBorders>
              <w:bottom w:val="single" w:sz="4" w:space="0" w:color="auto"/>
            </w:tcBorders>
          </w:tcPr>
          <w:p w14:paraId="2ED65626" w14:textId="481F06D8" w:rsidR="00C5180C" w:rsidRPr="00923ECF" w:rsidRDefault="000A12FF" w:rsidP="00C5180C">
            <w:pPr>
              <w:jc w:val="center"/>
              <w:rPr>
                <w:sz w:val="18"/>
                <w:szCs w:val="18"/>
              </w:rPr>
            </w:pPr>
            <w:r w:rsidRPr="00923ECF">
              <w:rPr>
                <w:sz w:val="18"/>
                <w:szCs w:val="18"/>
              </w:rPr>
              <w:t>23,982</w:t>
            </w:r>
          </w:p>
        </w:tc>
        <w:tc>
          <w:tcPr>
            <w:tcW w:w="1116" w:type="dxa"/>
            <w:tcBorders>
              <w:bottom w:val="single" w:sz="4" w:space="0" w:color="auto"/>
            </w:tcBorders>
          </w:tcPr>
          <w:p w14:paraId="6FB3B004" w14:textId="1C058A63" w:rsidR="00C5180C" w:rsidRPr="00923ECF" w:rsidRDefault="00C5180C" w:rsidP="00C5180C">
            <w:pPr>
              <w:jc w:val="center"/>
              <w:rPr>
                <w:sz w:val="18"/>
                <w:szCs w:val="18"/>
              </w:rPr>
            </w:pPr>
            <w:r w:rsidRPr="00923ECF">
              <w:rPr>
                <w:sz w:val="18"/>
                <w:szCs w:val="18"/>
              </w:rPr>
              <w:t>5,098</w:t>
            </w:r>
          </w:p>
        </w:tc>
        <w:tc>
          <w:tcPr>
            <w:tcW w:w="1080" w:type="dxa"/>
            <w:tcBorders>
              <w:left w:val="nil"/>
              <w:bottom w:val="single" w:sz="4" w:space="0" w:color="auto"/>
              <w:right w:val="single" w:sz="4" w:space="0" w:color="auto"/>
            </w:tcBorders>
          </w:tcPr>
          <w:p w14:paraId="5B747CD7" w14:textId="1863F252" w:rsidR="00C5180C" w:rsidRPr="00923ECF" w:rsidRDefault="00C5180C" w:rsidP="00C5180C">
            <w:pPr>
              <w:jc w:val="center"/>
              <w:rPr>
                <w:sz w:val="18"/>
                <w:szCs w:val="18"/>
              </w:rPr>
            </w:pPr>
            <w:r w:rsidRPr="00923ECF">
              <w:rPr>
                <w:sz w:val="18"/>
                <w:szCs w:val="18"/>
              </w:rPr>
              <w:t>22,168</w:t>
            </w:r>
          </w:p>
        </w:tc>
        <w:tc>
          <w:tcPr>
            <w:tcW w:w="1080" w:type="dxa"/>
            <w:tcBorders>
              <w:left w:val="single" w:sz="4" w:space="0" w:color="auto"/>
              <w:bottom w:val="single" w:sz="4" w:space="0" w:color="auto"/>
            </w:tcBorders>
          </w:tcPr>
          <w:p w14:paraId="1EE639D2" w14:textId="138DB91A" w:rsidR="00C5180C" w:rsidRPr="00923ECF" w:rsidRDefault="00C5180C" w:rsidP="00C5180C">
            <w:pPr>
              <w:jc w:val="center"/>
              <w:rPr>
                <w:sz w:val="18"/>
                <w:szCs w:val="18"/>
              </w:rPr>
            </w:pPr>
            <w:r w:rsidRPr="00923ECF">
              <w:rPr>
                <w:sz w:val="18"/>
                <w:szCs w:val="18"/>
              </w:rPr>
              <w:t>44.1</w:t>
            </w:r>
          </w:p>
        </w:tc>
        <w:tc>
          <w:tcPr>
            <w:tcW w:w="1044" w:type="dxa"/>
            <w:tcBorders>
              <w:bottom w:val="single" w:sz="4" w:space="0" w:color="auto"/>
            </w:tcBorders>
          </w:tcPr>
          <w:p w14:paraId="0144EE7B" w14:textId="317369AC" w:rsidR="00C5180C" w:rsidRPr="00923ECF" w:rsidRDefault="00C5180C" w:rsidP="00C5180C">
            <w:pPr>
              <w:jc w:val="center"/>
              <w:rPr>
                <w:sz w:val="18"/>
                <w:szCs w:val="18"/>
              </w:rPr>
            </w:pPr>
            <w:r w:rsidRPr="00923ECF">
              <w:rPr>
                <w:sz w:val="18"/>
                <w:szCs w:val="18"/>
              </w:rPr>
              <w:t>101.7</w:t>
            </w:r>
          </w:p>
        </w:tc>
        <w:tc>
          <w:tcPr>
            <w:tcW w:w="1116" w:type="dxa"/>
            <w:tcBorders>
              <w:left w:val="nil"/>
              <w:bottom w:val="single" w:sz="4" w:space="0" w:color="auto"/>
            </w:tcBorders>
          </w:tcPr>
          <w:p w14:paraId="4C7D9935" w14:textId="2C4B9581" w:rsidR="00C5180C" w:rsidRPr="00923ECF" w:rsidRDefault="00C5180C" w:rsidP="00C5180C">
            <w:pPr>
              <w:jc w:val="center"/>
              <w:rPr>
                <w:sz w:val="18"/>
                <w:szCs w:val="18"/>
              </w:rPr>
            </w:pPr>
            <w:r w:rsidRPr="00923ECF">
              <w:rPr>
                <w:sz w:val="18"/>
                <w:szCs w:val="18"/>
              </w:rPr>
              <w:t>45.9</w:t>
            </w:r>
          </w:p>
        </w:tc>
        <w:tc>
          <w:tcPr>
            <w:tcW w:w="1136" w:type="dxa"/>
            <w:tcBorders>
              <w:bottom w:val="single" w:sz="4" w:space="0" w:color="auto"/>
            </w:tcBorders>
          </w:tcPr>
          <w:p w14:paraId="096B6CC3" w14:textId="1DBECBB6" w:rsidR="00C5180C" w:rsidRPr="00923ECF" w:rsidRDefault="00C5180C" w:rsidP="00C5180C">
            <w:pPr>
              <w:jc w:val="center"/>
              <w:rPr>
                <w:sz w:val="18"/>
                <w:szCs w:val="18"/>
              </w:rPr>
            </w:pPr>
            <w:r w:rsidRPr="00923ECF">
              <w:rPr>
                <w:sz w:val="18"/>
                <w:szCs w:val="18"/>
              </w:rPr>
              <w:t>45.2</w:t>
            </w:r>
          </w:p>
        </w:tc>
      </w:tr>
    </w:tbl>
    <w:p w14:paraId="237463DC" w14:textId="77777777" w:rsidR="00C5180C" w:rsidRPr="00C5180C" w:rsidRDefault="00C5180C" w:rsidP="00C5180C">
      <w:pPr>
        <w:spacing w:before="120" w:after="120"/>
        <w:rPr>
          <w:sz w:val="18"/>
        </w:rPr>
        <w:sectPr w:rsidR="00C5180C" w:rsidRPr="00C5180C" w:rsidSect="005C71F0">
          <w:pgSz w:w="15840" w:h="12240" w:orient="landscape" w:code="1"/>
          <w:pgMar w:top="1080" w:right="1440" w:bottom="547" w:left="1440" w:header="720" w:footer="720" w:gutter="0"/>
          <w:cols w:space="720"/>
          <w:docGrid w:linePitch="360"/>
        </w:sectPr>
      </w:pPr>
    </w:p>
    <w:p w14:paraId="152FA5FF" w14:textId="11F8AE98" w:rsidR="00102C59" w:rsidRPr="00102C59" w:rsidRDefault="00102C59" w:rsidP="00102C59">
      <w:pPr>
        <w:widowControl w:val="0"/>
        <w:spacing w:before="240" w:after="120"/>
        <w:rPr>
          <w:i/>
          <w:sz w:val="20"/>
          <w:lang w:val="en-CA"/>
        </w:rPr>
      </w:pPr>
      <w:r>
        <w:rPr>
          <w:i/>
          <w:sz w:val="20"/>
          <w:lang w:val="en-CA"/>
        </w:rPr>
        <w:lastRenderedPageBreak/>
        <w:t>Table 2</w:t>
      </w:r>
      <w:r w:rsidR="00EC3CB0">
        <w:rPr>
          <w:i/>
          <w:sz w:val="20"/>
          <w:lang w:val="en-CA"/>
        </w:rPr>
        <w:t xml:space="preserve">. </w:t>
      </w:r>
      <w:proofErr w:type="gramStart"/>
      <w:r w:rsidR="00F42FDE">
        <w:rPr>
          <w:i/>
          <w:sz w:val="20"/>
          <w:lang w:val="en-CA"/>
        </w:rPr>
        <w:t>Trap immersion time</w:t>
      </w:r>
      <w:r w:rsidR="005F34C5">
        <w:rPr>
          <w:i/>
          <w:sz w:val="20"/>
          <w:lang w:val="en-CA"/>
        </w:rPr>
        <w:t>s</w:t>
      </w:r>
      <w:r w:rsidR="00F42FDE">
        <w:rPr>
          <w:i/>
          <w:sz w:val="20"/>
          <w:lang w:val="en-CA"/>
        </w:rPr>
        <w:t xml:space="preserve"> </w:t>
      </w:r>
      <w:r w:rsidR="00EC3CB0">
        <w:rPr>
          <w:i/>
          <w:sz w:val="20"/>
          <w:lang w:val="en-CA"/>
        </w:rPr>
        <w:t>(means with standard deviations</w:t>
      </w:r>
      <w:r w:rsidR="00AE48B5">
        <w:rPr>
          <w:i/>
          <w:sz w:val="20"/>
          <w:lang w:val="en-CA"/>
        </w:rPr>
        <w:t xml:space="preserve"> in parentheses</w:t>
      </w:r>
      <w:r w:rsidR="00EC3CB0">
        <w:rPr>
          <w:i/>
          <w:sz w:val="20"/>
          <w:lang w:val="en-CA"/>
        </w:rPr>
        <w:t>, number of observations</w:t>
      </w:r>
      <w:r w:rsidR="00F42FDE">
        <w:rPr>
          <w:i/>
          <w:sz w:val="20"/>
          <w:lang w:val="en-CA"/>
        </w:rPr>
        <w:t xml:space="preserve">) in </w:t>
      </w:r>
      <w:r w:rsidRPr="00102C59">
        <w:rPr>
          <w:i/>
          <w:sz w:val="20"/>
          <w:lang w:val="en-CA"/>
        </w:rPr>
        <w:t>ho</w:t>
      </w:r>
      <w:r w:rsidR="00F42FDE">
        <w:rPr>
          <w:i/>
          <w:sz w:val="20"/>
          <w:lang w:val="en-CA"/>
        </w:rPr>
        <w:t>urs</w:t>
      </w:r>
      <w:r w:rsidR="00DF213E">
        <w:rPr>
          <w:i/>
          <w:sz w:val="20"/>
          <w:lang w:val="en-CA"/>
        </w:rPr>
        <w:t xml:space="preserve"> for management areas 12,</w:t>
      </w:r>
      <w:r w:rsidRPr="00102C59">
        <w:rPr>
          <w:i/>
          <w:sz w:val="20"/>
          <w:lang w:val="en-CA"/>
        </w:rPr>
        <w:t xml:space="preserve"> 19</w:t>
      </w:r>
      <w:r w:rsidR="00F42FDE">
        <w:rPr>
          <w:i/>
          <w:sz w:val="20"/>
          <w:lang w:val="en-CA"/>
        </w:rPr>
        <w:t>, 12E and 12F</w:t>
      </w:r>
      <w:r w:rsidRPr="00102C59">
        <w:rPr>
          <w:i/>
          <w:sz w:val="20"/>
          <w:lang w:val="en-CA"/>
        </w:rPr>
        <w:t xml:space="preserve"> </w:t>
      </w:r>
      <w:r w:rsidR="00F42FDE">
        <w:rPr>
          <w:i/>
          <w:sz w:val="20"/>
          <w:lang w:val="en-CA"/>
        </w:rPr>
        <w:t xml:space="preserve">from 1997 to </w:t>
      </w:r>
      <w:r>
        <w:rPr>
          <w:i/>
          <w:sz w:val="20"/>
          <w:lang w:val="en-CA"/>
        </w:rPr>
        <w:t>2020</w:t>
      </w:r>
      <w:r w:rsidRPr="00102C59">
        <w:rPr>
          <w:i/>
          <w:sz w:val="20"/>
          <w:lang w:val="en-CA"/>
        </w:rPr>
        <w:t>.</w:t>
      </w:r>
      <w:proofErr w:type="gramEnd"/>
      <w:r w:rsidRPr="00102C59">
        <w:rPr>
          <w:i/>
          <w:sz w:val="20"/>
          <w:lang w:val="en-CA"/>
        </w:rPr>
        <w:t xml:space="preserve"> </w:t>
      </w:r>
    </w:p>
    <w:tbl>
      <w:tblPr>
        <w:tblW w:w="8379" w:type="dxa"/>
        <w:jc w:val="center"/>
        <w:tblInd w:w="93" w:type="dxa"/>
        <w:tblLayout w:type="fixed"/>
        <w:tblLook w:val="04A0" w:firstRow="1" w:lastRow="0" w:firstColumn="1" w:lastColumn="0" w:noHBand="0" w:noVBand="1"/>
      </w:tblPr>
      <w:tblGrid>
        <w:gridCol w:w="724"/>
        <w:gridCol w:w="1276"/>
        <w:gridCol w:w="709"/>
        <w:gridCol w:w="1275"/>
        <w:gridCol w:w="709"/>
        <w:gridCol w:w="1276"/>
        <w:gridCol w:w="567"/>
        <w:gridCol w:w="1276"/>
        <w:gridCol w:w="567"/>
      </w:tblGrid>
      <w:tr w:rsidR="005F34C5" w:rsidRPr="00DF213E" w14:paraId="071C4403" w14:textId="77777777" w:rsidTr="006A11E9">
        <w:trPr>
          <w:trHeight w:val="320"/>
          <w:jc w:val="center"/>
        </w:trPr>
        <w:tc>
          <w:tcPr>
            <w:tcW w:w="724" w:type="dxa"/>
            <w:tcBorders>
              <w:top w:val="nil"/>
              <w:left w:val="nil"/>
              <w:bottom w:val="nil"/>
              <w:right w:val="nil"/>
            </w:tcBorders>
            <w:shd w:val="clear" w:color="auto" w:fill="auto"/>
            <w:noWrap/>
            <w:vAlign w:val="center"/>
            <w:hideMark/>
          </w:tcPr>
          <w:p w14:paraId="20ECC69D" w14:textId="77777777" w:rsidR="005F34C5" w:rsidRPr="00DF213E" w:rsidRDefault="005F34C5" w:rsidP="00DF213E">
            <w:pPr>
              <w:rPr>
                <w:rFonts w:ascii="Calibri" w:hAnsi="Calibri"/>
                <w:color w:val="000000"/>
                <w:szCs w:val="22"/>
                <w:lang w:val="en-CA"/>
              </w:rPr>
            </w:pPr>
          </w:p>
        </w:tc>
        <w:tc>
          <w:tcPr>
            <w:tcW w:w="1985" w:type="dxa"/>
            <w:gridSpan w:val="2"/>
            <w:tcBorders>
              <w:top w:val="nil"/>
              <w:left w:val="nil"/>
              <w:right w:val="nil"/>
            </w:tcBorders>
            <w:shd w:val="clear" w:color="auto" w:fill="auto"/>
            <w:vAlign w:val="center"/>
            <w:hideMark/>
          </w:tcPr>
          <w:p w14:paraId="368C352D" w14:textId="304AE4CB" w:rsidR="005F34C5" w:rsidRPr="005F34C5" w:rsidRDefault="005F34C5" w:rsidP="00DF213E">
            <w:pPr>
              <w:jc w:val="center"/>
              <w:rPr>
                <w:rFonts w:cs="Arial"/>
                <w:b/>
                <w:bCs/>
                <w:color w:val="000000"/>
                <w:sz w:val="20"/>
                <w:lang w:val="en-CA"/>
              </w:rPr>
            </w:pPr>
            <w:r w:rsidRPr="005F34C5">
              <w:rPr>
                <w:b/>
                <w:sz w:val="20"/>
              </w:rPr>
              <w:t>12</w:t>
            </w:r>
          </w:p>
        </w:tc>
        <w:tc>
          <w:tcPr>
            <w:tcW w:w="1984" w:type="dxa"/>
            <w:gridSpan w:val="2"/>
            <w:tcBorders>
              <w:top w:val="nil"/>
              <w:left w:val="nil"/>
              <w:bottom w:val="nil"/>
              <w:right w:val="nil"/>
            </w:tcBorders>
            <w:shd w:val="clear" w:color="auto" w:fill="auto"/>
            <w:vAlign w:val="center"/>
            <w:hideMark/>
          </w:tcPr>
          <w:p w14:paraId="3BE0C568" w14:textId="377C7E31" w:rsidR="005F34C5" w:rsidRPr="005F34C5" w:rsidRDefault="005F34C5" w:rsidP="00DF213E">
            <w:pPr>
              <w:jc w:val="center"/>
              <w:rPr>
                <w:rFonts w:cs="Arial"/>
                <w:b/>
                <w:bCs/>
                <w:color w:val="000000"/>
                <w:sz w:val="20"/>
                <w:lang w:val="en-CA"/>
              </w:rPr>
            </w:pPr>
            <w:r w:rsidRPr="005F34C5">
              <w:rPr>
                <w:b/>
                <w:sz w:val="20"/>
              </w:rPr>
              <w:t>19</w:t>
            </w:r>
          </w:p>
        </w:tc>
        <w:tc>
          <w:tcPr>
            <w:tcW w:w="1843" w:type="dxa"/>
            <w:gridSpan w:val="2"/>
            <w:tcBorders>
              <w:top w:val="nil"/>
              <w:left w:val="nil"/>
              <w:right w:val="nil"/>
            </w:tcBorders>
            <w:shd w:val="clear" w:color="auto" w:fill="auto"/>
            <w:vAlign w:val="center"/>
            <w:hideMark/>
          </w:tcPr>
          <w:p w14:paraId="3901FA41" w14:textId="69C02031" w:rsidR="005F34C5" w:rsidRPr="005F34C5" w:rsidRDefault="005F34C5" w:rsidP="00DF213E">
            <w:pPr>
              <w:jc w:val="center"/>
              <w:rPr>
                <w:rFonts w:cs="Arial"/>
                <w:b/>
                <w:bCs/>
                <w:color w:val="000000"/>
                <w:sz w:val="20"/>
                <w:lang w:val="en-CA"/>
              </w:rPr>
            </w:pPr>
            <w:r w:rsidRPr="005F34C5">
              <w:rPr>
                <w:b/>
                <w:sz w:val="20"/>
              </w:rPr>
              <w:t>12E</w:t>
            </w:r>
          </w:p>
        </w:tc>
        <w:tc>
          <w:tcPr>
            <w:tcW w:w="1843" w:type="dxa"/>
            <w:gridSpan w:val="2"/>
            <w:tcBorders>
              <w:top w:val="nil"/>
              <w:left w:val="nil"/>
              <w:right w:val="nil"/>
            </w:tcBorders>
            <w:shd w:val="clear" w:color="auto" w:fill="auto"/>
            <w:vAlign w:val="center"/>
            <w:hideMark/>
          </w:tcPr>
          <w:p w14:paraId="1BEA506E" w14:textId="3339CFB9" w:rsidR="005F34C5" w:rsidRPr="005F34C5" w:rsidRDefault="005F34C5" w:rsidP="00DF213E">
            <w:pPr>
              <w:jc w:val="center"/>
              <w:rPr>
                <w:rFonts w:cs="Arial"/>
                <w:b/>
                <w:bCs/>
                <w:color w:val="000000"/>
                <w:sz w:val="20"/>
                <w:lang w:val="en-CA"/>
              </w:rPr>
            </w:pPr>
            <w:r w:rsidRPr="005F34C5">
              <w:rPr>
                <w:b/>
                <w:sz w:val="20"/>
              </w:rPr>
              <w:t>12F</w:t>
            </w:r>
          </w:p>
        </w:tc>
      </w:tr>
      <w:tr w:rsidR="00963149" w:rsidRPr="00DF213E" w14:paraId="2FC5758E" w14:textId="77777777" w:rsidTr="006A11E9">
        <w:trPr>
          <w:trHeight w:val="340"/>
          <w:jc w:val="center"/>
        </w:trPr>
        <w:tc>
          <w:tcPr>
            <w:tcW w:w="724" w:type="dxa"/>
            <w:tcBorders>
              <w:top w:val="nil"/>
              <w:left w:val="nil"/>
              <w:bottom w:val="single" w:sz="12" w:space="0" w:color="auto"/>
              <w:right w:val="single" w:sz="4" w:space="0" w:color="auto"/>
            </w:tcBorders>
            <w:shd w:val="clear" w:color="auto" w:fill="auto"/>
            <w:noWrap/>
            <w:vAlign w:val="center"/>
            <w:hideMark/>
          </w:tcPr>
          <w:p w14:paraId="6269D578"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Year</w:t>
            </w:r>
          </w:p>
        </w:tc>
        <w:tc>
          <w:tcPr>
            <w:tcW w:w="1276" w:type="dxa"/>
            <w:tcBorders>
              <w:top w:val="nil"/>
              <w:left w:val="single" w:sz="4" w:space="0" w:color="auto"/>
              <w:bottom w:val="single" w:sz="12" w:space="0" w:color="auto"/>
              <w:right w:val="nil"/>
            </w:tcBorders>
            <w:shd w:val="clear" w:color="auto" w:fill="auto"/>
            <w:vAlign w:val="center"/>
            <w:hideMark/>
          </w:tcPr>
          <w:p w14:paraId="112F4725"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709" w:type="dxa"/>
            <w:tcBorders>
              <w:top w:val="nil"/>
              <w:left w:val="nil"/>
              <w:bottom w:val="single" w:sz="12" w:space="0" w:color="auto"/>
              <w:right w:val="single" w:sz="4" w:space="0" w:color="auto"/>
            </w:tcBorders>
            <w:shd w:val="clear" w:color="auto" w:fill="auto"/>
            <w:vAlign w:val="center"/>
            <w:hideMark/>
          </w:tcPr>
          <w:p w14:paraId="5DC91528"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5" w:type="dxa"/>
            <w:tcBorders>
              <w:top w:val="nil"/>
              <w:left w:val="single" w:sz="4" w:space="0" w:color="auto"/>
              <w:bottom w:val="single" w:sz="12" w:space="0" w:color="auto"/>
              <w:right w:val="nil"/>
            </w:tcBorders>
            <w:shd w:val="clear" w:color="auto" w:fill="auto"/>
            <w:vAlign w:val="center"/>
            <w:hideMark/>
          </w:tcPr>
          <w:p w14:paraId="063D7AA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709" w:type="dxa"/>
            <w:tcBorders>
              <w:top w:val="nil"/>
              <w:left w:val="nil"/>
              <w:bottom w:val="single" w:sz="12" w:space="0" w:color="auto"/>
              <w:right w:val="single" w:sz="4" w:space="0" w:color="auto"/>
            </w:tcBorders>
            <w:shd w:val="clear" w:color="auto" w:fill="auto"/>
            <w:noWrap/>
            <w:vAlign w:val="center"/>
            <w:hideMark/>
          </w:tcPr>
          <w:p w14:paraId="7F96E0FB"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5A42039B"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right w:val="single" w:sz="4" w:space="0" w:color="auto"/>
            </w:tcBorders>
            <w:shd w:val="clear" w:color="auto" w:fill="auto"/>
            <w:noWrap/>
            <w:vAlign w:val="center"/>
            <w:hideMark/>
          </w:tcPr>
          <w:p w14:paraId="3191260E"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c>
          <w:tcPr>
            <w:tcW w:w="1276" w:type="dxa"/>
            <w:tcBorders>
              <w:top w:val="nil"/>
              <w:left w:val="single" w:sz="4" w:space="0" w:color="auto"/>
              <w:bottom w:val="single" w:sz="12" w:space="0" w:color="auto"/>
              <w:right w:val="nil"/>
            </w:tcBorders>
            <w:shd w:val="clear" w:color="auto" w:fill="auto"/>
            <w:vAlign w:val="center"/>
            <w:hideMark/>
          </w:tcPr>
          <w:p w14:paraId="286DAB46" w14:textId="77777777" w:rsidR="00DF213E" w:rsidRPr="00DF213E" w:rsidRDefault="00DF213E" w:rsidP="00DF213E">
            <w:pPr>
              <w:jc w:val="center"/>
              <w:rPr>
                <w:rFonts w:cs="Arial"/>
                <w:b/>
                <w:bCs/>
                <w:color w:val="000000"/>
                <w:sz w:val="20"/>
                <w:lang w:val="en-CA"/>
              </w:rPr>
            </w:pPr>
            <w:r w:rsidRPr="00DF213E">
              <w:rPr>
                <w:rFonts w:cs="Arial"/>
                <w:b/>
                <w:bCs/>
                <w:color w:val="000000"/>
                <w:sz w:val="20"/>
                <w:lang w:val="en-CA"/>
              </w:rPr>
              <w:t>Mean (</w:t>
            </w:r>
            <w:proofErr w:type="spellStart"/>
            <w:r w:rsidRPr="00DF213E">
              <w:rPr>
                <w:rFonts w:cs="Arial"/>
                <w:b/>
                <w:bCs/>
                <w:color w:val="000000"/>
                <w:sz w:val="20"/>
                <w:lang w:val="en-CA"/>
              </w:rPr>
              <w:t>sd</w:t>
            </w:r>
            <w:proofErr w:type="spellEnd"/>
            <w:r w:rsidRPr="00DF213E">
              <w:rPr>
                <w:rFonts w:cs="Arial"/>
                <w:b/>
                <w:bCs/>
                <w:color w:val="000000"/>
                <w:sz w:val="20"/>
                <w:lang w:val="en-CA"/>
              </w:rPr>
              <w:t>)</w:t>
            </w:r>
          </w:p>
        </w:tc>
        <w:tc>
          <w:tcPr>
            <w:tcW w:w="567" w:type="dxa"/>
            <w:tcBorders>
              <w:top w:val="nil"/>
              <w:left w:val="nil"/>
              <w:bottom w:val="single" w:sz="12" w:space="0" w:color="auto"/>
            </w:tcBorders>
            <w:shd w:val="clear" w:color="auto" w:fill="auto"/>
            <w:noWrap/>
            <w:vAlign w:val="center"/>
            <w:hideMark/>
          </w:tcPr>
          <w:p w14:paraId="12505B26" w14:textId="77777777" w:rsidR="00DF213E" w:rsidRPr="00DF213E" w:rsidRDefault="00DF213E" w:rsidP="00DF213E">
            <w:pPr>
              <w:jc w:val="center"/>
              <w:rPr>
                <w:rFonts w:cs="Arial"/>
                <w:b/>
                <w:bCs/>
                <w:i/>
                <w:iCs/>
                <w:color w:val="000000"/>
                <w:sz w:val="20"/>
                <w:lang w:val="en-CA"/>
              </w:rPr>
            </w:pPr>
            <w:proofErr w:type="gramStart"/>
            <w:r w:rsidRPr="00DF213E">
              <w:rPr>
                <w:rFonts w:cs="Arial"/>
                <w:b/>
                <w:bCs/>
                <w:i/>
                <w:iCs/>
                <w:color w:val="000000"/>
                <w:sz w:val="20"/>
                <w:lang w:val="en-CA"/>
              </w:rPr>
              <w:t>n</w:t>
            </w:r>
            <w:proofErr w:type="gramEnd"/>
          </w:p>
        </w:tc>
      </w:tr>
      <w:tr w:rsidR="00963149" w:rsidRPr="00DF213E" w14:paraId="05CA14D8" w14:textId="77777777" w:rsidTr="006A11E9">
        <w:trPr>
          <w:trHeight w:hRule="exact" w:val="340"/>
          <w:jc w:val="center"/>
        </w:trPr>
        <w:tc>
          <w:tcPr>
            <w:tcW w:w="724" w:type="dxa"/>
            <w:tcBorders>
              <w:top w:val="nil"/>
              <w:left w:val="nil"/>
              <w:bottom w:val="nil"/>
              <w:right w:val="single" w:sz="4" w:space="0" w:color="auto"/>
            </w:tcBorders>
            <w:shd w:val="clear" w:color="auto" w:fill="auto"/>
            <w:noWrap/>
            <w:vAlign w:val="center"/>
            <w:hideMark/>
          </w:tcPr>
          <w:p w14:paraId="453B9D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1997</w:t>
            </w:r>
          </w:p>
        </w:tc>
        <w:tc>
          <w:tcPr>
            <w:tcW w:w="1276" w:type="dxa"/>
            <w:tcBorders>
              <w:top w:val="single" w:sz="12" w:space="0" w:color="auto"/>
              <w:left w:val="single" w:sz="4" w:space="0" w:color="auto"/>
              <w:bottom w:val="nil"/>
              <w:right w:val="nil"/>
            </w:tcBorders>
            <w:shd w:val="clear" w:color="auto" w:fill="auto"/>
            <w:noWrap/>
            <w:vAlign w:val="center"/>
            <w:hideMark/>
          </w:tcPr>
          <w:p w14:paraId="1B1B098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(1.0)</w:t>
            </w:r>
          </w:p>
        </w:tc>
        <w:tc>
          <w:tcPr>
            <w:tcW w:w="709" w:type="dxa"/>
            <w:tcBorders>
              <w:top w:val="single" w:sz="12" w:space="0" w:color="auto"/>
              <w:left w:val="nil"/>
              <w:bottom w:val="nil"/>
              <w:right w:val="single" w:sz="4" w:space="0" w:color="auto"/>
            </w:tcBorders>
            <w:shd w:val="clear" w:color="auto" w:fill="auto"/>
            <w:vAlign w:val="center"/>
            <w:hideMark/>
          </w:tcPr>
          <w:p w14:paraId="774A14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2,553</w:t>
            </w:r>
          </w:p>
        </w:tc>
        <w:tc>
          <w:tcPr>
            <w:tcW w:w="1275" w:type="dxa"/>
            <w:tcBorders>
              <w:top w:val="single" w:sz="12" w:space="0" w:color="auto"/>
              <w:left w:val="single" w:sz="4" w:space="0" w:color="auto"/>
              <w:bottom w:val="nil"/>
              <w:right w:val="nil"/>
            </w:tcBorders>
            <w:shd w:val="clear" w:color="auto" w:fill="auto"/>
            <w:noWrap/>
            <w:vAlign w:val="center"/>
            <w:hideMark/>
          </w:tcPr>
          <w:p w14:paraId="6FFF82C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single" w:sz="12" w:space="0" w:color="auto"/>
              <w:left w:val="nil"/>
              <w:bottom w:val="nil"/>
              <w:right w:val="single" w:sz="4" w:space="0" w:color="auto"/>
            </w:tcBorders>
            <w:shd w:val="clear" w:color="auto" w:fill="auto"/>
            <w:noWrap/>
            <w:vAlign w:val="center"/>
            <w:hideMark/>
          </w:tcPr>
          <w:p w14:paraId="3847ED1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1,396</w:t>
            </w:r>
          </w:p>
        </w:tc>
        <w:tc>
          <w:tcPr>
            <w:tcW w:w="1276" w:type="dxa"/>
            <w:tcBorders>
              <w:top w:val="single" w:sz="12" w:space="0" w:color="auto"/>
              <w:left w:val="single" w:sz="4" w:space="0" w:color="auto"/>
              <w:bottom w:val="nil"/>
              <w:right w:val="nil"/>
            </w:tcBorders>
            <w:shd w:val="clear" w:color="auto" w:fill="auto"/>
            <w:noWrap/>
            <w:vAlign w:val="center"/>
            <w:hideMark/>
          </w:tcPr>
          <w:p w14:paraId="3A5EA5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44 (4.1)</w:t>
            </w:r>
          </w:p>
        </w:tc>
        <w:tc>
          <w:tcPr>
            <w:tcW w:w="567" w:type="dxa"/>
            <w:tcBorders>
              <w:top w:val="single" w:sz="12" w:space="0" w:color="auto"/>
              <w:left w:val="nil"/>
              <w:bottom w:val="nil"/>
              <w:right w:val="single" w:sz="4" w:space="0" w:color="auto"/>
            </w:tcBorders>
            <w:shd w:val="clear" w:color="auto" w:fill="auto"/>
            <w:vAlign w:val="center"/>
            <w:hideMark/>
          </w:tcPr>
          <w:p w14:paraId="5C124AE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56</w:t>
            </w:r>
          </w:p>
        </w:tc>
        <w:tc>
          <w:tcPr>
            <w:tcW w:w="1276" w:type="dxa"/>
            <w:tcBorders>
              <w:top w:val="single" w:sz="12" w:space="0" w:color="auto"/>
              <w:left w:val="single" w:sz="4" w:space="0" w:color="auto"/>
              <w:bottom w:val="nil"/>
              <w:right w:val="nil"/>
            </w:tcBorders>
            <w:shd w:val="clear" w:color="auto" w:fill="auto"/>
            <w:noWrap/>
            <w:vAlign w:val="center"/>
            <w:hideMark/>
          </w:tcPr>
          <w:p w14:paraId="44CF52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 (3.1)</w:t>
            </w:r>
          </w:p>
        </w:tc>
        <w:tc>
          <w:tcPr>
            <w:tcW w:w="567" w:type="dxa"/>
            <w:tcBorders>
              <w:top w:val="single" w:sz="12" w:space="0" w:color="auto"/>
              <w:left w:val="nil"/>
              <w:bottom w:val="nil"/>
            </w:tcBorders>
            <w:shd w:val="clear" w:color="auto" w:fill="auto"/>
            <w:noWrap/>
            <w:vAlign w:val="center"/>
            <w:hideMark/>
          </w:tcPr>
          <w:p w14:paraId="608FC01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60</w:t>
            </w:r>
          </w:p>
        </w:tc>
      </w:tr>
      <w:tr w:rsidR="00963149" w:rsidRPr="00DF213E" w14:paraId="740E71C6"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348E63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1998</w:t>
            </w:r>
          </w:p>
        </w:tc>
        <w:tc>
          <w:tcPr>
            <w:tcW w:w="1276" w:type="dxa"/>
            <w:tcBorders>
              <w:top w:val="nil"/>
              <w:left w:val="single" w:sz="4" w:space="0" w:color="auto"/>
              <w:bottom w:val="nil"/>
              <w:right w:val="nil"/>
            </w:tcBorders>
            <w:shd w:val="clear" w:color="auto" w:fill="auto"/>
            <w:noWrap/>
            <w:vAlign w:val="center"/>
            <w:hideMark/>
          </w:tcPr>
          <w:p w14:paraId="557AFF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(1.4)</w:t>
            </w:r>
          </w:p>
        </w:tc>
        <w:tc>
          <w:tcPr>
            <w:tcW w:w="709" w:type="dxa"/>
            <w:tcBorders>
              <w:top w:val="nil"/>
              <w:left w:val="nil"/>
              <w:bottom w:val="nil"/>
              <w:right w:val="single" w:sz="4" w:space="0" w:color="auto"/>
            </w:tcBorders>
            <w:shd w:val="clear" w:color="auto" w:fill="auto"/>
            <w:vAlign w:val="center"/>
            <w:hideMark/>
          </w:tcPr>
          <w:p w14:paraId="6ABA14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1,471</w:t>
            </w:r>
          </w:p>
        </w:tc>
        <w:tc>
          <w:tcPr>
            <w:tcW w:w="1275" w:type="dxa"/>
            <w:tcBorders>
              <w:top w:val="nil"/>
              <w:left w:val="single" w:sz="4" w:space="0" w:color="auto"/>
              <w:bottom w:val="nil"/>
              <w:right w:val="nil"/>
            </w:tcBorders>
            <w:shd w:val="clear" w:color="auto" w:fill="auto"/>
            <w:noWrap/>
            <w:vAlign w:val="center"/>
            <w:hideMark/>
          </w:tcPr>
          <w:p w14:paraId="7FBACCC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(0.3)</w:t>
            </w:r>
          </w:p>
        </w:tc>
        <w:tc>
          <w:tcPr>
            <w:tcW w:w="709" w:type="dxa"/>
            <w:tcBorders>
              <w:top w:val="nil"/>
              <w:left w:val="nil"/>
              <w:bottom w:val="nil"/>
              <w:right w:val="single" w:sz="4" w:space="0" w:color="auto"/>
            </w:tcBorders>
            <w:shd w:val="clear" w:color="auto" w:fill="auto"/>
            <w:noWrap/>
            <w:vAlign w:val="center"/>
            <w:hideMark/>
          </w:tcPr>
          <w:p w14:paraId="3C5010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2,438</w:t>
            </w:r>
          </w:p>
        </w:tc>
        <w:tc>
          <w:tcPr>
            <w:tcW w:w="1276" w:type="dxa"/>
            <w:tcBorders>
              <w:top w:val="nil"/>
              <w:left w:val="single" w:sz="4" w:space="0" w:color="auto"/>
              <w:bottom w:val="nil"/>
              <w:right w:val="nil"/>
            </w:tcBorders>
            <w:shd w:val="clear" w:color="auto" w:fill="auto"/>
            <w:noWrap/>
            <w:vAlign w:val="center"/>
            <w:hideMark/>
          </w:tcPr>
          <w:p w14:paraId="66A2FAD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(5.1)</w:t>
            </w:r>
          </w:p>
        </w:tc>
        <w:tc>
          <w:tcPr>
            <w:tcW w:w="567" w:type="dxa"/>
            <w:tcBorders>
              <w:top w:val="nil"/>
              <w:left w:val="nil"/>
              <w:bottom w:val="nil"/>
              <w:right w:val="single" w:sz="4" w:space="0" w:color="auto"/>
            </w:tcBorders>
            <w:shd w:val="clear" w:color="auto" w:fill="auto"/>
            <w:vAlign w:val="center"/>
            <w:hideMark/>
          </w:tcPr>
          <w:p w14:paraId="157D27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7D66F194" w14:textId="77777777" w:rsidR="00DF213E" w:rsidRPr="00DF213E" w:rsidRDefault="00DF213E" w:rsidP="00963149">
            <w:pPr>
              <w:jc w:val="center"/>
              <w:rPr>
                <w:rFonts w:cs="Arial"/>
                <w:color w:val="000000"/>
                <w:sz w:val="18"/>
                <w:szCs w:val="18"/>
                <w:lang w:val="en-CA"/>
              </w:rPr>
            </w:pPr>
            <w:r w:rsidRPr="00DF213E">
              <w:rPr>
                <w:rFonts w:cs="Arial"/>
                <w:color w:val="000000"/>
                <w:sz w:val="18"/>
                <w:szCs w:val="18"/>
                <w:lang w:val="en-CA"/>
              </w:rPr>
              <w:t>63 (2.2)</w:t>
            </w:r>
          </w:p>
        </w:tc>
        <w:tc>
          <w:tcPr>
            <w:tcW w:w="567" w:type="dxa"/>
            <w:tcBorders>
              <w:top w:val="nil"/>
              <w:left w:val="nil"/>
              <w:bottom w:val="nil"/>
            </w:tcBorders>
            <w:shd w:val="clear" w:color="auto" w:fill="auto"/>
            <w:noWrap/>
            <w:vAlign w:val="center"/>
            <w:hideMark/>
          </w:tcPr>
          <w:p w14:paraId="714EB8A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133</w:t>
            </w:r>
          </w:p>
        </w:tc>
      </w:tr>
      <w:tr w:rsidR="00963149" w:rsidRPr="00DF213E" w14:paraId="19E3BA81"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692F9F0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1999</w:t>
            </w:r>
          </w:p>
        </w:tc>
        <w:tc>
          <w:tcPr>
            <w:tcW w:w="1276" w:type="dxa"/>
            <w:tcBorders>
              <w:top w:val="nil"/>
              <w:left w:val="single" w:sz="4" w:space="0" w:color="auto"/>
              <w:bottom w:val="nil"/>
              <w:right w:val="nil"/>
            </w:tcBorders>
            <w:shd w:val="clear" w:color="auto" w:fill="auto"/>
            <w:noWrap/>
            <w:vAlign w:val="center"/>
            <w:hideMark/>
          </w:tcPr>
          <w:p w14:paraId="62F5CC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(0.7)</w:t>
            </w:r>
          </w:p>
        </w:tc>
        <w:tc>
          <w:tcPr>
            <w:tcW w:w="709" w:type="dxa"/>
            <w:tcBorders>
              <w:top w:val="nil"/>
              <w:left w:val="nil"/>
              <w:bottom w:val="nil"/>
              <w:right w:val="single" w:sz="4" w:space="0" w:color="auto"/>
            </w:tcBorders>
            <w:shd w:val="clear" w:color="auto" w:fill="auto"/>
            <w:vAlign w:val="center"/>
            <w:hideMark/>
          </w:tcPr>
          <w:p w14:paraId="0AA3F07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2,837</w:t>
            </w:r>
          </w:p>
        </w:tc>
        <w:tc>
          <w:tcPr>
            <w:tcW w:w="1275" w:type="dxa"/>
            <w:tcBorders>
              <w:top w:val="nil"/>
              <w:left w:val="single" w:sz="4" w:space="0" w:color="auto"/>
              <w:bottom w:val="nil"/>
              <w:right w:val="nil"/>
            </w:tcBorders>
            <w:shd w:val="clear" w:color="auto" w:fill="auto"/>
            <w:noWrap/>
            <w:vAlign w:val="center"/>
            <w:hideMark/>
          </w:tcPr>
          <w:p w14:paraId="4E4DC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 (0.4)</w:t>
            </w:r>
          </w:p>
        </w:tc>
        <w:tc>
          <w:tcPr>
            <w:tcW w:w="709" w:type="dxa"/>
            <w:tcBorders>
              <w:top w:val="nil"/>
              <w:left w:val="nil"/>
              <w:bottom w:val="nil"/>
              <w:right w:val="single" w:sz="4" w:space="0" w:color="auto"/>
            </w:tcBorders>
            <w:shd w:val="clear" w:color="auto" w:fill="auto"/>
            <w:noWrap/>
            <w:vAlign w:val="center"/>
            <w:hideMark/>
          </w:tcPr>
          <w:p w14:paraId="19AEAD4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1,391</w:t>
            </w:r>
          </w:p>
        </w:tc>
        <w:tc>
          <w:tcPr>
            <w:tcW w:w="1276" w:type="dxa"/>
            <w:tcBorders>
              <w:top w:val="nil"/>
              <w:left w:val="single" w:sz="4" w:space="0" w:color="auto"/>
              <w:bottom w:val="nil"/>
              <w:right w:val="nil"/>
            </w:tcBorders>
            <w:shd w:val="clear" w:color="auto" w:fill="auto"/>
            <w:noWrap/>
            <w:vAlign w:val="center"/>
            <w:hideMark/>
          </w:tcPr>
          <w:p w14:paraId="5D39356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48 (4.3)</w:t>
            </w:r>
          </w:p>
        </w:tc>
        <w:tc>
          <w:tcPr>
            <w:tcW w:w="567" w:type="dxa"/>
            <w:tcBorders>
              <w:top w:val="nil"/>
              <w:left w:val="nil"/>
              <w:bottom w:val="nil"/>
              <w:right w:val="single" w:sz="4" w:space="0" w:color="auto"/>
            </w:tcBorders>
            <w:shd w:val="clear" w:color="auto" w:fill="auto"/>
            <w:vAlign w:val="center"/>
            <w:hideMark/>
          </w:tcPr>
          <w:p w14:paraId="76C2C9B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c>
          <w:tcPr>
            <w:tcW w:w="1276" w:type="dxa"/>
            <w:tcBorders>
              <w:top w:val="nil"/>
              <w:left w:val="single" w:sz="4" w:space="0" w:color="auto"/>
              <w:bottom w:val="nil"/>
              <w:right w:val="nil"/>
            </w:tcBorders>
            <w:shd w:val="clear" w:color="auto" w:fill="auto"/>
            <w:noWrap/>
            <w:vAlign w:val="center"/>
            <w:hideMark/>
          </w:tcPr>
          <w:p w14:paraId="29C18A1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61 (2.2)</w:t>
            </w:r>
          </w:p>
        </w:tc>
        <w:tc>
          <w:tcPr>
            <w:tcW w:w="567" w:type="dxa"/>
            <w:tcBorders>
              <w:top w:val="nil"/>
              <w:left w:val="nil"/>
              <w:bottom w:val="nil"/>
            </w:tcBorders>
            <w:shd w:val="clear" w:color="auto" w:fill="auto"/>
            <w:noWrap/>
            <w:vAlign w:val="center"/>
            <w:hideMark/>
          </w:tcPr>
          <w:p w14:paraId="00DC2E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5720E933"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5076B80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2000</w:t>
            </w:r>
          </w:p>
        </w:tc>
        <w:tc>
          <w:tcPr>
            <w:tcW w:w="1276" w:type="dxa"/>
            <w:tcBorders>
              <w:top w:val="nil"/>
              <w:left w:val="single" w:sz="4" w:space="0" w:color="auto"/>
              <w:bottom w:val="nil"/>
              <w:right w:val="nil"/>
            </w:tcBorders>
            <w:shd w:val="clear" w:color="auto" w:fill="auto"/>
            <w:noWrap/>
            <w:vAlign w:val="center"/>
            <w:hideMark/>
          </w:tcPr>
          <w:p w14:paraId="757E259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(0.6)</w:t>
            </w:r>
          </w:p>
        </w:tc>
        <w:tc>
          <w:tcPr>
            <w:tcW w:w="709" w:type="dxa"/>
            <w:tcBorders>
              <w:top w:val="nil"/>
              <w:left w:val="nil"/>
              <w:bottom w:val="nil"/>
              <w:right w:val="single" w:sz="4" w:space="0" w:color="auto"/>
            </w:tcBorders>
            <w:shd w:val="clear" w:color="auto" w:fill="auto"/>
            <w:vAlign w:val="center"/>
            <w:hideMark/>
          </w:tcPr>
          <w:p w14:paraId="0373FF0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4,865</w:t>
            </w:r>
          </w:p>
        </w:tc>
        <w:tc>
          <w:tcPr>
            <w:tcW w:w="1275" w:type="dxa"/>
            <w:tcBorders>
              <w:top w:val="nil"/>
              <w:left w:val="single" w:sz="4" w:space="0" w:color="auto"/>
              <w:bottom w:val="nil"/>
              <w:right w:val="nil"/>
            </w:tcBorders>
            <w:shd w:val="clear" w:color="auto" w:fill="auto"/>
            <w:noWrap/>
            <w:vAlign w:val="center"/>
            <w:hideMark/>
          </w:tcPr>
          <w:p w14:paraId="140A55E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6B8D590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4,447</w:t>
            </w:r>
          </w:p>
        </w:tc>
        <w:tc>
          <w:tcPr>
            <w:tcW w:w="1276" w:type="dxa"/>
            <w:tcBorders>
              <w:top w:val="nil"/>
              <w:left w:val="single" w:sz="4" w:space="0" w:color="auto"/>
              <w:bottom w:val="nil"/>
              <w:right w:val="nil"/>
            </w:tcBorders>
            <w:shd w:val="clear" w:color="auto" w:fill="auto"/>
            <w:noWrap/>
            <w:vAlign w:val="center"/>
            <w:hideMark/>
          </w:tcPr>
          <w:p w14:paraId="289D358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(5.3)</w:t>
            </w:r>
          </w:p>
        </w:tc>
        <w:tc>
          <w:tcPr>
            <w:tcW w:w="567" w:type="dxa"/>
            <w:tcBorders>
              <w:top w:val="nil"/>
              <w:left w:val="nil"/>
              <w:bottom w:val="nil"/>
              <w:right w:val="single" w:sz="4" w:space="0" w:color="auto"/>
            </w:tcBorders>
            <w:shd w:val="clear" w:color="auto" w:fill="auto"/>
            <w:vAlign w:val="center"/>
            <w:hideMark/>
          </w:tcPr>
          <w:p w14:paraId="321BBA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78</w:t>
            </w:r>
          </w:p>
        </w:tc>
        <w:tc>
          <w:tcPr>
            <w:tcW w:w="1276" w:type="dxa"/>
            <w:tcBorders>
              <w:top w:val="nil"/>
              <w:left w:val="single" w:sz="4" w:space="0" w:color="auto"/>
              <w:bottom w:val="nil"/>
              <w:right w:val="nil"/>
            </w:tcBorders>
            <w:shd w:val="clear" w:color="auto" w:fill="auto"/>
            <w:noWrap/>
            <w:vAlign w:val="center"/>
            <w:hideMark/>
          </w:tcPr>
          <w:p w14:paraId="6CCC233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(2.7)</w:t>
            </w:r>
          </w:p>
        </w:tc>
        <w:tc>
          <w:tcPr>
            <w:tcW w:w="567" w:type="dxa"/>
            <w:tcBorders>
              <w:top w:val="nil"/>
              <w:left w:val="nil"/>
              <w:bottom w:val="nil"/>
            </w:tcBorders>
            <w:shd w:val="clear" w:color="auto" w:fill="auto"/>
            <w:noWrap/>
            <w:vAlign w:val="center"/>
            <w:hideMark/>
          </w:tcPr>
          <w:p w14:paraId="6E6FEE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177</w:t>
            </w:r>
          </w:p>
        </w:tc>
      </w:tr>
      <w:tr w:rsidR="00963149" w:rsidRPr="00DF213E" w14:paraId="591C01B4"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249F3B5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2001</w:t>
            </w:r>
          </w:p>
        </w:tc>
        <w:tc>
          <w:tcPr>
            <w:tcW w:w="1276" w:type="dxa"/>
            <w:tcBorders>
              <w:top w:val="nil"/>
              <w:left w:val="single" w:sz="4" w:space="0" w:color="auto"/>
              <w:bottom w:val="nil"/>
              <w:right w:val="nil"/>
            </w:tcBorders>
            <w:shd w:val="clear" w:color="auto" w:fill="auto"/>
            <w:noWrap/>
            <w:vAlign w:val="center"/>
            <w:hideMark/>
          </w:tcPr>
          <w:p w14:paraId="0BB4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(0.6)</w:t>
            </w:r>
          </w:p>
        </w:tc>
        <w:tc>
          <w:tcPr>
            <w:tcW w:w="709" w:type="dxa"/>
            <w:tcBorders>
              <w:top w:val="nil"/>
              <w:left w:val="nil"/>
              <w:bottom w:val="nil"/>
              <w:right w:val="single" w:sz="4" w:space="0" w:color="auto"/>
            </w:tcBorders>
            <w:shd w:val="clear" w:color="auto" w:fill="auto"/>
            <w:vAlign w:val="center"/>
            <w:hideMark/>
          </w:tcPr>
          <w:p w14:paraId="250A14B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4,498</w:t>
            </w:r>
          </w:p>
        </w:tc>
        <w:tc>
          <w:tcPr>
            <w:tcW w:w="1275" w:type="dxa"/>
            <w:tcBorders>
              <w:top w:val="nil"/>
              <w:left w:val="single" w:sz="4" w:space="0" w:color="auto"/>
              <w:bottom w:val="nil"/>
              <w:right w:val="nil"/>
            </w:tcBorders>
            <w:shd w:val="clear" w:color="auto" w:fill="auto"/>
            <w:noWrap/>
            <w:vAlign w:val="center"/>
            <w:hideMark/>
          </w:tcPr>
          <w:p w14:paraId="0EC89D5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414836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3,514</w:t>
            </w:r>
          </w:p>
        </w:tc>
        <w:tc>
          <w:tcPr>
            <w:tcW w:w="1276" w:type="dxa"/>
            <w:tcBorders>
              <w:top w:val="nil"/>
              <w:left w:val="single" w:sz="4" w:space="0" w:color="auto"/>
              <w:bottom w:val="nil"/>
              <w:right w:val="nil"/>
            </w:tcBorders>
            <w:shd w:val="clear" w:color="auto" w:fill="auto"/>
            <w:noWrap/>
            <w:vAlign w:val="center"/>
            <w:hideMark/>
          </w:tcPr>
          <w:p w14:paraId="0A605D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(5.6)</w:t>
            </w:r>
          </w:p>
        </w:tc>
        <w:tc>
          <w:tcPr>
            <w:tcW w:w="567" w:type="dxa"/>
            <w:tcBorders>
              <w:top w:val="nil"/>
              <w:left w:val="nil"/>
              <w:bottom w:val="nil"/>
              <w:right w:val="single" w:sz="4" w:space="0" w:color="auto"/>
            </w:tcBorders>
            <w:shd w:val="clear" w:color="auto" w:fill="auto"/>
            <w:vAlign w:val="center"/>
            <w:hideMark/>
          </w:tcPr>
          <w:p w14:paraId="2DE00D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79</w:t>
            </w:r>
          </w:p>
        </w:tc>
        <w:tc>
          <w:tcPr>
            <w:tcW w:w="1276" w:type="dxa"/>
            <w:tcBorders>
              <w:top w:val="nil"/>
              <w:left w:val="single" w:sz="4" w:space="0" w:color="auto"/>
              <w:bottom w:val="nil"/>
              <w:right w:val="nil"/>
            </w:tcBorders>
            <w:shd w:val="clear" w:color="auto" w:fill="auto"/>
            <w:noWrap/>
            <w:vAlign w:val="center"/>
            <w:hideMark/>
          </w:tcPr>
          <w:p w14:paraId="07803D8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(2.5)</w:t>
            </w:r>
          </w:p>
        </w:tc>
        <w:tc>
          <w:tcPr>
            <w:tcW w:w="567" w:type="dxa"/>
            <w:tcBorders>
              <w:top w:val="nil"/>
              <w:left w:val="nil"/>
              <w:bottom w:val="nil"/>
            </w:tcBorders>
            <w:shd w:val="clear" w:color="auto" w:fill="auto"/>
            <w:noWrap/>
            <w:vAlign w:val="center"/>
            <w:hideMark/>
          </w:tcPr>
          <w:p w14:paraId="5DC491D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165</w:t>
            </w:r>
          </w:p>
        </w:tc>
      </w:tr>
      <w:tr w:rsidR="00963149" w:rsidRPr="00DF213E" w14:paraId="241040C9"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227A48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2002</w:t>
            </w:r>
          </w:p>
        </w:tc>
        <w:tc>
          <w:tcPr>
            <w:tcW w:w="1276" w:type="dxa"/>
            <w:tcBorders>
              <w:top w:val="nil"/>
              <w:left w:val="single" w:sz="4" w:space="0" w:color="auto"/>
              <w:bottom w:val="nil"/>
              <w:right w:val="nil"/>
            </w:tcBorders>
            <w:shd w:val="clear" w:color="auto" w:fill="auto"/>
            <w:noWrap/>
            <w:vAlign w:val="center"/>
            <w:hideMark/>
          </w:tcPr>
          <w:p w14:paraId="4836AF7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(0.4)</w:t>
            </w:r>
          </w:p>
        </w:tc>
        <w:tc>
          <w:tcPr>
            <w:tcW w:w="709" w:type="dxa"/>
            <w:tcBorders>
              <w:top w:val="nil"/>
              <w:left w:val="nil"/>
              <w:bottom w:val="nil"/>
              <w:right w:val="single" w:sz="4" w:space="0" w:color="auto"/>
            </w:tcBorders>
            <w:shd w:val="clear" w:color="auto" w:fill="auto"/>
            <w:vAlign w:val="center"/>
            <w:hideMark/>
          </w:tcPr>
          <w:p w14:paraId="74F62AF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7,053</w:t>
            </w:r>
          </w:p>
        </w:tc>
        <w:tc>
          <w:tcPr>
            <w:tcW w:w="1275" w:type="dxa"/>
            <w:tcBorders>
              <w:top w:val="nil"/>
              <w:left w:val="single" w:sz="4" w:space="0" w:color="auto"/>
              <w:bottom w:val="nil"/>
              <w:right w:val="nil"/>
            </w:tcBorders>
            <w:shd w:val="clear" w:color="auto" w:fill="auto"/>
            <w:noWrap/>
            <w:vAlign w:val="center"/>
            <w:hideMark/>
          </w:tcPr>
          <w:p w14:paraId="22DC26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(0.2)</w:t>
            </w:r>
          </w:p>
        </w:tc>
        <w:tc>
          <w:tcPr>
            <w:tcW w:w="709" w:type="dxa"/>
            <w:tcBorders>
              <w:top w:val="nil"/>
              <w:left w:val="nil"/>
              <w:bottom w:val="nil"/>
              <w:right w:val="single" w:sz="4" w:space="0" w:color="auto"/>
            </w:tcBorders>
            <w:shd w:val="clear" w:color="auto" w:fill="auto"/>
            <w:noWrap/>
            <w:vAlign w:val="center"/>
            <w:hideMark/>
          </w:tcPr>
          <w:p w14:paraId="72AC50D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3,497</w:t>
            </w:r>
          </w:p>
        </w:tc>
        <w:tc>
          <w:tcPr>
            <w:tcW w:w="1276" w:type="dxa"/>
            <w:tcBorders>
              <w:top w:val="nil"/>
              <w:left w:val="single" w:sz="4" w:space="0" w:color="auto"/>
              <w:bottom w:val="nil"/>
              <w:right w:val="nil"/>
            </w:tcBorders>
            <w:shd w:val="clear" w:color="auto" w:fill="auto"/>
            <w:noWrap/>
            <w:vAlign w:val="center"/>
            <w:hideMark/>
          </w:tcPr>
          <w:p w14:paraId="57A5D73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(7.6)</w:t>
            </w:r>
          </w:p>
        </w:tc>
        <w:tc>
          <w:tcPr>
            <w:tcW w:w="567" w:type="dxa"/>
            <w:tcBorders>
              <w:top w:val="nil"/>
              <w:left w:val="nil"/>
              <w:bottom w:val="nil"/>
              <w:right w:val="single" w:sz="4" w:space="0" w:color="auto"/>
            </w:tcBorders>
            <w:shd w:val="clear" w:color="auto" w:fill="auto"/>
            <w:vAlign w:val="center"/>
            <w:hideMark/>
          </w:tcPr>
          <w:p w14:paraId="103F33A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w:t>
            </w:r>
          </w:p>
        </w:tc>
        <w:tc>
          <w:tcPr>
            <w:tcW w:w="1276" w:type="dxa"/>
            <w:tcBorders>
              <w:top w:val="nil"/>
              <w:left w:val="single" w:sz="4" w:space="0" w:color="auto"/>
              <w:bottom w:val="nil"/>
              <w:right w:val="nil"/>
            </w:tcBorders>
            <w:shd w:val="clear" w:color="auto" w:fill="auto"/>
            <w:noWrap/>
            <w:vAlign w:val="center"/>
            <w:hideMark/>
          </w:tcPr>
          <w:p w14:paraId="63AE38A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89 (3.9)</w:t>
            </w:r>
          </w:p>
        </w:tc>
        <w:tc>
          <w:tcPr>
            <w:tcW w:w="567" w:type="dxa"/>
            <w:tcBorders>
              <w:top w:val="nil"/>
              <w:left w:val="nil"/>
              <w:bottom w:val="nil"/>
            </w:tcBorders>
            <w:shd w:val="clear" w:color="auto" w:fill="auto"/>
            <w:noWrap/>
            <w:vAlign w:val="center"/>
            <w:hideMark/>
          </w:tcPr>
          <w:p w14:paraId="2DBF6EF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128</w:t>
            </w:r>
          </w:p>
        </w:tc>
      </w:tr>
      <w:tr w:rsidR="00963149" w:rsidRPr="00DF213E" w14:paraId="29B82D18"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1E92371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2003</w:t>
            </w:r>
          </w:p>
        </w:tc>
        <w:tc>
          <w:tcPr>
            <w:tcW w:w="1276" w:type="dxa"/>
            <w:tcBorders>
              <w:top w:val="nil"/>
              <w:left w:val="single" w:sz="4" w:space="0" w:color="auto"/>
              <w:bottom w:val="nil"/>
              <w:right w:val="nil"/>
            </w:tcBorders>
            <w:shd w:val="clear" w:color="auto" w:fill="auto"/>
            <w:noWrap/>
            <w:vAlign w:val="center"/>
            <w:hideMark/>
          </w:tcPr>
          <w:p w14:paraId="6A5724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55 (0.4)</w:t>
            </w:r>
          </w:p>
        </w:tc>
        <w:tc>
          <w:tcPr>
            <w:tcW w:w="709" w:type="dxa"/>
            <w:tcBorders>
              <w:top w:val="nil"/>
              <w:left w:val="nil"/>
              <w:bottom w:val="nil"/>
              <w:right w:val="single" w:sz="4" w:space="0" w:color="auto"/>
            </w:tcBorders>
            <w:shd w:val="clear" w:color="auto" w:fill="auto"/>
            <w:vAlign w:val="center"/>
            <w:hideMark/>
          </w:tcPr>
          <w:p w14:paraId="2C27B03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4,640</w:t>
            </w:r>
          </w:p>
        </w:tc>
        <w:tc>
          <w:tcPr>
            <w:tcW w:w="1275" w:type="dxa"/>
            <w:tcBorders>
              <w:top w:val="nil"/>
              <w:left w:val="single" w:sz="4" w:space="0" w:color="auto"/>
              <w:bottom w:val="nil"/>
              <w:right w:val="nil"/>
            </w:tcBorders>
            <w:shd w:val="clear" w:color="auto" w:fill="auto"/>
            <w:noWrap/>
            <w:vAlign w:val="center"/>
            <w:hideMark/>
          </w:tcPr>
          <w:p w14:paraId="09A0B30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(0.5)</w:t>
            </w:r>
          </w:p>
        </w:tc>
        <w:tc>
          <w:tcPr>
            <w:tcW w:w="709" w:type="dxa"/>
            <w:tcBorders>
              <w:top w:val="nil"/>
              <w:left w:val="nil"/>
              <w:bottom w:val="nil"/>
              <w:right w:val="single" w:sz="4" w:space="0" w:color="auto"/>
            </w:tcBorders>
            <w:shd w:val="clear" w:color="auto" w:fill="auto"/>
            <w:noWrap/>
            <w:vAlign w:val="center"/>
            <w:hideMark/>
          </w:tcPr>
          <w:p w14:paraId="75010D7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2,359</w:t>
            </w:r>
          </w:p>
        </w:tc>
        <w:tc>
          <w:tcPr>
            <w:tcW w:w="1276" w:type="dxa"/>
            <w:tcBorders>
              <w:top w:val="nil"/>
              <w:left w:val="single" w:sz="4" w:space="0" w:color="auto"/>
              <w:bottom w:val="nil"/>
              <w:right w:val="nil"/>
            </w:tcBorders>
            <w:shd w:val="clear" w:color="auto" w:fill="auto"/>
            <w:noWrap/>
            <w:vAlign w:val="center"/>
            <w:hideMark/>
          </w:tcPr>
          <w:p w14:paraId="446DE2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50 (5.5)</w:t>
            </w:r>
          </w:p>
        </w:tc>
        <w:tc>
          <w:tcPr>
            <w:tcW w:w="567" w:type="dxa"/>
            <w:tcBorders>
              <w:top w:val="nil"/>
              <w:left w:val="nil"/>
              <w:bottom w:val="nil"/>
              <w:right w:val="single" w:sz="4" w:space="0" w:color="auto"/>
            </w:tcBorders>
            <w:shd w:val="clear" w:color="auto" w:fill="auto"/>
            <w:vAlign w:val="center"/>
            <w:hideMark/>
          </w:tcPr>
          <w:p w14:paraId="46A7522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1C08450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(1.7)</w:t>
            </w:r>
          </w:p>
        </w:tc>
        <w:tc>
          <w:tcPr>
            <w:tcW w:w="567" w:type="dxa"/>
            <w:tcBorders>
              <w:top w:val="nil"/>
              <w:left w:val="nil"/>
              <w:bottom w:val="nil"/>
            </w:tcBorders>
            <w:shd w:val="clear" w:color="auto" w:fill="auto"/>
            <w:noWrap/>
            <w:vAlign w:val="center"/>
            <w:hideMark/>
          </w:tcPr>
          <w:p w14:paraId="044D6F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335</w:t>
            </w:r>
          </w:p>
        </w:tc>
      </w:tr>
      <w:tr w:rsidR="00963149" w:rsidRPr="00DF213E" w14:paraId="4019405A"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19A6C7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2004</w:t>
            </w:r>
          </w:p>
        </w:tc>
        <w:tc>
          <w:tcPr>
            <w:tcW w:w="1276" w:type="dxa"/>
            <w:tcBorders>
              <w:top w:val="nil"/>
              <w:left w:val="single" w:sz="4" w:space="0" w:color="auto"/>
              <w:bottom w:val="nil"/>
              <w:right w:val="nil"/>
            </w:tcBorders>
            <w:shd w:val="clear" w:color="auto" w:fill="auto"/>
            <w:noWrap/>
            <w:vAlign w:val="center"/>
            <w:hideMark/>
          </w:tcPr>
          <w:p w14:paraId="2E46855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(0.4)</w:t>
            </w:r>
          </w:p>
        </w:tc>
        <w:tc>
          <w:tcPr>
            <w:tcW w:w="709" w:type="dxa"/>
            <w:tcBorders>
              <w:top w:val="nil"/>
              <w:left w:val="nil"/>
              <w:bottom w:val="nil"/>
              <w:right w:val="single" w:sz="4" w:space="0" w:color="auto"/>
            </w:tcBorders>
            <w:shd w:val="clear" w:color="auto" w:fill="auto"/>
            <w:vAlign w:val="center"/>
            <w:hideMark/>
          </w:tcPr>
          <w:p w14:paraId="627670D6"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7,144</w:t>
            </w:r>
          </w:p>
        </w:tc>
        <w:tc>
          <w:tcPr>
            <w:tcW w:w="1275" w:type="dxa"/>
            <w:tcBorders>
              <w:top w:val="nil"/>
              <w:left w:val="single" w:sz="4" w:space="0" w:color="auto"/>
              <w:bottom w:val="nil"/>
              <w:right w:val="nil"/>
            </w:tcBorders>
            <w:shd w:val="clear" w:color="auto" w:fill="auto"/>
            <w:noWrap/>
            <w:vAlign w:val="center"/>
            <w:hideMark/>
          </w:tcPr>
          <w:p w14:paraId="74D3A2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(0.2)</w:t>
            </w:r>
          </w:p>
        </w:tc>
        <w:tc>
          <w:tcPr>
            <w:tcW w:w="709" w:type="dxa"/>
            <w:tcBorders>
              <w:top w:val="nil"/>
              <w:left w:val="nil"/>
              <w:bottom w:val="nil"/>
              <w:right w:val="single" w:sz="4" w:space="0" w:color="auto"/>
            </w:tcBorders>
            <w:shd w:val="clear" w:color="auto" w:fill="auto"/>
            <w:noWrap/>
            <w:vAlign w:val="center"/>
            <w:hideMark/>
          </w:tcPr>
          <w:p w14:paraId="761B48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4,288</w:t>
            </w:r>
          </w:p>
        </w:tc>
        <w:tc>
          <w:tcPr>
            <w:tcW w:w="1276" w:type="dxa"/>
            <w:tcBorders>
              <w:top w:val="nil"/>
              <w:left w:val="single" w:sz="4" w:space="0" w:color="auto"/>
              <w:bottom w:val="nil"/>
              <w:right w:val="nil"/>
            </w:tcBorders>
            <w:shd w:val="clear" w:color="auto" w:fill="auto"/>
            <w:noWrap/>
            <w:vAlign w:val="center"/>
            <w:hideMark/>
          </w:tcPr>
          <w:p w14:paraId="0FAFD5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(5.2)</w:t>
            </w:r>
          </w:p>
        </w:tc>
        <w:tc>
          <w:tcPr>
            <w:tcW w:w="567" w:type="dxa"/>
            <w:tcBorders>
              <w:top w:val="nil"/>
              <w:left w:val="nil"/>
              <w:bottom w:val="nil"/>
              <w:right w:val="single" w:sz="4" w:space="0" w:color="auto"/>
            </w:tcBorders>
            <w:shd w:val="clear" w:color="auto" w:fill="auto"/>
            <w:vAlign w:val="center"/>
            <w:hideMark/>
          </w:tcPr>
          <w:p w14:paraId="6797F1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w:t>
            </w:r>
          </w:p>
        </w:tc>
        <w:tc>
          <w:tcPr>
            <w:tcW w:w="1276" w:type="dxa"/>
            <w:tcBorders>
              <w:top w:val="nil"/>
              <w:left w:val="single" w:sz="4" w:space="0" w:color="auto"/>
              <w:bottom w:val="nil"/>
              <w:right w:val="nil"/>
            </w:tcBorders>
            <w:shd w:val="clear" w:color="auto" w:fill="auto"/>
            <w:noWrap/>
            <w:vAlign w:val="center"/>
            <w:hideMark/>
          </w:tcPr>
          <w:p w14:paraId="4B0A2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(2.6)</w:t>
            </w:r>
          </w:p>
        </w:tc>
        <w:tc>
          <w:tcPr>
            <w:tcW w:w="567" w:type="dxa"/>
            <w:tcBorders>
              <w:top w:val="nil"/>
              <w:left w:val="nil"/>
              <w:bottom w:val="nil"/>
            </w:tcBorders>
            <w:shd w:val="clear" w:color="auto" w:fill="auto"/>
            <w:noWrap/>
            <w:vAlign w:val="center"/>
            <w:hideMark/>
          </w:tcPr>
          <w:p w14:paraId="601C7D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254</w:t>
            </w:r>
          </w:p>
        </w:tc>
      </w:tr>
      <w:tr w:rsidR="00963149" w:rsidRPr="00DF213E" w14:paraId="3407F736"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23C68B7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2005</w:t>
            </w:r>
          </w:p>
        </w:tc>
        <w:tc>
          <w:tcPr>
            <w:tcW w:w="1276" w:type="dxa"/>
            <w:tcBorders>
              <w:top w:val="nil"/>
              <w:left w:val="single" w:sz="4" w:space="0" w:color="auto"/>
              <w:bottom w:val="nil"/>
              <w:right w:val="nil"/>
            </w:tcBorders>
            <w:shd w:val="clear" w:color="auto" w:fill="auto"/>
            <w:noWrap/>
            <w:vAlign w:val="center"/>
            <w:hideMark/>
          </w:tcPr>
          <w:p w14:paraId="12E06A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65 (0.5)</w:t>
            </w:r>
          </w:p>
        </w:tc>
        <w:tc>
          <w:tcPr>
            <w:tcW w:w="709" w:type="dxa"/>
            <w:tcBorders>
              <w:top w:val="nil"/>
              <w:left w:val="nil"/>
              <w:bottom w:val="nil"/>
              <w:right w:val="single" w:sz="4" w:space="0" w:color="auto"/>
            </w:tcBorders>
            <w:shd w:val="clear" w:color="auto" w:fill="auto"/>
            <w:vAlign w:val="center"/>
            <w:hideMark/>
          </w:tcPr>
          <w:p w14:paraId="4665AB9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7,311</w:t>
            </w:r>
          </w:p>
        </w:tc>
        <w:tc>
          <w:tcPr>
            <w:tcW w:w="1275" w:type="dxa"/>
            <w:tcBorders>
              <w:top w:val="nil"/>
              <w:left w:val="single" w:sz="4" w:space="0" w:color="auto"/>
              <w:bottom w:val="nil"/>
              <w:right w:val="nil"/>
            </w:tcBorders>
            <w:shd w:val="clear" w:color="auto" w:fill="auto"/>
            <w:noWrap/>
            <w:vAlign w:val="center"/>
            <w:hideMark/>
          </w:tcPr>
          <w:p w14:paraId="4575D6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(0.3)</w:t>
            </w:r>
          </w:p>
        </w:tc>
        <w:tc>
          <w:tcPr>
            <w:tcW w:w="709" w:type="dxa"/>
            <w:tcBorders>
              <w:top w:val="nil"/>
              <w:left w:val="nil"/>
              <w:bottom w:val="nil"/>
              <w:right w:val="single" w:sz="4" w:space="0" w:color="auto"/>
            </w:tcBorders>
            <w:shd w:val="clear" w:color="auto" w:fill="auto"/>
            <w:noWrap/>
            <w:vAlign w:val="center"/>
            <w:hideMark/>
          </w:tcPr>
          <w:p w14:paraId="54A9D0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3,207</w:t>
            </w:r>
          </w:p>
        </w:tc>
        <w:tc>
          <w:tcPr>
            <w:tcW w:w="1276" w:type="dxa"/>
            <w:tcBorders>
              <w:top w:val="nil"/>
              <w:left w:val="single" w:sz="4" w:space="0" w:color="auto"/>
              <w:bottom w:val="nil"/>
              <w:right w:val="nil"/>
            </w:tcBorders>
            <w:shd w:val="clear" w:color="auto" w:fill="auto"/>
            <w:noWrap/>
            <w:vAlign w:val="center"/>
            <w:hideMark/>
          </w:tcPr>
          <w:p w14:paraId="11C13F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63 (6.9)</w:t>
            </w:r>
          </w:p>
        </w:tc>
        <w:tc>
          <w:tcPr>
            <w:tcW w:w="567" w:type="dxa"/>
            <w:tcBorders>
              <w:top w:val="nil"/>
              <w:left w:val="nil"/>
              <w:bottom w:val="nil"/>
              <w:right w:val="single" w:sz="4" w:space="0" w:color="auto"/>
            </w:tcBorders>
            <w:shd w:val="clear" w:color="auto" w:fill="auto"/>
            <w:vAlign w:val="center"/>
            <w:hideMark/>
          </w:tcPr>
          <w:p w14:paraId="3DB4F4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w:t>
            </w:r>
          </w:p>
        </w:tc>
        <w:tc>
          <w:tcPr>
            <w:tcW w:w="1276" w:type="dxa"/>
            <w:tcBorders>
              <w:top w:val="nil"/>
              <w:left w:val="single" w:sz="4" w:space="0" w:color="auto"/>
              <w:bottom w:val="nil"/>
              <w:right w:val="nil"/>
            </w:tcBorders>
            <w:shd w:val="clear" w:color="auto" w:fill="auto"/>
            <w:noWrap/>
            <w:vAlign w:val="center"/>
            <w:hideMark/>
          </w:tcPr>
          <w:p w14:paraId="621ED50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96 (4.2)</w:t>
            </w:r>
          </w:p>
        </w:tc>
        <w:tc>
          <w:tcPr>
            <w:tcW w:w="567" w:type="dxa"/>
            <w:tcBorders>
              <w:top w:val="nil"/>
              <w:left w:val="nil"/>
              <w:bottom w:val="nil"/>
            </w:tcBorders>
            <w:shd w:val="clear" w:color="auto" w:fill="auto"/>
            <w:noWrap/>
            <w:vAlign w:val="center"/>
            <w:hideMark/>
          </w:tcPr>
          <w:p w14:paraId="53DF2E8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127</w:t>
            </w:r>
          </w:p>
        </w:tc>
      </w:tr>
      <w:tr w:rsidR="00963149" w:rsidRPr="00DF213E" w14:paraId="0202AC8E"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30A39F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2006</w:t>
            </w:r>
          </w:p>
        </w:tc>
        <w:tc>
          <w:tcPr>
            <w:tcW w:w="1276" w:type="dxa"/>
            <w:tcBorders>
              <w:top w:val="nil"/>
              <w:left w:val="single" w:sz="4" w:space="0" w:color="auto"/>
              <w:bottom w:val="nil"/>
              <w:right w:val="nil"/>
            </w:tcBorders>
            <w:shd w:val="clear" w:color="auto" w:fill="auto"/>
            <w:noWrap/>
            <w:vAlign w:val="center"/>
            <w:hideMark/>
          </w:tcPr>
          <w:p w14:paraId="101C2D3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 (0.6)</w:t>
            </w:r>
          </w:p>
        </w:tc>
        <w:tc>
          <w:tcPr>
            <w:tcW w:w="709" w:type="dxa"/>
            <w:tcBorders>
              <w:top w:val="nil"/>
              <w:left w:val="nil"/>
              <w:bottom w:val="nil"/>
              <w:right w:val="single" w:sz="4" w:space="0" w:color="auto"/>
            </w:tcBorders>
            <w:shd w:val="clear" w:color="auto" w:fill="auto"/>
            <w:vAlign w:val="center"/>
            <w:hideMark/>
          </w:tcPr>
          <w:p w14:paraId="23FEB53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6,191</w:t>
            </w:r>
          </w:p>
        </w:tc>
        <w:tc>
          <w:tcPr>
            <w:tcW w:w="1275" w:type="dxa"/>
            <w:tcBorders>
              <w:top w:val="nil"/>
              <w:left w:val="single" w:sz="4" w:space="0" w:color="auto"/>
              <w:bottom w:val="nil"/>
              <w:right w:val="nil"/>
            </w:tcBorders>
            <w:shd w:val="clear" w:color="auto" w:fill="auto"/>
            <w:noWrap/>
            <w:vAlign w:val="center"/>
            <w:hideMark/>
          </w:tcPr>
          <w:p w14:paraId="7D7A3D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28 (0.6)</w:t>
            </w:r>
          </w:p>
        </w:tc>
        <w:tc>
          <w:tcPr>
            <w:tcW w:w="709" w:type="dxa"/>
            <w:tcBorders>
              <w:top w:val="nil"/>
              <w:left w:val="nil"/>
              <w:bottom w:val="nil"/>
              <w:right w:val="single" w:sz="4" w:space="0" w:color="auto"/>
            </w:tcBorders>
            <w:shd w:val="clear" w:color="auto" w:fill="auto"/>
            <w:noWrap/>
            <w:vAlign w:val="center"/>
            <w:hideMark/>
          </w:tcPr>
          <w:p w14:paraId="55A16D8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1,768</w:t>
            </w:r>
          </w:p>
        </w:tc>
        <w:tc>
          <w:tcPr>
            <w:tcW w:w="1276" w:type="dxa"/>
            <w:tcBorders>
              <w:top w:val="nil"/>
              <w:left w:val="single" w:sz="4" w:space="0" w:color="auto"/>
              <w:bottom w:val="nil"/>
              <w:right w:val="nil"/>
            </w:tcBorders>
            <w:shd w:val="clear" w:color="auto" w:fill="auto"/>
            <w:noWrap/>
            <w:vAlign w:val="center"/>
            <w:hideMark/>
          </w:tcPr>
          <w:p w14:paraId="2CF40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(5.7)</w:t>
            </w:r>
          </w:p>
        </w:tc>
        <w:tc>
          <w:tcPr>
            <w:tcW w:w="567" w:type="dxa"/>
            <w:tcBorders>
              <w:top w:val="nil"/>
              <w:left w:val="nil"/>
              <w:bottom w:val="nil"/>
              <w:right w:val="single" w:sz="4" w:space="0" w:color="auto"/>
            </w:tcBorders>
            <w:shd w:val="clear" w:color="auto" w:fill="auto"/>
            <w:vAlign w:val="center"/>
            <w:hideMark/>
          </w:tcPr>
          <w:p w14:paraId="284C340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121</w:t>
            </w:r>
          </w:p>
        </w:tc>
        <w:tc>
          <w:tcPr>
            <w:tcW w:w="1276" w:type="dxa"/>
            <w:tcBorders>
              <w:top w:val="nil"/>
              <w:left w:val="single" w:sz="4" w:space="0" w:color="auto"/>
              <w:bottom w:val="nil"/>
              <w:right w:val="nil"/>
            </w:tcBorders>
            <w:shd w:val="clear" w:color="auto" w:fill="auto"/>
            <w:noWrap/>
            <w:vAlign w:val="center"/>
            <w:hideMark/>
          </w:tcPr>
          <w:p w14:paraId="0E759B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98 (2.4)</w:t>
            </w:r>
          </w:p>
        </w:tc>
        <w:tc>
          <w:tcPr>
            <w:tcW w:w="567" w:type="dxa"/>
            <w:tcBorders>
              <w:top w:val="nil"/>
              <w:left w:val="nil"/>
              <w:bottom w:val="nil"/>
            </w:tcBorders>
            <w:shd w:val="clear" w:color="auto" w:fill="auto"/>
            <w:noWrap/>
            <w:vAlign w:val="center"/>
            <w:hideMark/>
          </w:tcPr>
          <w:p w14:paraId="50DE7A3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343</w:t>
            </w:r>
          </w:p>
        </w:tc>
      </w:tr>
      <w:tr w:rsidR="00963149" w:rsidRPr="00DF213E" w14:paraId="0599739D"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3BA27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2007</w:t>
            </w:r>
          </w:p>
        </w:tc>
        <w:tc>
          <w:tcPr>
            <w:tcW w:w="1276" w:type="dxa"/>
            <w:tcBorders>
              <w:top w:val="nil"/>
              <w:left w:val="single" w:sz="4" w:space="0" w:color="auto"/>
              <w:bottom w:val="nil"/>
              <w:right w:val="nil"/>
            </w:tcBorders>
            <w:shd w:val="clear" w:color="auto" w:fill="auto"/>
            <w:noWrap/>
            <w:vAlign w:val="center"/>
            <w:hideMark/>
          </w:tcPr>
          <w:p w14:paraId="6287D4F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69 (0.6)</w:t>
            </w:r>
          </w:p>
        </w:tc>
        <w:tc>
          <w:tcPr>
            <w:tcW w:w="709" w:type="dxa"/>
            <w:tcBorders>
              <w:top w:val="nil"/>
              <w:left w:val="nil"/>
              <w:bottom w:val="nil"/>
              <w:right w:val="single" w:sz="4" w:space="0" w:color="auto"/>
            </w:tcBorders>
            <w:shd w:val="clear" w:color="auto" w:fill="auto"/>
            <w:vAlign w:val="center"/>
            <w:hideMark/>
          </w:tcPr>
          <w:p w14:paraId="1001138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5,118</w:t>
            </w:r>
          </w:p>
        </w:tc>
        <w:tc>
          <w:tcPr>
            <w:tcW w:w="1275" w:type="dxa"/>
            <w:tcBorders>
              <w:top w:val="nil"/>
              <w:left w:val="single" w:sz="4" w:space="0" w:color="auto"/>
              <w:bottom w:val="nil"/>
              <w:right w:val="nil"/>
            </w:tcBorders>
            <w:shd w:val="clear" w:color="auto" w:fill="auto"/>
            <w:noWrap/>
            <w:vAlign w:val="center"/>
            <w:hideMark/>
          </w:tcPr>
          <w:p w14:paraId="1456935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(0.6)</w:t>
            </w:r>
          </w:p>
        </w:tc>
        <w:tc>
          <w:tcPr>
            <w:tcW w:w="709" w:type="dxa"/>
            <w:tcBorders>
              <w:top w:val="nil"/>
              <w:left w:val="nil"/>
              <w:bottom w:val="nil"/>
              <w:right w:val="single" w:sz="4" w:space="0" w:color="auto"/>
            </w:tcBorders>
            <w:shd w:val="clear" w:color="auto" w:fill="auto"/>
            <w:noWrap/>
            <w:vAlign w:val="center"/>
            <w:hideMark/>
          </w:tcPr>
          <w:p w14:paraId="585FF32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2,874</w:t>
            </w:r>
          </w:p>
        </w:tc>
        <w:tc>
          <w:tcPr>
            <w:tcW w:w="1276" w:type="dxa"/>
            <w:tcBorders>
              <w:top w:val="nil"/>
              <w:left w:val="single" w:sz="4" w:space="0" w:color="auto"/>
              <w:bottom w:val="nil"/>
              <w:right w:val="nil"/>
            </w:tcBorders>
            <w:shd w:val="clear" w:color="auto" w:fill="auto"/>
            <w:noWrap/>
            <w:vAlign w:val="center"/>
            <w:hideMark/>
          </w:tcPr>
          <w:p w14:paraId="740125D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58 (6.2)</w:t>
            </w:r>
          </w:p>
        </w:tc>
        <w:tc>
          <w:tcPr>
            <w:tcW w:w="567" w:type="dxa"/>
            <w:tcBorders>
              <w:top w:val="nil"/>
              <w:left w:val="nil"/>
              <w:bottom w:val="nil"/>
              <w:right w:val="single" w:sz="4" w:space="0" w:color="auto"/>
            </w:tcBorders>
            <w:shd w:val="clear" w:color="auto" w:fill="auto"/>
            <w:vAlign w:val="center"/>
            <w:hideMark/>
          </w:tcPr>
          <w:p w14:paraId="6B15AC2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w:t>
            </w:r>
          </w:p>
        </w:tc>
        <w:tc>
          <w:tcPr>
            <w:tcW w:w="1276" w:type="dxa"/>
            <w:tcBorders>
              <w:top w:val="nil"/>
              <w:left w:val="single" w:sz="4" w:space="0" w:color="auto"/>
              <w:bottom w:val="nil"/>
              <w:right w:val="nil"/>
            </w:tcBorders>
            <w:shd w:val="clear" w:color="auto" w:fill="auto"/>
            <w:noWrap/>
            <w:vAlign w:val="center"/>
            <w:hideMark/>
          </w:tcPr>
          <w:p w14:paraId="397A488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103 (2.8)</w:t>
            </w:r>
          </w:p>
        </w:tc>
        <w:tc>
          <w:tcPr>
            <w:tcW w:w="567" w:type="dxa"/>
            <w:tcBorders>
              <w:top w:val="nil"/>
              <w:left w:val="nil"/>
              <w:bottom w:val="nil"/>
            </w:tcBorders>
            <w:shd w:val="clear" w:color="auto" w:fill="auto"/>
            <w:noWrap/>
            <w:vAlign w:val="center"/>
            <w:hideMark/>
          </w:tcPr>
          <w:p w14:paraId="233D66B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272</w:t>
            </w:r>
          </w:p>
        </w:tc>
      </w:tr>
      <w:tr w:rsidR="00963149" w:rsidRPr="00DF213E" w14:paraId="31471EA4"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6AF5034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2008</w:t>
            </w:r>
          </w:p>
        </w:tc>
        <w:tc>
          <w:tcPr>
            <w:tcW w:w="1276" w:type="dxa"/>
            <w:tcBorders>
              <w:top w:val="nil"/>
              <w:left w:val="single" w:sz="4" w:space="0" w:color="auto"/>
              <w:bottom w:val="nil"/>
              <w:right w:val="nil"/>
            </w:tcBorders>
            <w:shd w:val="clear" w:color="auto" w:fill="auto"/>
            <w:noWrap/>
            <w:vAlign w:val="center"/>
            <w:hideMark/>
          </w:tcPr>
          <w:p w14:paraId="548CCD2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 (0.9)</w:t>
            </w:r>
          </w:p>
        </w:tc>
        <w:tc>
          <w:tcPr>
            <w:tcW w:w="709" w:type="dxa"/>
            <w:tcBorders>
              <w:top w:val="nil"/>
              <w:left w:val="nil"/>
              <w:bottom w:val="nil"/>
              <w:right w:val="single" w:sz="4" w:space="0" w:color="auto"/>
            </w:tcBorders>
            <w:shd w:val="clear" w:color="auto" w:fill="auto"/>
            <w:vAlign w:val="center"/>
            <w:hideMark/>
          </w:tcPr>
          <w:p w14:paraId="38A76141"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3,237</w:t>
            </w:r>
          </w:p>
        </w:tc>
        <w:tc>
          <w:tcPr>
            <w:tcW w:w="1275" w:type="dxa"/>
            <w:tcBorders>
              <w:top w:val="nil"/>
              <w:left w:val="single" w:sz="4" w:space="0" w:color="auto"/>
              <w:bottom w:val="nil"/>
              <w:right w:val="nil"/>
            </w:tcBorders>
            <w:shd w:val="clear" w:color="auto" w:fill="auto"/>
            <w:noWrap/>
            <w:vAlign w:val="center"/>
            <w:hideMark/>
          </w:tcPr>
          <w:p w14:paraId="084ADF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nil"/>
              <w:right w:val="single" w:sz="4" w:space="0" w:color="auto"/>
            </w:tcBorders>
            <w:shd w:val="clear" w:color="auto" w:fill="auto"/>
            <w:noWrap/>
            <w:vAlign w:val="center"/>
            <w:hideMark/>
          </w:tcPr>
          <w:p w14:paraId="3B774449"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2,442</w:t>
            </w:r>
          </w:p>
        </w:tc>
        <w:tc>
          <w:tcPr>
            <w:tcW w:w="1276" w:type="dxa"/>
            <w:tcBorders>
              <w:top w:val="nil"/>
              <w:left w:val="single" w:sz="4" w:space="0" w:color="auto"/>
              <w:bottom w:val="nil"/>
              <w:right w:val="nil"/>
            </w:tcBorders>
            <w:shd w:val="clear" w:color="auto" w:fill="auto"/>
            <w:noWrap/>
            <w:vAlign w:val="center"/>
            <w:hideMark/>
          </w:tcPr>
          <w:p w14:paraId="698375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62 (6.1)</w:t>
            </w:r>
          </w:p>
        </w:tc>
        <w:tc>
          <w:tcPr>
            <w:tcW w:w="567" w:type="dxa"/>
            <w:tcBorders>
              <w:top w:val="nil"/>
              <w:left w:val="nil"/>
              <w:bottom w:val="nil"/>
              <w:right w:val="single" w:sz="4" w:space="0" w:color="auto"/>
            </w:tcBorders>
            <w:shd w:val="clear" w:color="auto" w:fill="auto"/>
            <w:vAlign w:val="center"/>
            <w:hideMark/>
          </w:tcPr>
          <w:p w14:paraId="733D507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w:t>
            </w:r>
          </w:p>
        </w:tc>
        <w:tc>
          <w:tcPr>
            <w:tcW w:w="1276" w:type="dxa"/>
            <w:tcBorders>
              <w:top w:val="nil"/>
              <w:left w:val="single" w:sz="4" w:space="0" w:color="auto"/>
              <w:bottom w:val="nil"/>
              <w:right w:val="nil"/>
            </w:tcBorders>
            <w:shd w:val="clear" w:color="auto" w:fill="auto"/>
            <w:noWrap/>
            <w:vAlign w:val="center"/>
            <w:hideMark/>
          </w:tcPr>
          <w:p w14:paraId="1245761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93 (3.2)</w:t>
            </w:r>
          </w:p>
        </w:tc>
        <w:tc>
          <w:tcPr>
            <w:tcW w:w="567" w:type="dxa"/>
            <w:tcBorders>
              <w:top w:val="nil"/>
              <w:left w:val="nil"/>
              <w:bottom w:val="nil"/>
            </w:tcBorders>
            <w:shd w:val="clear" w:color="auto" w:fill="auto"/>
            <w:noWrap/>
            <w:vAlign w:val="center"/>
            <w:hideMark/>
          </w:tcPr>
          <w:p w14:paraId="0DD14B6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w:t>
            </w:r>
          </w:p>
        </w:tc>
      </w:tr>
      <w:tr w:rsidR="00963149" w:rsidRPr="00DF213E" w14:paraId="6EA69F3B"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106F3A1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2009</w:t>
            </w:r>
          </w:p>
        </w:tc>
        <w:tc>
          <w:tcPr>
            <w:tcW w:w="1276" w:type="dxa"/>
            <w:tcBorders>
              <w:top w:val="nil"/>
              <w:left w:val="single" w:sz="4" w:space="0" w:color="auto"/>
              <w:bottom w:val="nil"/>
              <w:right w:val="nil"/>
            </w:tcBorders>
            <w:shd w:val="clear" w:color="auto" w:fill="auto"/>
            <w:noWrap/>
            <w:vAlign w:val="center"/>
            <w:hideMark/>
          </w:tcPr>
          <w:p w14:paraId="16146D4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68 (0.7)</w:t>
            </w:r>
          </w:p>
        </w:tc>
        <w:tc>
          <w:tcPr>
            <w:tcW w:w="709" w:type="dxa"/>
            <w:tcBorders>
              <w:top w:val="nil"/>
              <w:left w:val="nil"/>
              <w:bottom w:val="nil"/>
              <w:right w:val="single" w:sz="4" w:space="0" w:color="auto"/>
            </w:tcBorders>
            <w:shd w:val="clear" w:color="auto" w:fill="auto"/>
            <w:vAlign w:val="center"/>
            <w:hideMark/>
          </w:tcPr>
          <w:p w14:paraId="28B03BD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3,906</w:t>
            </w:r>
          </w:p>
        </w:tc>
        <w:tc>
          <w:tcPr>
            <w:tcW w:w="1275" w:type="dxa"/>
            <w:tcBorders>
              <w:top w:val="nil"/>
              <w:left w:val="single" w:sz="4" w:space="0" w:color="auto"/>
              <w:bottom w:val="nil"/>
              <w:right w:val="nil"/>
            </w:tcBorders>
            <w:shd w:val="clear" w:color="auto" w:fill="auto"/>
            <w:noWrap/>
            <w:vAlign w:val="center"/>
            <w:hideMark/>
          </w:tcPr>
          <w:p w14:paraId="0BF4902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(0.3)</w:t>
            </w:r>
          </w:p>
        </w:tc>
        <w:tc>
          <w:tcPr>
            <w:tcW w:w="709" w:type="dxa"/>
            <w:tcBorders>
              <w:top w:val="nil"/>
              <w:left w:val="nil"/>
              <w:bottom w:val="nil"/>
              <w:right w:val="single" w:sz="4" w:space="0" w:color="auto"/>
            </w:tcBorders>
            <w:shd w:val="clear" w:color="auto" w:fill="auto"/>
            <w:noWrap/>
            <w:vAlign w:val="center"/>
            <w:hideMark/>
          </w:tcPr>
          <w:p w14:paraId="404B1B5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2,097</w:t>
            </w:r>
          </w:p>
        </w:tc>
        <w:tc>
          <w:tcPr>
            <w:tcW w:w="1276" w:type="dxa"/>
            <w:tcBorders>
              <w:top w:val="nil"/>
              <w:left w:val="single" w:sz="4" w:space="0" w:color="auto"/>
              <w:bottom w:val="nil"/>
              <w:right w:val="nil"/>
            </w:tcBorders>
            <w:shd w:val="clear" w:color="auto" w:fill="auto"/>
            <w:noWrap/>
            <w:vAlign w:val="center"/>
            <w:hideMark/>
          </w:tcPr>
          <w:p w14:paraId="1C646C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72 (11.3)</w:t>
            </w:r>
          </w:p>
        </w:tc>
        <w:tc>
          <w:tcPr>
            <w:tcW w:w="567" w:type="dxa"/>
            <w:tcBorders>
              <w:top w:val="nil"/>
              <w:left w:val="nil"/>
              <w:bottom w:val="nil"/>
              <w:right w:val="single" w:sz="4" w:space="0" w:color="auto"/>
            </w:tcBorders>
            <w:shd w:val="clear" w:color="auto" w:fill="auto"/>
            <w:vAlign w:val="center"/>
            <w:hideMark/>
          </w:tcPr>
          <w:p w14:paraId="53AA697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w:t>
            </w:r>
          </w:p>
        </w:tc>
        <w:tc>
          <w:tcPr>
            <w:tcW w:w="1276" w:type="dxa"/>
            <w:tcBorders>
              <w:top w:val="nil"/>
              <w:left w:val="single" w:sz="4" w:space="0" w:color="auto"/>
              <w:bottom w:val="nil"/>
              <w:right w:val="nil"/>
            </w:tcBorders>
            <w:shd w:val="clear" w:color="auto" w:fill="auto"/>
            <w:noWrap/>
            <w:vAlign w:val="center"/>
            <w:hideMark/>
          </w:tcPr>
          <w:p w14:paraId="4B9DBA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95 (5.0)</w:t>
            </w:r>
          </w:p>
        </w:tc>
        <w:tc>
          <w:tcPr>
            <w:tcW w:w="567" w:type="dxa"/>
            <w:tcBorders>
              <w:top w:val="nil"/>
              <w:left w:val="nil"/>
              <w:bottom w:val="nil"/>
            </w:tcBorders>
            <w:shd w:val="clear" w:color="auto" w:fill="auto"/>
            <w:noWrap/>
            <w:vAlign w:val="center"/>
            <w:hideMark/>
          </w:tcPr>
          <w:p w14:paraId="7CFC1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w:t>
            </w:r>
          </w:p>
        </w:tc>
      </w:tr>
      <w:tr w:rsidR="00963149" w:rsidRPr="00DF213E" w14:paraId="27E08BC8"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09378EA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2010</w:t>
            </w:r>
          </w:p>
        </w:tc>
        <w:tc>
          <w:tcPr>
            <w:tcW w:w="1276" w:type="dxa"/>
            <w:tcBorders>
              <w:top w:val="nil"/>
              <w:left w:val="single" w:sz="4" w:space="0" w:color="auto"/>
              <w:bottom w:val="nil"/>
              <w:right w:val="nil"/>
            </w:tcBorders>
            <w:shd w:val="clear" w:color="auto" w:fill="auto"/>
            <w:noWrap/>
            <w:vAlign w:val="center"/>
            <w:hideMark/>
          </w:tcPr>
          <w:p w14:paraId="336845A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64 (1.2)</w:t>
            </w:r>
          </w:p>
        </w:tc>
        <w:tc>
          <w:tcPr>
            <w:tcW w:w="709" w:type="dxa"/>
            <w:tcBorders>
              <w:top w:val="nil"/>
              <w:left w:val="nil"/>
              <w:bottom w:val="nil"/>
              <w:right w:val="single" w:sz="4" w:space="0" w:color="auto"/>
            </w:tcBorders>
            <w:shd w:val="clear" w:color="auto" w:fill="auto"/>
            <w:vAlign w:val="center"/>
            <w:hideMark/>
          </w:tcPr>
          <w:p w14:paraId="4244FF3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1,514</w:t>
            </w:r>
          </w:p>
        </w:tc>
        <w:tc>
          <w:tcPr>
            <w:tcW w:w="1275" w:type="dxa"/>
            <w:tcBorders>
              <w:top w:val="nil"/>
              <w:left w:val="single" w:sz="4" w:space="0" w:color="auto"/>
              <w:bottom w:val="nil"/>
              <w:right w:val="nil"/>
            </w:tcBorders>
            <w:shd w:val="clear" w:color="auto" w:fill="auto"/>
            <w:noWrap/>
            <w:vAlign w:val="center"/>
            <w:hideMark/>
          </w:tcPr>
          <w:p w14:paraId="6BFFE2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 (0.7)</w:t>
            </w:r>
          </w:p>
        </w:tc>
        <w:tc>
          <w:tcPr>
            <w:tcW w:w="709" w:type="dxa"/>
            <w:tcBorders>
              <w:top w:val="nil"/>
              <w:left w:val="nil"/>
              <w:bottom w:val="nil"/>
              <w:right w:val="single" w:sz="4" w:space="0" w:color="auto"/>
            </w:tcBorders>
            <w:shd w:val="clear" w:color="auto" w:fill="auto"/>
            <w:noWrap/>
            <w:vAlign w:val="center"/>
            <w:hideMark/>
          </w:tcPr>
          <w:p w14:paraId="5296D7E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627</w:t>
            </w:r>
          </w:p>
        </w:tc>
        <w:tc>
          <w:tcPr>
            <w:tcW w:w="1276" w:type="dxa"/>
            <w:tcBorders>
              <w:top w:val="nil"/>
              <w:left w:val="single" w:sz="4" w:space="0" w:color="auto"/>
              <w:bottom w:val="nil"/>
              <w:right w:val="nil"/>
            </w:tcBorders>
            <w:shd w:val="clear" w:color="auto" w:fill="auto"/>
            <w:noWrap/>
            <w:vAlign w:val="center"/>
            <w:hideMark/>
          </w:tcPr>
          <w:p w14:paraId="7FE6D83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67 (14.7)</w:t>
            </w:r>
          </w:p>
        </w:tc>
        <w:tc>
          <w:tcPr>
            <w:tcW w:w="567" w:type="dxa"/>
            <w:tcBorders>
              <w:top w:val="nil"/>
              <w:left w:val="nil"/>
              <w:bottom w:val="nil"/>
              <w:right w:val="single" w:sz="4" w:space="0" w:color="auto"/>
            </w:tcBorders>
            <w:shd w:val="clear" w:color="auto" w:fill="auto"/>
            <w:vAlign w:val="center"/>
            <w:hideMark/>
          </w:tcPr>
          <w:p w14:paraId="5602BC5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w:t>
            </w:r>
          </w:p>
        </w:tc>
        <w:tc>
          <w:tcPr>
            <w:tcW w:w="1276" w:type="dxa"/>
            <w:tcBorders>
              <w:top w:val="nil"/>
              <w:left w:val="single" w:sz="4" w:space="0" w:color="auto"/>
              <w:bottom w:val="nil"/>
              <w:right w:val="nil"/>
            </w:tcBorders>
            <w:shd w:val="clear" w:color="auto" w:fill="auto"/>
            <w:noWrap/>
            <w:vAlign w:val="center"/>
            <w:hideMark/>
          </w:tcPr>
          <w:p w14:paraId="4200D66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87 (6.3)</w:t>
            </w:r>
          </w:p>
        </w:tc>
        <w:tc>
          <w:tcPr>
            <w:tcW w:w="567" w:type="dxa"/>
            <w:tcBorders>
              <w:top w:val="nil"/>
              <w:left w:val="nil"/>
              <w:bottom w:val="nil"/>
            </w:tcBorders>
            <w:shd w:val="clear" w:color="auto" w:fill="auto"/>
            <w:noWrap/>
            <w:vAlign w:val="center"/>
            <w:hideMark/>
          </w:tcPr>
          <w:p w14:paraId="352D59F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70</w:t>
            </w:r>
          </w:p>
        </w:tc>
      </w:tr>
      <w:tr w:rsidR="00963149" w:rsidRPr="00DF213E" w14:paraId="09B59E5A"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6C5F3C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2011</w:t>
            </w:r>
          </w:p>
        </w:tc>
        <w:tc>
          <w:tcPr>
            <w:tcW w:w="1276" w:type="dxa"/>
            <w:tcBorders>
              <w:top w:val="nil"/>
              <w:left w:val="single" w:sz="4" w:space="0" w:color="auto"/>
              <w:bottom w:val="nil"/>
              <w:right w:val="nil"/>
            </w:tcBorders>
            <w:shd w:val="clear" w:color="auto" w:fill="auto"/>
            <w:noWrap/>
            <w:vAlign w:val="center"/>
            <w:hideMark/>
          </w:tcPr>
          <w:p w14:paraId="1CA44AE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(1.4)</w:t>
            </w:r>
          </w:p>
        </w:tc>
        <w:tc>
          <w:tcPr>
            <w:tcW w:w="709" w:type="dxa"/>
            <w:tcBorders>
              <w:top w:val="nil"/>
              <w:left w:val="nil"/>
              <w:bottom w:val="nil"/>
              <w:right w:val="single" w:sz="4" w:space="0" w:color="auto"/>
            </w:tcBorders>
            <w:shd w:val="clear" w:color="auto" w:fill="auto"/>
            <w:vAlign w:val="center"/>
            <w:hideMark/>
          </w:tcPr>
          <w:p w14:paraId="65D9E52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1,558</w:t>
            </w:r>
          </w:p>
        </w:tc>
        <w:tc>
          <w:tcPr>
            <w:tcW w:w="1275" w:type="dxa"/>
            <w:tcBorders>
              <w:top w:val="nil"/>
              <w:left w:val="single" w:sz="4" w:space="0" w:color="auto"/>
              <w:bottom w:val="nil"/>
              <w:right w:val="nil"/>
            </w:tcBorders>
            <w:shd w:val="clear" w:color="auto" w:fill="auto"/>
            <w:noWrap/>
            <w:vAlign w:val="center"/>
            <w:hideMark/>
          </w:tcPr>
          <w:p w14:paraId="7339826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(0.7)</w:t>
            </w:r>
          </w:p>
        </w:tc>
        <w:tc>
          <w:tcPr>
            <w:tcW w:w="709" w:type="dxa"/>
            <w:tcBorders>
              <w:top w:val="nil"/>
              <w:left w:val="nil"/>
              <w:bottom w:val="nil"/>
              <w:right w:val="single" w:sz="4" w:space="0" w:color="auto"/>
            </w:tcBorders>
            <w:shd w:val="clear" w:color="auto" w:fill="auto"/>
            <w:noWrap/>
            <w:vAlign w:val="center"/>
            <w:hideMark/>
          </w:tcPr>
          <w:p w14:paraId="004BA25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763</w:t>
            </w:r>
          </w:p>
        </w:tc>
        <w:tc>
          <w:tcPr>
            <w:tcW w:w="1276" w:type="dxa"/>
            <w:tcBorders>
              <w:top w:val="nil"/>
              <w:left w:val="single" w:sz="4" w:space="0" w:color="auto"/>
              <w:bottom w:val="nil"/>
              <w:right w:val="nil"/>
            </w:tcBorders>
            <w:shd w:val="clear" w:color="auto" w:fill="auto"/>
            <w:noWrap/>
            <w:vAlign w:val="center"/>
            <w:hideMark/>
          </w:tcPr>
          <w:p w14:paraId="709F10F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(6.0)</w:t>
            </w:r>
          </w:p>
        </w:tc>
        <w:tc>
          <w:tcPr>
            <w:tcW w:w="567" w:type="dxa"/>
            <w:tcBorders>
              <w:top w:val="nil"/>
              <w:left w:val="nil"/>
              <w:bottom w:val="nil"/>
              <w:right w:val="single" w:sz="4" w:space="0" w:color="auto"/>
            </w:tcBorders>
            <w:shd w:val="clear" w:color="auto" w:fill="auto"/>
            <w:vAlign w:val="center"/>
            <w:hideMark/>
          </w:tcPr>
          <w:p w14:paraId="215A79C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w:t>
            </w:r>
          </w:p>
        </w:tc>
        <w:tc>
          <w:tcPr>
            <w:tcW w:w="1276" w:type="dxa"/>
            <w:tcBorders>
              <w:top w:val="nil"/>
              <w:left w:val="single" w:sz="4" w:space="0" w:color="auto"/>
              <w:bottom w:val="nil"/>
              <w:right w:val="nil"/>
            </w:tcBorders>
            <w:shd w:val="clear" w:color="auto" w:fill="auto"/>
            <w:noWrap/>
            <w:vAlign w:val="center"/>
            <w:hideMark/>
          </w:tcPr>
          <w:p w14:paraId="26FF537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118 (5.6)</w:t>
            </w:r>
          </w:p>
        </w:tc>
        <w:tc>
          <w:tcPr>
            <w:tcW w:w="567" w:type="dxa"/>
            <w:tcBorders>
              <w:top w:val="nil"/>
              <w:left w:val="nil"/>
              <w:bottom w:val="nil"/>
            </w:tcBorders>
            <w:shd w:val="clear" w:color="auto" w:fill="auto"/>
            <w:noWrap/>
            <w:vAlign w:val="center"/>
            <w:hideMark/>
          </w:tcPr>
          <w:p w14:paraId="2C31B33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w:t>
            </w:r>
          </w:p>
        </w:tc>
      </w:tr>
      <w:tr w:rsidR="00963149" w:rsidRPr="00DF213E" w14:paraId="54F784AC"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178893D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2012</w:t>
            </w:r>
          </w:p>
        </w:tc>
        <w:tc>
          <w:tcPr>
            <w:tcW w:w="1276" w:type="dxa"/>
            <w:tcBorders>
              <w:top w:val="nil"/>
              <w:left w:val="single" w:sz="4" w:space="0" w:color="auto"/>
              <w:bottom w:val="nil"/>
              <w:right w:val="nil"/>
            </w:tcBorders>
            <w:shd w:val="clear" w:color="auto" w:fill="auto"/>
            <w:noWrap/>
            <w:vAlign w:val="center"/>
            <w:hideMark/>
          </w:tcPr>
          <w:p w14:paraId="6D9CCBA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80 (1.1)</w:t>
            </w:r>
          </w:p>
        </w:tc>
        <w:tc>
          <w:tcPr>
            <w:tcW w:w="709" w:type="dxa"/>
            <w:tcBorders>
              <w:top w:val="nil"/>
              <w:left w:val="nil"/>
              <w:bottom w:val="nil"/>
              <w:right w:val="single" w:sz="4" w:space="0" w:color="auto"/>
            </w:tcBorders>
            <w:shd w:val="clear" w:color="auto" w:fill="auto"/>
            <w:vAlign w:val="center"/>
            <w:hideMark/>
          </w:tcPr>
          <w:p w14:paraId="333E1ED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2,445</w:t>
            </w:r>
          </w:p>
        </w:tc>
        <w:tc>
          <w:tcPr>
            <w:tcW w:w="1275" w:type="dxa"/>
            <w:tcBorders>
              <w:top w:val="nil"/>
              <w:left w:val="single" w:sz="4" w:space="0" w:color="auto"/>
              <w:bottom w:val="nil"/>
              <w:right w:val="nil"/>
            </w:tcBorders>
            <w:shd w:val="clear" w:color="auto" w:fill="auto"/>
            <w:noWrap/>
            <w:vAlign w:val="center"/>
            <w:hideMark/>
          </w:tcPr>
          <w:p w14:paraId="7130D45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(0.6)</w:t>
            </w:r>
          </w:p>
        </w:tc>
        <w:tc>
          <w:tcPr>
            <w:tcW w:w="709" w:type="dxa"/>
            <w:tcBorders>
              <w:top w:val="nil"/>
              <w:left w:val="nil"/>
              <w:bottom w:val="nil"/>
              <w:right w:val="single" w:sz="4" w:space="0" w:color="auto"/>
            </w:tcBorders>
            <w:shd w:val="clear" w:color="auto" w:fill="auto"/>
            <w:noWrap/>
            <w:vAlign w:val="center"/>
            <w:hideMark/>
          </w:tcPr>
          <w:p w14:paraId="794E47EB"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1,134</w:t>
            </w:r>
          </w:p>
        </w:tc>
        <w:tc>
          <w:tcPr>
            <w:tcW w:w="1276" w:type="dxa"/>
            <w:tcBorders>
              <w:top w:val="nil"/>
              <w:left w:val="single" w:sz="4" w:space="0" w:color="auto"/>
              <w:bottom w:val="nil"/>
              <w:right w:val="nil"/>
            </w:tcBorders>
            <w:shd w:val="clear" w:color="auto" w:fill="auto"/>
            <w:noWrap/>
            <w:vAlign w:val="center"/>
            <w:hideMark/>
          </w:tcPr>
          <w:p w14:paraId="4B2A059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59 (7.2)</w:t>
            </w:r>
          </w:p>
        </w:tc>
        <w:tc>
          <w:tcPr>
            <w:tcW w:w="567" w:type="dxa"/>
            <w:tcBorders>
              <w:top w:val="nil"/>
              <w:left w:val="nil"/>
              <w:bottom w:val="nil"/>
              <w:right w:val="single" w:sz="4" w:space="0" w:color="auto"/>
            </w:tcBorders>
            <w:shd w:val="clear" w:color="auto" w:fill="auto"/>
            <w:vAlign w:val="center"/>
            <w:hideMark/>
          </w:tcPr>
          <w:p w14:paraId="26248DF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49</w:t>
            </w:r>
          </w:p>
        </w:tc>
        <w:tc>
          <w:tcPr>
            <w:tcW w:w="1276" w:type="dxa"/>
            <w:tcBorders>
              <w:top w:val="nil"/>
              <w:left w:val="single" w:sz="4" w:space="0" w:color="auto"/>
              <w:bottom w:val="nil"/>
              <w:right w:val="nil"/>
            </w:tcBorders>
            <w:shd w:val="clear" w:color="auto" w:fill="auto"/>
            <w:noWrap/>
            <w:vAlign w:val="center"/>
            <w:hideMark/>
          </w:tcPr>
          <w:p w14:paraId="636784C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(3.8)</w:t>
            </w:r>
          </w:p>
        </w:tc>
        <w:tc>
          <w:tcPr>
            <w:tcW w:w="567" w:type="dxa"/>
            <w:tcBorders>
              <w:top w:val="nil"/>
              <w:left w:val="nil"/>
              <w:bottom w:val="nil"/>
            </w:tcBorders>
            <w:shd w:val="clear" w:color="auto" w:fill="auto"/>
            <w:noWrap/>
            <w:vAlign w:val="center"/>
            <w:hideMark/>
          </w:tcPr>
          <w:p w14:paraId="155E12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71</w:t>
            </w:r>
          </w:p>
        </w:tc>
      </w:tr>
      <w:tr w:rsidR="00963149" w:rsidRPr="00DF213E" w14:paraId="067543B8"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36A996B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2013</w:t>
            </w:r>
          </w:p>
        </w:tc>
        <w:tc>
          <w:tcPr>
            <w:tcW w:w="1276" w:type="dxa"/>
            <w:tcBorders>
              <w:top w:val="nil"/>
              <w:left w:val="single" w:sz="4" w:space="0" w:color="auto"/>
              <w:bottom w:val="nil"/>
              <w:right w:val="nil"/>
            </w:tcBorders>
            <w:shd w:val="clear" w:color="auto" w:fill="auto"/>
            <w:noWrap/>
            <w:vAlign w:val="center"/>
            <w:hideMark/>
          </w:tcPr>
          <w:p w14:paraId="2308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(1.0)</w:t>
            </w:r>
          </w:p>
        </w:tc>
        <w:tc>
          <w:tcPr>
            <w:tcW w:w="709" w:type="dxa"/>
            <w:tcBorders>
              <w:top w:val="nil"/>
              <w:left w:val="nil"/>
              <w:bottom w:val="nil"/>
              <w:right w:val="single" w:sz="4" w:space="0" w:color="auto"/>
            </w:tcBorders>
            <w:shd w:val="clear" w:color="auto" w:fill="auto"/>
            <w:vAlign w:val="center"/>
            <w:hideMark/>
          </w:tcPr>
          <w:p w14:paraId="0535858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4,196</w:t>
            </w:r>
          </w:p>
        </w:tc>
        <w:tc>
          <w:tcPr>
            <w:tcW w:w="1275" w:type="dxa"/>
            <w:tcBorders>
              <w:top w:val="nil"/>
              <w:left w:val="single" w:sz="4" w:space="0" w:color="auto"/>
              <w:bottom w:val="nil"/>
              <w:right w:val="nil"/>
            </w:tcBorders>
            <w:shd w:val="clear" w:color="auto" w:fill="auto"/>
            <w:noWrap/>
            <w:vAlign w:val="center"/>
            <w:hideMark/>
          </w:tcPr>
          <w:p w14:paraId="7150FFB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(0.6)</w:t>
            </w:r>
          </w:p>
        </w:tc>
        <w:tc>
          <w:tcPr>
            <w:tcW w:w="709" w:type="dxa"/>
            <w:tcBorders>
              <w:top w:val="nil"/>
              <w:left w:val="nil"/>
              <w:bottom w:val="nil"/>
              <w:right w:val="single" w:sz="4" w:space="0" w:color="auto"/>
            </w:tcBorders>
            <w:shd w:val="clear" w:color="auto" w:fill="auto"/>
            <w:noWrap/>
            <w:vAlign w:val="center"/>
            <w:hideMark/>
          </w:tcPr>
          <w:p w14:paraId="4B6EB74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1,201</w:t>
            </w:r>
          </w:p>
        </w:tc>
        <w:tc>
          <w:tcPr>
            <w:tcW w:w="1276" w:type="dxa"/>
            <w:tcBorders>
              <w:top w:val="nil"/>
              <w:left w:val="single" w:sz="4" w:space="0" w:color="auto"/>
              <w:bottom w:val="nil"/>
              <w:right w:val="nil"/>
            </w:tcBorders>
            <w:shd w:val="clear" w:color="auto" w:fill="auto"/>
            <w:noWrap/>
            <w:vAlign w:val="center"/>
            <w:hideMark/>
          </w:tcPr>
          <w:p w14:paraId="717996E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 (5.9)</w:t>
            </w:r>
          </w:p>
        </w:tc>
        <w:tc>
          <w:tcPr>
            <w:tcW w:w="567" w:type="dxa"/>
            <w:tcBorders>
              <w:top w:val="nil"/>
              <w:left w:val="nil"/>
              <w:bottom w:val="nil"/>
              <w:right w:val="single" w:sz="4" w:space="0" w:color="auto"/>
            </w:tcBorders>
            <w:shd w:val="clear" w:color="auto" w:fill="auto"/>
            <w:vAlign w:val="center"/>
            <w:hideMark/>
          </w:tcPr>
          <w:p w14:paraId="609FD92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53</w:t>
            </w:r>
          </w:p>
        </w:tc>
        <w:tc>
          <w:tcPr>
            <w:tcW w:w="1276" w:type="dxa"/>
            <w:tcBorders>
              <w:top w:val="nil"/>
              <w:left w:val="single" w:sz="4" w:space="0" w:color="auto"/>
              <w:bottom w:val="nil"/>
              <w:right w:val="nil"/>
            </w:tcBorders>
            <w:shd w:val="clear" w:color="auto" w:fill="auto"/>
            <w:noWrap/>
            <w:vAlign w:val="center"/>
            <w:hideMark/>
          </w:tcPr>
          <w:p w14:paraId="6F5AFC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99 (2.7)</w:t>
            </w:r>
          </w:p>
        </w:tc>
        <w:tc>
          <w:tcPr>
            <w:tcW w:w="567" w:type="dxa"/>
            <w:tcBorders>
              <w:top w:val="nil"/>
              <w:left w:val="nil"/>
              <w:bottom w:val="nil"/>
            </w:tcBorders>
            <w:shd w:val="clear" w:color="auto" w:fill="auto"/>
            <w:noWrap/>
            <w:vAlign w:val="center"/>
            <w:hideMark/>
          </w:tcPr>
          <w:p w14:paraId="10A0DE1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247</w:t>
            </w:r>
          </w:p>
        </w:tc>
      </w:tr>
      <w:tr w:rsidR="00963149" w:rsidRPr="00DF213E" w14:paraId="2A6A5E2E"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5BB3AD2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2014</w:t>
            </w:r>
          </w:p>
        </w:tc>
        <w:tc>
          <w:tcPr>
            <w:tcW w:w="1276" w:type="dxa"/>
            <w:tcBorders>
              <w:top w:val="nil"/>
              <w:left w:val="single" w:sz="4" w:space="0" w:color="auto"/>
              <w:bottom w:val="nil"/>
              <w:right w:val="nil"/>
            </w:tcBorders>
            <w:shd w:val="clear" w:color="auto" w:fill="auto"/>
            <w:noWrap/>
            <w:vAlign w:val="center"/>
            <w:hideMark/>
          </w:tcPr>
          <w:p w14:paraId="1705A92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84 (0.9)</w:t>
            </w:r>
          </w:p>
        </w:tc>
        <w:tc>
          <w:tcPr>
            <w:tcW w:w="709" w:type="dxa"/>
            <w:tcBorders>
              <w:top w:val="nil"/>
              <w:left w:val="nil"/>
              <w:bottom w:val="nil"/>
              <w:right w:val="single" w:sz="4" w:space="0" w:color="auto"/>
            </w:tcBorders>
            <w:shd w:val="clear" w:color="auto" w:fill="auto"/>
            <w:vAlign w:val="center"/>
            <w:hideMark/>
          </w:tcPr>
          <w:p w14:paraId="4F37E33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2,531</w:t>
            </w:r>
          </w:p>
        </w:tc>
        <w:tc>
          <w:tcPr>
            <w:tcW w:w="1275" w:type="dxa"/>
            <w:tcBorders>
              <w:top w:val="nil"/>
              <w:left w:val="single" w:sz="4" w:space="0" w:color="auto"/>
              <w:bottom w:val="nil"/>
              <w:right w:val="nil"/>
            </w:tcBorders>
            <w:shd w:val="clear" w:color="auto" w:fill="auto"/>
            <w:noWrap/>
            <w:vAlign w:val="center"/>
            <w:hideMark/>
          </w:tcPr>
          <w:p w14:paraId="2E1378F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(0.5)</w:t>
            </w:r>
          </w:p>
        </w:tc>
        <w:tc>
          <w:tcPr>
            <w:tcW w:w="709" w:type="dxa"/>
            <w:tcBorders>
              <w:top w:val="nil"/>
              <w:left w:val="nil"/>
              <w:bottom w:val="nil"/>
              <w:right w:val="single" w:sz="4" w:space="0" w:color="auto"/>
            </w:tcBorders>
            <w:shd w:val="clear" w:color="auto" w:fill="auto"/>
            <w:noWrap/>
            <w:vAlign w:val="center"/>
            <w:hideMark/>
          </w:tcPr>
          <w:p w14:paraId="3C153F8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1,597</w:t>
            </w:r>
          </w:p>
        </w:tc>
        <w:tc>
          <w:tcPr>
            <w:tcW w:w="1276" w:type="dxa"/>
            <w:tcBorders>
              <w:top w:val="nil"/>
              <w:left w:val="single" w:sz="4" w:space="0" w:color="auto"/>
              <w:bottom w:val="nil"/>
              <w:right w:val="nil"/>
            </w:tcBorders>
            <w:shd w:val="clear" w:color="auto" w:fill="auto"/>
            <w:noWrap/>
            <w:vAlign w:val="center"/>
            <w:hideMark/>
          </w:tcPr>
          <w:p w14:paraId="1631F72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 (3.9)</w:t>
            </w:r>
          </w:p>
        </w:tc>
        <w:tc>
          <w:tcPr>
            <w:tcW w:w="567" w:type="dxa"/>
            <w:tcBorders>
              <w:top w:val="nil"/>
              <w:left w:val="nil"/>
              <w:bottom w:val="nil"/>
              <w:right w:val="single" w:sz="4" w:space="0" w:color="auto"/>
            </w:tcBorders>
            <w:shd w:val="clear" w:color="auto" w:fill="auto"/>
            <w:vAlign w:val="center"/>
            <w:hideMark/>
          </w:tcPr>
          <w:p w14:paraId="15E465D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26</w:t>
            </w:r>
          </w:p>
        </w:tc>
        <w:tc>
          <w:tcPr>
            <w:tcW w:w="1276" w:type="dxa"/>
            <w:tcBorders>
              <w:top w:val="nil"/>
              <w:left w:val="single" w:sz="4" w:space="0" w:color="auto"/>
              <w:bottom w:val="nil"/>
              <w:right w:val="nil"/>
            </w:tcBorders>
            <w:shd w:val="clear" w:color="auto" w:fill="auto"/>
            <w:noWrap/>
            <w:vAlign w:val="center"/>
            <w:hideMark/>
          </w:tcPr>
          <w:p w14:paraId="7623E9E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(4.1)</w:t>
            </w:r>
          </w:p>
        </w:tc>
        <w:tc>
          <w:tcPr>
            <w:tcW w:w="567" w:type="dxa"/>
            <w:tcBorders>
              <w:top w:val="nil"/>
              <w:left w:val="nil"/>
              <w:bottom w:val="nil"/>
            </w:tcBorders>
            <w:shd w:val="clear" w:color="auto" w:fill="auto"/>
            <w:noWrap/>
            <w:vAlign w:val="center"/>
            <w:hideMark/>
          </w:tcPr>
          <w:p w14:paraId="5AD14C5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109</w:t>
            </w:r>
          </w:p>
        </w:tc>
      </w:tr>
      <w:tr w:rsidR="00963149" w:rsidRPr="00DF213E" w14:paraId="6FBDCA41"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4DABC38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2015</w:t>
            </w:r>
          </w:p>
        </w:tc>
        <w:tc>
          <w:tcPr>
            <w:tcW w:w="1276" w:type="dxa"/>
            <w:tcBorders>
              <w:top w:val="nil"/>
              <w:left w:val="single" w:sz="4" w:space="0" w:color="auto"/>
              <w:bottom w:val="nil"/>
              <w:right w:val="nil"/>
            </w:tcBorders>
            <w:shd w:val="clear" w:color="auto" w:fill="auto"/>
            <w:noWrap/>
            <w:vAlign w:val="center"/>
            <w:hideMark/>
          </w:tcPr>
          <w:p w14:paraId="51781FE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82 (0.6)</w:t>
            </w:r>
          </w:p>
        </w:tc>
        <w:tc>
          <w:tcPr>
            <w:tcW w:w="709" w:type="dxa"/>
            <w:tcBorders>
              <w:top w:val="nil"/>
              <w:left w:val="nil"/>
              <w:bottom w:val="nil"/>
              <w:right w:val="single" w:sz="4" w:space="0" w:color="auto"/>
            </w:tcBorders>
            <w:shd w:val="clear" w:color="auto" w:fill="auto"/>
            <w:vAlign w:val="center"/>
            <w:hideMark/>
          </w:tcPr>
          <w:p w14:paraId="086DAEC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4,808</w:t>
            </w:r>
          </w:p>
        </w:tc>
        <w:tc>
          <w:tcPr>
            <w:tcW w:w="1275" w:type="dxa"/>
            <w:tcBorders>
              <w:top w:val="nil"/>
              <w:left w:val="single" w:sz="4" w:space="0" w:color="auto"/>
              <w:bottom w:val="nil"/>
              <w:right w:val="nil"/>
            </w:tcBorders>
            <w:shd w:val="clear" w:color="auto" w:fill="auto"/>
            <w:noWrap/>
            <w:vAlign w:val="center"/>
            <w:hideMark/>
          </w:tcPr>
          <w:p w14:paraId="72D7B0EE"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(0.6)</w:t>
            </w:r>
          </w:p>
        </w:tc>
        <w:tc>
          <w:tcPr>
            <w:tcW w:w="709" w:type="dxa"/>
            <w:tcBorders>
              <w:top w:val="nil"/>
              <w:left w:val="nil"/>
              <w:bottom w:val="nil"/>
              <w:right w:val="single" w:sz="4" w:space="0" w:color="auto"/>
            </w:tcBorders>
            <w:shd w:val="clear" w:color="auto" w:fill="auto"/>
            <w:noWrap/>
            <w:vAlign w:val="center"/>
            <w:hideMark/>
          </w:tcPr>
          <w:p w14:paraId="57AB9F15"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981</w:t>
            </w:r>
          </w:p>
        </w:tc>
        <w:tc>
          <w:tcPr>
            <w:tcW w:w="1276" w:type="dxa"/>
            <w:tcBorders>
              <w:top w:val="nil"/>
              <w:left w:val="single" w:sz="4" w:space="0" w:color="auto"/>
              <w:bottom w:val="nil"/>
              <w:right w:val="nil"/>
            </w:tcBorders>
            <w:shd w:val="clear" w:color="auto" w:fill="auto"/>
            <w:noWrap/>
            <w:vAlign w:val="center"/>
            <w:hideMark/>
          </w:tcPr>
          <w:p w14:paraId="6E02D5F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(5.2)</w:t>
            </w:r>
          </w:p>
        </w:tc>
        <w:tc>
          <w:tcPr>
            <w:tcW w:w="567" w:type="dxa"/>
            <w:tcBorders>
              <w:top w:val="nil"/>
              <w:left w:val="nil"/>
              <w:bottom w:val="nil"/>
              <w:right w:val="single" w:sz="4" w:space="0" w:color="auto"/>
            </w:tcBorders>
            <w:shd w:val="clear" w:color="auto" w:fill="auto"/>
            <w:vAlign w:val="center"/>
            <w:hideMark/>
          </w:tcPr>
          <w:p w14:paraId="7DD6A5A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32</w:t>
            </w:r>
          </w:p>
        </w:tc>
        <w:tc>
          <w:tcPr>
            <w:tcW w:w="1276" w:type="dxa"/>
            <w:tcBorders>
              <w:top w:val="nil"/>
              <w:left w:val="single" w:sz="4" w:space="0" w:color="auto"/>
              <w:bottom w:val="nil"/>
              <w:right w:val="nil"/>
            </w:tcBorders>
            <w:shd w:val="clear" w:color="auto" w:fill="auto"/>
            <w:noWrap/>
            <w:vAlign w:val="center"/>
            <w:hideMark/>
          </w:tcPr>
          <w:p w14:paraId="2E9D60D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92 (3.1)</w:t>
            </w:r>
          </w:p>
        </w:tc>
        <w:tc>
          <w:tcPr>
            <w:tcW w:w="567" w:type="dxa"/>
            <w:tcBorders>
              <w:top w:val="nil"/>
              <w:left w:val="nil"/>
              <w:bottom w:val="nil"/>
            </w:tcBorders>
            <w:shd w:val="clear" w:color="auto" w:fill="auto"/>
            <w:noWrap/>
            <w:vAlign w:val="center"/>
            <w:hideMark/>
          </w:tcPr>
          <w:p w14:paraId="6697FC7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234</w:t>
            </w:r>
          </w:p>
        </w:tc>
      </w:tr>
      <w:tr w:rsidR="00963149" w:rsidRPr="00DF213E" w14:paraId="404008BF"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5F051C1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2016</w:t>
            </w:r>
          </w:p>
        </w:tc>
        <w:tc>
          <w:tcPr>
            <w:tcW w:w="1276" w:type="dxa"/>
            <w:tcBorders>
              <w:top w:val="nil"/>
              <w:left w:val="single" w:sz="4" w:space="0" w:color="auto"/>
              <w:bottom w:val="nil"/>
              <w:right w:val="nil"/>
            </w:tcBorders>
            <w:shd w:val="clear" w:color="auto" w:fill="auto"/>
            <w:noWrap/>
            <w:vAlign w:val="center"/>
            <w:hideMark/>
          </w:tcPr>
          <w:p w14:paraId="6212AD2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86 (1.4)</w:t>
            </w:r>
          </w:p>
        </w:tc>
        <w:tc>
          <w:tcPr>
            <w:tcW w:w="709" w:type="dxa"/>
            <w:tcBorders>
              <w:top w:val="nil"/>
              <w:left w:val="nil"/>
              <w:bottom w:val="nil"/>
              <w:right w:val="single" w:sz="4" w:space="0" w:color="auto"/>
            </w:tcBorders>
            <w:shd w:val="clear" w:color="auto" w:fill="auto"/>
            <w:vAlign w:val="center"/>
            <w:hideMark/>
          </w:tcPr>
          <w:p w14:paraId="01890650"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3,897</w:t>
            </w:r>
          </w:p>
        </w:tc>
        <w:tc>
          <w:tcPr>
            <w:tcW w:w="1275" w:type="dxa"/>
            <w:tcBorders>
              <w:top w:val="nil"/>
              <w:left w:val="single" w:sz="4" w:space="0" w:color="auto"/>
              <w:bottom w:val="nil"/>
              <w:right w:val="nil"/>
            </w:tcBorders>
            <w:shd w:val="clear" w:color="auto" w:fill="auto"/>
            <w:noWrap/>
            <w:vAlign w:val="center"/>
            <w:hideMark/>
          </w:tcPr>
          <w:p w14:paraId="00C3E27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 (1.4)</w:t>
            </w:r>
          </w:p>
        </w:tc>
        <w:tc>
          <w:tcPr>
            <w:tcW w:w="709" w:type="dxa"/>
            <w:tcBorders>
              <w:top w:val="nil"/>
              <w:left w:val="nil"/>
              <w:bottom w:val="nil"/>
              <w:right w:val="single" w:sz="4" w:space="0" w:color="auto"/>
            </w:tcBorders>
            <w:shd w:val="clear" w:color="auto" w:fill="auto"/>
            <w:noWrap/>
            <w:vAlign w:val="center"/>
            <w:hideMark/>
          </w:tcPr>
          <w:p w14:paraId="75D29F1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750</w:t>
            </w:r>
          </w:p>
        </w:tc>
        <w:tc>
          <w:tcPr>
            <w:tcW w:w="1276" w:type="dxa"/>
            <w:tcBorders>
              <w:top w:val="nil"/>
              <w:left w:val="single" w:sz="4" w:space="0" w:color="auto"/>
              <w:bottom w:val="nil"/>
              <w:right w:val="nil"/>
            </w:tcBorders>
            <w:shd w:val="clear" w:color="auto" w:fill="auto"/>
            <w:noWrap/>
            <w:vAlign w:val="center"/>
            <w:hideMark/>
          </w:tcPr>
          <w:p w14:paraId="2C2DB70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45 (9.0)</w:t>
            </w:r>
          </w:p>
        </w:tc>
        <w:tc>
          <w:tcPr>
            <w:tcW w:w="567" w:type="dxa"/>
            <w:tcBorders>
              <w:top w:val="nil"/>
              <w:left w:val="nil"/>
              <w:bottom w:val="nil"/>
              <w:right w:val="single" w:sz="4" w:space="0" w:color="auto"/>
            </w:tcBorders>
            <w:shd w:val="clear" w:color="auto" w:fill="auto"/>
            <w:vAlign w:val="center"/>
            <w:hideMark/>
          </w:tcPr>
          <w:p w14:paraId="70D3D40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25</w:t>
            </w:r>
          </w:p>
        </w:tc>
        <w:tc>
          <w:tcPr>
            <w:tcW w:w="1276" w:type="dxa"/>
            <w:tcBorders>
              <w:top w:val="nil"/>
              <w:left w:val="single" w:sz="4" w:space="0" w:color="auto"/>
              <w:bottom w:val="nil"/>
              <w:right w:val="nil"/>
            </w:tcBorders>
            <w:shd w:val="clear" w:color="auto" w:fill="auto"/>
            <w:noWrap/>
            <w:vAlign w:val="center"/>
            <w:hideMark/>
          </w:tcPr>
          <w:p w14:paraId="0979B86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91 (7.0)</w:t>
            </w:r>
          </w:p>
        </w:tc>
        <w:tc>
          <w:tcPr>
            <w:tcW w:w="567" w:type="dxa"/>
            <w:tcBorders>
              <w:top w:val="nil"/>
              <w:left w:val="nil"/>
              <w:bottom w:val="nil"/>
            </w:tcBorders>
            <w:shd w:val="clear" w:color="auto" w:fill="auto"/>
            <w:noWrap/>
            <w:vAlign w:val="center"/>
            <w:hideMark/>
          </w:tcPr>
          <w:p w14:paraId="1DA43989"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169</w:t>
            </w:r>
          </w:p>
        </w:tc>
      </w:tr>
      <w:tr w:rsidR="00963149" w:rsidRPr="00DF213E" w14:paraId="28ED126E"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739C684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2017</w:t>
            </w:r>
          </w:p>
        </w:tc>
        <w:tc>
          <w:tcPr>
            <w:tcW w:w="1276" w:type="dxa"/>
            <w:tcBorders>
              <w:top w:val="nil"/>
              <w:left w:val="single" w:sz="4" w:space="0" w:color="auto"/>
              <w:bottom w:val="nil"/>
              <w:right w:val="nil"/>
            </w:tcBorders>
            <w:shd w:val="clear" w:color="auto" w:fill="auto"/>
            <w:noWrap/>
            <w:vAlign w:val="center"/>
            <w:hideMark/>
          </w:tcPr>
          <w:p w14:paraId="5258F39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(0.6)</w:t>
            </w:r>
          </w:p>
        </w:tc>
        <w:tc>
          <w:tcPr>
            <w:tcW w:w="709" w:type="dxa"/>
            <w:tcBorders>
              <w:top w:val="nil"/>
              <w:left w:val="nil"/>
              <w:bottom w:val="nil"/>
              <w:right w:val="single" w:sz="4" w:space="0" w:color="auto"/>
            </w:tcBorders>
            <w:shd w:val="clear" w:color="auto" w:fill="auto"/>
            <w:vAlign w:val="center"/>
            <w:hideMark/>
          </w:tcPr>
          <w:p w14:paraId="39859723"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7,089</w:t>
            </w:r>
          </w:p>
        </w:tc>
        <w:tc>
          <w:tcPr>
            <w:tcW w:w="1275" w:type="dxa"/>
            <w:tcBorders>
              <w:top w:val="nil"/>
              <w:left w:val="single" w:sz="4" w:space="0" w:color="auto"/>
              <w:bottom w:val="nil"/>
              <w:right w:val="nil"/>
            </w:tcBorders>
            <w:shd w:val="clear" w:color="auto" w:fill="auto"/>
            <w:noWrap/>
            <w:vAlign w:val="center"/>
            <w:hideMark/>
          </w:tcPr>
          <w:p w14:paraId="5503E4CB"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34 (0.7)</w:t>
            </w:r>
          </w:p>
        </w:tc>
        <w:tc>
          <w:tcPr>
            <w:tcW w:w="709" w:type="dxa"/>
            <w:tcBorders>
              <w:top w:val="nil"/>
              <w:left w:val="nil"/>
              <w:bottom w:val="nil"/>
              <w:right w:val="single" w:sz="4" w:space="0" w:color="auto"/>
            </w:tcBorders>
            <w:shd w:val="clear" w:color="auto" w:fill="auto"/>
            <w:noWrap/>
            <w:vAlign w:val="center"/>
            <w:hideMark/>
          </w:tcPr>
          <w:p w14:paraId="116D19BD"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1,265</w:t>
            </w:r>
          </w:p>
        </w:tc>
        <w:tc>
          <w:tcPr>
            <w:tcW w:w="1276" w:type="dxa"/>
            <w:tcBorders>
              <w:top w:val="nil"/>
              <w:left w:val="single" w:sz="4" w:space="0" w:color="auto"/>
              <w:bottom w:val="nil"/>
              <w:right w:val="nil"/>
            </w:tcBorders>
            <w:shd w:val="clear" w:color="auto" w:fill="auto"/>
            <w:noWrap/>
            <w:vAlign w:val="center"/>
            <w:hideMark/>
          </w:tcPr>
          <w:p w14:paraId="218120E8"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36 (15)</w:t>
            </w:r>
          </w:p>
        </w:tc>
        <w:tc>
          <w:tcPr>
            <w:tcW w:w="567" w:type="dxa"/>
            <w:tcBorders>
              <w:top w:val="nil"/>
              <w:left w:val="nil"/>
              <w:bottom w:val="nil"/>
              <w:right w:val="single" w:sz="4" w:space="0" w:color="auto"/>
            </w:tcBorders>
            <w:shd w:val="clear" w:color="auto" w:fill="auto"/>
            <w:vAlign w:val="center"/>
            <w:hideMark/>
          </w:tcPr>
          <w:p w14:paraId="71D8356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15</w:t>
            </w:r>
          </w:p>
        </w:tc>
        <w:tc>
          <w:tcPr>
            <w:tcW w:w="1276" w:type="dxa"/>
            <w:tcBorders>
              <w:top w:val="nil"/>
              <w:left w:val="single" w:sz="4" w:space="0" w:color="auto"/>
              <w:bottom w:val="nil"/>
              <w:right w:val="nil"/>
            </w:tcBorders>
            <w:shd w:val="clear" w:color="auto" w:fill="auto"/>
            <w:noWrap/>
            <w:vAlign w:val="center"/>
            <w:hideMark/>
          </w:tcPr>
          <w:p w14:paraId="0E868BF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(3.7)</w:t>
            </w:r>
          </w:p>
        </w:tc>
        <w:tc>
          <w:tcPr>
            <w:tcW w:w="567" w:type="dxa"/>
            <w:tcBorders>
              <w:top w:val="nil"/>
              <w:left w:val="nil"/>
              <w:bottom w:val="nil"/>
            </w:tcBorders>
            <w:shd w:val="clear" w:color="auto" w:fill="auto"/>
            <w:noWrap/>
            <w:vAlign w:val="center"/>
            <w:hideMark/>
          </w:tcPr>
          <w:p w14:paraId="5AB33B0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183</w:t>
            </w:r>
          </w:p>
        </w:tc>
      </w:tr>
      <w:tr w:rsidR="00963149" w:rsidRPr="00DF213E" w14:paraId="6A1D8D6E" w14:textId="77777777" w:rsidTr="006A11E9">
        <w:trPr>
          <w:trHeight w:val="300"/>
          <w:jc w:val="center"/>
        </w:trPr>
        <w:tc>
          <w:tcPr>
            <w:tcW w:w="724" w:type="dxa"/>
            <w:tcBorders>
              <w:top w:val="nil"/>
              <w:left w:val="nil"/>
              <w:bottom w:val="nil"/>
              <w:right w:val="single" w:sz="4" w:space="0" w:color="auto"/>
            </w:tcBorders>
            <w:shd w:val="clear" w:color="auto" w:fill="auto"/>
            <w:noWrap/>
            <w:vAlign w:val="center"/>
            <w:hideMark/>
          </w:tcPr>
          <w:p w14:paraId="29E8BBFC"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2018</w:t>
            </w:r>
          </w:p>
        </w:tc>
        <w:tc>
          <w:tcPr>
            <w:tcW w:w="1276" w:type="dxa"/>
            <w:tcBorders>
              <w:top w:val="nil"/>
              <w:left w:val="single" w:sz="4" w:space="0" w:color="auto"/>
              <w:bottom w:val="nil"/>
              <w:right w:val="nil"/>
            </w:tcBorders>
            <w:shd w:val="clear" w:color="auto" w:fill="auto"/>
            <w:noWrap/>
            <w:vAlign w:val="center"/>
            <w:hideMark/>
          </w:tcPr>
          <w:p w14:paraId="60808AF6"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nil"/>
              <w:right w:val="single" w:sz="4" w:space="0" w:color="auto"/>
            </w:tcBorders>
            <w:shd w:val="clear" w:color="auto" w:fill="auto"/>
            <w:vAlign w:val="center"/>
            <w:hideMark/>
          </w:tcPr>
          <w:p w14:paraId="3E5FE618"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4,062</w:t>
            </w:r>
          </w:p>
        </w:tc>
        <w:tc>
          <w:tcPr>
            <w:tcW w:w="1275" w:type="dxa"/>
            <w:tcBorders>
              <w:top w:val="nil"/>
              <w:left w:val="single" w:sz="4" w:space="0" w:color="auto"/>
              <w:bottom w:val="nil"/>
              <w:right w:val="nil"/>
            </w:tcBorders>
            <w:shd w:val="clear" w:color="auto" w:fill="auto"/>
            <w:noWrap/>
            <w:vAlign w:val="center"/>
            <w:hideMark/>
          </w:tcPr>
          <w:p w14:paraId="000B01B0"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35 (0.9)</w:t>
            </w:r>
          </w:p>
        </w:tc>
        <w:tc>
          <w:tcPr>
            <w:tcW w:w="709" w:type="dxa"/>
            <w:tcBorders>
              <w:top w:val="nil"/>
              <w:left w:val="nil"/>
              <w:bottom w:val="nil"/>
              <w:right w:val="single" w:sz="4" w:space="0" w:color="auto"/>
            </w:tcBorders>
            <w:shd w:val="clear" w:color="auto" w:fill="auto"/>
            <w:noWrap/>
            <w:vAlign w:val="center"/>
            <w:hideMark/>
          </w:tcPr>
          <w:p w14:paraId="414C5DAE"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804</w:t>
            </w:r>
          </w:p>
        </w:tc>
        <w:tc>
          <w:tcPr>
            <w:tcW w:w="1276" w:type="dxa"/>
            <w:tcBorders>
              <w:top w:val="nil"/>
              <w:left w:val="single" w:sz="4" w:space="0" w:color="auto"/>
              <w:bottom w:val="nil"/>
              <w:right w:val="nil"/>
            </w:tcBorders>
            <w:shd w:val="clear" w:color="auto" w:fill="auto"/>
            <w:noWrap/>
            <w:vAlign w:val="center"/>
            <w:hideMark/>
          </w:tcPr>
          <w:p w14:paraId="29B2C48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42 (4.7)</w:t>
            </w:r>
          </w:p>
        </w:tc>
        <w:tc>
          <w:tcPr>
            <w:tcW w:w="567" w:type="dxa"/>
            <w:tcBorders>
              <w:top w:val="nil"/>
              <w:left w:val="nil"/>
              <w:bottom w:val="nil"/>
              <w:right w:val="single" w:sz="4" w:space="0" w:color="auto"/>
            </w:tcBorders>
            <w:shd w:val="clear" w:color="auto" w:fill="auto"/>
            <w:vAlign w:val="center"/>
            <w:hideMark/>
          </w:tcPr>
          <w:p w14:paraId="4A29B71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39</w:t>
            </w:r>
          </w:p>
        </w:tc>
        <w:tc>
          <w:tcPr>
            <w:tcW w:w="1276" w:type="dxa"/>
            <w:tcBorders>
              <w:top w:val="nil"/>
              <w:left w:val="single" w:sz="4" w:space="0" w:color="auto"/>
              <w:bottom w:val="nil"/>
              <w:right w:val="nil"/>
            </w:tcBorders>
            <w:shd w:val="clear" w:color="auto" w:fill="auto"/>
            <w:noWrap/>
            <w:vAlign w:val="center"/>
            <w:hideMark/>
          </w:tcPr>
          <w:p w14:paraId="3D611371"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85 (2.2)</w:t>
            </w:r>
          </w:p>
        </w:tc>
        <w:tc>
          <w:tcPr>
            <w:tcW w:w="567" w:type="dxa"/>
            <w:tcBorders>
              <w:top w:val="nil"/>
              <w:left w:val="nil"/>
              <w:bottom w:val="nil"/>
            </w:tcBorders>
            <w:shd w:val="clear" w:color="auto" w:fill="auto"/>
            <w:noWrap/>
            <w:vAlign w:val="center"/>
            <w:hideMark/>
          </w:tcPr>
          <w:p w14:paraId="5033B11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294</w:t>
            </w:r>
          </w:p>
        </w:tc>
      </w:tr>
      <w:tr w:rsidR="00963149" w:rsidRPr="00DF213E" w14:paraId="24640062" w14:textId="77777777" w:rsidTr="006A11E9">
        <w:trPr>
          <w:trHeight w:val="300"/>
          <w:jc w:val="center"/>
        </w:trPr>
        <w:tc>
          <w:tcPr>
            <w:tcW w:w="724" w:type="dxa"/>
            <w:tcBorders>
              <w:top w:val="nil"/>
              <w:left w:val="nil"/>
              <w:right w:val="single" w:sz="4" w:space="0" w:color="auto"/>
            </w:tcBorders>
            <w:shd w:val="clear" w:color="auto" w:fill="auto"/>
            <w:noWrap/>
            <w:vAlign w:val="center"/>
            <w:hideMark/>
          </w:tcPr>
          <w:p w14:paraId="0AC7992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2019</w:t>
            </w:r>
          </w:p>
        </w:tc>
        <w:tc>
          <w:tcPr>
            <w:tcW w:w="1276" w:type="dxa"/>
            <w:tcBorders>
              <w:top w:val="nil"/>
              <w:left w:val="single" w:sz="4" w:space="0" w:color="auto"/>
              <w:right w:val="nil"/>
            </w:tcBorders>
            <w:shd w:val="clear" w:color="auto" w:fill="auto"/>
            <w:noWrap/>
            <w:vAlign w:val="center"/>
            <w:hideMark/>
          </w:tcPr>
          <w:p w14:paraId="264ACE4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73 (0.5)</w:t>
            </w:r>
          </w:p>
        </w:tc>
        <w:tc>
          <w:tcPr>
            <w:tcW w:w="709" w:type="dxa"/>
            <w:tcBorders>
              <w:top w:val="nil"/>
              <w:left w:val="nil"/>
              <w:right w:val="single" w:sz="4" w:space="0" w:color="auto"/>
            </w:tcBorders>
            <w:shd w:val="clear" w:color="auto" w:fill="auto"/>
            <w:vAlign w:val="center"/>
            <w:hideMark/>
          </w:tcPr>
          <w:p w14:paraId="1ED919BF"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6,324</w:t>
            </w:r>
          </w:p>
        </w:tc>
        <w:tc>
          <w:tcPr>
            <w:tcW w:w="1275" w:type="dxa"/>
            <w:tcBorders>
              <w:top w:val="nil"/>
              <w:left w:val="single" w:sz="4" w:space="0" w:color="auto"/>
              <w:right w:val="nil"/>
            </w:tcBorders>
            <w:shd w:val="clear" w:color="auto" w:fill="auto"/>
            <w:noWrap/>
            <w:vAlign w:val="center"/>
            <w:hideMark/>
          </w:tcPr>
          <w:p w14:paraId="09BD6997"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31 (0.4)</w:t>
            </w:r>
          </w:p>
        </w:tc>
        <w:tc>
          <w:tcPr>
            <w:tcW w:w="709" w:type="dxa"/>
            <w:tcBorders>
              <w:top w:val="nil"/>
              <w:left w:val="nil"/>
              <w:right w:val="single" w:sz="4" w:space="0" w:color="auto"/>
            </w:tcBorders>
            <w:shd w:val="clear" w:color="auto" w:fill="auto"/>
            <w:noWrap/>
            <w:vAlign w:val="center"/>
            <w:hideMark/>
          </w:tcPr>
          <w:p w14:paraId="428877FC"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1,522</w:t>
            </w:r>
          </w:p>
        </w:tc>
        <w:tc>
          <w:tcPr>
            <w:tcW w:w="1276" w:type="dxa"/>
            <w:tcBorders>
              <w:top w:val="nil"/>
              <w:left w:val="single" w:sz="4" w:space="0" w:color="auto"/>
              <w:right w:val="nil"/>
            </w:tcBorders>
            <w:shd w:val="clear" w:color="auto" w:fill="auto"/>
            <w:noWrap/>
            <w:vAlign w:val="center"/>
            <w:hideMark/>
          </w:tcPr>
          <w:p w14:paraId="086FC5E2"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66 (7.4)</w:t>
            </w:r>
          </w:p>
        </w:tc>
        <w:tc>
          <w:tcPr>
            <w:tcW w:w="567" w:type="dxa"/>
            <w:tcBorders>
              <w:top w:val="nil"/>
              <w:left w:val="nil"/>
              <w:right w:val="single" w:sz="4" w:space="0" w:color="auto"/>
            </w:tcBorders>
            <w:shd w:val="clear" w:color="auto" w:fill="auto"/>
            <w:vAlign w:val="center"/>
            <w:hideMark/>
          </w:tcPr>
          <w:p w14:paraId="43071F9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23</w:t>
            </w:r>
          </w:p>
        </w:tc>
        <w:tc>
          <w:tcPr>
            <w:tcW w:w="1276" w:type="dxa"/>
            <w:tcBorders>
              <w:top w:val="nil"/>
              <w:left w:val="single" w:sz="4" w:space="0" w:color="auto"/>
              <w:right w:val="nil"/>
            </w:tcBorders>
            <w:shd w:val="clear" w:color="auto" w:fill="auto"/>
            <w:noWrap/>
            <w:vAlign w:val="center"/>
            <w:hideMark/>
          </w:tcPr>
          <w:p w14:paraId="03535E9D"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83 (2.1)</w:t>
            </w:r>
          </w:p>
        </w:tc>
        <w:tc>
          <w:tcPr>
            <w:tcW w:w="567" w:type="dxa"/>
            <w:tcBorders>
              <w:top w:val="nil"/>
              <w:left w:val="nil"/>
            </w:tcBorders>
            <w:shd w:val="clear" w:color="auto" w:fill="auto"/>
            <w:noWrap/>
            <w:vAlign w:val="center"/>
            <w:hideMark/>
          </w:tcPr>
          <w:p w14:paraId="30616B7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301</w:t>
            </w:r>
          </w:p>
        </w:tc>
      </w:tr>
      <w:tr w:rsidR="00963149" w:rsidRPr="00DF213E" w14:paraId="2E1EA877" w14:textId="77777777" w:rsidTr="006A11E9">
        <w:trPr>
          <w:trHeight w:hRule="exact" w:val="320"/>
          <w:jc w:val="center"/>
        </w:trPr>
        <w:tc>
          <w:tcPr>
            <w:tcW w:w="724" w:type="dxa"/>
            <w:tcBorders>
              <w:top w:val="nil"/>
              <w:left w:val="nil"/>
              <w:bottom w:val="single" w:sz="4" w:space="0" w:color="auto"/>
              <w:right w:val="single" w:sz="4" w:space="0" w:color="auto"/>
            </w:tcBorders>
            <w:shd w:val="clear" w:color="auto" w:fill="auto"/>
            <w:noWrap/>
            <w:vAlign w:val="center"/>
            <w:hideMark/>
          </w:tcPr>
          <w:p w14:paraId="2B6F85C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2020</w:t>
            </w:r>
          </w:p>
        </w:tc>
        <w:tc>
          <w:tcPr>
            <w:tcW w:w="1276" w:type="dxa"/>
            <w:tcBorders>
              <w:top w:val="nil"/>
              <w:left w:val="single" w:sz="4" w:space="0" w:color="auto"/>
              <w:bottom w:val="single" w:sz="4" w:space="0" w:color="auto"/>
              <w:right w:val="nil"/>
            </w:tcBorders>
            <w:shd w:val="clear" w:color="auto" w:fill="auto"/>
            <w:noWrap/>
            <w:vAlign w:val="center"/>
            <w:hideMark/>
          </w:tcPr>
          <w:p w14:paraId="706BAC0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75 (0.5)</w:t>
            </w:r>
          </w:p>
        </w:tc>
        <w:tc>
          <w:tcPr>
            <w:tcW w:w="709" w:type="dxa"/>
            <w:tcBorders>
              <w:top w:val="nil"/>
              <w:left w:val="nil"/>
              <w:bottom w:val="single" w:sz="4" w:space="0" w:color="auto"/>
              <w:right w:val="single" w:sz="4" w:space="0" w:color="auto"/>
            </w:tcBorders>
            <w:shd w:val="clear" w:color="auto" w:fill="auto"/>
            <w:vAlign w:val="center"/>
            <w:hideMark/>
          </w:tcPr>
          <w:p w14:paraId="6DB49EF4"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7,732</w:t>
            </w:r>
          </w:p>
        </w:tc>
        <w:tc>
          <w:tcPr>
            <w:tcW w:w="1275" w:type="dxa"/>
            <w:tcBorders>
              <w:top w:val="nil"/>
              <w:left w:val="single" w:sz="4" w:space="0" w:color="auto"/>
              <w:bottom w:val="single" w:sz="4" w:space="0" w:color="auto"/>
              <w:right w:val="nil"/>
            </w:tcBorders>
            <w:shd w:val="clear" w:color="auto" w:fill="auto"/>
            <w:noWrap/>
            <w:vAlign w:val="center"/>
            <w:hideMark/>
          </w:tcPr>
          <w:p w14:paraId="4542D8DF"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 (0.5)</w:t>
            </w:r>
          </w:p>
        </w:tc>
        <w:tc>
          <w:tcPr>
            <w:tcW w:w="709" w:type="dxa"/>
            <w:tcBorders>
              <w:top w:val="nil"/>
              <w:left w:val="nil"/>
              <w:bottom w:val="single" w:sz="4" w:space="0" w:color="auto"/>
              <w:right w:val="single" w:sz="4" w:space="0" w:color="auto"/>
            </w:tcBorders>
            <w:shd w:val="clear" w:color="auto" w:fill="auto"/>
            <w:noWrap/>
            <w:vAlign w:val="center"/>
            <w:hideMark/>
          </w:tcPr>
          <w:p w14:paraId="3086C1F2" w14:textId="77777777" w:rsidR="00DF213E" w:rsidRPr="00DF213E" w:rsidRDefault="00DF213E" w:rsidP="00DF213E">
            <w:pPr>
              <w:jc w:val="right"/>
              <w:rPr>
                <w:rFonts w:cs="Arial"/>
                <w:color w:val="000000"/>
                <w:sz w:val="18"/>
                <w:szCs w:val="18"/>
                <w:lang w:val="en-CA"/>
              </w:rPr>
            </w:pPr>
            <w:r w:rsidRPr="00DF213E">
              <w:rPr>
                <w:rFonts w:cs="Arial"/>
                <w:color w:val="000000"/>
                <w:sz w:val="18"/>
                <w:szCs w:val="18"/>
                <w:lang w:val="en-CA"/>
              </w:rPr>
              <w:t>1,282</w:t>
            </w:r>
          </w:p>
        </w:tc>
        <w:tc>
          <w:tcPr>
            <w:tcW w:w="1276" w:type="dxa"/>
            <w:tcBorders>
              <w:top w:val="nil"/>
              <w:left w:val="single" w:sz="4" w:space="0" w:color="auto"/>
              <w:bottom w:val="single" w:sz="4" w:space="0" w:color="auto"/>
              <w:right w:val="nil"/>
            </w:tcBorders>
            <w:shd w:val="clear" w:color="auto" w:fill="auto"/>
            <w:noWrap/>
            <w:vAlign w:val="center"/>
            <w:hideMark/>
          </w:tcPr>
          <w:p w14:paraId="3CCB4013"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54 (7.8)</w:t>
            </w:r>
          </w:p>
        </w:tc>
        <w:tc>
          <w:tcPr>
            <w:tcW w:w="567" w:type="dxa"/>
            <w:tcBorders>
              <w:top w:val="nil"/>
              <w:left w:val="nil"/>
              <w:bottom w:val="single" w:sz="4" w:space="0" w:color="auto"/>
              <w:right w:val="single" w:sz="4" w:space="0" w:color="auto"/>
            </w:tcBorders>
            <w:shd w:val="clear" w:color="auto" w:fill="auto"/>
            <w:vAlign w:val="center"/>
            <w:hideMark/>
          </w:tcPr>
          <w:p w14:paraId="5C65E69A"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33</w:t>
            </w:r>
          </w:p>
        </w:tc>
        <w:tc>
          <w:tcPr>
            <w:tcW w:w="1276" w:type="dxa"/>
            <w:tcBorders>
              <w:top w:val="nil"/>
              <w:left w:val="single" w:sz="4" w:space="0" w:color="auto"/>
              <w:bottom w:val="single" w:sz="4" w:space="0" w:color="auto"/>
              <w:right w:val="nil"/>
            </w:tcBorders>
            <w:shd w:val="clear" w:color="auto" w:fill="auto"/>
            <w:noWrap/>
            <w:vAlign w:val="center"/>
            <w:hideMark/>
          </w:tcPr>
          <w:p w14:paraId="4C4C89A5"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88 (2.2)</w:t>
            </w:r>
          </w:p>
        </w:tc>
        <w:tc>
          <w:tcPr>
            <w:tcW w:w="567" w:type="dxa"/>
            <w:tcBorders>
              <w:top w:val="nil"/>
              <w:left w:val="nil"/>
              <w:bottom w:val="single" w:sz="4" w:space="0" w:color="auto"/>
            </w:tcBorders>
            <w:shd w:val="clear" w:color="auto" w:fill="auto"/>
            <w:noWrap/>
            <w:vAlign w:val="center"/>
            <w:hideMark/>
          </w:tcPr>
          <w:p w14:paraId="2F4967C4" w14:textId="77777777" w:rsidR="00DF213E" w:rsidRPr="00DF213E" w:rsidRDefault="00DF213E" w:rsidP="00DF213E">
            <w:pPr>
              <w:jc w:val="center"/>
              <w:rPr>
                <w:rFonts w:cs="Arial"/>
                <w:color w:val="000000"/>
                <w:sz w:val="18"/>
                <w:szCs w:val="18"/>
                <w:lang w:val="en-CA"/>
              </w:rPr>
            </w:pPr>
            <w:r w:rsidRPr="00DF213E">
              <w:rPr>
                <w:rFonts w:cs="Arial"/>
                <w:color w:val="000000"/>
                <w:sz w:val="18"/>
                <w:szCs w:val="18"/>
                <w:lang w:val="en-CA"/>
              </w:rPr>
              <w:t>384</w:t>
            </w:r>
          </w:p>
        </w:tc>
      </w:tr>
    </w:tbl>
    <w:p w14:paraId="5FFFD604" w14:textId="77777777" w:rsidR="00102C59" w:rsidRPr="00102C59" w:rsidRDefault="00102C59" w:rsidP="00102C59">
      <w:pPr>
        <w:widowControl w:val="0"/>
        <w:spacing w:before="240" w:after="120"/>
        <w:rPr>
          <w:i/>
          <w:sz w:val="20"/>
          <w:lang w:val="en-CA"/>
        </w:rPr>
      </w:pPr>
    </w:p>
    <w:p w14:paraId="74C24200" w14:textId="77777777" w:rsidR="00102C59" w:rsidRPr="00102C59" w:rsidRDefault="00102C59" w:rsidP="00102C59">
      <w:pPr>
        <w:widowControl w:val="0"/>
        <w:spacing w:before="240" w:after="120"/>
        <w:rPr>
          <w:i/>
          <w:sz w:val="20"/>
          <w:lang w:val="en-CA"/>
        </w:rPr>
      </w:pPr>
    </w:p>
    <w:p w14:paraId="26C8B9FB" w14:textId="77777777" w:rsidR="00445E9D" w:rsidRDefault="00445E9D" w:rsidP="00445E9D">
      <w:pPr>
        <w:pStyle w:val="Caption-Table"/>
      </w:pPr>
      <w:r>
        <w:lastRenderedPageBreak/>
        <w:t>Table 3. Summary of the survey commercial biomass bias using the sum of the 2020 landings plus the 2020 residual biomass from the 2020 trawl survey or the initial commercial biomass from a Leslie analysis for the 2020 fishing season in the southern Gulf of St. Lawrence.</w:t>
      </w:r>
    </w:p>
    <w:tbl>
      <w:tblPr>
        <w:tblStyle w:val="TableGrid"/>
        <w:tblW w:w="60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2071"/>
        <w:gridCol w:w="1701"/>
        <w:gridCol w:w="1241"/>
      </w:tblGrid>
      <w:tr w:rsidR="00445E9D" w14:paraId="336706B5" w14:textId="77777777" w:rsidTr="0077242E">
        <w:trPr>
          <w:jc w:val="center"/>
        </w:trPr>
        <w:tc>
          <w:tcPr>
            <w:tcW w:w="996" w:type="dxa"/>
            <w:tcBorders>
              <w:bottom w:val="single" w:sz="12" w:space="0" w:color="000000"/>
            </w:tcBorders>
          </w:tcPr>
          <w:p w14:paraId="7D938F9F" w14:textId="77777777" w:rsidR="00445E9D" w:rsidRDefault="00445E9D" w:rsidP="0077242E">
            <w:pPr>
              <w:pStyle w:val="Caption-Table"/>
              <w:rPr>
                <w:b/>
                <w:i w:val="0"/>
              </w:rPr>
            </w:pPr>
            <w:r>
              <w:rPr>
                <w:b/>
                <w:i w:val="0"/>
              </w:rPr>
              <w:t>Method</w:t>
            </w:r>
          </w:p>
        </w:tc>
        <w:tc>
          <w:tcPr>
            <w:tcW w:w="2071" w:type="dxa"/>
            <w:tcBorders>
              <w:bottom w:val="single" w:sz="12" w:space="0" w:color="000000"/>
            </w:tcBorders>
          </w:tcPr>
          <w:p w14:paraId="20F9D05F" w14:textId="77777777" w:rsidR="00445E9D" w:rsidRDefault="00445E9D" w:rsidP="0077242E">
            <w:pPr>
              <w:pStyle w:val="Caption-Table"/>
              <w:rPr>
                <w:b/>
                <w:i w:val="0"/>
              </w:rPr>
            </w:pPr>
            <w:r>
              <w:rPr>
                <w:b/>
                <w:i w:val="0"/>
              </w:rPr>
              <w:t>Quantity</w:t>
            </w:r>
          </w:p>
        </w:tc>
        <w:tc>
          <w:tcPr>
            <w:tcW w:w="1701" w:type="dxa"/>
            <w:tcBorders>
              <w:bottom w:val="single" w:sz="12" w:space="0" w:color="000000"/>
              <w:right w:val="single" w:sz="4" w:space="0" w:color="000000"/>
            </w:tcBorders>
          </w:tcPr>
          <w:p w14:paraId="2ABB8349" w14:textId="77777777" w:rsidR="00445E9D" w:rsidRPr="002E4CD2" w:rsidRDefault="00445E9D" w:rsidP="0077242E">
            <w:pPr>
              <w:pStyle w:val="Caption-Table"/>
              <w:rPr>
                <w:b/>
                <w:i w:val="0"/>
              </w:rPr>
            </w:pPr>
            <w:r>
              <w:rPr>
                <w:b/>
                <w:i w:val="0"/>
              </w:rPr>
              <w:t>Calculation</w:t>
            </w:r>
          </w:p>
        </w:tc>
        <w:tc>
          <w:tcPr>
            <w:tcW w:w="1241" w:type="dxa"/>
            <w:tcBorders>
              <w:left w:val="single" w:sz="4" w:space="0" w:color="000000"/>
              <w:bottom w:val="single" w:sz="12" w:space="0" w:color="000000"/>
            </w:tcBorders>
          </w:tcPr>
          <w:p w14:paraId="76A858E3" w14:textId="77777777" w:rsidR="00445E9D" w:rsidRPr="002E4CD2" w:rsidRDefault="00445E9D" w:rsidP="0077242E">
            <w:pPr>
              <w:pStyle w:val="Caption-Table"/>
              <w:jc w:val="center"/>
              <w:rPr>
                <w:b/>
                <w:i w:val="0"/>
              </w:rPr>
            </w:pPr>
            <w:r w:rsidRPr="002E4CD2">
              <w:rPr>
                <w:b/>
                <w:i w:val="0"/>
              </w:rPr>
              <w:t>Value</w:t>
            </w:r>
          </w:p>
        </w:tc>
      </w:tr>
      <w:tr w:rsidR="00445E9D" w14:paraId="28A35026" w14:textId="77777777" w:rsidTr="0077242E">
        <w:trPr>
          <w:jc w:val="center"/>
        </w:trPr>
        <w:tc>
          <w:tcPr>
            <w:tcW w:w="996" w:type="dxa"/>
            <w:tcBorders>
              <w:top w:val="single" w:sz="12" w:space="0" w:color="000000"/>
            </w:tcBorders>
          </w:tcPr>
          <w:p w14:paraId="12792C8B" w14:textId="77777777" w:rsidR="00445E9D" w:rsidRDefault="00445E9D" w:rsidP="0077242E">
            <w:pPr>
              <w:pStyle w:val="Caption-Table"/>
              <w:rPr>
                <w:i w:val="0"/>
                <w:lang w:val="en-US"/>
              </w:rPr>
            </w:pPr>
            <w:r>
              <w:rPr>
                <w:i w:val="0"/>
                <w:lang w:val="en-US"/>
              </w:rPr>
              <w:t>Residual</w:t>
            </w:r>
          </w:p>
        </w:tc>
        <w:tc>
          <w:tcPr>
            <w:tcW w:w="2071" w:type="dxa"/>
            <w:tcBorders>
              <w:top w:val="single" w:sz="12" w:space="0" w:color="000000"/>
            </w:tcBorders>
          </w:tcPr>
          <w:p w14:paraId="4DAE7B5B" w14:textId="77777777" w:rsidR="00445E9D" w:rsidRDefault="00445E9D" w:rsidP="0077242E">
            <w:pPr>
              <w:pStyle w:val="Caption-Table"/>
              <w:rPr>
                <w:i w:val="0"/>
                <w:lang w:val="en-US"/>
              </w:rPr>
            </w:pPr>
            <w:r>
              <w:rPr>
                <w:i w:val="0"/>
                <w:lang w:val="en-US"/>
              </w:rPr>
              <w:t>Projected pre-fishery biomass</w:t>
            </w:r>
          </w:p>
        </w:tc>
        <w:tc>
          <w:tcPr>
            <w:tcW w:w="1701" w:type="dxa"/>
            <w:tcBorders>
              <w:top w:val="single" w:sz="12" w:space="0" w:color="000000"/>
              <w:right w:val="single" w:sz="4" w:space="0" w:color="000000"/>
            </w:tcBorders>
          </w:tcPr>
          <w:p w14:paraId="39BF2801" w14:textId="77777777" w:rsidR="00445E9D" w:rsidRPr="00E928C1" w:rsidRDefault="00445E9D" w:rsidP="0077242E">
            <w:pPr>
              <w:pStyle w:val="Caption-Table"/>
              <w:rPr>
                <w:i w:val="0"/>
                <w:lang w:val="en-US"/>
              </w:rPr>
            </w:pPr>
            <w:r>
              <w:rPr>
                <w:i w:val="0"/>
                <w:lang w:val="en-US"/>
              </w:rPr>
              <w:t>0.7 x B</w:t>
            </w:r>
            <w:r>
              <w:rPr>
                <w:i w:val="0"/>
                <w:vertAlign w:val="subscript"/>
                <w:lang w:val="en-US"/>
              </w:rPr>
              <w:t>2019</w:t>
            </w:r>
            <w:r w:rsidRPr="00E928C1">
              <w:rPr>
                <w:i w:val="0"/>
                <w:lang w:val="en-US"/>
              </w:rPr>
              <w:t xml:space="preserve"> </w:t>
            </w:r>
          </w:p>
        </w:tc>
        <w:tc>
          <w:tcPr>
            <w:tcW w:w="1241" w:type="dxa"/>
            <w:tcBorders>
              <w:top w:val="single" w:sz="12" w:space="0" w:color="000000"/>
              <w:left w:val="single" w:sz="4" w:space="0" w:color="000000"/>
            </w:tcBorders>
            <w:shd w:val="clear" w:color="auto" w:fill="FFFFFF"/>
          </w:tcPr>
          <w:p w14:paraId="756E6EF3" w14:textId="77777777" w:rsidR="00445E9D" w:rsidRPr="00E928C1" w:rsidRDefault="00445E9D" w:rsidP="0077242E">
            <w:pPr>
              <w:pStyle w:val="Caption-Table"/>
              <w:jc w:val="center"/>
              <w:rPr>
                <w:rFonts w:cs="Arial"/>
                <w:i w:val="0"/>
              </w:rPr>
            </w:pPr>
            <w:r w:rsidRPr="00E928C1">
              <w:rPr>
                <w:rFonts w:cs="Arial"/>
                <w:bCs/>
                <w:i w:val="0"/>
                <w:color w:val="000000" w:themeColor="text1"/>
                <w:kern w:val="24"/>
                <w:lang w:val="fr-CA"/>
              </w:rPr>
              <w:t>55,346 t</w:t>
            </w:r>
          </w:p>
        </w:tc>
      </w:tr>
      <w:tr w:rsidR="00445E9D" w14:paraId="259C78A5" w14:textId="77777777" w:rsidTr="0077242E">
        <w:trPr>
          <w:jc w:val="center"/>
        </w:trPr>
        <w:tc>
          <w:tcPr>
            <w:tcW w:w="996" w:type="dxa"/>
          </w:tcPr>
          <w:p w14:paraId="1C467CA0" w14:textId="77777777" w:rsidR="00445E9D" w:rsidRDefault="00445E9D" w:rsidP="0077242E">
            <w:pPr>
              <w:pStyle w:val="Caption-Table"/>
              <w:rPr>
                <w:i w:val="0"/>
                <w:lang w:val="en-US"/>
              </w:rPr>
            </w:pPr>
          </w:p>
        </w:tc>
        <w:tc>
          <w:tcPr>
            <w:tcW w:w="2071" w:type="dxa"/>
          </w:tcPr>
          <w:p w14:paraId="5727D027" w14:textId="77777777" w:rsidR="00445E9D" w:rsidRDefault="00445E9D" w:rsidP="0077242E">
            <w:pPr>
              <w:pStyle w:val="Caption-Table"/>
              <w:rPr>
                <w:i w:val="0"/>
                <w:lang w:val="en-US"/>
              </w:rPr>
            </w:pPr>
            <w:r>
              <w:rPr>
                <w:i w:val="0"/>
                <w:lang w:val="en-US"/>
              </w:rPr>
              <w:t>Retrospective pre-fishery biomass</w:t>
            </w:r>
          </w:p>
        </w:tc>
        <w:tc>
          <w:tcPr>
            <w:tcW w:w="1701" w:type="dxa"/>
            <w:tcBorders>
              <w:right w:val="single" w:sz="4" w:space="0" w:color="000000"/>
            </w:tcBorders>
          </w:tcPr>
          <w:p w14:paraId="2D6953B1" w14:textId="77777777" w:rsidR="00445E9D" w:rsidRPr="00E928C1" w:rsidRDefault="00445E9D" w:rsidP="0077242E">
            <w:pPr>
              <w:pStyle w:val="Caption-Table"/>
              <w:rPr>
                <w:i w:val="0"/>
              </w:rPr>
            </w:pPr>
            <w:r>
              <w:rPr>
                <w:i w:val="0"/>
                <w:lang w:val="en-US"/>
              </w:rPr>
              <w:t>L</w:t>
            </w:r>
            <w:r>
              <w:rPr>
                <w:i w:val="0"/>
                <w:vertAlign w:val="subscript"/>
                <w:lang w:val="en-US"/>
              </w:rPr>
              <w:t>2020</w:t>
            </w:r>
            <w:r w:rsidRPr="00E928C1">
              <w:rPr>
                <w:i w:val="0"/>
                <w:lang w:val="en-US"/>
              </w:rPr>
              <w:t xml:space="preserve"> </w:t>
            </w:r>
            <w:r>
              <w:rPr>
                <w:i w:val="0"/>
                <w:lang w:val="en-US"/>
              </w:rPr>
              <w:t>+</w:t>
            </w:r>
            <w:r w:rsidRPr="00E928C1">
              <w:rPr>
                <w:i w:val="0"/>
                <w:lang w:val="en-US"/>
              </w:rPr>
              <w:t xml:space="preserve"> </w:t>
            </w:r>
            <w:r>
              <w:rPr>
                <w:i w:val="0"/>
                <w:lang w:val="en-US"/>
              </w:rPr>
              <w:t>Res</w:t>
            </w:r>
            <w:r>
              <w:rPr>
                <w:i w:val="0"/>
                <w:vertAlign w:val="subscript"/>
                <w:lang w:val="en-US"/>
              </w:rPr>
              <w:t>2020</w:t>
            </w:r>
            <w:r>
              <w:rPr>
                <w:i w:val="0"/>
                <w:lang w:val="en-US"/>
              </w:rPr>
              <w:t xml:space="preserve"> </w:t>
            </w:r>
          </w:p>
        </w:tc>
        <w:tc>
          <w:tcPr>
            <w:tcW w:w="1241" w:type="dxa"/>
            <w:tcBorders>
              <w:left w:val="single" w:sz="4" w:space="0" w:color="000000"/>
            </w:tcBorders>
            <w:shd w:val="clear" w:color="auto" w:fill="FFFFFF"/>
          </w:tcPr>
          <w:p w14:paraId="3CBC79E1" w14:textId="77777777" w:rsidR="00445E9D" w:rsidRPr="00E928C1" w:rsidRDefault="00445E9D" w:rsidP="0077242E">
            <w:pPr>
              <w:pStyle w:val="Caption-Table"/>
              <w:jc w:val="center"/>
              <w:rPr>
                <w:rFonts w:cs="Arial"/>
                <w:i w:val="0"/>
              </w:rPr>
            </w:pPr>
            <w:r w:rsidRPr="00E928C1">
              <w:rPr>
                <w:rFonts w:cs="Arial"/>
                <w:i w:val="0"/>
                <w:color w:val="000000" w:themeColor="text1"/>
                <w:kern w:val="24"/>
                <w:lang w:val="fr-CA"/>
              </w:rPr>
              <w:t>47,263 t</w:t>
            </w:r>
          </w:p>
        </w:tc>
      </w:tr>
      <w:tr w:rsidR="00445E9D" w14:paraId="02AB0951" w14:textId="77777777" w:rsidTr="0077242E">
        <w:trPr>
          <w:jc w:val="center"/>
        </w:trPr>
        <w:tc>
          <w:tcPr>
            <w:tcW w:w="996" w:type="dxa"/>
            <w:tcBorders>
              <w:bottom w:val="single" w:sz="4" w:space="0" w:color="000000"/>
            </w:tcBorders>
          </w:tcPr>
          <w:p w14:paraId="7ECD057D" w14:textId="77777777" w:rsidR="00445E9D" w:rsidRDefault="00445E9D" w:rsidP="0077242E">
            <w:pPr>
              <w:pStyle w:val="Caption-Table"/>
              <w:rPr>
                <w:i w:val="0"/>
                <w:lang w:val="en-US"/>
              </w:rPr>
            </w:pPr>
          </w:p>
        </w:tc>
        <w:tc>
          <w:tcPr>
            <w:tcW w:w="2071" w:type="dxa"/>
            <w:tcBorders>
              <w:bottom w:val="single" w:sz="4" w:space="0" w:color="000000"/>
            </w:tcBorders>
          </w:tcPr>
          <w:p w14:paraId="1A588B6B" w14:textId="77777777" w:rsidR="00445E9D" w:rsidRDefault="00445E9D" w:rsidP="0077242E">
            <w:pPr>
              <w:pStyle w:val="Caption-Table"/>
              <w:rPr>
                <w:i w:val="0"/>
                <w:lang w:val="en-US"/>
              </w:rPr>
            </w:pPr>
            <w:r>
              <w:rPr>
                <w:i w:val="0"/>
                <w:lang w:val="en-US"/>
              </w:rPr>
              <w:t>Bias</w:t>
            </w:r>
          </w:p>
        </w:tc>
        <w:tc>
          <w:tcPr>
            <w:tcW w:w="1701" w:type="dxa"/>
            <w:tcBorders>
              <w:bottom w:val="single" w:sz="4" w:space="0" w:color="000000"/>
              <w:right w:val="single" w:sz="4" w:space="0" w:color="000000"/>
            </w:tcBorders>
          </w:tcPr>
          <w:p w14:paraId="51E936DA" w14:textId="77777777" w:rsidR="00445E9D" w:rsidRPr="00E928C1" w:rsidRDefault="00445E9D" w:rsidP="0077242E">
            <w:pPr>
              <w:pStyle w:val="Caption-Table"/>
              <w:rPr>
                <w:i w:val="0"/>
              </w:rPr>
            </w:pPr>
          </w:p>
        </w:tc>
        <w:tc>
          <w:tcPr>
            <w:tcW w:w="1241" w:type="dxa"/>
            <w:tcBorders>
              <w:left w:val="single" w:sz="4" w:space="0" w:color="000000"/>
              <w:bottom w:val="single" w:sz="4" w:space="0" w:color="000000"/>
            </w:tcBorders>
            <w:shd w:val="clear" w:color="auto" w:fill="FFFFFF"/>
          </w:tcPr>
          <w:p w14:paraId="7AEA1EC3" w14:textId="77777777" w:rsidR="00445E9D" w:rsidRPr="00E928C1" w:rsidRDefault="00445E9D" w:rsidP="0077242E">
            <w:pPr>
              <w:pStyle w:val="Caption-Table"/>
              <w:jc w:val="center"/>
              <w:rPr>
                <w:rFonts w:cs="Arial"/>
                <w:i w:val="0"/>
              </w:rPr>
            </w:pPr>
            <w:r>
              <w:rPr>
                <w:rFonts w:cs="Arial"/>
                <w:i w:val="0"/>
                <w:color w:val="000000" w:themeColor="text1"/>
                <w:kern w:val="24"/>
                <w:lang w:val="fr-CA"/>
              </w:rPr>
              <w:t>+14.6</w:t>
            </w:r>
            <w:r w:rsidRPr="00E928C1">
              <w:rPr>
                <w:rFonts w:cs="Arial"/>
                <w:i w:val="0"/>
                <w:color w:val="000000" w:themeColor="text1"/>
                <w:kern w:val="24"/>
                <w:lang w:val="fr-CA"/>
              </w:rPr>
              <w:t>%</w:t>
            </w:r>
          </w:p>
        </w:tc>
      </w:tr>
      <w:tr w:rsidR="00445E9D" w14:paraId="148E3904" w14:textId="77777777" w:rsidTr="0077242E">
        <w:trPr>
          <w:jc w:val="center"/>
        </w:trPr>
        <w:tc>
          <w:tcPr>
            <w:tcW w:w="996" w:type="dxa"/>
            <w:tcBorders>
              <w:top w:val="single" w:sz="4" w:space="0" w:color="000000"/>
            </w:tcBorders>
          </w:tcPr>
          <w:p w14:paraId="7691203F" w14:textId="77777777" w:rsidR="00445E9D" w:rsidRDefault="00445E9D" w:rsidP="0077242E">
            <w:pPr>
              <w:pStyle w:val="Caption-Table"/>
              <w:rPr>
                <w:i w:val="0"/>
                <w:lang w:val="en-US"/>
              </w:rPr>
            </w:pPr>
            <w:r>
              <w:rPr>
                <w:i w:val="0"/>
                <w:lang w:val="en-US"/>
              </w:rPr>
              <w:t>Leslie</w:t>
            </w:r>
          </w:p>
        </w:tc>
        <w:tc>
          <w:tcPr>
            <w:tcW w:w="2071" w:type="dxa"/>
            <w:tcBorders>
              <w:top w:val="single" w:sz="4" w:space="0" w:color="000000"/>
            </w:tcBorders>
          </w:tcPr>
          <w:p w14:paraId="388EF718" w14:textId="77777777" w:rsidR="00445E9D" w:rsidRDefault="00445E9D" w:rsidP="0077242E">
            <w:pPr>
              <w:pStyle w:val="Caption-Table"/>
              <w:rPr>
                <w:i w:val="0"/>
                <w:lang w:val="en-US"/>
              </w:rPr>
            </w:pPr>
            <w:r>
              <w:rPr>
                <w:i w:val="0"/>
                <w:lang w:val="en-US"/>
              </w:rPr>
              <w:t>Leslie</w:t>
            </w:r>
          </w:p>
        </w:tc>
        <w:tc>
          <w:tcPr>
            <w:tcW w:w="1701" w:type="dxa"/>
            <w:tcBorders>
              <w:top w:val="single" w:sz="4" w:space="0" w:color="000000"/>
              <w:right w:val="single" w:sz="4" w:space="0" w:color="000000"/>
            </w:tcBorders>
          </w:tcPr>
          <w:p w14:paraId="5FAA14FB" w14:textId="77777777" w:rsidR="00445E9D" w:rsidRPr="00E928C1" w:rsidRDefault="00445E9D" w:rsidP="0077242E">
            <w:pPr>
              <w:pStyle w:val="Caption-Table"/>
              <w:rPr>
                <w:i w:val="0"/>
              </w:rPr>
            </w:pPr>
          </w:p>
        </w:tc>
        <w:tc>
          <w:tcPr>
            <w:tcW w:w="1241" w:type="dxa"/>
            <w:tcBorders>
              <w:top w:val="single" w:sz="4" w:space="0" w:color="000000"/>
              <w:left w:val="single" w:sz="4" w:space="0" w:color="000000"/>
            </w:tcBorders>
            <w:shd w:val="clear" w:color="auto" w:fill="FFFFFF"/>
          </w:tcPr>
          <w:p w14:paraId="1AF3C30B" w14:textId="77777777" w:rsidR="00445E9D" w:rsidRPr="00E928C1" w:rsidRDefault="00445E9D" w:rsidP="0077242E">
            <w:pPr>
              <w:pStyle w:val="Caption-Table"/>
              <w:jc w:val="center"/>
              <w:rPr>
                <w:rFonts w:cs="Arial"/>
                <w:i w:val="0"/>
              </w:rPr>
            </w:pPr>
            <w:r w:rsidRPr="00E928C1">
              <w:rPr>
                <w:rFonts w:cs="Arial"/>
                <w:i w:val="0"/>
                <w:color w:val="000000" w:themeColor="text1"/>
                <w:kern w:val="24"/>
                <w:lang w:val="fr-CA"/>
              </w:rPr>
              <w:t>42,690 t</w:t>
            </w:r>
          </w:p>
        </w:tc>
      </w:tr>
      <w:tr w:rsidR="00445E9D" w14:paraId="395F7C5C" w14:textId="77777777" w:rsidTr="0077242E">
        <w:trPr>
          <w:jc w:val="center"/>
        </w:trPr>
        <w:tc>
          <w:tcPr>
            <w:tcW w:w="996" w:type="dxa"/>
          </w:tcPr>
          <w:p w14:paraId="2F2E14E3" w14:textId="77777777" w:rsidR="00445E9D" w:rsidRDefault="00445E9D" w:rsidP="0077242E">
            <w:pPr>
              <w:pStyle w:val="Caption-Table"/>
              <w:rPr>
                <w:i w:val="0"/>
                <w:lang w:val="en-US"/>
              </w:rPr>
            </w:pPr>
          </w:p>
        </w:tc>
        <w:tc>
          <w:tcPr>
            <w:tcW w:w="2071" w:type="dxa"/>
          </w:tcPr>
          <w:p w14:paraId="15E4186B" w14:textId="77777777" w:rsidR="00445E9D" w:rsidRDefault="00445E9D" w:rsidP="0077242E">
            <w:pPr>
              <w:pStyle w:val="Caption-Table"/>
              <w:rPr>
                <w:i w:val="0"/>
                <w:lang w:val="en-US"/>
              </w:rPr>
            </w:pPr>
            <w:r>
              <w:rPr>
                <w:i w:val="0"/>
                <w:lang w:val="en-US"/>
              </w:rPr>
              <w:t>Bias</w:t>
            </w:r>
          </w:p>
        </w:tc>
        <w:tc>
          <w:tcPr>
            <w:tcW w:w="1701" w:type="dxa"/>
            <w:tcBorders>
              <w:right w:val="single" w:sz="4" w:space="0" w:color="000000"/>
            </w:tcBorders>
          </w:tcPr>
          <w:p w14:paraId="6A896D14" w14:textId="77777777" w:rsidR="00445E9D" w:rsidRPr="00E928C1" w:rsidRDefault="00445E9D" w:rsidP="0077242E">
            <w:pPr>
              <w:pStyle w:val="Caption-Table"/>
              <w:rPr>
                <w:i w:val="0"/>
              </w:rPr>
            </w:pPr>
          </w:p>
        </w:tc>
        <w:tc>
          <w:tcPr>
            <w:tcW w:w="1241" w:type="dxa"/>
            <w:tcBorders>
              <w:left w:val="single" w:sz="4" w:space="0" w:color="000000"/>
            </w:tcBorders>
            <w:shd w:val="clear" w:color="auto" w:fill="FFFFFF"/>
          </w:tcPr>
          <w:p w14:paraId="352A788D" w14:textId="77777777" w:rsidR="00445E9D" w:rsidRPr="00E928C1" w:rsidRDefault="00445E9D" w:rsidP="0077242E">
            <w:pPr>
              <w:pStyle w:val="Caption-Table"/>
              <w:jc w:val="center"/>
              <w:rPr>
                <w:rFonts w:cs="Arial"/>
                <w:i w:val="0"/>
              </w:rPr>
            </w:pPr>
            <w:r>
              <w:rPr>
                <w:rFonts w:cs="Arial"/>
                <w:i w:val="0"/>
                <w:color w:val="000000" w:themeColor="text1"/>
                <w:kern w:val="24"/>
                <w:lang w:val="fr-CA"/>
              </w:rPr>
              <w:t>+22.9</w:t>
            </w:r>
            <w:r w:rsidRPr="00E928C1">
              <w:rPr>
                <w:rFonts w:cs="Arial"/>
                <w:i w:val="0"/>
                <w:color w:val="000000" w:themeColor="text1"/>
                <w:kern w:val="24"/>
                <w:lang w:val="fr-CA"/>
              </w:rPr>
              <w:t>%</w:t>
            </w:r>
          </w:p>
        </w:tc>
      </w:tr>
    </w:tbl>
    <w:p w14:paraId="5B6ADF14" w14:textId="77777777" w:rsidR="00102C59" w:rsidRPr="00102C59" w:rsidRDefault="00102C59" w:rsidP="00102C59">
      <w:pPr>
        <w:widowControl w:val="0"/>
        <w:spacing w:before="240" w:after="120"/>
        <w:rPr>
          <w:i/>
          <w:sz w:val="20"/>
          <w:lang w:val="en-CA"/>
        </w:rPr>
      </w:pPr>
    </w:p>
    <w:p w14:paraId="2DFCDD74" w14:textId="77777777" w:rsidR="00102C59" w:rsidRPr="00102C59" w:rsidRDefault="00102C59" w:rsidP="00102C59">
      <w:pPr>
        <w:widowControl w:val="0"/>
        <w:spacing w:before="240" w:after="120"/>
        <w:rPr>
          <w:i/>
          <w:sz w:val="20"/>
          <w:lang w:val="en-CA"/>
        </w:rPr>
      </w:pPr>
    </w:p>
    <w:p w14:paraId="58C88727" w14:textId="77777777" w:rsidR="00102C59" w:rsidRPr="00102C59" w:rsidRDefault="00102C59" w:rsidP="00102C59">
      <w:pPr>
        <w:widowControl w:val="0"/>
        <w:spacing w:before="240" w:after="120"/>
        <w:rPr>
          <w:i/>
          <w:sz w:val="20"/>
          <w:lang w:val="en-CA"/>
        </w:rPr>
      </w:pPr>
    </w:p>
    <w:p w14:paraId="1FF5BF1B" w14:textId="77777777" w:rsidR="00102C59" w:rsidRPr="00102C59" w:rsidRDefault="00102C59" w:rsidP="00102C59">
      <w:pPr>
        <w:widowControl w:val="0"/>
        <w:spacing w:before="240" w:after="120"/>
        <w:rPr>
          <w:i/>
          <w:sz w:val="20"/>
          <w:lang w:val="en-CA"/>
        </w:rPr>
      </w:pPr>
    </w:p>
    <w:p w14:paraId="31B143C7" w14:textId="77777777" w:rsidR="00102C59" w:rsidRPr="00102C59" w:rsidRDefault="00102C59" w:rsidP="00102C59">
      <w:pPr>
        <w:widowControl w:val="0"/>
        <w:spacing w:before="240" w:after="120"/>
        <w:rPr>
          <w:i/>
          <w:sz w:val="20"/>
          <w:lang w:val="en-CA"/>
        </w:rPr>
      </w:pPr>
    </w:p>
    <w:p w14:paraId="78820261" w14:textId="77777777" w:rsidR="00102C59" w:rsidRPr="00102C59" w:rsidRDefault="00102C59" w:rsidP="00102C59">
      <w:pPr>
        <w:widowControl w:val="0"/>
        <w:spacing w:before="240" w:after="120"/>
        <w:rPr>
          <w:i/>
          <w:sz w:val="20"/>
          <w:lang w:val="en-CA"/>
        </w:rPr>
      </w:pPr>
    </w:p>
    <w:p w14:paraId="6AC2F721" w14:textId="6F9E9F97" w:rsidR="00E928C1" w:rsidRPr="002E4CD2" w:rsidRDefault="00C5180C" w:rsidP="002E4CD2">
      <w:pPr>
        <w:rPr>
          <w:i/>
          <w:sz w:val="20"/>
          <w:lang w:val="en-CA"/>
        </w:rPr>
      </w:pPr>
      <w:r w:rsidRPr="00C5180C">
        <w:br w:type="page"/>
      </w:r>
    </w:p>
    <w:p w14:paraId="2D01B6EB" w14:textId="5BBDC3C6" w:rsidR="00F90BE6" w:rsidRDefault="00E928C1" w:rsidP="003A5387">
      <w:pPr>
        <w:pStyle w:val="Caption-Table"/>
      </w:pPr>
      <w:r>
        <w:lastRenderedPageBreak/>
        <w:t>Table 4</w:t>
      </w:r>
      <w:r w:rsidR="00F90BE6" w:rsidRPr="0063468E">
        <w:t xml:space="preserve">. </w:t>
      </w:r>
      <w:r w:rsidR="00716595">
        <w:t xml:space="preserve">Recruitment, </w:t>
      </w:r>
      <w:r w:rsidR="004641E5">
        <w:t xml:space="preserve">residual </w:t>
      </w:r>
      <w:r w:rsidR="00716595">
        <w:t xml:space="preserve">and total commercial </w:t>
      </w:r>
      <w:r w:rsidR="004641E5">
        <w:t xml:space="preserve">biomass </w:t>
      </w:r>
      <w:r w:rsidR="00F90BE6" w:rsidRPr="0063468E">
        <w:t>(t, mean and 95% conf</w:t>
      </w:r>
      <w:r w:rsidR="009B11F3">
        <w:t>idence interval in parentheses)</w:t>
      </w:r>
      <w:r w:rsidR="00596702">
        <w:t xml:space="preserve"> of</w:t>
      </w:r>
      <w:r w:rsidR="00F90BE6" w:rsidRPr="0063468E">
        <w:t xml:space="preserve"> </w:t>
      </w:r>
      <w:r w:rsidR="00716595">
        <w:t>sGSL</w:t>
      </w:r>
      <w:r w:rsidR="00F90BE6" w:rsidRPr="0063468E">
        <w:t xml:space="preserve"> </w:t>
      </w:r>
      <w:r w:rsidR="00596702">
        <w:t xml:space="preserve">snow </w:t>
      </w:r>
      <w:proofErr w:type="gramStart"/>
      <w:r w:rsidR="00596702">
        <w:t>crab,</w:t>
      </w:r>
      <w:proofErr w:type="gramEnd"/>
      <w:r w:rsidR="00596702">
        <w:t xml:space="preserve"> </w:t>
      </w:r>
      <w:r w:rsidR="00F90BE6" w:rsidRPr="0063468E">
        <w:t>based on tra</w:t>
      </w:r>
      <w:r w:rsidR="00FD49AA">
        <w:t>wl survey data from 1997 to 2020</w:t>
      </w:r>
      <w:r w:rsidR="00F90BE6" w:rsidRPr="0063468E">
        <w:t xml:space="preserve">. </w:t>
      </w:r>
      <w:r w:rsidR="0020395D">
        <w:t>Shaded values from 2019 and 2020 are unadjusted for the increase in survey catchability.</w:t>
      </w:r>
    </w:p>
    <w:p w14:paraId="4612CC21" w14:textId="77777777" w:rsidR="005C6B26" w:rsidRDefault="005C6B26" w:rsidP="00716595"/>
    <w:tbl>
      <w:tblPr>
        <w:tblW w:w="7695" w:type="dxa"/>
        <w:jc w:val="center"/>
        <w:tblBorders>
          <w:top w:val="single" w:sz="12" w:space="0" w:color="auto"/>
          <w:bottom w:val="single" w:sz="12" w:space="0" w:color="auto"/>
        </w:tblBorders>
        <w:tblLayout w:type="fixed"/>
        <w:tblLook w:val="0000" w:firstRow="0" w:lastRow="0" w:firstColumn="0" w:lastColumn="0" w:noHBand="0" w:noVBand="0"/>
      </w:tblPr>
      <w:tblGrid>
        <w:gridCol w:w="1215"/>
        <w:gridCol w:w="2160"/>
        <w:gridCol w:w="2160"/>
        <w:gridCol w:w="2160"/>
      </w:tblGrid>
      <w:tr w:rsidR="00596702" w14:paraId="337F2D56" w14:textId="77777777" w:rsidTr="00716595">
        <w:trPr>
          <w:trHeight w:val="227"/>
          <w:jc w:val="center"/>
        </w:trPr>
        <w:tc>
          <w:tcPr>
            <w:tcW w:w="1215" w:type="dxa"/>
            <w:tcBorders>
              <w:top w:val="nil"/>
              <w:bottom w:val="single" w:sz="12" w:space="0" w:color="auto"/>
              <w:right w:val="single" w:sz="4" w:space="0" w:color="auto"/>
            </w:tcBorders>
          </w:tcPr>
          <w:p w14:paraId="35D32C97" w14:textId="77777777" w:rsidR="00596702" w:rsidRDefault="00596702" w:rsidP="00596702">
            <w:pPr>
              <w:jc w:val="center"/>
              <w:rPr>
                <w:rFonts w:cs="Arial"/>
                <w:sz w:val="18"/>
                <w:szCs w:val="18"/>
              </w:rPr>
            </w:pPr>
            <w:r>
              <w:rPr>
                <w:rFonts w:cs="Arial"/>
                <w:sz w:val="18"/>
                <w:szCs w:val="18"/>
                <w:lang w:val="fr-CA"/>
              </w:rPr>
              <w:t xml:space="preserve">Survey </w:t>
            </w:r>
            <w:proofErr w:type="spellStart"/>
            <w:r>
              <w:rPr>
                <w:rFonts w:cs="Arial"/>
                <w:sz w:val="18"/>
                <w:szCs w:val="18"/>
                <w:lang w:val="fr-CA"/>
              </w:rPr>
              <w:t>year</w:t>
            </w:r>
            <w:proofErr w:type="spellEnd"/>
          </w:p>
        </w:tc>
        <w:tc>
          <w:tcPr>
            <w:tcW w:w="2160" w:type="dxa"/>
            <w:tcBorders>
              <w:top w:val="nil"/>
              <w:left w:val="single" w:sz="4" w:space="0" w:color="auto"/>
              <w:bottom w:val="single" w:sz="12" w:space="0" w:color="auto"/>
            </w:tcBorders>
            <w:vAlign w:val="center"/>
          </w:tcPr>
          <w:p w14:paraId="41369386" w14:textId="6EF4F953" w:rsidR="00596702" w:rsidRDefault="00596702" w:rsidP="005C6B26">
            <w:pPr>
              <w:jc w:val="center"/>
              <w:rPr>
                <w:rFonts w:cs="Arial"/>
                <w:sz w:val="18"/>
                <w:szCs w:val="18"/>
              </w:rPr>
            </w:pPr>
            <w:r>
              <w:rPr>
                <w:rFonts w:cs="Arial"/>
                <w:sz w:val="18"/>
                <w:szCs w:val="18"/>
              </w:rPr>
              <w:t>Recruitment (t)</w:t>
            </w:r>
          </w:p>
        </w:tc>
        <w:tc>
          <w:tcPr>
            <w:tcW w:w="2160" w:type="dxa"/>
            <w:tcBorders>
              <w:top w:val="nil"/>
              <w:bottom w:val="single" w:sz="12" w:space="0" w:color="auto"/>
            </w:tcBorders>
            <w:vAlign w:val="center"/>
          </w:tcPr>
          <w:p w14:paraId="59B7A27E" w14:textId="470DE2A8" w:rsidR="00596702" w:rsidRDefault="00596702" w:rsidP="005C6B26">
            <w:pPr>
              <w:jc w:val="center"/>
              <w:rPr>
                <w:rFonts w:cs="Arial"/>
                <w:sz w:val="18"/>
                <w:szCs w:val="18"/>
              </w:rPr>
            </w:pPr>
            <w:r>
              <w:rPr>
                <w:rFonts w:cs="Arial"/>
                <w:sz w:val="18"/>
                <w:szCs w:val="18"/>
              </w:rPr>
              <w:t>Residual (t)</w:t>
            </w:r>
          </w:p>
        </w:tc>
        <w:tc>
          <w:tcPr>
            <w:tcW w:w="2160" w:type="dxa"/>
            <w:tcBorders>
              <w:top w:val="nil"/>
              <w:bottom w:val="single" w:sz="12" w:space="0" w:color="auto"/>
            </w:tcBorders>
            <w:vAlign w:val="center"/>
          </w:tcPr>
          <w:p w14:paraId="016260D2" w14:textId="7ABD2A75" w:rsidR="00596702" w:rsidRDefault="00596702" w:rsidP="005C6B26">
            <w:pPr>
              <w:jc w:val="center"/>
              <w:rPr>
                <w:rFonts w:cs="Arial"/>
                <w:sz w:val="18"/>
                <w:szCs w:val="18"/>
              </w:rPr>
            </w:pPr>
            <w:r>
              <w:rPr>
                <w:rFonts w:cs="Arial"/>
                <w:sz w:val="18"/>
                <w:szCs w:val="18"/>
              </w:rPr>
              <w:t>Commercial (t)</w:t>
            </w:r>
          </w:p>
        </w:tc>
      </w:tr>
      <w:tr w:rsidR="00596702" w14:paraId="2E277A17" w14:textId="77777777" w:rsidTr="00716595">
        <w:trPr>
          <w:trHeight w:val="227"/>
          <w:jc w:val="center"/>
        </w:trPr>
        <w:tc>
          <w:tcPr>
            <w:tcW w:w="1215" w:type="dxa"/>
            <w:tcBorders>
              <w:top w:val="single" w:sz="12" w:space="0" w:color="auto"/>
              <w:right w:val="single" w:sz="4" w:space="0" w:color="auto"/>
            </w:tcBorders>
            <w:vAlign w:val="center"/>
          </w:tcPr>
          <w:p w14:paraId="30FAF87C" w14:textId="77777777" w:rsidR="00596702" w:rsidRDefault="00596702" w:rsidP="00596702">
            <w:pPr>
              <w:jc w:val="center"/>
              <w:rPr>
                <w:rFonts w:cs="Arial"/>
                <w:sz w:val="18"/>
                <w:szCs w:val="18"/>
              </w:rPr>
            </w:pPr>
            <w:r>
              <w:rPr>
                <w:rFonts w:cs="Arial"/>
                <w:sz w:val="18"/>
                <w:szCs w:val="18"/>
              </w:rPr>
              <w:t>1997</w:t>
            </w:r>
          </w:p>
        </w:tc>
        <w:tc>
          <w:tcPr>
            <w:tcW w:w="2160" w:type="dxa"/>
            <w:tcBorders>
              <w:top w:val="single" w:sz="12" w:space="0" w:color="auto"/>
              <w:left w:val="single" w:sz="4" w:space="0" w:color="auto"/>
            </w:tcBorders>
            <w:vAlign w:val="center"/>
          </w:tcPr>
          <w:p w14:paraId="052D5C98" w14:textId="0EBC93F9" w:rsidR="00596702" w:rsidRDefault="00596702" w:rsidP="00596702">
            <w:pPr>
              <w:jc w:val="center"/>
              <w:rPr>
                <w:rFonts w:cs="Arial"/>
                <w:bCs/>
                <w:sz w:val="18"/>
                <w:szCs w:val="18"/>
              </w:rPr>
            </w:pPr>
            <w:r>
              <w:rPr>
                <w:rFonts w:cs="Arial"/>
                <w:bCs/>
                <w:sz w:val="18"/>
                <w:szCs w:val="18"/>
              </w:rPr>
              <w:t>37,910</w:t>
            </w:r>
            <w:r>
              <w:rPr>
                <w:rFonts w:cs="Arial"/>
                <w:bCs/>
                <w:sz w:val="18"/>
                <w:szCs w:val="18"/>
              </w:rPr>
              <w:br/>
            </w:r>
            <w:r>
              <w:rPr>
                <w:rFonts w:cs="Arial"/>
                <w:sz w:val="18"/>
                <w:szCs w:val="18"/>
              </w:rPr>
              <w:t>(30,911-46,018)</w:t>
            </w:r>
          </w:p>
        </w:tc>
        <w:tc>
          <w:tcPr>
            <w:tcW w:w="2160" w:type="dxa"/>
            <w:tcBorders>
              <w:top w:val="single" w:sz="12" w:space="0" w:color="auto"/>
            </w:tcBorders>
            <w:vAlign w:val="center"/>
          </w:tcPr>
          <w:p w14:paraId="0C7D81FD" w14:textId="7B7D2FCB" w:rsidR="00596702" w:rsidRDefault="00596702" w:rsidP="00596702">
            <w:pPr>
              <w:jc w:val="center"/>
              <w:rPr>
                <w:rFonts w:cs="Arial"/>
                <w:bCs/>
                <w:sz w:val="18"/>
                <w:szCs w:val="18"/>
              </w:rPr>
            </w:pPr>
            <w:r>
              <w:rPr>
                <w:rFonts w:cs="Arial"/>
                <w:bCs/>
                <w:sz w:val="18"/>
                <w:szCs w:val="18"/>
              </w:rPr>
              <w:t>27,688</w:t>
            </w:r>
            <w:r>
              <w:rPr>
                <w:rFonts w:cs="Arial"/>
                <w:bCs/>
                <w:sz w:val="18"/>
                <w:szCs w:val="18"/>
              </w:rPr>
              <w:br/>
            </w:r>
            <w:r>
              <w:rPr>
                <w:rFonts w:cs="Arial"/>
                <w:sz w:val="18"/>
                <w:szCs w:val="18"/>
              </w:rPr>
              <w:t>(21,982-34,422)</w:t>
            </w:r>
          </w:p>
        </w:tc>
        <w:tc>
          <w:tcPr>
            <w:tcW w:w="2160" w:type="dxa"/>
            <w:tcBorders>
              <w:top w:val="single" w:sz="12" w:space="0" w:color="auto"/>
            </w:tcBorders>
            <w:vAlign w:val="center"/>
          </w:tcPr>
          <w:p w14:paraId="271B8863" w14:textId="74E190D0" w:rsidR="00596702" w:rsidRDefault="00596702" w:rsidP="00596702">
            <w:pPr>
              <w:jc w:val="center"/>
              <w:rPr>
                <w:rFonts w:cs="Arial"/>
                <w:sz w:val="18"/>
                <w:szCs w:val="18"/>
              </w:rPr>
            </w:pPr>
            <w:r>
              <w:rPr>
                <w:rFonts w:cs="Arial"/>
                <w:bCs/>
                <w:sz w:val="18"/>
                <w:szCs w:val="18"/>
              </w:rPr>
              <w:t>64,518</w:t>
            </w:r>
            <w:r>
              <w:rPr>
                <w:rFonts w:cs="Arial"/>
                <w:bCs/>
                <w:sz w:val="18"/>
                <w:szCs w:val="18"/>
              </w:rPr>
              <w:br/>
            </w:r>
            <w:r>
              <w:rPr>
                <w:rFonts w:cs="Arial"/>
                <w:sz w:val="18"/>
                <w:szCs w:val="18"/>
              </w:rPr>
              <w:t>(54,105-76,345)</w:t>
            </w:r>
          </w:p>
        </w:tc>
      </w:tr>
      <w:tr w:rsidR="00596702" w14:paraId="09571525" w14:textId="77777777" w:rsidTr="00716595">
        <w:trPr>
          <w:trHeight w:val="227"/>
          <w:jc w:val="center"/>
        </w:trPr>
        <w:tc>
          <w:tcPr>
            <w:tcW w:w="1215" w:type="dxa"/>
            <w:tcBorders>
              <w:right w:val="single" w:sz="4" w:space="0" w:color="auto"/>
            </w:tcBorders>
            <w:vAlign w:val="center"/>
          </w:tcPr>
          <w:p w14:paraId="3B839667" w14:textId="77777777" w:rsidR="00596702" w:rsidRDefault="00596702" w:rsidP="00596702">
            <w:pPr>
              <w:jc w:val="center"/>
              <w:rPr>
                <w:rFonts w:cs="Arial"/>
                <w:sz w:val="18"/>
                <w:szCs w:val="18"/>
              </w:rPr>
            </w:pPr>
            <w:r>
              <w:rPr>
                <w:rFonts w:cs="Arial"/>
                <w:sz w:val="18"/>
                <w:szCs w:val="18"/>
              </w:rPr>
              <w:t>1998</w:t>
            </w:r>
          </w:p>
        </w:tc>
        <w:tc>
          <w:tcPr>
            <w:tcW w:w="2160" w:type="dxa"/>
            <w:tcBorders>
              <w:left w:val="single" w:sz="4" w:space="0" w:color="auto"/>
            </w:tcBorders>
            <w:vAlign w:val="center"/>
          </w:tcPr>
          <w:p w14:paraId="6E9E7617" w14:textId="73856FA7" w:rsidR="00596702" w:rsidRDefault="00596702" w:rsidP="00596702">
            <w:pPr>
              <w:jc w:val="center"/>
              <w:rPr>
                <w:rFonts w:cs="Arial"/>
                <w:bCs/>
                <w:sz w:val="18"/>
                <w:szCs w:val="18"/>
              </w:rPr>
            </w:pPr>
            <w:r>
              <w:rPr>
                <w:rFonts w:cs="Arial"/>
                <w:bCs/>
                <w:sz w:val="18"/>
                <w:szCs w:val="18"/>
              </w:rPr>
              <w:t>30,603</w:t>
            </w:r>
            <w:r>
              <w:rPr>
                <w:rFonts w:cs="Arial"/>
                <w:bCs/>
                <w:sz w:val="18"/>
                <w:szCs w:val="18"/>
              </w:rPr>
              <w:br/>
            </w:r>
            <w:r>
              <w:rPr>
                <w:rFonts w:cs="Arial"/>
                <w:sz w:val="18"/>
                <w:szCs w:val="18"/>
              </w:rPr>
              <w:t>(22,695-40,384)</w:t>
            </w:r>
          </w:p>
        </w:tc>
        <w:tc>
          <w:tcPr>
            <w:tcW w:w="2160" w:type="dxa"/>
            <w:vAlign w:val="center"/>
          </w:tcPr>
          <w:p w14:paraId="34D0826F" w14:textId="0C9F6C38" w:rsidR="00596702" w:rsidRDefault="00596702" w:rsidP="00596702">
            <w:pPr>
              <w:jc w:val="center"/>
              <w:rPr>
                <w:rFonts w:cs="Arial"/>
                <w:bCs/>
                <w:sz w:val="18"/>
                <w:szCs w:val="18"/>
              </w:rPr>
            </w:pPr>
            <w:r>
              <w:rPr>
                <w:rFonts w:cs="Arial"/>
                <w:bCs/>
                <w:sz w:val="18"/>
                <w:szCs w:val="18"/>
              </w:rPr>
              <w:t>28,295</w:t>
            </w:r>
            <w:r>
              <w:rPr>
                <w:rFonts w:cs="Arial"/>
                <w:bCs/>
                <w:sz w:val="18"/>
                <w:szCs w:val="18"/>
              </w:rPr>
              <w:br/>
            </w:r>
            <w:r>
              <w:rPr>
                <w:rFonts w:cs="Arial"/>
                <w:sz w:val="18"/>
                <w:szCs w:val="18"/>
              </w:rPr>
              <w:t>(21,497-36,566)</w:t>
            </w:r>
          </w:p>
        </w:tc>
        <w:tc>
          <w:tcPr>
            <w:tcW w:w="2160" w:type="dxa"/>
            <w:vAlign w:val="center"/>
          </w:tcPr>
          <w:p w14:paraId="422DC349" w14:textId="45F0754A" w:rsidR="00596702" w:rsidRDefault="00596702" w:rsidP="00596702">
            <w:pPr>
              <w:jc w:val="center"/>
              <w:rPr>
                <w:rFonts w:cs="Arial"/>
                <w:sz w:val="18"/>
                <w:szCs w:val="18"/>
              </w:rPr>
            </w:pPr>
            <w:r>
              <w:rPr>
                <w:rFonts w:cs="Arial"/>
                <w:bCs/>
                <w:sz w:val="18"/>
                <w:szCs w:val="18"/>
              </w:rPr>
              <w:t>57,813</w:t>
            </w:r>
            <w:r>
              <w:rPr>
                <w:rFonts w:cs="Arial"/>
                <w:bCs/>
                <w:sz w:val="18"/>
                <w:szCs w:val="18"/>
              </w:rPr>
              <w:br/>
            </w:r>
            <w:r>
              <w:rPr>
                <w:rFonts w:cs="Arial"/>
                <w:sz w:val="18"/>
                <w:szCs w:val="18"/>
              </w:rPr>
              <w:t>(45,856-71,931)</w:t>
            </w:r>
          </w:p>
        </w:tc>
      </w:tr>
      <w:tr w:rsidR="00596702" w14:paraId="53F47B7C" w14:textId="77777777" w:rsidTr="00716595">
        <w:trPr>
          <w:trHeight w:val="227"/>
          <w:jc w:val="center"/>
        </w:trPr>
        <w:tc>
          <w:tcPr>
            <w:tcW w:w="1215" w:type="dxa"/>
            <w:tcBorders>
              <w:right w:val="single" w:sz="4" w:space="0" w:color="auto"/>
            </w:tcBorders>
            <w:vAlign w:val="center"/>
          </w:tcPr>
          <w:p w14:paraId="6CD2F305" w14:textId="77777777" w:rsidR="00596702" w:rsidRDefault="00596702" w:rsidP="00596702">
            <w:pPr>
              <w:jc w:val="center"/>
              <w:rPr>
                <w:rFonts w:cs="Arial"/>
                <w:sz w:val="18"/>
                <w:szCs w:val="18"/>
              </w:rPr>
            </w:pPr>
            <w:r>
              <w:rPr>
                <w:rFonts w:cs="Arial"/>
                <w:sz w:val="18"/>
                <w:szCs w:val="18"/>
              </w:rPr>
              <w:t>1999</w:t>
            </w:r>
          </w:p>
        </w:tc>
        <w:tc>
          <w:tcPr>
            <w:tcW w:w="2160" w:type="dxa"/>
            <w:tcBorders>
              <w:left w:val="single" w:sz="4" w:space="0" w:color="auto"/>
            </w:tcBorders>
            <w:vAlign w:val="center"/>
          </w:tcPr>
          <w:p w14:paraId="3FC1B007" w14:textId="61193C59" w:rsidR="00596702" w:rsidRDefault="00596702" w:rsidP="00596702">
            <w:pPr>
              <w:jc w:val="center"/>
              <w:rPr>
                <w:rFonts w:cs="Arial"/>
                <w:bCs/>
                <w:sz w:val="18"/>
                <w:szCs w:val="18"/>
              </w:rPr>
            </w:pPr>
            <w:r>
              <w:rPr>
                <w:rFonts w:cs="Arial"/>
                <w:bCs/>
                <w:sz w:val="18"/>
                <w:szCs w:val="18"/>
              </w:rPr>
              <w:t>26,015</w:t>
            </w:r>
            <w:r>
              <w:rPr>
                <w:rFonts w:cs="Arial"/>
                <w:bCs/>
                <w:sz w:val="18"/>
                <w:szCs w:val="18"/>
              </w:rPr>
              <w:br/>
            </w:r>
            <w:r>
              <w:rPr>
                <w:rFonts w:cs="Arial"/>
                <w:sz w:val="18"/>
                <w:szCs w:val="18"/>
              </w:rPr>
              <w:t>(20,709-32,265)</w:t>
            </w:r>
          </w:p>
        </w:tc>
        <w:tc>
          <w:tcPr>
            <w:tcW w:w="2160" w:type="dxa"/>
            <w:vAlign w:val="center"/>
          </w:tcPr>
          <w:p w14:paraId="36D0A9BF" w14:textId="5B07625B" w:rsidR="00596702" w:rsidRDefault="00596702" w:rsidP="00596702">
            <w:pPr>
              <w:jc w:val="center"/>
              <w:rPr>
                <w:rFonts w:cs="Arial"/>
                <w:bCs/>
                <w:sz w:val="18"/>
                <w:szCs w:val="18"/>
              </w:rPr>
            </w:pPr>
            <w:r>
              <w:rPr>
                <w:rFonts w:cs="Arial"/>
                <w:bCs/>
                <w:sz w:val="18"/>
                <w:szCs w:val="18"/>
              </w:rPr>
              <w:t>31,177</w:t>
            </w:r>
            <w:r>
              <w:rPr>
                <w:rFonts w:cs="Arial"/>
                <w:bCs/>
                <w:sz w:val="18"/>
                <w:szCs w:val="18"/>
              </w:rPr>
              <w:br/>
            </w:r>
            <w:r>
              <w:rPr>
                <w:rFonts w:cs="Arial"/>
                <w:sz w:val="18"/>
                <w:szCs w:val="18"/>
              </w:rPr>
              <w:t>(25,044-38,356)</w:t>
            </w:r>
          </w:p>
        </w:tc>
        <w:tc>
          <w:tcPr>
            <w:tcW w:w="2160" w:type="dxa"/>
            <w:vAlign w:val="center"/>
          </w:tcPr>
          <w:p w14:paraId="73C20B10" w14:textId="3E289B0A" w:rsidR="00596702" w:rsidRDefault="00596702" w:rsidP="00596702">
            <w:pPr>
              <w:jc w:val="center"/>
              <w:rPr>
                <w:rFonts w:cs="Arial"/>
                <w:sz w:val="18"/>
                <w:szCs w:val="18"/>
              </w:rPr>
            </w:pPr>
            <w:r>
              <w:rPr>
                <w:rFonts w:cs="Arial"/>
                <w:bCs/>
                <w:sz w:val="18"/>
                <w:szCs w:val="18"/>
              </w:rPr>
              <w:t>56,757</w:t>
            </w:r>
            <w:r>
              <w:rPr>
                <w:rFonts w:cs="Arial"/>
                <w:bCs/>
                <w:sz w:val="18"/>
                <w:szCs w:val="18"/>
              </w:rPr>
              <w:br/>
            </w:r>
            <w:r>
              <w:rPr>
                <w:rFonts w:cs="Arial"/>
                <w:sz w:val="18"/>
                <w:szCs w:val="18"/>
              </w:rPr>
              <w:t>(47,641-67,102)</w:t>
            </w:r>
          </w:p>
        </w:tc>
      </w:tr>
      <w:tr w:rsidR="00596702" w14:paraId="2EDD8FA3" w14:textId="77777777" w:rsidTr="00716595">
        <w:trPr>
          <w:trHeight w:val="227"/>
          <w:jc w:val="center"/>
        </w:trPr>
        <w:tc>
          <w:tcPr>
            <w:tcW w:w="1215" w:type="dxa"/>
            <w:tcBorders>
              <w:right w:val="single" w:sz="4" w:space="0" w:color="auto"/>
            </w:tcBorders>
            <w:vAlign w:val="center"/>
          </w:tcPr>
          <w:p w14:paraId="653214AB" w14:textId="77777777" w:rsidR="00596702" w:rsidRDefault="00596702" w:rsidP="00596702">
            <w:pPr>
              <w:jc w:val="center"/>
              <w:rPr>
                <w:rFonts w:cs="Arial"/>
                <w:sz w:val="18"/>
                <w:szCs w:val="18"/>
              </w:rPr>
            </w:pPr>
            <w:r>
              <w:rPr>
                <w:rFonts w:cs="Arial"/>
                <w:sz w:val="18"/>
                <w:szCs w:val="18"/>
              </w:rPr>
              <w:t>2000</w:t>
            </w:r>
          </w:p>
        </w:tc>
        <w:tc>
          <w:tcPr>
            <w:tcW w:w="2160" w:type="dxa"/>
            <w:tcBorders>
              <w:left w:val="single" w:sz="4" w:space="0" w:color="auto"/>
            </w:tcBorders>
            <w:vAlign w:val="center"/>
          </w:tcPr>
          <w:p w14:paraId="5D749D97" w14:textId="202D04B7" w:rsidR="00596702" w:rsidRDefault="00596702" w:rsidP="00596702">
            <w:pPr>
              <w:jc w:val="center"/>
              <w:rPr>
                <w:rFonts w:cs="Arial"/>
                <w:bCs/>
                <w:sz w:val="18"/>
                <w:szCs w:val="18"/>
              </w:rPr>
            </w:pPr>
            <w:r>
              <w:rPr>
                <w:rFonts w:cs="Arial"/>
                <w:bCs/>
                <w:sz w:val="18"/>
                <w:szCs w:val="18"/>
              </w:rPr>
              <w:t>40,734</w:t>
            </w:r>
            <w:r>
              <w:rPr>
                <w:rFonts w:cs="Arial"/>
                <w:bCs/>
                <w:sz w:val="18"/>
                <w:szCs w:val="18"/>
              </w:rPr>
              <w:br/>
            </w:r>
            <w:r>
              <w:rPr>
                <w:rFonts w:cs="Arial"/>
                <w:sz w:val="18"/>
                <w:szCs w:val="18"/>
              </w:rPr>
              <w:t>(33,592-48,942)</w:t>
            </w:r>
          </w:p>
        </w:tc>
        <w:tc>
          <w:tcPr>
            <w:tcW w:w="2160" w:type="dxa"/>
            <w:vAlign w:val="center"/>
          </w:tcPr>
          <w:p w14:paraId="4DFE3105" w14:textId="455517DF" w:rsidR="00596702" w:rsidRDefault="00596702" w:rsidP="00596702">
            <w:pPr>
              <w:jc w:val="center"/>
              <w:rPr>
                <w:rFonts w:cs="Arial"/>
                <w:bCs/>
                <w:sz w:val="18"/>
                <w:szCs w:val="18"/>
              </w:rPr>
            </w:pPr>
            <w:r>
              <w:rPr>
                <w:rFonts w:cs="Arial"/>
                <w:bCs/>
                <w:sz w:val="18"/>
                <w:szCs w:val="18"/>
              </w:rPr>
              <w:t>9,979</w:t>
            </w:r>
            <w:r>
              <w:rPr>
                <w:rFonts w:cs="Arial"/>
                <w:bCs/>
                <w:sz w:val="18"/>
                <w:szCs w:val="18"/>
              </w:rPr>
              <w:br/>
            </w:r>
            <w:r>
              <w:rPr>
                <w:rFonts w:cs="Arial"/>
                <w:sz w:val="18"/>
                <w:szCs w:val="18"/>
              </w:rPr>
              <w:t>(6,987-13,827)</w:t>
            </w:r>
          </w:p>
        </w:tc>
        <w:tc>
          <w:tcPr>
            <w:tcW w:w="2160" w:type="dxa"/>
            <w:vAlign w:val="center"/>
          </w:tcPr>
          <w:p w14:paraId="4D4FCF0B" w14:textId="7E0CD96D" w:rsidR="00596702" w:rsidRDefault="00596702" w:rsidP="00596702">
            <w:pPr>
              <w:jc w:val="center"/>
              <w:rPr>
                <w:rFonts w:cs="Arial"/>
                <w:sz w:val="18"/>
                <w:szCs w:val="18"/>
              </w:rPr>
            </w:pPr>
            <w:r>
              <w:rPr>
                <w:rFonts w:cs="Arial"/>
                <w:bCs/>
                <w:sz w:val="18"/>
                <w:szCs w:val="18"/>
              </w:rPr>
              <w:t>50,621</w:t>
            </w:r>
            <w:r>
              <w:rPr>
                <w:rFonts w:cs="Arial"/>
                <w:bCs/>
                <w:sz w:val="18"/>
                <w:szCs w:val="18"/>
              </w:rPr>
              <w:br/>
            </w:r>
            <w:r>
              <w:rPr>
                <w:rFonts w:cs="Arial"/>
                <w:sz w:val="18"/>
                <w:szCs w:val="18"/>
              </w:rPr>
              <w:t>(41,843-60,692)</w:t>
            </w:r>
          </w:p>
        </w:tc>
      </w:tr>
      <w:tr w:rsidR="00596702" w14:paraId="5CBB760A" w14:textId="77777777" w:rsidTr="00716595">
        <w:trPr>
          <w:trHeight w:val="227"/>
          <w:jc w:val="center"/>
        </w:trPr>
        <w:tc>
          <w:tcPr>
            <w:tcW w:w="1215" w:type="dxa"/>
            <w:tcBorders>
              <w:right w:val="single" w:sz="4" w:space="0" w:color="auto"/>
            </w:tcBorders>
            <w:vAlign w:val="center"/>
          </w:tcPr>
          <w:p w14:paraId="04DC2EAB" w14:textId="77777777" w:rsidR="00596702" w:rsidRDefault="00596702" w:rsidP="00596702">
            <w:pPr>
              <w:jc w:val="center"/>
              <w:rPr>
                <w:rFonts w:cs="Arial"/>
                <w:sz w:val="18"/>
                <w:szCs w:val="18"/>
              </w:rPr>
            </w:pPr>
            <w:r>
              <w:rPr>
                <w:rFonts w:cs="Arial"/>
                <w:sz w:val="18"/>
                <w:szCs w:val="18"/>
              </w:rPr>
              <w:t>2001</w:t>
            </w:r>
          </w:p>
        </w:tc>
        <w:tc>
          <w:tcPr>
            <w:tcW w:w="2160" w:type="dxa"/>
            <w:tcBorders>
              <w:left w:val="single" w:sz="4" w:space="0" w:color="auto"/>
            </w:tcBorders>
            <w:vAlign w:val="center"/>
          </w:tcPr>
          <w:p w14:paraId="5A060E26" w14:textId="7A1AA6E9" w:rsidR="00596702" w:rsidRDefault="00596702" w:rsidP="00596702">
            <w:pPr>
              <w:jc w:val="center"/>
              <w:rPr>
                <w:rFonts w:cs="Arial"/>
                <w:bCs/>
                <w:sz w:val="18"/>
                <w:szCs w:val="18"/>
              </w:rPr>
            </w:pPr>
            <w:r>
              <w:rPr>
                <w:rFonts w:cs="Arial"/>
                <w:bCs/>
                <w:sz w:val="18"/>
                <w:szCs w:val="18"/>
              </w:rPr>
              <w:t>42,358</w:t>
            </w:r>
            <w:r>
              <w:rPr>
                <w:rFonts w:cs="Arial"/>
                <w:bCs/>
                <w:sz w:val="18"/>
                <w:szCs w:val="18"/>
              </w:rPr>
              <w:br/>
            </w:r>
            <w:r>
              <w:rPr>
                <w:rFonts w:cs="Arial"/>
                <w:sz w:val="18"/>
                <w:szCs w:val="18"/>
              </w:rPr>
              <w:t>(33,800-52,422)</w:t>
            </w:r>
          </w:p>
        </w:tc>
        <w:tc>
          <w:tcPr>
            <w:tcW w:w="2160" w:type="dxa"/>
            <w:vAlign w:val="center"/>
          </w:tcPr>
          <w:p w14:paraId="68CA957F" w14:textId="6C81A58B" w:rsidR="00596702" w:rsidRDefault="00596702" w:rsidP="00596702">
            <w:pPr>
              <w:jc w:val="center"/>
              <w:rPr>
                <w:rFonts w:cs="Arial"/>
                <w:bCs/>
                <w:sz w:val="18"/>
                <w:szCs w:val="18"/>
              </w:rPr>
            </w:pPr>
            <w:r>
              <w:rPr>
                <w:rFonts w:cs="Arial"/>
                <w:bCs/>
                <w:sz w:val="18"/>
                <w:szCs w:val="18"/>
              </w:rPr>
              <w:t>17,612</w:t>
            </w:r>
            <w:r>
              <w:rPr>
                <w:rFonts w:cs="Arial"/>
                <w:bCs/>
                <w:sz w:val="18"/>
                <w:szCs w:val="18"/>
              </w:rPr>
              <w:br/>
            </w:r>
            <w:r>
              <w:rPr>
                <w:rFonts w:cs="Arial"/>
                <w:sz w:val="18"/>
                <w:szCs w:val="18"/>
              </w:rPr>
              <w:t>(13,853-22,077)</w:t>
            </w:r>
          </w:p>
        </w:tc>
        <w:tc>
          <w:tcPr>
            <w:tcW w:w="2160" w:type="dxa"/>
            <w:vAlign w:val="center"/>
          </w:tcPr>
          <w:p w14:paraId="0DF7106B" w14:textId="2BAB6190" w:rsidR="00596702" w:rsidRDefault="00596702" w:rsidP="00596702">
            <w:pPr>
              <w:jc w:val="center"/>
              <w:rPr>
                <w:rFonts w:cs="Arial"/>
                <w:sz w:val="18"/>
                <w:szCs w:val="18"/>
              </w:rPr>
            </w:pPr>
            <w:r>
              <w:rPr>
                <w:rFonts w:cs="Arial"/>
                <w:bCs/>
                <w:sz w:val="18"/>
                <w:szCs w:val="18"/>
              </w:rPr>
              <w:t>60,328</w:t>
            </w:r>
            <w:r>
              <w:rPr>
                <w:rFonts w:cs="Arial"/>
                <w:bCs/>
                <w:sz w:val="18"/>
                <w:szCs w:val="18"/>
              </w:rPr>
              <w:br/>
            </w:r>
            <w:r>
              <w:rPr>
                <w:rFonts w:cs="Arial"/>
                <w:sz w:val="18"/>
                <w:szCs w:val="18"/>
              </w:rPr>
              <w:t>(49,851-72,351)</w:t>
            </w:r>
          </w:p>
        </w:tc>
      </w:tr>
      <w:tr w:rsidR="00596702" w14:paraId="2CB79540" w14:textId="77777777" w:rsidTr="00716595">
        <w:trPr>
          <w:trHeight w:val="227"/>
          <w:jc w:val="center"/>
        </w:trPr>
        <w:tc>
          <w:tcPr>
            <w:tcW w:w="1215" w:type="dxa"/>
            <w:tcBorders>
              <w:right w:val="single" w:sz="4" w:space="0" w:color="auto"/>
            </w:tcBorders>
            <w:vAlign w:val="center"/>
          </w:tcPr>
          <w:p w14:paraId="1EAC4230" w14:textId="77777777" w:rsidR="00596702" w:rsidRDefault="00596702" w:rsidP="00596702">
            <w:pPr>
              <w:jc w:val="center"/>
              <w:rPr>
                <w:rFonts w:cs="Arial"/>
                <w:sz w:val="18"/>
                <w:szCs w:val="18"/>
              </w:rPr>
            </w:pPr>
            <w:r>
              <w:rPr>
                <w:rFonts w:cs="Arial"/>
                <w:sz w:val="18"/>
                <w:szCs w:val="18"/>
              </w:rPr>
              <w:t>2002</w:t>
            </w:r>
          </w:p>
        </w:tc>
        <w:tc>
          <w:tcPr>
            <w:tcW w:w="2160" w:type="dxa"/>
            <w:tcBorders>
              <w:left w:val="single" w:sz="4" w:space="0" w:color="auto"/>
            </w:tcBorders>
            <w:vAlign w:val="center"/>
          </w:tcPr>
          <w:p w14:paraId="4D21CB84" w14:textId="6B822EF4" w:rsidR="00596702" w:rsidRDefault="00596702" w:rsidP="00596702">
            <w:pPr>
              <w:jc w:val="center"/>
              <w:rPr>
                <w:rFonts w:cs="Arial"/>
                <w:bCs/>
                <w:sz w:val="18"/>
                <w:szCs w:val="18"/>
              </w:rPr>
            </w:pPr>
            <w:r>
              <w:rPr>
                <w:rFonts w:cs="Arial"/>
                <w:bCs/>
                <w:sz w:val="18"/>
                <w:szCs w:val="18"/>
              </w:rPr>
              <w:t>66,076</w:t>
            </w:r>
            <w:r>
              <w:rPr>
                <w:rFonts w:cs="Arial"/>
                <w:bCs/>
                <w:sz w:val="18"/>
                <w:szCs w:val="18"/>
              </w:rPr>
              <w:br/>
            </w:r>
            <w:r>
              <w:rPr>
                <w:rFonts w:cs="Arial"/>
                <w:sz w:val="18"/>
                <w:szCs w:val="18"/>
              </w:rPr>
              <w:t>(55,416-78,180)</w:t>
            </w:r>
          </w:p>
        </w:tc>
        <w:tc>
          <w:tcPr>
            <w:tcW w:w="2160" w:type="dxa"/>
            <w:vAlign w:val="center"/>
          </w:tcPr>
          <w:p w14:paraId="34EC2F18" w14:textId="44B8B60A" w:rsidR="00596702" w:rsidRDefault="00596702" w:rsidP="00596702">
            <w:pPr>
              <w:jc w:val="center"/>
              <w:rPr>
                <w:rFonts w:cs="Arial"/>
                <w:bCs/>
                <w:sz w:val="18"/>
                <w:szCs w:val="18"/>
              </w:rPr>
            </w:pPr>
            <w:r>
              <w:rPr>
                <w:rFonts w:cs="Arial"/>
                <w:bCs/>
                <w:sz w:val="18"/>
                <w:szCs w:val="18"/>
              </w:rPr>
              <w:t>13,060</w:t>
            </w:r>
            <w:r>
              <w:rPr>
                <w:rFonts w:cs="Arial"/>
                <w:bCs/>
                <w:sz w:val="18"/>
                <w:szCs w:val="18"/>
              </w:rPr>
              <w:br/>
            </w:r>
            <w:r>
              <w:rPr>
                <w:rFonts w:cs="Arial"/>
                <w:sz w:val="18"/>
                <w:szCs w:val="18"/>
              </w:rPr>
              <w:t>(10,793-15,662)</w:t>
            </w:r>
          </w:p>
        </w:tc>
        <w:tc>
          <w:tcPr>
            <w:tcW w:w="2160" w:type="dxa"/>
            <w:vAlign w:val="center"/>
          </w:tcPr>
          <w:p w14:paraId="5173FC22" w14:textId="3ED60E37" w:rsidR="00596702" w:rsidRDefault="00596702" w:rsidP="00596702">
            <w:pPr>
              <w:jc w:val="center"/>
              <w:rPr>
                <w:rFonts w:cs="Arial"/>
                <w:sz w:val="18"/>
                <w:szCs w:val="18"/>
              </w:rPr>
            </w:pPr>
            <w:r>
              <w:rPr>
                <w:rFonts w:cs="Arial"/>
                <w:bCs/>
                <w:sz w:val="18"/>
                <w:szCs w:val="18"/>
              </w:rPr>
              <w:t>79,228</w:t>
            </w:r>
            <w:r>
              <w:rPr>
                <w:rFonts w:cs="Arial"/>
                <w:bCs/>
                <w:sz w:val="18"/>
                <w:szCs w:val="18"/>
              </w:rPr>
              <w:br/>
            </w:r>
            <w:r>
              <w:rPr>
                <w:rFonts w:cs="Arial"/>
                <w:sz w:val="18"/>
                <w:szCs w:val="18"/>
              </w:rPr>
              <w:t>(67,983-91,791)</w:t>
            </w:r>
          </w:p>
        </w:tc>
      </w:tr>
      <w:tr w:rsidR="00596702" w14:paraId="5EDF7ABD" w14:textId="77777777" w:rsidTr="00716595">
        <w:trPr>
          <w:trHeight w:val="227"/>
          <w:jc w:val="center"/>
        </w:trPr>
        <w:tc>
          <w:tcPr>
            <w:tcW w:w="1215" w:type="dxa"/>
            <w:tcBorders>
              <w:right w:val="single" w:sz="4" w:space="0" w:color="auto"/>
            </w:tcBorders>
            <w:vAlign w:val="center"/>
          </w:tcPr>
          <w:p w14:paraId="19E58BA6" w14:textId="77777777" w:rsidR="00596702" w:rsidRDefault="00596702" w:rsidP="00596702">
            <w:pPr>
              <w:jc w:val="center"/>
              <w:rPr>
                <w:rFonts w:cs="Arial"/>
                <w:sz w:val="18"/>
                <w:szCs w:val="18"/>
              </w:rPr>
            </w:pPr>
            <w:r>
              <w:rPr>
                <w:rFonts w:cs="Arial"/>
                <w:sz w:val="18"/>
                <w:szCs w:val="18"/>
              </w:rPr>
              <w:t>2003</w:t>
            </w:r>
          </w:p>
        </w:tc>
        <w:tc>
          <w:tcPr>
            <w:tcW w:w="2160" w:type="dxa"/>
            <w:tcBorders>
              <w:left w:val="single" w:sz="4" w:space="0" w:color="auto"/>
            </w:tcBorders>
            <w:vAlign w:val="center"/>
          </w:tcPr>
          <w:p w14:paraId="4447C972" w14:textId="7C503FA5" w:rsidR="00596702" w:rsidRDefault="00596702" w:rsidP="00596702">
            <w:pPr>
              <w:jc w:val="center"/>
              <w:rPr>
                <w:rFonts w:cs="Arial"/>
                <w:bCs/>
                <w:sz w:val="18"/>
                <w:szCs w:val="18"/>
              </w:rPr>
            </w:pPr>
            <w:r>
              <w:rPr>
                <w:rFonts w:cs="Arial"/>
                <w:bCs/>
                <w:sz w:val="18"/>
                <w:szCs w:val="18"/>
              </w:rPr>
              <w:t>58,270</w:t>
            </w:r>
            <w:r>
              <w:rPr>
                <w:rFonts w:cs="Arial"/>
                <w:bCs/>
                <w:sz w:val="18"/>
                <w:szCs w:val="18"/>
              </w:rPr>
              <w:br/>
            </w:r>
            <w:r>
              <w:rPr>
                <w:rFonts w:cs="Arial"/>
                <w:sz w:val="18"/>
                <w:szCs w:val="18"/>
              </w:rPr>
              <w:t>(50,270-67,175)</w:t>
            </w:r>
          </w:p>
        </w:tc>
        <w:tc>
          <w:tcPr>
            <w:tcW w:w="2160" w:type="dxa"/>
            <w:vAlign w:val="center"/>
          </w:tcPr>
          <w:p w14:paraId="5D7398E5" w14:textId="7D2C70E0" w:rsidR="00596702" w:rsidRDefault="00596702" w:rsidP="00596702">
            <w:pPr>
              <w:jc w:val="center"/>
              <w:rPr>
                <w:rFonts w:cs="Arial"/>
                <w:bCs/>
                <w:sz w:val="18"/>
                <w:szCs w:val="18"/>
              </w:rPr>
            </w:pPr>
            <w:r>
              <w:rPr>
                <w:rFonts w:cs="Arial"/>
                <w:bCs/>
                <w:sz w:val="18"/>
                <w:szCs w:val="18"/>
              </w:rPr>
              <w:t>26,993</w:t>
            </w:r>
            <w:r>
              <w:rPr>
                <w:rFonts w:cs="Arial"/>
                <w:bCs/>
                <w:sz w:val="18"/>
                <w:szCs w:val="18"/>
              </w:rPr>
              <w:br/>
            </w:r>
            <w:r>
              <w:rPr>
                <w:rFonts w:cs="Arial"/>
                <w:sz w:val="18"/>
                <w:szCs w:val="18"/>
              </w:rPr>
              <w:t>(22,124-32,613)</w:t>
            </w:r>
          </w:p>
        </w:tc>
        <w:tc>
          <w:tcPr>
            <w:tcW w:w="2160" w:type="dxa"/>
            <w:vAlign w:val="center"/>
          </w:tcPr>
          <w:p w14:paraId="162B1927" w14:textId="63D780C3" w:rsidR="00596702" w:rsidRDefault="00596702" w:rsidP="00596702">
            <w:pPr>
              <w:jc w:val="center"/>
              <w:rPr>
                <w:rFonts w:cs="Arial"/>
                <w:sz w:val="18"/>
                <w:szCs w:val="18"/>
              </w:rPr>
            </w:pPr>
            <w:r>
              <w:rPr>
                <w:rFonts w:cs="Arial"/>
                <w:bCs/>
                <w:sz w:val="18"/>
                <w:szCs w:val="18"/>
              </w:rPr>
              <w:t>84,448</w:t>
            </w:r>
            <w:r>
              <w:rPr>
                <w:rFonts w:cs="Arial"/>
                <w:bCs/>
                <w:sz w:val="18"/>
                <w:szCs w:val="18"/>
              </w:rPr>
              <w:br/>
            </w:r>
            <w:r>
              <w:rPr>
                <w:rFonts w:cs="Arial"/>
                <w:sz w:val="18"/>
                <w:szCs w:val="18"/>
              </w:rPr>
              <w:t>(73,486-96,574)</w:t>
            </w:r>
          </w:p>
        </w:tc>
      </w:tr>
      <w:tr w:rsidR="00596702" w14:paraId="0D5AA106" w14:textId="77777777" w:rsidTr="00716595">
        <w:trPr>
          <w:trHeight w:val="227"/>
          <w:jc w:val="center"/>
        </w:trPr>
        <w:tc>
          <w:tcPr>
            <w:tcW w:w="1215" w:type="dxa"/>
            <w:tcBorders>
              <w:right w:val="single" w:sz="4" w:space="0" w:color="auto"/>
            </w:tcBorders>
            <w:vAlign w:val="center"/>
          </w:tcPr>
          <w:p w14:paraId="3E749E58" w14:textId="77777777" w:rsidR="00596702" w:rsidRDefault="00596702" w:rsidP="00596702">
            <w:pPr>
              <w:jc w:val="center"/>
              <w:rPr>
                <w:rFonts w:cs="Arial"/>
                <w:sz w:val="18"/>
                <w:szCs w:val="18"/>
              </w:rPr>
            </w:pPr>
            <w:r>
              <w:rPr>
                <w:rFonts w:cs="Arial"/>
                <w:sz w:val="18"/>
                <w:szCs w:val="18"/>
              </w:rPr>
              <w:t>2004</w:t>
            </w:r>
          </w:p>
        </w:tc>
        <w:tc>
          <w:tcPr>
            <w:tcW w:w="2160" w:type="dxa"/>
            <w:tcBorders>
              <w:left w:val="single" w:sz="4" w:space="0" w:color="auto"/>
            </w:tcBorders>
            <w:vAlign w:val="center"/>
          </w:tcPr>
          <w:p w14:paraId="791294B4" w14:textId="2DA6AAA2" w:rsidR="00596702" w:rsidRDefault="00596702" w:rsidP="00596702">
            <w:pPr>
              <w:jc w:val="center"/>
              <w:rPr>
                <w:rFonts w:cs="Arial"/>
                <w:bCs/>
                <w:sz w:val="18"/>
                <w:szCs w:val="18"/>
              </w:rPr>
            </w:pPr>
            <w:r>
              <w:rPr>
                <w:rFonts w:cs="Arial"/>
                <w:bCs/>
                <w:sz w:val="18"/>
                <w:szCs w:val="18"/>
              </w:rPr>
              <w:t>83,764</w:t>
            </w:r>
            <w:r>
              <w:rPr>
                <w:rFonts w:cs="Arial"/>
                <w:bCs/>
                <w:sz w:val="18"/>
                <w:szCs w:val="18"/>
              </w:rPr>
              <w:br/>
            </w:r>
            <w:r>
              <w:rPr>
                <w:rFonts w:cs="Arial"/>
                <w:sz w:val="18"/>
                <w:szCs w:val="18"/>
              </w:rPr>
              <w:t>(74,392-93,981)</w:t>
            </w:r>
          </w:p>
        </w:tc>
        <w:tc>
          <w:tcPr>
            <w:tcW w:w="2160" w:type="dxa"/>
            <w:vAlign w:val="center"/>
          </w:tcPr>
          <w:p w14:paraId="1F83826B" w14:textId="2CF33A03" w:rsidR="00596702" w:rsidRDefault="00596702" w:rsidP="00596702">
            <w:pPr>
              <w:jc w:val="center"/>
              <w:rPr>
                <w:rFonts w:cs="Arial"/>
                <w:bCs/>
                <w:sz w:val="18"/>
                <w:szCs w:val="18"/>
              </w:rPr>
            </w:pPr>
            <w:r>
              <w:rPr>
                <w:rFonts w:cs="Arial"/>
                <w:bCs/>
                <w:sz w:val="18"/>
                <w:szCs w:val="18"/>
              </w:rPr>
              <w:t>21,259</w:t>
            </w:r>
            <w:r>
              <w:rPr>
                <w:rFonts w:cs="Arial"/>
                <w:bCs/>
                <w:sz w:val="18"/>
                <w:szCs w:val="18"/>
              </w:rPr>
              <w:br/>
            </w:r>
            <w:r>
              <w:rPr>
                <w:rFonts w:cs="Arial"/>
                <w:sz w:val="18"/>
                <w:szCs w:val="18"/>
              </w:rPr>
              <w:t>(17,343-25,794)</w:t>
            </w:r>
          </w:p>
        </w:tc>
        <w:tc>
          <w:tcPr>
            <w:tcW w:w="2160" w:type="dxa"/>
            <w:vAlign w:val="center"/>
          </w:tcPr>
          <w:p w14:paraId="1AEB6F36" w14:textId="36BD8426" w:rsidR="00596702" w:rsidRDefault="00596702" w:rsidP="00596702">
            <w:pPr>
              <w:jc w:val="center"/>
              <w:rPr>
                <w:rFonts w:cs="Arial"/>
                <w:sz w:val="18"/>
                <w:szCs w:val="18"/>
              </w:rPr>
            </w:pPr>
            <w:r>
              <w:rPr>
                <w:rFonts w:cs="Arial"/>
                <w:bCs/>
                <w:sz w:val="18"/>
                <w:szCs w:val="18"/>
              </w:rPr>
              <w:t>103,146</w:t>
            </w:r>
            <w:r>
              <w:rPr>
                <w:rFonts w:cs="Arial"/>
                <w:bCs/>
                <w:sz w:val="18"/>
                <w:szCs w:val="18"/>
              </w:rPr>
              <w:br/>
            </w:r>
            <w:r>
              <w:rPr>
                <w:rFonts w:cs="Arial"/>
                <w:sz w:val="18"/>
                <w:szCs w:val="18"/>
              </w:rPr>
              <w:t>(92,426-114,758)</w:t>
            </w:r>
          </w:p>
        </w:tc>
      </w:tr>
      <w:tr w:rsidR="00596702" w14:paraId="2F856F19" w14:textId="77777777" w:rsidTr="00716595">
        <w:trPr>
          <w:trHeight w:val="227"/>
          <w:jc w:val="center"/>
        </w:trPr>
        <w:tc>
          <w:tcPr>
            <w:tcW w:w="1215" w:type="dxa"/>
            <w:tcBorders>
              <w:right w:val="single" w:sz="4" w:space="0" w:color="auto"/>
            </w:tcBorders>
            <w:vAlign w:val="center"/>
          </w:tcPr>
          <w:p w14:paraId="68E024BD" w14:textId="77777777" w:rsidR="00596702" w:rsidRDefault="00596702" w:rsidP="00596702">
            <w:pPr>
              <w:jc w:val="center"/>
              <w:rPr>
                <w:rFonts w:cs="Arial"/>
                <w:sz w:val="18"/>
                <w:szCs w:val="18"/>
              </w:rPr>
            </w:pPr>
            <w:r>
              <w:rPr>
                <w:rFonts w:cs="Arial"/>
                <w:sz w:val="18"/>
                <w:szCs w:val="18"/>
              </w:rPr>
              <w:t>2005</w:t>
            </w:r>
          </w:p>
        </w:tc>
        <w:tc>
          <w:tcPr>
            <w:tcW w:w="2160" w:type="dxa"/>
            <w:tcBorders>
              <w:left w:val="single" w:sz="4" w:space="0" w:color="auto"/>
            </w:tcBorders>
            <w:vAlign w:val="center"/>
          </w:tcPr>
          <w:p w14:paraId="1B7356CB" w14:textId="6DECCEE8" w:rsidR="00596702" w:rsidRDefault="00596702" w:rsidP="00596702">
            <w:pPr>
              <w:jc w:val="center"/>
              <w:rPr>
                <w:rFonts w:cs="Arial"/>
                <w:bCs/>
                <w:sz w:val="18"/>
                <w:szCs w:val="18"/>
              </w:rPr>
            </w:pPr>
            <w:r>
              <w:rPr>
                <w:rFonts w:cs="Arial"/>
                <w:bCs/>
                <w:sz w:val="18"/>
                <w:szCs w:val="18"/>
              </w:rPr>
              <w:t>59,939</w:t>
            </w:r>
            <w:r>
              <w:rPr>
                <w:rFonts w:cs="Arial"/>
                <w:bCs/>
                <w:sz w:val="18"/>
                <w:szCs w:val="18"/>
              </w:rPr>
              <w:br/>
            </w:r>
            <w:r>
              <w:rPr>
                <w:rFonts w:cs="Arial"/>
                <w:sz w:val="18"/>
                <w:szCs w:val="18"/>
              </w:rPr>
              <w:t>(53,551-66,870)</w:t>
            </w:r>
          </w:p>
        </w:tc>
        <w:tc>
          <w:tcPr>
            <w:tcW w:w="2160" w:type="dxa"/>
            <w:vAlign w:val="center"/>
          </w:tcPr>
          <w:p w14:paraId="0E98E462" w14:textId="0A0549A7" w:rsidR="00596702" w:rsidRDefault="00596702" w:rsidP="00596702">
            <w:pPr>
              <w:jc w:val="center"/>
              <w:rPr>
                <w:rFonts w:cs="Arial"/>
                <w:bCs/>
                <w:sz w:val="18"/>
                <w:szCs w:val="18"/>
              </w:rPr>
            </w:pPr>
            <w:r>
              <w:rPr>
                <w:rFonts w:cs="Arial"/>
                <w:bCs/>
                <w:sz w:val="18"/>
                <w:szCs w:val="18"/>
              </w:rPr>
              <w:t>23,496</w:t>
            </w:r>
            <w:r>
              <w:rPr>
                <w:rFonts w:cs="Arial"/>
                <w:bCs/>
                <w:sz w:val="18"/>
                <w:szCs w:val="18"/>
              </w:rPr>
              <w:br/>
            </w:r>
            <w:r>
              <w:rPr>
                <w:rFonts w:cs="Arial"/>
                <w:sz w:val="18"/>
                <w:szCs w:val="18"/>
              </w:rPr>
              <w:t>(18,902-28,868)</w:t>
            </w:r>
          </w:p>
        </w:tc>
        <w:tc>
          <w:tcPr>
            <w:tcW w:w="2160" w:type="dxa"/>
            <w:vAlign w:val="center"/>
          </w:tcPr>
          <w:p w14:paraId="79EE6463" w14:textId="132F09D5" w:rsidR="00596702" w:rsidRDefault="00596702" w:rsidP="00596702">
            <w:pPr>
              <w:jc w:val="center"/>
              <w:rPr>
                <w:rFonts w:cs="Arial"/>
                <w:sz w:val="18"/>
                <w:szCs w:val="18"/>
              </w:rPr>
            </w:pPr>
            <w:r>
              <w:rPr>
                <w:rFonts w:cs="Arial"/>
                <w:bCs/>
                <w:sz w:val="18"/>
                <w:szCs w:val="18"/>
              </w:rPr>
              <w:t>82,565</w:t>
            </w:r>
            <w:r>
              <w:rPr>
                <w:rFonts w:cs="Arial"/>
                <w:bCs/>
                <w:sz w:val="18"/>
                <w:szCs w:val="18"/>
              </w:rPr>
              <w:br/>
            </w:r>
            <w:r>
              <w:rPr>
                <w:rFonts w:cs="Arial"/>
                <w:sz w:val="18"/>
                <w:szCs w:val="18"/>
              </w:rPr>
              <w:t>(73,514-92,415)</w:t>
            </w:r>
          </w:p>
        </w:tc>
      </w:tr>
      <w:tr w:rsidR="00596702" w14:paraId="20B40E3E" w14:textId="77777777" w:rsidTr="00716595">
        <w:trPr>
          <w:trHeight w:val="227"/>
          <w:jc w:val="center"/>
        </w:trPr>
        <w:tc>
          <w:tcPr>
            <w:tcW w:w="1215" w:type="dxa"/>
            <w:tcBorders>
              <w:right w:val="single" w:sz="4" w:space="0" w:color="auto"/>
            </w:tcBorders>
            <w:vAlign w:val="center"/>
          </w:tcPr>
          <w:p w14:paraId="2D03DAD7" w14:textId="77777777" w:rsidR="00596702" w:rsidRDefault="00596702" w:rsidP="00596702">
            <w:pPr>
              <w:jc w:val="center"/>
              <w:rPr>
                <w:rFonts w:cs="Arial"/>
                <w:sz w:val="18"/>
                <w:szCs w:val="18"/>
              </w:rPr>
            </w:pPr>
            <w:r>
              <w:rPr>
                <w:rFonts w:cs="Arial"/>
                <w:sz w:val="18"/>
                <w:szCs w:val="18"/>
              </w:rPr>
              <w:t>2006</w:t>
            </w:r>
          </w:p>
        </w:tc>
        <w:tc>
          <w:tcPr>
            <w:tcW w:w="2160" w:type="dxa"/>
            <w:tcBorders>
              <w:left w:val="single" w:sz="4" w:space="0" w:color="auto"/>
            </w:tcBorders>
            <w:vAlign w:val="center"/>
          </w:tcPr>
          <w:p w14:paraId="3E6EC4FE" w14:textId="30CA941E" w:rsidR="00596702" w:rsidRDefault="00596702" w:rsidP="00596702">
            <w:pPr>
              <w:jc w:val="center"/>
              <w:rPr>
                <w:rFonts w:cs="Arial"/>
                <w:sz w:val="18"/>
                <w:szCs w:val="18"/>
              </w:rPr>
            </w:pPr>
            <w:r>
              <w:rPr>
                <w:rFonts w:cs="Arial"/>
                <w:sz w:val="18"/>
                <w:szCs w:val="18"/>
              </w:rPr>
              <w:t>54,541</w:t>
            </w:r>
            <w:r>
              <w:rPr>
                <w:rFonts w:cs="Arial"/>
                <w:sz w:val="18"/>
                <w:szCs w:val="18"/>
              </w:rPr>
              <w:br/>
              <w:t>(48,235-61,438)</w:t>
            </w:r>
          </w:p>
        </w:tc>
        <w:tc>
          <w:tcPr>
            <w:tcW w:w="2160" w:type="dxa"/>
            <w:vAlign w:val="center"/>
          </w:tcPr>
          <w:p w14:paraId="776A080E" w14:textId="07E746DD" w:rsidR="00596702" w:rsidRDefault="00596702" w:rsidP="00596702">
            <w:pPr>
              <w:jc w:val="center"/>
              <w:rPr>
                <w:rFonts w:cs="Arial"/>
                <w:sz w:val="18"/>
                <w:szCs w:val="18"/>
              </w:rPr>
            </w:pPr>
            <w:r>
              <w:rPr>
                <w:rFonts w:cs="Arial"/>
                <w:sz w:val="18"/>
                <w:szCs w:val="18"/>
              </w:rPr>
              <w:t>19,621</w:t>
            </w:r>
            <w:r>
              <w:rPr>
                <w:rFonts w:cs="Arial"/>
                <w:sz w:val="18"/>
                <w:szCs w:val="18"/>
              </w:rPr>
              <w:br/>
              <w:t>(16,697-22,907)</w:t>
            </w:r>
          </w:p>
        </w:tc>
        <w:tc>
          <w:tcPr>
            <w:tcW w:w="2160" w:type="dxa"/>
            <w:vAlign w:val="center"/>
          </w:tcPr>
          <w:p w14:paraId="07EF2BE5" w14:textId="1A7E3954" w:rsidR="00596702" w:rsidRDefault="00596702" w:rsidP="00596702">
            <w:pPr>
              <w:jc w:val="center"/>
              <w:rPr>
                <w:rFonts w:cs="Arial"/>
                <w:sz w:val="18"/>
                <w:szCs w:val="18"/>
              </w:rPr>
            </w:pPr>
            <w:r>
              <w:rPr>
                <w:rFonts w:cs="Arial"/>
                <w:sz w:val="18"/>
                <w:szCs w:val="18"/>
              </w:rPr>
              <w:t>73,645</w:t>
            </w:r>
            <w:r>
              <w:rPr>
                <w:rFonts w:cs="Arial"/>
                <w:sz w:val="18"/>
                <w:szCs w:val="18"/>
              </w:rPr>
              <w:br/>
              <w:t>(65,681-82,302)</w:t>
            </w:r>
          </w:p>
        </w:tc>
      </w:tr>
      <w:tr w:rsidR="00596702" w14:paraId="2D7E8A85" w14:textId="77777777" w:rsidTr="00716595">
        <w:trPr>
          <w:trHeight w:val="227"/>
          <w:jc w:val="center"/>
        </w:trPr>
        <w:tc>
          <w:tcPr>
            <w:tcW w:w="1215" w:type="dxa"/>
            <w:tcBorders>
              <w:right w:val="single" w:sz="4" w:space="0" w:color="auto"/>
            </w:tcBorders>
            <w:vAlign w:val="center"/>
          </w:tcPr>
          <w:p w14:paraId="369317D2" w14:textId="77777777" w:rsidR="00596702" w:rsidRDefault="00596702" w:rsidP="00596702">
            <w:pPr>
              <w:jc w:val="center"/>
              <w:rPr>
                <w:rFonts w:cs="Arial"/>
                <w:sz w:val="18"/>
                <w:szCs w:val="18"/>
              </w:rPr>
            </w:pPr>
            <w:r>
              <w:rPr>
                <w:rFonts w:cs="Arial"/>
                <w:sz w:val="18"/>
                <w:szCs w:val="18"/>
              </w:rPr>
              <w:t>2007</w:t>
            </w:r>
          </w:p>
        </w:tc>
        <w:tc>
          <w:tcPr>
            <w:tcW w:w="2160" w:type="dxa"/>
            <w:tcBorders>
              <w:left w:val="single" w:sz="4" w:space="0" w:color="auto"/>
            </w:tcBorders>
            <w:vAlign w:val="center"/>
          </w:tcPr>
          <w:p w14:paraId="110C8653" w14:textId="66A103DC" w:rsidR="00596702" w:rsidRDefault="00596702" w:rsidP="00596702">
            <w:pPr>
              <w:jc w:val="center"/>
              <w:rPr>
                <w:rFonts w:cs="Arial"/>
                <w:sz w:val="18"/>
                <w:szCs w:val="18"/>
              </w:rPr>
            </w:pPr>
            <w:r>
              <w:rPr>
                <w:rFonts w:cs="Arial"/>
                <w:sz w:val="18"/>
                <w:szCs w:val="18"/>
              </w:rPr>
              <w:t>40,048</w:t>
            </w:r>
            <w:r>
              <w:rPr>
                <w:rFonts w:cs="Arial"/>
                <w:sz w:val="18"/>
                <w:szCs w:val="18"/>
              </w:rPr>
              <w:br/>
              <w:t>(35,286-45,269)</w:t>
            </w:r>
          </w:p>
        </w:tc>
        <w:tc>
          <w:tcPr>
            <w:tcW w:w="2160" w:type="dxa"/>
            <w:vAlign w:val="center"/>
          </w:tcPr>
          <w:p w14:paraId="2E195526" w14:textId="4E9652CB" w:rsidR="00596702" w:rsidRDefault="00596702" w:rsidP="00596702">
            <w:pPr>
              <w:jc w:val="center"/>
              <w:rPr>
                <w:rFonts w:cs="Arial"/>
                <w:sz w:val="18"/>
                <w:szCs w:val="18"/>
              </w:rPr>
            </w:pPr>
            <w:r>
              <w:rPr>
                <w:rFonts w:cs="Arial"/>
                <w:bCs/>
                <w:sz w:val="18"/>
                <w:szCs w:val="18"/>
              </w:rPr>
              <w:t>26,829</w:t>
            </w:r>
            <w:r>
              <w:rPr>
                <w:rFonts w:cs="Arial"/>
                <w:bCs/>
                <w:sz w:val="18"/>
                <w:szCs w:val="18"/>
              </w:rPr>
              <w:br/>
            </w:r>
            <w:r>
              <w:rPr>
                <w:rFonts w:cs="Arial"/>
                <w:sz w:val="18"/>
                <w:szCs w:val="18"/>
              </w:rPr>
              <w:t>(23,232-30,821)</w:t>
            </w:r>
          </w:p>
        </w:tc>
        <w:tc>
          <w:tcPr>
            <w:tcW w:w="2160" w:type="dxa"/>
            <w:vAlign w:val="center"/>
          </w:tcPr>
          <w:p w14:paraId="4405AF14" w14:textId="39C3F84C" w:rsidR="00596702" w:rsidRDefault="00596702" w:rsidP="00596702">
            <w:pPr>
              <w:jc w:val="center"/>
              <w:rPr>
                <w:rFonts w:cs="Arial"/>
                <w:sz w:val="18"/>
                <w:szCs w:val="18"/>
              </w:rPr>
            </w:pPr>
            <w:r>
              <w:rPr>
                <w:rFonts w:cs="Arial"/>
                <w:sz w:val="18"/>
                <w:szCs w:val="18"/>
              </w:rPr>
              <w:t>66,371</w:t>
            </w:r>
            <w:r>
              <w:rPr>
                <w:rFonts w:cs="Arial"/>
                <w:sz w:val="18"/>
                <w:szCs w:val="18"/>
              </w:rPr>
              <w:br/>
              <w:t>(59,971-73,264)</w:t>
            </w:r>
          </w:p>
        </w:tc>
      </w:tr>
      <w:tr w:rsidR="00596702" w14:paraId="35DA83A9" w14:textId="77777777" w:rsidTr="00716595">
        <w:trPr>
          <w:trHeight w:val="227"/>
          <w:jc w:val="center"/>
        </w:trPr>
        <w:tc>
          <w:tcPr>
            <w:tcW w:w="1215" w:type="dxa"/>
            <w:tcBorders>
              <w:right w:val="single" w:sz="4" w:space="0" w:color="auto"/>
            </w:tcBorders>
            <w:vAlign w:val="center"/>
          </w:tcPr>
          <w:p w14:paraId="6A94CD61" w14:textId="77777777" w:rsidR="00596702" w:rsidRDefault="00596702" w:rsidP="00596702">
            <w:pPr>
              <w:jc w:val="center"/>
              <w:rPr>
                <w:rFonts w:cs="Arial"/>
                <w:sz w:val="18"/>
                <w:szCs w:val="18"/>
              </w:rPr>
            </w:pPr>
            <w:r>
              <w:rPr>
                <w:rFonts w:cs="Arial"/>
                <w:sz w:val="18"/>
                <w:szCs w:val="18"/>
              </w:rPr>
              <w:t>2008</w:t>
            </w:r>
          </w:p>
        </w:tc>
        <w:tc>
          <w:tcPr>
            <w:tcW w:w="2160" w:type="dxa"/>
            <w:tcBorders>
              <w:left w:val="single" w:sz="4" w:space="0" w:color="auto"/>
            </w:tcBorders>
            <w:vAlign w:val="center"/>
          </w:tcPr>
          <w:p w14:paraId="4C49E77E" w14:textId="4A1DFB45" w:rsidR="00596702" w:rsidRDefault="00596702" w:rsidP="00596702">
            <w:pPr>
              <w:jc w:val="center"/>
              <w:rPr>
                <w:rFonts w:cs="Arial"/>
                <w:sz w:val="18"/>
                <w:szCs w:val="18"/>
              </w:rPr>
            </w:pPr>
            <w:r>
              <w:rPr>
                <w:rFonts w:cs="Arial"/>
                <w:sz w:val="18"/>
                <w:szCs w:val="18"/>
              </w:rPr>
              <w:t>32,241</w:t>
            </w:r>
            <w:r>
              <w:rPr>
                <w:rFonts w:cs="Arial"/>
                <w:sz w:val="18"/>
                <w:szCs w:val="18"/>
              </w:rPr>
              <w:br/>
              <w:t>(27,929-37,027)</w:t>
            </w:r>
          </w:p>
        </w:tc>
        <w:tc>
          <w:tcPr>
            <w:tcW w:w="2160" w:type="dxa"/>
            <w:vAlign w:val="center"/>
          </w:tcPr>
          <w:p w14:paraId="0281E39C" w14:textId="77F30CA9" w:rsidR="00596702" w:rsidRDefault="00596702" w:rsidP="00596702">
            <w:pPr>
              <w:jc w:val="center"/>
              <w:rPr>
                <w:rFonts w:cs="Arial"/>
                <w:sz w:val="18"/>
                <w:szCs w:val="18"/>
              </w:rPr>
            </w:pPr>
            <w:r>
              <w:rPr>
                <w:rFonts w:cs="Arial"/>
                <w:bCs/>
                <w:sz w:val="18"/>
                <w:szCs w:val="18"/>
              </w:rPr>
              <w:t>20,981</w:t>
            </w:r>
            <w:r>
              <w:rPr>
                <w:rFonts w:cs="Arial"/>
                <w:bCs/>
                <w:sz w:val="18"/>
                <w:szCs w:val="18"/>
              </w:rPr>
              <w:br/>
            </w:r>
            <w:r>
              <w:rPr>
                <w:rFonts w:cs="Arial"/>
                <w:sz w:val="18"/>
                <w:szCs w:val="18"/>
              </w:rPr>
              <w:t>(17,989-24,327)</w:t>
            </w:r>
          </w:p>
        </w:tc>
        <w:tc>
          <w:tcPr>
            <w:tcW w:w="2160" w:type="dxa"/>
            <w:vAlign w:val="center"/>
          </w:tcPr>
          <w:p w14:paraId="699803DD" w14:textId="1CE46EF8" w:rsidR="00596702" w:rsidRDefault="00596702" w:rsidP="00596702">
            <w:pPr>
              <w:jc w:val="center"/>
              <w:rPr>
                <w:rFonts w:cs="Arial"/>
                <w:sz w:val="18"/>
                <w:szCs w:val="18"/>
              </w:rPr>
            </w:pPr>
            <w:r>
              <w:rPr>
                <w:rFonts w:cs="Arial"/>
                <w:sz w:val="18"/>
                <w:szCs w:val="18"/>
              </w:rPr>
              <w:t>52,921</w:t>
            </w:r>
            <w:r>
              <w:rPr>
                <w:rFonts w:cs="Arial"/>
                <w:sz w:val="18"/>
                <w:szCs w:val="18"/>
              </w:rPr>
              <w:br/>
              <w:t>(47,167-59,178)</w:t>
            </w:r>
          </w:p>
        </w:tc>
      </w:tr>
      <w:tr w:rsidR="00596702" w14:paraId="6FE1B3B9" w14:textId="77777777" w:rsidTr="00716595">
        <w:trPr>
          <w:trHeight w:val="227"/>
          <w:jc w:val="center"/>
        </w:trPr>
        <w:tc>
          <w:tcPr>
            <w:tcW w:w="1215" w:type="dxa"/>
            <w:tcBorders>
              <w:right w:val="single" w:sz="4" w:space="0" w:color="auto"/>
            </w:tcBorders>
            <w:vAlign w:val="center"/>
          </w:tcPr>
          <w:p w14:paraId="1AF9BFF7" w14:textId="77777777" w:rsidR="00596702" w:rsidRDefault="00596702" w:rsidP="00596702">
            <w:pPr>
              <w:jc w:val="center"/>
              <w:rPr>
                <w:rFonts w:cs="Arial"/>
                <w:sz w:val="18"/>
                <w:szCs w:val="18"/>
              </w:rPr>
            </w:pPr>
            <w:r>
              <w:rPr>
                <w:rFonts w:cs="Arial"/>
                <w:sz w:val="18"/>
                <w:szCs w:val="18"/>
              </w:rPr>
              <w:t>2009</w:t>
            </w:r>
          </w:p>
        </w:tc>
        <w:tc>
          <w:tcPr>
            <w:tcW w:w="2160" w:type="dxa"/>
            <w:tcBorders>
              <w:left w:val="single" w:sz="4" w:space="0" w:color="auto"/>
            </w:tcBorders>
            <w:vAlign w:val="center"/>
          </w:tcPr>
          <w:p w14:paraId="7BE470D9" w14:textId="7B3D5291" w:rsidR="00596702" w:rsidRDefault="00596702" w:rsidP="00596702">
            <w:pPr>
              <w:jc w:val="center"/>
              <w:rPr>
                <w:rFonts w:cs="Arial"/>
                <w:sz w:val="18"/>
                <w:szCs w:val="18"/>
              </w:rPr>
            </w:pPr>
            <w:r>
              <w:rPr>
                <w:rFonts w:cs="Arial"/>
                <w:sz w:val="18"/>
                <w:szCs w:val="18"/>
              </w:rPr>
              <w:t>20,618</w:t>
            </w:r>
            <w:r>
              <w:rPr>
                <w:rFonts w:cs="Arial"/>
                <w:sz w:val="18"/>
                <w:szCs w:val="18"/>
              </w:rPr>
              <w:br/>
              <w:t>(17,747-23,818)</w:t>
            </w:r>
          </w:p>
        </w:tc>
        <w:tc>
          <w:tcPr>
            <w:tcW w:w="2160" w:type="dxa"/>
            <w:vAlign w:val="center"/>
          </w:tcPr>
          <w:p w14:paraId="09C0F91D" w14:textId="4239A435" w:rsidR="00596702" w:rsidRDefault="00596702" w:rsidP="00596702">
            <w:pPr>
              <w:jc w:val="center"/>
              <w:rPr>
                <w:rFonts w:cs="Arial"/>
                <w:sz w:val="18"/>
                <w:szCs w:val="18"/>
              </w:rPr>
            </w:pPr>
            <w:r>
              <w:rPr>
                <w:rFonts w:cs="Arial"/>
                <w:bCs/>
                <w:sz w:val="18"/>
                <w:szCs w:val="18"/>
              </w:rPr>
              <w:t>10,454</w:t>
            </w:r>
            <w:r>
              <w:rPr>
                <w:rFonts w:cs="Arial"/>
                <w:bCs/>
                <w:sz w:val="18"/>
                <w:szCs w:val="18"/>
              </w:rPr>
              <w:br/>
            </w:r>
            <w:r>
              <w:rPr>
                <w:rFonts w:cs="Arial"/>
                <w:sz w:val="18"/>
                <w:szCs w:val="18"/>
              </w:rPr>
              <w:t>(8,687-12,474)</w:t>
            </w:r>
          </w:p>
        </w:tc>
        <w:tc>
          <w:tcPr>
            <w:tcW w:w="2160" w:type="dxa"/>
            <w:vAlign w:val="center"/>
          </w:tcPr>
          <w:p w14:paraId="7A462AD6" w14:textId="4C057E09" w:rsidR="00596702" w:rsidRDefault="00596702" w:rsidP="00596702">
            <w:pPr>
              <w:jc w:val="center"/>
              <w:rPr>
                <w:rFonts w:cs="Arial"/>
                <w:sz w:val="18"/>
                <w:szCs w:val="18"/>
              </w:rPr>
            </w:pPr>
            <w:r>
              <w:rPr>
                <w:rFonts w:cs="Arial"/>
                <w:sz w:val="18"/>
                <w:szCs w:val="18"/>
              </w:rPr>
              <w:t>31,015</w:t>
            </w:r>
            <w:r>
              <w:rPr>
                <w:rFonts w:cs="Arial"/>
                <w:sz w:val="18"/>
                <w:szCs w:val="18"/>
              </w:rPr>
              <w:br/>
              <w:t>(27,519-34,829)</w:t>
            </w:r>
          </w:p>
        </w:tc>
      </w:tr>
      <w:tr w:rsidR="00596702" w14:paraId="7139222F" w14:textId="77777777" w:rsidTr="00716595">
        <w:trPr>
          <w:trHeight w:val="227"/>
          <w:jc w:val="center"/>
        </w:trPr>
        <w:tc>
          <w:tcPr>
            <w:tcW w:w="1215" w:type="dxa"/>
            <w:tcBorders>
              <w:right w:val="single" w:sz="4" w:space="0" w:color="auto"/>
            </w:tcBorders>
            <w:vAlign w:val="center"/>
          </w:tcPr>
          <w:p w14:paraId="40B8AAC1" w14:textId="77777777" w:rsidR="00596702" w:rsidRDefault="00596702" w:rsidP="00596702">
            <w:pPr>
              <w:jc w:val="center"/>
              <w:rPr>
                <w:rFonts w:cs="Arial"/>
                <w:sz w:val="18"/>
                <w:szCs w:val="18"/>
              </w:rPr>
            </w:pPr>
            <w:r>
              <w:rPr>
                <w:rFonts w:cs="Arial"/>
                <w:sz w:val="18"/>
                <w:szCs w:val="18"/>
              </w:rPr>
              <w:t>2010</w:t>
            </w:r>
          </w:p>
        </w:tc>
        <w:tc>
          <w:tcPr>
            <w:tcW w:w="2160" w:type="dxa"/>
            <w:tcBorders>
              <w:left w:val="single" w:sz="4" w:space="0" w:color="auto"/>
            </w:tcBorders>
            <w:vAlign w:val="center"/>
          </w:tcPr>
          <w:p w14:paraId="386D1716" w14:textId="7A956FF8" w:rsidR="00596702" w:rsidRDefault="00596702" w:rsidP="00596702">
            <w:pPr>
              <w:jc w:val="center"/>
              <w:rPr>
                <w:rFonts w:cs="Arial"/>
                <w:sz w:val="18"/>
                <w:szCs w:val="18"/>
              </w:rPr>
            </w:pPr>
            <w:r>
              <w:rPr>
                <w:rFonts w:cs="Arial"/>
                <w:sz w:val="18"/>
                <w:szCs w:val="18"/>
              </w:rPr>
              <w:t>20,477</w:t>
            </w:r>
            <w:r>
              <w:rPr>
                <w:rFonts w:cs="Arial"/>
                <w:sz w:val="18"/>
                <w:szCs w:val="18"/>
              </w:rPr>
              <w:br/>
              <w:t>(17,815-23,423)</w:t>
            </w:r>
          </w:p>
        </w:tc>
        <w:tc>
          <w:tcPr>
            <w:tcW w:w="2160" w:type="dxa"/>
            <w:vAlign w:val="center"/>
          </w:tcPr>
          <w:p w14:paraId="61984827" w14:textId="385D65FD" w:rsidR="00596702" w:rsidRDefault="00596702" w:rsidP="00596702">
            <w:pPr>
              <w:jc w:val="center"/>
              <w:rPr>
                <w:rFonts w:cs="Arial"/>
                <w:sz w:val="18"/>
                <w:szCs w:val="18"/>
              </w:rPr>
            </w:pPr>
            <w:r>
              <w:rPr>
                <w:rFonts w:cs="Arial"/>
                <w:bCs/>
                <w:sz w:val="18"/>
                <w:szCs w:val="18"/>
              </w:rPr>
              <w:t>15,490</w:t>
            </w:r>
            <w:r>
              <w:rPr>
                <w:rFonts w:cs="Arial"/>
                <w:bCs/>
                <w:sz w:val="18"/>
                <w:szCs w:val="18"/>
              </w:rPr>
              <w:br/>
              <w:t>(13,022-18,289)</w:t>
            </w:r>
          </w:p>
        </w:tc>
        <w:tc>
          <w:tcPr>
            <w:tcW w:w="2160" w:type="dxa"/>
            <w:vAlign w:val="center"/>
          </w:tcPr>
          <w:p w14:paraId="077B9358" w14:textId="4B218FD9" w:rsidR="00596702" w:rsidRDefault="00596702" w:rsidP="00596702">
            <w:pPr>
              <w:jc w:val="center"/>
              <w:rPr>
                <w:rFonts w:cs="Arial"/>
                <w:sz w:val="18"/>
                <w:szCs w:val="18"/>
              </w:rPr>
            </w:pPr>
            <w:r>
              <w:rPr>
                <w:rFonts w:cs="Arial"/>
                <w:sz w:val="18"/>
                <w:szCs w:val="18"/>
              </w:rPr>
              <w:t>35,929</w:t>
            </w:r>
            <w:r>
              <w:rPr>
                <w:rFonts w:cs="Arial"/>
                <w:sz w:val="18"/>
                <w:szCs w:val="18"/>
              </w:rPr>
              <w:br/>
              <w:t>(32,049-40,147)</w:t>
            </w:r>
          </w:p>
        </w:tc>
      </w:tr>
      <w:tr w:rsidR="00596702" w14:paraId="27B9E66D" w14:textId="77777777" w:rsidTr="00716595">
        <w:trPr>
          <w:trHeight w:val="227"/>
          <w:jc w:val="center"/>
        </w:trPr>
        <w:tc>
          <w:tcPr>
            <w:tcW w:w="1215" w:type="dxa"/>
            <w:tcBorders>
              <w:right w:val="single" w:sz="4" w:space="0" w:color="auto"/>
            </w:tcBorders>
            <w:vAlign w:val="center"/>
          </w:tcPr>
          <w:p w14:paraId="37E158FD" w14:textId="77777777" w:rsidR="00596702" w:rsidRDefault="00596702" w:rsidP="00596702">
            <w:pPr>
              <w:jc w:val="center"/>
              <w:rPr>
                <w:rFonts w:cs="Arial"/>
                <w:sz w:val="18"/>
                <w:szCs w:val="18"/>
              </w:rPr>
            </w:pPr>
            <w:r>
              <w:rPr>
                <w:rFonts w:cs="Arial"/>
                <w:sz w:val="18"/>
                <w:szCs w:val="18"/>
              </w:rPr>
              <w:t>2011</w:t>
            </w:r>
          </w:p>
        </w:tc>
        <w:tc>
          <w:tcPr>
            <w:tcW w:w="2160" w:type="dxa"/>
            <w:tcBorders>
              <w:left w:val="single" w:sz="4" w:space="0" w:color="auto"/>
            </w:tcBorders>
            <w:vAlign w:val="center"/>
          </w:tcPr>
          <w:p w14:paraId="53307F52" w14:textId="51F5817E" w:rsidR="00596702" w:rsidRDefault="00596702" w:rsidP="00596702">
            <w:pPr>
              <w:jc w:val="center"/>
              <w:rPr>
                <w:rFonts w:cs="Arial"/>
                <w:sz w:val="18"/>
                <w:szCs w:val="18"/>
              </w:rPr>
            </w:pPr>
            <w:r>
              <w:rPr>
                <w:rFonts w:cs="Arial"/>
                <w:sz w:val="18"/>
                <w:szCs w:val="18"/>
              </w:rPr>
              <w:t>29,643</w:t>
            </w:r>
            <w:r>
              <w:rPr>
                <w:rFonts w:cs="Arial"/>
                <w:sz w:val="18"/>
                <w:szCs w:val="18"/>
              </w:rPr>
              <w:br/>
              <w:t>(25,676-34,045)</w:t>
            </w:r>
          </w:p>
        </w:tc>
        <w:tc>
          <w:tcPr>
            <w:tcW w:w="2160" w:type="dxa"/>
            <w:vAlign w:val="center"/>
          </w:tcPr>
          <w:p w14:paraId="011E20D0" w14:textId="721E617D" w:rsidR="00596702" w:rsidRDefault="00596702" w:rsidP="00596702">
            <w:pPr>
              <w:jc w:val="center"/>
              <w:rPr>
                <w:rFonts w:cs="Arial"/>
                <w:sz w:val="18"/>
                <w:szCs w:val="18"/>
              </w:rPr>
            </w:pPr>
            <w:r>
              <w:rPr>
                <w:rFonts w:cs="Arial"/>
                <w:bCs/>
                <w:sz w:val="18"/>
                <w:szCs w:val="18"/>
              </w:rPr>
              <w:t>33,679</w:t>
            </w:r>
            <w:r>
              <w:rPr>
                <w:rFonts w:cs="Arial"/>
                <w:bCs/>
                <w:sz w:val="18"/>
                <w:szCs w:val="18"/>
              </w:rPr>
              <w:br/>
              <w:t>(28,430-39,613)</w:t>
            </w:r>
          </w:p>
        </w:tc>
        <w:tc>
          <w:tcPr>
            <w:tcW w:w="2160" w:type="dxa"/>
            <w:vAlign w:val="center"/>
          </w:tcPr>
          <w:p w14:paraId="5B1FBBBF" w14:textId="2A14F595" w:rsidR="00596702" w:rsidRDefault="00596702" w:rsidP="00596702">
            <w:pPr>
              <w:jc w:val="center"/>
              <w:rPr>
                <w:rFonts w:cs="Arial"/>
                <w:sz w:val="18"/>
                <w:szCs w:val="18"/>
              </w:rPr>
            </w:pPr>
            <w:r>
              <w:rPr>
                <w:rFonts w:cs="Arial"/>
                <w:sz w:val="18"/>
                <w:szCs w:val="18"/>
              </w:rPr>
              <w:t>62,841</w:t>
            </w:r>
            <w:r>
              <w:rPr>
                <w:rFonts w:cs="Arial"/>
                <w:sz w:val="18"/>
                <w:szCs w:val="18"/>
              </w:rPr>
              <w:br/>
              <w:t>(55,985-70,299)</w:t>
            </w:r>
          </w:p>
        </w:tc>
      </w:tr>
      <w:tr w:rsidR="00596702" w14:paraId="51901B14" w14:textId="77777777" w:rsidTr="00716595">
        <w:trPr>
          <w:trHeight w:val="227"/>
          <w:jc w:val="center"/>
        </w:trPr>
        <w:tc>
          <w:tcPr>
            <w:tcW w:w="1215" w:type="dxa"/>
            <w:tcBorders>
              <w:right w:val="single" w:sz="4" w:space="0" w:color="auto"/>
            </w:tcBorders>
            <w:vAlign w:val="center"/>
          </w:tcPr>
          <w:p w14:paraId="21C9B652" w14:textId="77777777" w:rsidR="00596702" w:rsidRDefault="00596702" w:rsidP="00596702">
            <w:pPr>
              <w:jc w:val="center"/>
              <w:rPr>
                <w:rFonts w:cs="Arial"/>
                <w:sz w:val="18"/>
                <w:szCs w:val="18"/>
              </w:rPr>
            </w:pPr>
            <w:r>
              <w:rPr>
                <w:rFonts w:cs="Arial"/>
                <w:sz w:val="18"/>
                <w:szCs w:val="18"/>
              </w:rPr>
              <w:t>2012</w:t>
            </w:r>
          </w:p>
        </w:tc>
        <w:tc>
          <w:tcPr>
            <w:tcW w:w="2160" w:type="dxa"/>
            <w:tcBorders>
              <w:left w:val="single" w:sz="4" w:space="0" w:color="auto"/>
            </w:tcBorders>
            <w:vAlign w:val="center"/>
          </w:tcPr>
          <w:p w14:paraId="10ED2208" w14:textId="5275971D" w:rsidR="00596702" w:rsidRDefault="00596702" w:rsidP="00596702">
            <w:pPr>
              <w:jc w:val="center"/>
              <w:rPr>
                <w:rFonts w:cs="Arial"/>
                <w:sz w:val="18"/>
                <w:szCs w:val="18"/>
              </w:rPr>
            </w:pPr>
            <w:r>
              <w:rPr>
                <w:rFonts w:cs="Arial"/>
                <w:sz w:val="18"/>
                <w:szCs w:val="18"/>
              </w:rPr>
              <w:t>49,010</w:t>
            </w:r>
            <w:r>
              <w:rPr>
                <w:rFonts w:cs="Arial"/>
                <w:sz w:val="18"/>
                <w:szCs w:val="18"/>
              </w:rPr>
              <w:br/>
              <w:t>(40,382-58,931)</w:t>
            </w:r>
          </w:p>
        </w:tc>
        <w:tc>
          <w:tcPr>
            <w:tcW w:w="2160" w:type="dxa"/>
            <w:vAlign w:val="center"/>
          </w:tcPr>
          <w:p w14:paraId="78405841" w14:textId="128EFCA9" w:rsidR="00596702" w:rsidRDefault="00596702" w:rsidP="00596702">
            <w:pPr>
              <w:jc w:val="center"/>
              <w:rPr>
                <w:rFonts w:cs="Arial"/>
                <w:sz w:val="18"/>
                <w:szCs w:val="18"/>
              </w:rPr>
            </w:pPr>
            <w:r>
              <w:rPr>
                <w:rFonts w:cs="Arial"/>
                <w:bCs/>
                <w:sz w:val="18"/>
                <w:szCs w:val="18"/>
              </w:rPr>
              <w:t>25,615</w:t>
            </w:r>
            <w:r>
              <w:rPr>
                <w:rFonts w:cs="Arial"/>
                <w:bCs/>
                <w:sz w:val="18"/>
                <w:szCs w:val="18"/>
              </w:rPr>
              <w:br/>
              <w:t>(21,607-30,147)</w:t>
            </w:r>
          </w:p>
        </w:tc>
        <w:tc>
          <w:tcPr>
            <w:tcW w:w="2160" w:type="dxa"/>
            <w:vAlign w:val="center"/>
          </w:tcPr>
          <w:p w14:paraId="52642FA5" w14:textId="7BDD6A34" w:rsidR="00596702" w:rsidRDefault="00596702" w:rsidP="00596702">
            <w:pPr>
              <w:jc w:val="center"/>
              <w:rPr>
                <w:rFonts w:cs="Arial"/>
                <w:sz w:val="18"/>
                <w:szCs w:val="18"/>
              </w:rPr>
            </w:pPr>
            <w:r>
              <w:rPr>
                <w:rFonts w:cs="Arial"/>
                <w:sz w:val="18"/>
                <w:szCs w:val="18"/>
              </w:rPr>
              <w:t>74,778</w:t>
            </w:r>
            <w:r>
              <w:rPr>
                <w:rFonts w:cs="Arial"/>
                <w:sz w:val="18"/>
                <w:szCs w:val="18"/>
              </w:rPr>
              <w:br/>
              <w:t>(64,881-85,748)</w:t>
            </w:r>
          </w:p>
        </w:tc>
      </w:tr>
      <w:tr w:rsidR="00596702" w14:paraId="4F597333" w14:textId="77777777" w:rsidTr="00716595">
        <w:trPr>
          <w:trHeight w:val="227"/>
          <w:jc w:val="center"/>
        </w:trPr>
        <w:tc>
          <w:tcPr>
            <w:tcW w:w="1215" w:type="dxa"/>
            <w:tcBorders>
              <w:right w:val="single" w:sz="4" w:space="0" w:color="auto"/>
            </w:tcBorders>
            <w:vAlign w:val="center"/>
          </w:tcPr>
          <w:p w14:paraId="206BC195" w14:textId="77777777" w:rsidR="00596702" w:rsidRDefault="00596702" w:rsidP="00596702">
            <w:pPr>
              <w:jc w:val="center"/>
              <w:rPr>
                <w:rFonts w:cs="Arial"/>
                <w:sz w:val="18"/>
                <w:szCs w:val="18"/>
              </w:rPr>
            </w:pPr>
            <w:r>
              <w:rPr>
                <w:rFonts w:cs="Arial"/>
                <w:sz w:val="18"/>
                <w:szCs w:val="18"/>
              </w:rPr>
              <w:t>2013</w:t>
            </w:r>
          </w:p>
        </w:tc>
        <w:tc>
          <w:tcPr>
            <w:tcW w:w="2160" w:type="dxa"/>
            <w:tcBorders>
              <w:left w:val="single" w:sz="4" w:space="0" w:color="auto"/>
            </w:tcBorders>
            <w:vAlign w:val="center"/>
          </w:tcPr>
          <w:p w14:paraId="395963FD" w14:textId="0433134C" w:rsidR="00596702" w:rsidRDefault="00596702" w:rsidP="00596702">
            <w:pPr>
              <w:jc w:val="center"/>
              <w:rPr>
                <w:rFonts w:cs="Arial"/>
                <w:sz w:val="18"/>
                <w:szCs w:val="18"/>
              </w:rPr>
            </w:pPr>
            <w:r>
              <w:rPr>
                <w:rFonts w:cs="Arial"/>
                <w:sz w:val="18"/>
                <w:szCs w:val="18"/>
              </w:rPr>
              <w:t>39,988</w:t>
            </w:r>
            <w:r>
              <w:rPr>
                <w:rFonts w:cs="Arial"/>
                <w:sz w:val="18"/>
                <w:szCs w:val="18"/>
              </w:rPr>
              <w:br/>
              <w:t>(31,504-50,055)</w:t>
            </w:r>
          </w:p>
        </w:tc>
        <w:tc>
          <w:tcPr>
            <w:tcW w:w="2160" w:type="dxa"/>
            <w:vAlign w:val="center"/>
          </w:tcPr>
          <w:p w14:paraId="66DA1A95" w14:textId="127FA9CD" w:rsidR="00596702" w:rsidRDefault="00596702" w:rsidP="00596702">
            <w:pPr>
              <w:jc w:val="center"/>
              <w:rPr>
                <w:rFonts w:cs="Arial"/>
                <w:sz w:val="18"/>
                <w:szCs w:val="18"/>
              </w:rPr>
            </w:pPr>
            <w:r>
              <w:rPr>
                <w:rFonts w:cs="Arial"/>
                <w:bCs/>
                <w:sz w:val="18"/>
                <w:szCs w:val="18"/>
              </w:rPr>
              <w:t>27,092</w:t>
            </w:r>
            <w:r>
              <w:rPr>
                <w:rFonts w:cs="Arial"/>
                <w:bCs/>
                <w:sz w:val="18"/>
                <w:szCs w:val="18"/>
              </w:rPr>
              <w:br/>
              <w:t>(22,041-32,952)</w:t>
            </w:r>
          </w:p>
        </w:tc>
        <w:tc>
          <w:tcPr>
            <w:tcW w:w="2160" w:type="dxa"/>
            <w:vAlign w:val="center"/>
          </w:tcPr>
          <w:p w14:paraId="60EE3982" w14:textId="5786BBA9" w:rsidR="00596702" w:rsidRDefault="00596702" w:rsidP="00596702">
            <w:pPr>
              <w:jc w:val="center"/>
              <w:rPr>
                <w:rFonts w:cs="Arial"/>
                <w:sz w:val="18"/>
                <w:szCs w:val="18"/>
              </w:rPr>
            </w:pPr>
            <w:r>
              <w:rPr>
                <w:rFonts w:cs="Arial"/>
                <w:sz w:val="18"/>
                <w:szCs w:val="18"/>
              </w:rPr>
              <w:t>66,709</w:t>
            </w:r>
            <w:r>
              <w:rPr>
                <w:rFonts w:cs="Arial"/>
                <w:sz w:val="18"/>
                <w:szCs w:val="18"/>
              </w:rPr>
              <w:br/>
              <w:t>(54,294-81,108)</w:t>
            </w:r>
          </w:p>
        </w:tc>
      </w:tr>
      <w:tr w:rsidR="00596702" w14:paraId="5ED4037F" w14:textId="77777777" w:rsidTr="00716595">
        <w:trPr>
          <w:trHeight w:val="227"/>
          <w:jc w:val="center"/>
        </w:trPr>
        <w:tc>
          <w:tcPr>
            <w:tcW w:w="1215" w:type="dxa"/>
            <w:tcBorders>
              <w:right w:val="single" w:sz="4" w:space="0" w:color="auto"/>
            </w:tcBorders>
            <w:vAlign w:val="center"/>
          </w:tcPr>
          <w:p w14:paraId="35A54631" w14:textId="77777777" w:rsidR="00596702" w:rsidRDefault="00596702" w:rsidP="00596702">
            <w:pPr>
              <w:jc w:val="center"/>
              <w:rPr>
                <w:rFonts w:cs="Arial"/>
                <w:sz w:val="18"/>
                <w:szCs w:val="18"/>
              </w:rPr>
            </w:pPr>
            <w:r>
              <w:rPr>
                <w:rFonts w:cs="Arial"/>
                <w:sz w:val="18"/>
                <w:szCs w:val="18"/>
              </w:rPr>
              <w:t>2014</w:t>
            </w:r>
          </w:p>
        </w:tc>
        <w:tc>
          <w:tcPr>
            <w:tcW w:w="2160" w:type="dxa"/>
            <w:tcBorders>
              <w:left w:val="single" w:sz="4" w:space="0" w:color="auto"/>
            </w:tcBorders>
            <w:vAlign w:val="center"/>
          </w:tcPr>
          <w:p w14:paraId="693C5920" w14:textId="36780355" w:rsidR="00596702" w:rsidRDefault="00596702" w:rsidP="00596702">
            <w:pPr>
              <w:jc w:val="center"/>
              <w:rPr>
                <w:rFonts w:cs="Arial"/>
                <w:sz w:val="18"/>
                <w:szCs w:val="18"/>
              </w:rPr>
            </w:pPr>
            <w:r>
              <w:rPr>
                <w:rFonts w:cs="Arial"/>
                <w:sz w:val="18"/>
                <w:szCs w:val="18"/>
              </w:rPr>
              <w:t>44,285</w:t>
            </w:r>
            <w:r>
              <w:rPr>
                <w:rFonts w:cs="Arial"/>
                <w:sz w:val="18"/>
                <w:szCs w:val="18"/>
              </w:rPr>
              <w:br/>
              <w:t>(37,440-52,014)</w:t>
            </w:r>
          </w:p>
        </w:tc>
        <w:tc>
          <w:tcPr>
            <w:tcW w:w="2160" w:type="dxa"/>
            <w:vAlign w:val="center"/>
          </w:tcPr>
          <w:p w14:paraId="60A3EA63" w14:textId="46A1DF1C" w:rsidR="00596702" w:rsidRDefault="00596702" w:rsidP="00596702">
            <w:pPr>
              <w:jc w:val="center"/>
              <w:rPr>
                <w:rFonts w:cs="Arial"/>
                <w:sz w:val="18"/>
                <w:szCs w:val="18"/>
              </w:rPr>
            </w:pPr>
            <w:r>
              <w:rPr>
                <w:rFonts w:cs="Arial"/>
                <w:bCs/>
                <w:sz w:val="18"/>
                <w:szCs w:val="18"/>
              </w:rPr>
              <w:t>23,863</w:t>
            </w:r>
            <w:r>
              <w:rPr>
                <w:rFonts w:cs="Arial"/>
                <w:bCs/>
                <w:sz w:val="18"/>
                <w:szCs w:val="18"/>
              </w:rPr>
              <w:br/>
              <w:t>(20,356-27,799)</w:t>
            </w:r>
          </w:p>
        </w:tc>
        <w:tc>
          <w:tcPr>
            <w:tcW w:w="2160" w:type="dxa"/>
            <w:vAlign w:val="center"/>
          </w:tcPr>
          <w:p w14:paraId="20829766" w14:textId="583ABE50" w:rsidR="00596702" w:rsidRDefault="00596702" w:rsidP="00596702">
            <w:pPr>
              <w:jc w:val="center"/>
              <w:rPr>
                <w:rFonts w:cs="Arial"/>
                <w:sz w:val="18"/>
                <w:szCs w:val="18"/>
              </w:rPr>
            </w:pPr>
            <w:r>
              <w:rPr>
                <w:rFonts w:cs="Arial"/>
                <w:sz w:val="18"/>
                <w:szCs w:val="18"/>
              </w:rPr>
              <w:t>67,990</w:t>
            </w:r>
            <w:r>
              <w:rPr>
                <w:rFonts w:cs="Arial"/>
                <w:sz w:val="18"/>
                <w:szCs w:val="18"/>
              </w:rPr>
              <w:br/>
              <w:t>(59,802-76,978)</w:t>
            </w:r>
          </w:p>
        </w:tc>
      </w:tr>
      <w:tr w:rsidR="00596702" w14:paraId="31B21865" w14:textId="77777777" w:rsidTr="00716595">
        <w:trPr>
          <w:trHeight w:val="227"/>
          <w:jc w:val="center"/>
        </w:trPr>
        <w:tc>
          <w:tcPr>
            <w:tcW w:w="1215" w:type="dxa"/>
            <w:tcBorders>
              <w:right w:val="single" w:sz="4" w:space="0" w:color="auto"/>
            </w:tcBorders>
            <w:vAlign w:val="center"/>
          </w:tcPr>
          <w:p w14:paraId="06971501" w14:textId="77777777" w:rsidR="00596702" w:rsidRDefault="00596702" w:rsidP="00596702">
            <w:pPr>
              <w:jc w:val="center"/>
              <w:rPr>
                <w:rFonts w:cs="Arial"/>
                <w:sz w:val="18"/>
                <w:szCs w:val="18"/>
              </w:rPr>
            </w:pPr>
            <w:r>
              <w:rPr>
                <w:rFonts w:cs="Arial"/>
                <w:sz w:val="18"/>
                <w:szCs w:val="18"/>
              </w:rPr>
              <w:t>2015</w:t>
            </w:r>
          </w:p>
        </w:tc>
        <w:tc>
          <w:tcPr>
            <w:tcW w:w="2160" w:type="dxa"/>
            <w:tcBorders>
              <w:left w:val="single" w:sz="4" w:space="0" w:color="auto"/>
            </w:tcBorders>
            <w:vAlign w:val="center"/>
          </w:tcPr>
          <w:p w14:paraId="35249A9D" w14:textId="77777777" w:rsidR="00596702" w:rsidRDefault="00596702" w:rsidP="00596702">
            <w:pPr>
              <w:jc w:val="center"/>
              <w:rPr>
                <w:rFonts w:cs="Arial"/>
                <w:sz w:val="18"/>
                <w:szCs w:val="18"/>
              </w:rPr>
            </w:pPr>
            <w:r>
              <w:rPr>
                <w:rFonts w:cs="Arial"/>
                <w:sz w:val="18"/>
                <w:szCs w:val="18"/>
              </w:rPr>
              <w:t>34,982</w:t>
            </w:r>
          </w:p>
          <w:p w14:paraId="26B75AE7" w14:textId="584C3E7E" w:rsidR="00596702" w:rsidRDefault="00596702" w:rsidP="00596702">
            <w:pPr>
              <w:jc w:val="center"/>
              <w:rPr>
                <w:rFonts w:cs="Arial"/>
                <w:sz w:val="18"/>
                <w:szCs w:val="18"/>
              </w:rPr>
            </w:pPr>
            <w:r>
              <w:rPr>
                <w:rFonts w:cs="Arial"/>
                <w:sz w:val="18"/>
                <w:szCs w:val="18"/>
              </w:rPr>
              <w:t>(29,145-41,643)</w:t>
            </w:r>
          </w:p>
        </w:tc>
        <w:tc>
          <w:tcPr>
            <w:tcW w:w="2160" w:type="dxa"/>
            <w:vAlign w:val="center"/>
          </w:tcPr>
          <w:p w14:paraId="4AF91382" w14:textId="77777777" w:rsidR="00596702" w:rsidRDefault="00596702" w:rsidP="00596702">
            <w:pPr>
              <w:jc w:val="center"/>
              <w:rPr>
                <w:rFonts w:cs="Arial"/>
                <w:bCs/>
                <w:sz w:val="18"/>
                <w:szCs w:val="18"/>
              </w:rPr>
            </w:pPr>
            <w:r>
              <w:rPr>
                <w:rFonts w:cs="Arial"/>
                <w:bCs/>
                <w:sz w:val="18"/>
                <w:szCs w:val="18"/>
              </w:rPr>
              <w:t>24,106</w:t>
            </w:r>
          </w:p>
          <w:p w14:paraId="0D6EFD91" w14:textId="506E3000" w:rsidR="00596702" w:rsidRDefault="00596702" w:rsidP="00596702">
            <w:pPr>
              <w:jc w:val="center"/>
              <w:rPr>
                <w:rFonts w:cs="Arial"/>
                <w:sz w:val="18"/>
                <w:szCs w:val="18"/>
              </w:rPr>
            </w:pPr>
            <w:r>
              <w:rPr>
                <w:rFonts w:cs="Arial"/>
                <w:bCs/>
                <w:sz w:val="18"/>
                <w:szCs w:val="18"/>
              </w:rPr>
              <w:t>(20,290-28,429)</w:t>
            </w:r>
          </w:p>
        </w:tc>
        <w:tc>
          <w:tcPr>
            <w:tcW w:w="2160" w:type="dxa"/>
            <w:vAlign w:val="center"/>
          </w:tcPr>
          <w:p w14:paraId="6D0D701F" w14:textId="0B63C451" w:rsidR="00596702" w:rsidRDefault="00596702" w:rsidP="00596702">
            <w:pPr>
              <w:jc w:val="center"/>
              <w:rPr>
                <w:rFonts w:cs="Arial"/>
                <w:sz w:val="18"/>
                <w:szCs w:val="18"/>
              </w:rPr>
            </w:pPr>
            <w:r>
              <w:rPr>
                <w:rFonts w:cs="Arial"/>
                <w:sz w:val="18"/>
                <w:szCs w:val="18"/>
              </w:rPr>
              <w:t>58,927</w:t>
            </w:r>
          </w:p>
          <w:p w14:paraId="37934E46" w14:textId="77777777" w:rsidR="00596702" w:rsidRDefault="00596702" w:rsidP="00596702">
            <w:pPr>
              <w:jc w:val="center"/>
              <w:rPr>
                <w:rFonts w:cs="Arial"/>
                <w:sz w:val="18"/>
                <w:szCs w:val="18"/>
              </w:rPr>
            </w:pPr>
            <w:r>
              <w:rPr>
                <w:rFonts w:cs="Arial"/>
                <w:sz w:val="18"/>
                <w:szCs w:val="18"/>
              </w:rPr>
              <w:t>(51,368-67,278)</w:t>
            </w:r>
          </w:p>
        </w:tc>
      </w:tr>
      <w:tr w:rsidR="00596702" w14:paraId="2B195066" w14:textId="77777777" w:rsidTr="00716595">
        <w:trPr>
          <w:trHeight w:val="227"/>
          <w:jc w:val="center"/>
        </w:trPr>
        <w:tc>
          <w:tcPr>
            <w:tcW w:w="1215" w:type="dxa"/>
            <w:tcBorders>
              <w:right w:val="single" w:sz="4" w:space="0" w:color="auto"/>
            </w:tcBorders>
            <w:vAlign w:val="center"/>
          </w:tcPr>
          <w:p w14:paraId="185EAED7" w14:textId="77777777" w:rsidR="00596702" w:rsidRDefault="00596702" w:rsidP="00596702">
            <w:pPr>
              <w:jc w:val="center"/>
              <w:rPr>
                <w:rFonts w:cs="Arial"/>
                <w:sz w:val="18"/>
                <w:szCs w:val="18"/>
              </w:rPr>
            </w:pPr>
            <w:r>
              <w:rPr>
                <w:rFonts w:cs="Arial"/>
                <w:sz w:val="18"/>
                <w:szCs w:val="18"/>
              </w:rPr>
              <w:t>2016</w:t>
            </w:r>
          </w:p>
        </w:tc>
        <w:tc>
          <w:tcPr>
            <w:tcW w:w="2160" w:type="dxa"/>
            <w:tcBorders>
              <w:left w:val="single" w:sz="4" w:space="0" w:color="auto"/>
            </w:tcBorders>
            <w:vAlign w:val="center"/>
          </w:tcPr>
          <w:p w14:paraId="0006503A" w14:textId="77777777" w:rsidR="00596702" w:rsidRDefault="00596702" w:rsidP="00596702">
            <w:pPr>
              <w:jc w:val="center"/>
              <w:rPr>
                <w:rFonts w:cs="Arial"/>
                <w:sz w:val="18"/>
                <w:szCs w:val="18"/>
              </w:rPr>
            </w:pPr>
            <w:r>
              <w:rPr>
                <w:rFonts w:cs="Arial"/>
                <w:sz w:val="18"/>
                <w:szCs w:val="18"/>
              </w:rPr>
              <w:t>74,124</w:t>
            </w:r>
          </w:p>
          <w:p w14:paraId="6B1BC6F7" w14:textId="0D407C7E" w:rsidR="00596702" w:rsidRDefault="00596702" w:rsidP="00596702">
            <w:pPr>
              <w:jc w:val="center"/>
              <w:rPr>
                <w:rFonts w:cs="Arial"/>
                <w:sz w:val="18"/>
                <w:szCs w:val="18"/>
              </w:rPr>
            </w:pPr>
            <w:r>
              <w:rPr>
                <w:rFonts w:cs="Arial"/>
                <w:sz w:val="18"/>
                <w:szCs w:val="18"/>
              </w:rPr>
              <w:t>(64,811-84,392)</w:t>
            </w:r>
          </w:p>
        </w:tc>
        <w:tc>
          <w:tcPr>
            <w:tcW w:w="2160" w:type="dxa"/>
            <w:vAlign w:val="center"/>
          </w:tcPr>
          <w:p w14:paraId="2E345EAC" w14:textId="77777777" w:rsidR="00596702" w:rsidRDefault="00596702" w:rsidP="00596702">
            <w:pPr>
              <w:jc w:val="center"/>
              <w:rPr>
                <w:rFonts w:cs="Arial"/>
                <w:bCs/>
                <w:sz w:val="18"/>
                <w:szCs w:val="18"/>
              </w:rPr>
            </w:pPr>
            <w:r>
              <w:rPr>
                <w:rFonts w:cs="Arial"/>
                <w:bCs/>
                <w:sz w:val="18"/>
                <w:szCs w:val="18"/>
              </w:rPr>
              <w:t>24,309</w:t>
            </w:r>
          </w:p>
          <w:p w14:paraId="557406B5" w14:textId="2A20AAD4" w:rsidR="00596702" w:rsidRDefault="00596702" w:rsidP="00596702">
            <w:pPr>
              <w:jc w:val="center"/>
              <w:rPr>
                <w:rFonts w:cs="Arial"/>
                <w:sz w:val="18"/>
                <w:szCs w:val="18"/>
              </w:rPr>
            </w:pPr>
            <w:r>
              <w:rPr>
                <w:rFonts w:cs="Arial"/>
                <w:bCs/>
                <w:sz w:val="18"/>
                <w:szCs w:val="18"/>
              </w:rPr>
              <w:t>(20,876-28,143)</w:t>
            </w:r>
          </w:p>
        </w:tc>
        <w:tc>
          <w:tcPr>
            <w:tcW w:w="2160" w:type="dxa"/>
            <w:vAlign w:val="center"/>
          </w:tcPr>
          <w:p w14:paraId="036620E9" w14:textId="7602689B" w:rsidR="00596702" w:rsidRDefault="00596702" w:rsidP="00596702">
            <w:pPr>
              <w:jc w:val="center"/>
              <w:rPr>
                <w:rFonts w:cs="Arial"/>
                <w:sz w:val="18"/>
                <w:szCs w:val="18"/>
              </w:rPr>
            </w:pPr>
            <w:r>
              <w:rPr>
                <w:rFonts w:cs="Arial"/>
                <w:sz w:val="18"/>
                <w:szCs w:val="18"/>
              </w:rPr>
              <w:t>98,394</w:t>
            </w:r>
          </w:p>
          <w:p w14:paraId="000943F8" w14:textId="77777777" w:rsidR="00596702" w:rsidRDefault="00596702" w:rsidP="00596702">
            <w:pPr>
              <w:jc w:val="center"/>
              <w:rPr>
                <w:rFonts w:cs="Arial"/>
                <w:sz w:val="18"/>
                <w:szCs w:val="18"/>
              </w:rPr>
            </w:pPr>
            <w:r>
              <w:rPr>
                <w:rFonts w:cs="Arial"/>
                <w:sz w:val="18"/>
                <w:szCs w:val="18"/>
              </w:rPr>
              <w:t>(87,150-110,677)</w:t>
            </w:r>
          </w:p>
        </w:tc>
      </w:tr>
      <w:tr w:rsidR="00596702" w14:paraId="0603B0E2" w14:textId="77777777" w:rsidTr="00716595">
        <w:trPr>
          <w:trHeight w:val="227"/>
          <w:jc w:val="center"/>
        </w:trPr>
        <w:tc>
          <w:tcPr>
            <w:tcW w:w="1215" w:type="dxa"/>
            <w:tcBorders>
              <w:right w:val="single" w:sz="4" w:space="0" w:color="auto"/>
            </w:tcBorders>
            <w:vAlign w:val="center"/>
          </w:tcPr>
          <w:p w14:paraId="052E2A6E" w14:textId="77777777" w:rsidR="00596702" w:rsidRDefault="00596702" w:rsidP="00596702">
            <w:pPr>
              <w:jc w:val="center"/>
              <w:rPr>
                <w:rFonts w:cs="Arial"/>
                <w:sz w:val="18"/>
                <w:szCs w:val="18"/>
              </w:rPr>
            </w:pPr>
            <w:r>
              <w:rPr>
                <w:rFonts w:cs="Arial"/>
                <w:sz w:val="18"/>
                <w:szCs w:val="18"/>
              </w:rPr>
              <w:t>2017</w:t>
            </w:r>
          </w:p>
        </w:tc>
        <w:tc>
          <w:tcPr>
            <w:tcW w:w="2160" w:type="dxa"/>
            <w:tcBorders>
              <w:left w:val="single" w:sz="4" w:space="0" w:color="auto"/>
            </w:tcBorders>
            <w:vAlign w:val="center"/>
          </w:tcPr>
          <w:p w14:paraId="7DF4A2D2" w14:textId="77777777" w:rsidR="00596702" w:rsidRDefault="00596702" w:rsidP="00596702">
            <w:pPr>
              <w:jc w:val="center"/>
              <w:rPr>
                <w:rFonts w:cs="Arial"/>
                <w:sz w:val="18"/>
                <w:szCs w:val="18"/>
              </w:rPr>
            </w:pPr>
            <w:r>
              <w:rPr>
                <w:rFonts w:cs="Arial"/>
                <w:sz w:val="18"/>
                <w:szCs w:val="18"/>
              </w:rPr>
              <w:t>51,127</w:t>
            </w:r>
          </w:p>
          <w:p w14:paraId="38F8DB8B" w14:textId="2D1750DD" w:rsidR="00596702" w:rsidRDefault="00596702" w:rsidP="00596702">
            <w:pPr>
              <w:jc w:val="center"/>
              <w:rPr>
                <w:rFonts w:cs="Arial"/>
                <w:sz w:val="18"/>
                <w:szCs w:val="18"/>
              </w:rPr>
            </w:pPr>
            <w:r>
              <w:rPr>
                <w:rFonts w:cs="Arial"/>
                <w:sz w:val="18"/>
                <w:szCs w:val="18"/>
              </w:rPr>
              <w:t>(43,976-59,103)</w:t>
            </w:r>
          </w:p>
        </w:tc>
        <w:tc>
          <w:tcPr>
            <w:tcW w:w="2160" w:type="dxa"/>
            <w:vAlign w:val="center"/>
          </w:tcPr>
          <w:p w14:paraId="42463F49" w14:textId="77777777" w:rsidR="00596702" w:rsidRDefault="00596702" w:rsidP="00596702">
            <w:pPr>
              <w:jc w:val="center"/>
              <w:rPr>
                <w:rFonts w:cs="Arial"/>
                <w:bCs/>
                <w:sz w:val="18"/>
                <w:szCs w:val="18"/>
              </w:rPr>
            </w:pPr>
            <w:r>
              <w:rPr>
                <w:rFonts w:cs="Arial"/>
                <w:bCs/>
                <w:sz w:val="18"/>
                <w:szCs w:val="18"/>
              </w:rPr>
              <w:t>14,650</w:t>
            </w:r>
          </w:p>
          <w:p w14:paraId="21EC467B" w14:textId="1BF6BD2C" w:rsidR="00596702" w:rsidRDefault="00596702" w:rsidP="00596702">
            <w:pPr>
              <w:jc w:val="center"/>
              <w:rPr>
                <w:rFonts w:cs="Arial"/>
                <w:sz w:val="18"/>
                <w:szCs w:val="18"/>
              </w:rPr>
            </w:pPr>
            <w:r>
              <w:rPr>
                <w:rFonts w:cs="Arial"/>
                <w:bCs/>
                <w:sz w:val="18"/>
                <w:szCs w:val="18"/>
              </w:rPr>
              <w:t>(12,134-17,534)</w:t>
            </w:r>
          </w:p>
        </w:tc>
        <w:tc>
          <w:tcPr>
            <w:tcW w:w="2160" w:type="dxa"/>
            <w:vAlign w:val="center"/>
          </w:tcPr>
          <w:p w14:paraId="571E7B7A" w14:textId="5F322618" w:rsidR="00596702" w:rsidRDefault="00596702" w:rsidP="00596702">
            <w:pPr>
              <w:jc w:val="center"/>
              <w:rPr>
                <w:rFonts w:cs="Arial"/>
                <w:sz w:val="18"/>
                <w:szCs w:val="18"/>
              </w:rPr>
            </w:pPr>
            <w:r>
              <w:rPr>
                <w:rFonts w:cs="Arial"/>
                <w:sz w:val="18"/>
                <w:szCs w:val="18"/>
              </w:rPr>
              <w:t>65,738</w:t>
            </w:r>
          </w:p>
          <w:p w14:paraId="4773D608" w14:textId="77777777" w:rsidR="00596702" w:rsidRDefault="00596702" w:rsidP="00596702">
            <w:pPr>
              <w:jc w:val="center"/>
              <w:rPr>
                <w:rFonts w:cs="Arial"/>
                <w:sz w:val="18"/>
                <w:szCs w:val="18"/>
              </w:rPr>
            </w:pPr>
            <w:r>
              <w:rPr>
                <w:rFonts w:cs="Arial"/>
                <w:sz w:val="18"/>
                <w:szCs w:val="18"/>
              </w:rPr>
              <w:t>(57,221-75,157)</w:t>
            </w:r>
          </w:p>
        </w:tc>
      </w:tr>
      <w:tr w:rsidR="00596702" w14:paraId="2047D192" w14:textId="77777777" w:rsidTr="0020395D">
        <w:trPr>
          <w:trHeight w:val="227"/>
          <w:jc w:val="center"/>
        </w:trPr>
        <w:tc>
          <w:tcPr>
            <w:tcW w:w="1215" w:type="dxa"/>
            <w:tcBorders>
              <w:bottom w:val="nil"/>
              <w:right w:val="single" w:sz="4" w:space="0" w:color="auto"/>
            </w:tcBorders>
            <w:vAlign w:val="center"/>
          </w:tcPr>
          <w:p w14:paraId="56A58F4A" w14:textId="77777777" w:rsidR="00596702" w:rsidRDefault="00596702" w:rsidP="00596702">
            <w:pPr>
              <w:jc w:val="center"/>
              <w:rPr>
                <w:rFonts w:cs="Arial"/>
                <w:sz w:val="18"/>
                <w:szCs w:val="18"/>
              </w:rPr>
            </w:pPr>
            <w:r>
              <w:rPr>
                <w:rFonts w:cs="Arial"/>
                <w:sz w:val="18"/>
                <w:szCs w:val="18"/>
              </w:rPr>
              <w:t>2018</w:t>
            </w:r>
          </w:p>
        </w:tc>
        <w:tc>
          <w:tcPr>
            <w:tcW w:w="2160" w:type="dxa"/>
            <w:tcBorders>
              <w:left w:val="single" w:sz="4" w:space="0" w:color="auto"/>
              <w:bottom w:val="nil"/>
            </w:tcBorders>
            <w:vAlign w:val="center"/>
          </w:tcPr>
          <w:p w14:paraId="7285F863" w14:textId="77777777" w:rsidR="00596702" w:rsidRDefault="00596702" w:rsidP="00596702">
            <w:pPr>
              <w:jc w:val="center"/>
              <w:rPr>
                <w:rFonts w:cs="Arial"/>
                <w:sz w:val="18"/>
                <w:szCs w:val="18"/>
              </w:rPr>
            </w:pPr>
            <w:r>
              <w:rPr>
                <w:rFonts w:cs="Arial"/>
                <w:sz w:val="18"/>
                <w:szCs w:val="18"/>
              </w:rPr>
              <w:t>59,609</w:t>
            </w:r>
          </w:p>
          <w:p w14:paraId="4E799238" w14:textId="1896E075" w:rsidR="00596702" w:rsidRDefault="00596702" w:rsidP="00596702">
            <w:pPr>
              <w:jc w:val="center"/>
              <w:rPr>
                <w:rFonts w:cs="Arial"/>
                <w:sz w:val="18"/>
                <w:szCs w:val="18"/>
              </w:rPr>
            </w:pPr>
            <w:r>
              <w:rPr>
                <w:rFonts w:cs="Arial"/>
                <w:sz w:val="18"/>
                <w:szCs w:val="18"/>
              </w:rPr>
              <w:t>(51,755-68,310)</w:t>
            </w:r>
          </w:p>
        </w:tc>
        <w:tc>
          <w:tcPr>
            <w:tcW w:w="2160" w:type="dxa"/>
            <w:tcBorders>
              <w:bottom w:val="nil"/>
            </w:tcBorders>
            <w:vAlign w:val="center"/>
          </w:tcPr>
          <w:p w14:paraId="63C3F8CE" w14:textId="77777777" w:rsidR="00596702" w:rsidRDefault="00596702" w:rsidP="00596702">
            <w:pPr>
              <w:jc w:val="center"/>
              <w:rPr>
                <w:rFonts w:cs="Arial"/>
                <w:bCs/>
                <w:sz w:val="18"/>
                <w:szCs w:val="18"/>
              </w:rPr>
            </w:pPr>
            <w:r>
              <w:rPr>
                <w:rFonts w:cs="Arial"/>
                <w:bCs/>
                <w:sz w:val="18"/>
                <w:szCs w:val="18"/>
              </w:rPr>
              <w:t>21,432</w:t>
            </w:r>
          </w:p>
          <w:p w14:paraId="61687D83" w14:textId="702CDD09" w:rsidR="00596702" w:rsidRDefault="00596702" w:rsidP="00596702">
            <w:pPr>
              <w:jc w:val="center"/>
              <w:rPr>
                <w:rFonts w:cs="Arial"/>
                <w:sz w:val="18"/>
                <w:szCs w:val="18"/>
              </w:rPr>
            </w:pPr>
            <w:r>
              <w:rPr>
                <w:rFonts w:cs="Arial"/>
                <w:bCs/>
                <w:sz w:val="18"/>
                <w:szCs w:val="18"/>
              </w:rPr>
              <w:t>(17,271-26,291)</w:t>
            </w:r>
          </w:p>
        </w:tc>
        <w:tc>
          <w:tcPr>
            <w:tcW w:w="2160" w:type="dxa"/>
            <w:tcBorders>
              <w:bottom w:val="nil"/>
            </w:tcBorders>
            <w:vAlign w:val="center"/>
          </w:tcPr>
          <w:p w14:paraId="2876E4C6" w14:textId="00589569" w:rsidR="00596702" w:rsidRDefault="00596702" w:rsidP="00596702">
            <w:pPr>
              <w:jc w:val="center"/>
              <w:rPr>
                <w:rFonts w:cs="Arial"/>
                <w:sz w:val="18"/>
                <w:szCs w:val="18"/>
              </w:rPr>
            </w:pPr>
            <w:r>
              <w:rPr>
                <w:rFonts w:cs="Arial"/>
                <w:sz w:val="18"/>
                <w:szCs w:val="18"/>
              </w:rPr>
              <w:t>80,746</w:t>
            </w:r>
          </w:p>
          <w:p w14:paraId="74334011" w14:textId="77777777" w:rsidR="00596702" w:rsidRDefault="00596702" w:rsidP="00596702">
            <w:pPr>
              <w:jc w:val="center"/>
              <w:rPr>
                <w:rFonts w:cs="Arial"/>
                <w:sz w:val="18"/>
                <w:szCs w:val="18"/>
              </w:rPr>
            </w:pPr>
            <w:r>
              <w:rPr>
                <w:rFonts w:cs="Arial"/>
                <w:sz w:val="18"/>
                <w:szCs w:val="18"/>
              </w:rPr>
              <w:t>(70,984-91,467)</w:t>
            </w:r>
          </w:p>
        </w:tc>
      </w:tr>
      <w:tr w:rsidR="00596702" w14:paraId="0E990F3A" w14:textId="77777777" w:rsidTr="0020395D">
        <w:trPr>
          <w:trHeight w:val="227"/>
          <w:jc w:val="center"/>
        </w:trPr>
        <w:tc>
          <w:tcPr>
            <w:tcW w:w="1215" w:type="dxa"/>
            <w:tcBorders>
              <w:top w:val="nil"/>
              <w:bottom w:val="nil"/>
              <w:right w:val="single" w:sz="4" w:space="0" w:color="auto"/>
            </w:tcBorders>
            <w:shd w:val="clear" w:color="auto" w:fill="E6E6E6"/>
            <w:vAlign w:val="center"/>
          </w:tcPr>
          <w:p w14:paraId="7E3F8F13" w14:textId="77777777" w:rsidR="00596702" w:rsidRPr="0020395D" w:rsidRDefault="00596702" w:rsidP="00596702">
            <w:pPr>
              <w:jc w:val="center"/>
              <w:rPr>
                <w:rFonts w:cs="Arial"/>
                <w:sz w:val="18"/>
                <w:szCs w:val="18"/>
              </w:rPr>
            </w:pPr>
            <w:r w:rsidRPr="0020395D">
              <w:rPr>
                <w:rFonts w:cs="Arial"/>
                <w:sz w:val="18"/>
                <w:szCs w:val="18"/>
              </w:rPr>
              <w:t>2019</w:t>
            </w:r>
          </w:p>
        </w:tc>
        <w:tc>
          <w:tcPr>
            <w:tcW w:w="2160" w:type="dxa"/>
            <w:tcBorders>
              <w:top w:val="nil"/>
              <w:left w:val="single" w:sz="4" w:space="0" w:color="auto"/>
              <w:bottom w:val="nil"/>
            </w:tcBorders>
            <w:shd w:val="clear" w:color="auto" w:fill="E6E6E6"/>
            <w:vAlign w:val="center"/>
          </w:tcPr>
          <w:p w14:paraId="6F2DB0F5" w14:textId="77777777" w:rsidR="00596702" w:rsidRPr="0020395D" w:rsidRDefault="00596702" w:rsidP="00596702">
            <w:pPr>
              <w:jc w:val="center"/>
              <w:rPr>
                <w:rFonts w:cs="Arial"/>
                <w:sz w:val="18"/>
                <w:szCs w:val="18"/>
              </w:rPr>
            </w:pPr>
            <w:r w:rsidRPr="0020395D">
              <w:rPr>
                <w:rFonts w:cs="Arial"/>
                <w:sz w:val="18"/>
                <w:szCs w:val="18"/>
              </w:rPr>
              <w:t>58,995</w:t>
            </w:r>
          </w:p>
          <w:p w14:paraId="64656E72" w14:textId="46EA99A5" w:rsidR="00596702" w:rsidRPr="0020395D" w:rsidRDefault="00596702" w:rsidP="00596702">
            <w:pPr>
              <w:jc w:val="center"/>
              <w:rPr>
                <w:rFonts w:cs="Arial"/>
                <w:sz w:val="18"/>
                <w:szCs w:val="18"/>
              </w:rPr>
            </w:pPr>
            <w:r w:rsidRPr="0020395D">
              <w:rPr>
                <w:rFonts w:cs="Arial"/>
                <w:sz w:val="18"/>
                <w:szCs w:val="18"/>
              </w:rPr>
              <w:t>(50,215-68,863)</w:t>
            </w:r>
          </w:p>
        </w:tc>
        <w:tc>
          <w:tcPr>
            <w:tcW w:w="2160" w:type="dxa"/>
            <w:tcBorders>
              <w:top w:val="nil"/>
              <w:bottom w:val="nil"/>
            </w:tcBorders>
            <w:shd w:val="clear" w:color="auto" w:fill="E6E6E6"/>
            <w:vAlign w:val="center"/>
          </w:tcPr>
          <w:p w14:paraId="0428992F" w14:textId="77777777" w:rsidR="00596702" w:rsidRPr="0020395D" w:rsidRDefault="00596702" w:rsidP="00596702">
            <w:pPr>
              <w:jc w:val="center"/>
              <w:rPr>
                <w:rFonts w:cs="Arial"/>
                <w:bCs/>
                <w:sz w:val="18"/>
                <w:szCs w:val="18"/>
              </w:rPr>
            </w:pPr>
            <w:r w:rsidRPr="0020395D">
              <w:rPr>
                <w:rFonts w:cs="Arial"/>
                <w:bCs/>
                <w:sz w:val="18"/>
                <w:szCs w:val="18"/>
              </w:rPr>
              <w:t>20,291</w:t>
            </w:r>
          </w:p>
          <w:p w14:paraId="2D3110FB" w14:textId="24895DBE" w:rsidR="00596702" w:rsidRPr="0020395D" w:rsidRDefault="00596702" w:rsidP="00596702">
            <w:pPr>
              <w:jc w:val="center"/>
              <w:rPr>
                <w:rFonts w:cs="Arial"/>
                <w:sz w:val="18"/>
                <w:szCs w:val="18"/>
              </w:rPr>
            </w:pPr>
            <w:r w:rsidRPr="0020395D">
              <w:rPr>
                <w:rFonts w:cs="Arial"/>
                <w:bCs/>
                <w:sz w:val="18"/>
                <w:szCs w:val="18"/>
              </w:rPr>
              <w:t>(16,940-24,109)</w:t>
            </w:r>
          </w:p>
        </w:tc>
        <w:tc>
          <w:tcPr>
            <w:tcW w:w="2160" w:type="dxa"/>
            <w:tcBorders>
              <w:top w:val="nil"/>
              <w:bottom w:val="nil"/>
            </w:tcBorders>
            <w:shd w:val="clear" w:color="auto" w:fill="E6E6E6"/>
            <w:vAlign w:val="center"/>
          </w:tcPr>
          <w:p w14:paraId="6760BF37" w14:textId="00A3F66B" w:rsidR="00596702" w:rsidRPr="0020395D" w:rsidRDefault="00596702" w:rsidP="00596702">
            <w:pPr>
              <w:jc w:val="center"/>
              <w:rPr>
                <w:rFonts w:cs="Arial"/>
                <w:sz w:val="18"/>
                <w:szCs w:val="18"/>
              </w:rPr>
            </w:pPr>
            <w:r w:rsidRPr="0020395D">
              <w:rPr>
                <w:rFonts w:cs="Arial"/>
                <w:sz w:val="18"/>
                <w:szCs w:val="18"/>
              </w:rPr>
              <w:t>79,066</w:t>
            </w:r>
          </w:p>
          <w:p w14:paraId="05948FCE" w14:textId="77777777" w:rsidR="00596702" w:rsidRPr="0020395D" w:rsidRDefault="00596702" w:rsidP="00596702">
            <w:pPr>
              <w:jc w:val="center"/>
              <w:rPr>
                <w:rFonts w:cs="Arial"/>
                <w:sz w:val="18"/>
                <w:szCs w:val="18"/>
              </w:rPr>
            </w:pPr>
            <w:r w:rsidRPr="0020395D">
              <w:rPr>
                <w:rFonts w:cs="Arial"/>
                <w:sz w:val="18"/>
                <w:szCs w:val="18"/>
              </w:rPr>
              <w:t>(69,072-90,091)</w:t>
            </w:r>
          </w:p>
        </w:tc>
      </w:tr>
      <w:tr w:rsidR="00596702" w14:paraId="7F12132F" w14:textId="77777777" w:rsidTr="0020395D">
        <w:trPr>
          <w:trHeight w:val="227"/>
          <w:jc w:val="center"/>
        </w:trPr>
        <w:tc>
          <w:tcPr>
            <w:tcW w:w="1215" w:type="dxa"/>
            <w:tcBorders>
              <w:top w:val="nil"/>
              <w:bottom w:val="single" w:sz="4" w:space="0" w:color="auto"/>
              <w:right w:val="single" w:sz="4" w:space="0" w:color="auto"/>
            </w:tcBorders>
            <w:shd w:val="clear" w:color="auto" w:fill="E6E6E6"/>
            <w:vAlign w:val="center"/>
          </w:tcPr>
          <w:p w14:paraId="25D2B825" w14:textId="7F12AC83" w:rsidR="00596702" w:rsidRPr="0020395D" w:rsidRDefault="00596702" w:rsidP="00596702">
            <w:pPr>
              <w:jc w:val="center"/>
              <w:rPr>
                <w:rFonts w:cs="Arial"/>
                <w:sz w:val="18"/>
                <w:szCs w:val="18"/>
              </w:rPr>
            </w:pPr>
            <w:r w:rsidRPr="0020395D">
              <w:rPr>
                <w:rFonts w:cs="Arial"/>
                <w:sz w:val="18"/>
                <w:szCs w:val="18"/>
              </w:rPr>
              <w:t>2020</w:t>
            </w:r>
          </w:p>
        </w:tc>
        <w:tc>
          <w:tcPr>
            <w:tcW w:w="2160" w:type="dxa"/>
            <w:tcBorders>
              <w:top w:val="nil"/>
              <w:left w:val="single" w:sz="4" w:space="0" w:color="auto"/>
              <w:bottom w:val="single" w:sz="4" w:space="0" w:color="auto"/>
            </w:tcBorders>
            <w:shd w:val="clear" w:color="auto" w:fill="E6E6E6"/>
            <w:vAlign w:val="center"/>
          </w:tcPr>
          <w:p w14:paraId="3115257C" w14:textId="77777777" w:rsidR="00596702" w:rsidRPr="0020395D" w:rsidRDefault="00596702" w:rsidP="00596702">
            <w:pPr>
              <w:jc w:val="center"/>
              <w:rPr>
                <w:rFonts w:cs="Arial"/>
                <w:sz w:val="18"/>
                <w:szCs w:val="18"/>
              </w:rPr>
            </w:pPr>
            <w:r w:rsidRPr="0020395D">
              <w:rPr>
                <w:rFonts w:cs="Arial"/>
                <w:sz w:val="18"/>
                <w:szCs w:val="18"/>
              </w:rPr>
              <w:t>58,438</w:t>
            </w:r>
          </w:p>
          <w:p w14:paraId="2E8BDD50" w14:textId="134BD805" w:rsidR="00596702" w:rsidRPr="0020395D" w:rsidRDefault="00596702" w:rsidP="00596702">
            <w:pPr>
              <w:jc w:val="center"/>
              <w:rPr>
                <w:rFonts w:cs="Arial"/>
                <w:sz w:val="18"/>
                <w:szCs w:val="18"/>
              </w:rPr>
            </w:pPr>
            <w:r w:rsidRPr="0020395D">
              <w:rPr>
                <w:rFonts w:cs="Arial"/>
                <w:sz w:val="18"/>
                <w:szCs w:val="18"/>
              </w:rPr>
              <w:t>(49,759-68,189)</w:t>
            </w:r>
          </w:p>
        </w:tc>
        <w:tc>
          <w:tcPr>
            <w:tcW w:w="2160" w:type="dxa"/>
            <w:tcBorders>
              <w:top w:val="nil"/>
              <w:bottom w:val="single" w:sz="4" w:space="0" w:color="auto"/>
            </w:tcBorders>
            <w:shd w:val="clear" w:color="auto" w:fill="E6E6E6"/>
            <w:vAlign w:val="center"/>
          </w:tcPr>
          <w:p w14:paraId="44DE084E" w14:textId="77777777" w:rsidR="00596702" w:rsidRPr="0020395D" w:rsidRDefault="00596702" w:rsidP="00596702">
            <w:pPr>
              <w:jc w:val="center"/>
              <w:rPr>
                <w:rFonts w:cs="Arial"/>
                <w:bCs/>
                <w:sz w:val="18"/>
                <w:szCs w:val="18"/>
              </w:rPr>
            </w:pPr>
            <w:r w:rsidRPr="0020395D">
              <w:rPr>
                <w:rFonts w:cs="Arial"/>
                <w:bCs/>
                <w:sz w:val="18"/>
                <w:szCs w:val="18"/>
              </w:rPr>
              <w:t>19,107</w:t>
            </w:r>
          </w:p>
          <w:p w14:paraId="1EDB48EC" w14:textId="14F180B7" w:rsidR="00596702" w:rsidRPr="0020395D" w:rsidRDefault="00596702" w:rsidP="00596702">
            <w:pPr>
              <w:jc w:val="center"/>
              <w:rPr>
                <w:rFonts w:cs="Arial"/>
                <w:sz w:val="18"/>
                <w:szCs w:val="18"/>
              </w:rPr>
            </w:pPr>
            <w:r w:rsidRPr="0020395D">
              <w:rPr>
                <w:rFonts w:cs="Arial"/>
                <w:bCs/>
                <w:sz w:val="18"/>
                <w:szCs w:val="18"/>
              </w:rPr>
              <w:t>(16,235-22,239)</w:t>
            </w:r>
          </w:p>
        </w:tc>
        <w:tc>
          <w:tcPr>
            <w:tcW w:w="2160" w:type="dxa"/>
            <w:tcBorders>
              <w:top w:val="nil"/>
              <w:bottom w:val="single" w:sz="4" w:space="0" w:color="auto"/>
            </w:tcBorders>
            <w:shd w:val="clear" w:color="auto" w:fill="E6E6E6"/>
            <w:vAlign w:val="center"/>
          </w:tcPr>
          <w:p w14:paraId="276B7F32" w14:textId="4E654A2C" w:rsidR="00596702" w:rsidRPr="0020395D" w:rsidRDefault="00596702" w:rsidP="00596702">
            <w:pPr>
              <w:jc w:val="center"/>
              <w:rPr>
                <w:rFonts w:cs="Arial"/>
                <w:sz w:val="18"/>
                <w:szCs w:val="18"/>
              </w:rPr>
            </w:pPr>
            <w:r w:rsidRPr="0020395D">
              <w:rPr>
                <w:rFonts w:cs="Arial"/>
                <w:sz w:val="18"/>
                <w:szCs w:val="18"/>
              </w:rPr>
              <w:t>77,748</w:t>
            </w:r>
          </w:p>
          <w:p w14:paraId="1FEF21A2" w14:textId="08CE2765" w:rsidR="00596702" w:rsidRPr="0020395D" w:rsidRDefault="00596702" w:rsidP="00596702">
            <w:pPr>
              <w:jc w:val="center"/>
              <w:rPr>
                <w:rFonts w:cs="Arial"/>
                <w:sz w:val="18"/>
                <w:szCs w:val="18"/>
              </w:rPr>
            </w:pPr>
            <w:r w:rsidRPr="0020395D">
              <w:rPr>
                <w:rFonts w:cs="Arial"/>
                <w:sz w:val="18"/>
                <w:szCs w:val="18"/>
              </w:rPr>
              <w:t>(67,706-88,852)</w:t>
            </w:r>
          </w:p>
        </w:tc>
      </w:tr>
    </w:tbl>
    <w:p w14:paraId="389DF135" w14:textId="77777777" w:rsidR="007C7266" w:rsidRDefault="007C7266" w:rsidP="007C7266">
      <w:pPr>
        <w:pStyle w:val="Caption-Table"/>
      </w:pPr>
    </w:p>
    <w:p w14:paraId="6476107C" w14:textId="77777777" w:rsidR="007C7266" w:rsidRDefault="007C7266">
      <w:pPr>
        <w:spacing w:after="200" w:line="276" w:lineRule="auto"/>
        <w:rPr>
          <w:i/>
          <w:sz w:val="20"/>
          <w:lang w:val="en-CA"/>
        </w:rPr>
      </w:pPr>
      <w:r>
        <w:br w:type="page"/>
      </w:r>
    </w:p>
    <w:p w14:paraId="77FC5CF3" w14:textId="6BF76C6D" w:rsidR="007546F6" w:rsidRDefault="007C7266" w:rsidP="007C7266">
      <w:pPr>
        <w:pStyle w:val="Caption-Table"/>
      </w:pPr>
      <w:r>
        <w:lastRenderedPageBreak/>
        <w:t>Table 5. Abundance of commercial crab by carapace condition (CC 1&amp;2, CC3, CC4 and CC5) in the southern Gulf of St. Lawrence based on trawl survey data from 1997 to 2020. Shown in parentheses are the 95% confidence intervals.</w:t>
      </w:r>
      <w:r w:rsidR="0020395D">
        <w:t xml:space="preserve"> Shaded values from 2019 and 2020 are unadjusted for the increase in survey catchability.</w:t>
      </w:r>
    </w:p>
    <w:p w14:paraId="0E0779D4" w14:textId="77777777" w:rsidR="0020395D" w:rsidRDefault="0020395D" w:rsidP="007C7266">
      <w:pPr>
        <w:pStyle w:val="Caption-Table"/>
      </w:pPr>
    </w:p>
    <w:tbl>
      <w:tblPr>
        <w:tblW w:w="8670" w:type="dxa"/>
        <w:jc w:val="center"/>
        <w:tblLayout w:type="fixed"/>
        <w:tblLook w:val="0000" w:firstRow="0" w:lastRow="0" w:firstColumn="0" w:lastColumn="0" w:noHBand="0" w:noVBand="0"/>
      </w:tblPr>
      <w:tblGrid>
        <w:gridCol w:w="789"/>
        <w:gridCol w:w="284"/>
        <w:gridCol w:w="1984"/>
        <w:gridCol w:w="284"/>
        <w:gridCol w:w="1843"/>
        <w:gridCol w:w="283"/>
        <w:gridCol w:w="1559"/>
        <w:gridCol w:w="284"/>
        <w:gridCol w:w="1360"/>
      </w:tblGrid>
      <w:tr w:rsidR="00923ECF" w:rsidRPr="00923ECF" w14:paraId="3D8505EE" w14:textId="77777777" w:rsidTr="007546F6">
        <w:trPr>
          <w:trHeight w:val="255"/>
          <w:jc w:val="center"/>
        </w:trPr>
        <w:tc>
          <w:tcPr>
            <w:tcW w:w="789" w:type="dxa"/>
            <w:tcBorders>
              <w:bottom w:val="single" w:sz="12" w:space="0" w:color="auto"/>
              <w:right w:val="single" w:sz="4" w:space="0" w:color="auto"/>
            </w:tcBorders>
            <w:shd w:val="clear" w:color="auto" w:fill="auto"/>
            <w:noWrap/>
            <w:vAlign w:val="center"/>
          </w:tcPr>
          <w:p w14:paraId="44454D5F" w14:textId="77777777" w:rsidR="007C7266" w:rsidRPr="00923ECF" w:rsidRDefault="007C7266" w:rsidP="004C1E46">
            <w:pPr>
              <w:jc w:val="center"/>
              <w:rPr>
                <w:rFonts w:cs="Arial"/>
                <w:b/>
                <w:sz w:val="20"/>
              </w:rPr>
            </w:pPr>
            <w:r w:rsidRPr="00923ECF">
              <w:rPr>
                <w:rFonts w:cs="Arial"/>
                <w:b/>
                <w:sz w:val="20"/>
              </w:rPr>
              <w:t>Year</w:t>
            </w:r>
          </w:p>
        </w:tc>
        <w:tc>
          <w:tcPr>
            <w:tcW w:w="284" w:type="dxa"/>
            <w:tcBorders>
              <w:left w:val="single" w:sz="4" w:space="0" w:color="auto"/>
              <w:bottom w:val="single" w:sz="12" w:space="0" w:color="auto"/>
            </w:tcBorders>
            <w:vAlign w:val="center"/>
          </w:tcPr>
          <w:p w14:paraId="31B62070" w14:textId="77777777" w:rsidR="007C7266" w:rsidRPr="00923ECF" w:rsidRDefault="007C7266" w:rsidP="004C1E46">
            <w:pPr>
              <w:jc w:val="right"/>
              <w:rPr>
                <w:rFonts w:cs="Arial"/>
                <w:b/>
                <w:sz w:val="20"/>
              </w:rPr>
            </w:pPr>
          </w:p>
        </w:tc>
        <w:tc>
          <w:tcPr>
            <w:tcW w:w="1984" w:type="dxa"/>
            <w:tcBorders>
              <w:bottom w:val="single" w:sz="12" w:space="0" w:color="auto"/>
            </w:tcBorders>
            <w:shd w:val="clear" w:color="auto" w:fill="auto"/>
            <w:noWrap/>
            <w:vAlign w:val="center"/>
          </w:tcPr>
          <w:p w14:paraId="330723E2" w14:textId="77777777" w:rsidR="007C7266" w:rsidRPr="00923ECF" w:rsidRDefault="007C7266" w:rsidP="004C1E46">
            <w:pPr>
              <w:jc w:val="center"/>
              <w:rPr>
                <w:rFonts w:cs="Arial"/>
                <w:sz w:val="20"/>
              </w:rPr>
            </w:pPr>
            <w:r w:rsidRPr="00923ECF">
              <w:rPr>
                <w:rFonts w:cs="Arial"/>
                <w:b/>
                <w:sz w:val="20"/>
              </w:rPr>
              <w:t>CC 1&amp;2</w:t>
            </w:r>
          </w:p>
        </w:tc>
        <w:tc>
          <w:tcPr>
            <w:tcW w:w="284" w:type="dxa"/>
            <w:tcBorders>
              <w:bottom w:val="single" w:sz="12" w:space="0" w:color="auto"/>
            </w:tcBorders>
            <w:vAlign w:val="center"/>
          </w:tcPr>
          <w:p w14:paraId="33F85B9C" w14:textId="77777777" w:rsidR="007C7266" w:rsidRPr="00923ECF" w:rsidRDefault="007C7266" w:rsidP="004C1E46">
            <w:pPr>
              <w:jc w:val="center"/>
              <w:rPr>
                <w:rFonts w:cs="Arial"/>
                <w:b/>
                <w:sz w:val="20"/>
              </w:rPr>
            </w:pPr>
          </w:p>
        </w:tc>
        <w:tc>
          <w:tcPr>
            <w:tcW w:w="1843" w:type="dxa"/>
            <w:tcBorders>
              <w:bottom w:val="single" w:sz="12" w:space="0" w:color="auto"/>
            </w:tcBorders>
            <w:shd w:val="clear" w:color="auto" w:fill="auto"/>
            <w:noWrap/>
            <w:vAlign w:val="center"/>
          </w:tcPr>
          <w:p w14:paraId="59DF4696" w14:textId="77777777" w:rsidR="007C7266" w:rsidRPr="00923ECF" w:rsidRDefault="007C7266" w:rsidP="004C1E46">
            <w:pPr>
              <w:jc w:val="center"/>
              <w:rPr>
                <w:rFonts w:cs="Arial"/>
                <w:sz w:val="20"/>
              </w:rPr>
            </w:pPr>
            <w:r w:rsidRPr="00923ECF">
              <w:rPr>
                <w:rFonts w:cs="Arial"/>
                <w:b/>
                <w:sz w:val="20"/>
              </w:rPr>
              <w:t>CC 3</w:t>
            </w:r>
          </w:p>
        </w:tc>
        <w:tc>
          <w:tcPr>
            <w:tcW w:w="283" w:type="dxa"/>
            <w:tcBorders>
              <w:bottom w:val="single" w:sz="12" w:space="0" w:color="auto"/>
            </w:tcBorders>
            <w:vAlign w:val="center"/>
          </w:tcPr>
          <w:p w14:paraId="65A3DD4E" w14:textId="77777777" w:rsidR="007C7266" w:rsidRPr="00923ECF" w:rsidRDefault="007C7266" w:rsidP="004C1E46">
            <w:pPr>
              <w:jc w:val="center"/>
              <w:rPr>
                <w:rFonts w:cs="Arial"/>
                <w:b/>
                <w:sz w:val="20"/>
              </w:rPr>
            </w:pPr>
          </w:p>
        </w:tc>
        <w:tc>
          <w:tcPr>
            <w:tcW w:w="1559" w:type="dxa"/>
            <w:tcBorders>
              <w:bottom w:val="single" w:sz="12" w:space="0" w:color="auto"/>
            </w:tcBorders>
            <w:shd w:val="clear" w:color="auto" w:fill="auto"/>
            <w:noWrap/>
            <w:vAlign w:val="center"/>
          </w:tcPr>
          <w:p w14:paraId="5A6DD9FE" w14:textId="77777777" w:rsidR="007C7266" w:rsidRPr="00923ECF" w:rsidRDefault="007C7266" w:rsidP="004C1E46">
            <w:pPr>
              <w:jc w:val="center"/>
              <w:rPr>
                <w:rFonts w:cs="Arial"/>
                <w:sz w:val="20"/>
              </w:rPr>
            </w:pPr>
            <w:r w:rsidRPr="00923ECF">
              <w:rPr>
                <w:rFonts w:cs="Arial"/>
                <w:b/>
                <w:sz w:val="20"/>
              </w:rPr>
              <w:t>CC 4</w:t>
            </w:r>
          </w:p>
        </w:tc>
        <w:tc>
          <w:tcPr>
            <w:tcW w:w="284" w:type="dxa"/>
            <w:tcBorders>
              <w:bottom w:val="single" w:sz="12" w:space="0" w:color="auto"/>
            </w:tcBorders>
            <w:vAlign w:val="center"/>
          </w:tcPr>
          <w:p w14:paraId="4350CB40" w14:textId="77777777" w:rsidR="007C7266" w:rsidRPr="00923ECF" w:rsidRDefault="007C7266" w:rsidP="004C1E46">
            <w:pPr>
              <w:jc w:val="center"/>
              <w:rPr>
                <w:rFonts w:cs="Arial"/>
                <w:b/>
                <w:sz w:val="20"/>
              </w:rPr>
            </w:pPr>
          </w:p>
        </w:tc>
        <w:tc>
          <w:tcPr>
            <w:tcW w:w="1360" w:type="dxa"/>
            <w:tcBorders>
              <w:bottom w:val="single" w:sz="12" w:space="0" w:color="auto"/>
            </w:tcBorders>
            <w:shd w:val="clear" w:color="auto" w:fill="auto"/>
            <w:noWrap/>
            <w:vAlign w:val="center"/>
          </w:tcPr>
          <w:p w14:paraId="0D923842" w14:textId="77777777" w:rsidR="007C7266" w:rsidRPr="00923ECF" w:rsidRDefault="007C7266" w:rsidP="004C1E46">
            <w:pPr>
              <w:jc w:val="center"/>
              <w:rPr>
                <w:rFonts w:cs="Arial"/>
                <w:sz w:val="20"/>
              </w:rPr>
            </w:pPr>
            <w:r w:rsidRPr="00923ECF">
              <w:rPr>
                <w:rFonts w:cs="Arial"/>
                <w:b/>
                <w:sz w:val="20"/>
              </w:rPr>
              <w:t>CC 5</w:t>
            </w:r>
          </w:p>
        </w:tc>
      </w:tr>
      <w:tr w:rsidR="00923ECF" w:rsidRPr="00923ECF" w14:paraId="53CD3B76" w14:textId="77777777" w:rsidTr="007546F6">
        <w:trPr>
          <w:trHeight w:val="255"/>
          <w:jc w:val="center"/>
        </w:trPr>
        <w:tc>
          <w:tcPr>
            <w:tcW w:w="789" w:type="dxa"/>
            <w:tcBorders>
              <w:top w:val="single" w:sz="12" w:space="0" w:color="auto"/>
              <w:right w:val="single" w:sz="4" w:space="0" w:color="auto"/>
            </w:tcBorders>
            <w:shd w:val="clear" w:color="auto" w:fill="auto"/>
            <w:noWrap/>
            <w:vAlign w:val="center"/>
          </w:tcPr>
          <w:p w14:paraId="33416004" w14:textId="77777777" w:rsidR="007C7266" w:rsidRPr="007546F6" w:rsidRDefault="007C7266" w:rsidP="004C1E46">
            <w:pPr>
              <w:jc w:val="center"/>
              <w:rPr>
                <w:rFonts w:cs="Arial"/>
                <w:sz w:val="18"/>
                <w:szCs w:val="18"/>
              </w:rPr>
            </w:pPr>
            <w:r w:rsidRPr="007546F6">
              <w:rPr>
                <w:rFonts w:cs="Arial"/>
                <w:sz w:val="18"/>
                <w:szCs w:val="18"/>
              </w:rPr>
              <w:t>1997</w:t>
            </w:r>
          </w:p>
        </w:tc>
        <w:tc>
          <w:tcPr>
            <w:tcW w:w="284" w:type="dxa"/>
            <w:tcBorders>
              <w:top w:val="single" w:sz="12" w:space="0" w:color="auto"/>
              <w:left w:val="single" w:sz="4" w:space="0" w:color="auto"/>
            </w:tcBorders>
            <w:vAlign w:val="center"/>
          </w:tcPr>
          <w:p w14:paraId="6E0D4A26" w14:textId="77777777" w:rsidR="007C7266" w:rsidRPr="007546F6" w:rsidRDefault="007C7266" w:rsidP="004C1E46">
            <w:pPr>
              <w:rPr>
                <w:rFonts w:cs="Calibri"/>
                <w:color w:val="000000"/>
                <w:sz w:val="18"/>
                <w:szCs w:val="18"/>
              </w:rPr>
            </w:pPr>
          </w:p>
        </w:tc>
        <w:tc>
          <w:tcPr>
            <w:tcW w:w="1984" w:type="dxa"/>
            <w:tcBorders>
              <w:top w:val="single" w:sz="12" w:space="0" w:color="auto"/>
            </w:tcBorders>
            <w:shd w:val="clear" w:color="auto" w:fill="auto"/>
            <w:noWrap/>
            <w:vAlign w:val="center"/>
          </w:tcPr>
          <w:p w14:paraId="0EE285B3" w14:textId="77777777" w:rsidR="007C7266" w:rsidRPr="007546F6" w:rsidRDefault="007C7266" w:rsidP="004C1E46">
            <w:pPr>
              <w:rPr>
                <w:rFonts w:cs="Arial"/>
                <w:sz w:val="18"/>
                <w:szCs w:val="18"/>
              </w:rPr>
            </w:pPr>
            <w:r w:rsidRPr="007546F6">
              <w:rPr>
                <w:rFonts w:cs="Calibri"/>
                <w:color w:val="000000"/>
                <w:sz w:val="18"/>
                <w:szCs w:val="18"/>
              </w:rPr>
              <w:t>59.1 (47.1, 73.1)</w:t>
            </w:r>
          </w:p>
        </w:tc>
        <w:tc>
          <w:tcPr>
            <w:tcW w:w="284" w:type="dxa"/>
            <w:tcBorders>
              <w:top w:val="single" w:sz="12" w:space="0" w:color="auto"/>
            </w:tcBorders>
            <w:vAlign w:val="center"/>
          </w:tcPr>
          <w:p w14:paraId="232FDB1A" w14:textId="77777777" w:rsidR="007C7266" w:rsidRPr="007546F6" w:rsidRDefault="007C7266" w:rsidP="004C1E46">
            <w:pPr>
              <w:rPr>
                <w:rFonts w:cs="Calibri"/>
                <w:color w:val="000000"/>
                <w:sz w:val="18"/>
                <w:szCs w:val="18"/>
              </w:rPr>
            </w:pPr>
          </w:p>
        </w:tc>
        <w:tc>
          <w:tcPr>
            <w:tcW w:w="1843" w:type="dxa"/>
            <w:tcBorders>
              <w:top w:val="single" w:sz="12" w:space="0" w:color="auto"/>
            </w:tcBorders>
            <w:shd w:val="clear" w:color="auto" w:fill="auto"/>
            <w:noWrap/>
            <w:vAlign w:val="center"/>
          </w:tcPr>
          <w:p w14:paraId="7DF53B53" w14:textId="77777777" w:rsidR="007C7266" w:rsidRPr="007546F6" w:rsidRDefault="007C7266" w:rsidP="004C1E46">
            <w:pPr>
              <w:rPr>
                <w:rFonts w:cs="Arial"/>
                <w:sz w:val="18"/>
                <w:szCs w:val="18"/>
              </w:rPr>
            </w:pPr>
            <w:r w:rsidRPr="007546F6">
              <w:rPr>
                <w:rFonts w:cs="Calibri"/>
                <w:color w:val="000000"/>
                <w:sz w:val="18"/>
                <w:szCs w:val="18"/>
              </w:rPr>
              <w:t>28.3 (21.7, 36.3)</w:t>
            </w:r>
          </w:p>
        </w:tc>
        <w:tc>
          <w:tcPr>
            <w:tcW w:w="283" w:type="dxa"/>
            <w:tcBorders>
              <w:top w:val="single" w:sz="12" w:space="0" w:color="auto"/>
            </w:tcBorders>
            <w:vAlign w:val="center"/>
          </w:tcPr>
          <w:p w14:paraId="43F1D8E9" w14:textId="77777777" w:rsidR="007C7266" w:rsidRPr="007546F6" w:rsidRDefault="007C7266" w:rsidP="004C1E46">
            <w:pPr>
              <w:jc w:val="right"/>
              <w:rPr>
                <w:rFonts w:cs="Calibri"/>
                <w:color w:val="000000"/>
                <w:sz w:val="18"/>
                <w:szCs w:val="18"/>
              </w:rPr>
            </w:pPr>
          </w:p>
        </w:tc>
        <w:tc>
          <w:tcPr>
            <w:tcW w:w="1559" w:type="dxa"/>
            <w:tcBorders>
              <w:top w:val="single" w:sz="12" w:space="0" w:color="auto"/>
            </w:tcBorders>
            <w:shd w:val="clear" w:color="auto" w:fill="auto"/>
            <w:noWrap/>
            <w:vAlign w:val="center"/>
          </w:tcPr>
          <w:p w14:paraId="301B42EE" w14:textId="77777777" w:rsidR="007C7266" w:rsidRPr="007546F6" w:rsidRDefault="007C7266" w:rsidP="004C1E46">
            <w:pPr>
              <w:rPr>
                <w:rFonts w:cs="Arial"/>
                <w:sz w:val="18"/>
                <w:szCs w:val="18"/>
              </w:rPr>
            </w:pPr>
            <w:r w:rsidRPr="007546F6">
              <w:rPr>
                <w:rFonts w:cs="Calibri"/>
                <w:color w:val="000000"/>
                <w:sz w:val="18"/>
                <w:szCs w:val="18"/>
              </w:rPr>
              <w:t>17.7 (13.2, 23.2)</w:t>
            </w:r>
          </w:p>
        </w:tc>
        <w:tc>
          <w:tcPr>
            <w:tcW w:w="284" w:type="dxa"/>
            <w:tcBorders>
              <w:top w:val="single" w:sz="12" w:space="0" w:color="auto"/>
            </w:tcBorders>
            <w:vAlign w:val="center"/>
          </w:tcPr>
          <w:p w14:paraId="20E36799" w14:textId="77777777" w:rsidR="007C7266" w:rsidRPr="007546F6" w:rsidRDefault="007C7266" w:rsidP="004C1E46">
            <w:pPr>
              <w:jc w:val="right"/>
              <w:rPr>
                <w:rFonts w:cs="Calibri"/>
                <w:color w:val="000000"/>
                <w:sz w:val="18"/>
                <w:szCs w:val="18"/>
              </w:rPr>
            </w:pPr>
          </w:p>
        </w:tc>
        <w:tc>
          <w:tcPr>
            <w:tcW w:w="1360" w:type="dxa"/>
            <w:tcBorders>
              <w:top w:val="single" w:sz="12" w:space="0" w:color="auto"/>
            </w:tcBorders>
            <w:shd w:val="clear" w:color="auto" w:fill="auto"/>
            <w:noWrap/>
            <w:vAlign w:val="center"/>
          </w:tcPr>
          <w:p w14:paraId="4F0A28D4" w14:textId="77777777" w:rsidR="007C7266" w:rsidRPr="007546F6" w:rsidRDefault="007C7266" w:rsidP="004C1E46">
            <w:pPr>
              <w:rPr>
                <w:rFonts w:cs="Arial"/>
                <w:sz w:val="18"/>
                <w:szCs w:val="18"/>
              </w:rPr>
            </w:pPr>
            <w:r w:rsidRPr="007546F6">
              <w:rPr>
                <w:rFonts w:cs="Calibri"/>
                <w:color w:val="000000"/>
                <w:sz w:val="18"/>
                <w:szCs w:val="18"/>
              </w:rPr>
              <w:t>5.2 (3.1, 8.2)</w:t>
            </w:r>
          </w:p>
        </w:tc>
      </w:tr>
      <w:tr w:rsidR="00923ECF" w:rsidRPr="00923ECF" w14:paraId="21212264" w14:textId="77777777" w:rsidTr="007546F6">
        <w:trPr>
          <w:trHeight w:val="255"/>
          <w:jc w:val="center"/>
        </w:trPr>
        <w:tc>
          <w:tcPr>
            <w:tcW w:w="789" w:type="dxa"/>
            <w:tcBorders>
              <w:right w:val="single" w:sz="4" w:space="0" w:color="auto"/>
            </w:tcBorders>
            <w:shd w:val="clear" w:color="auto" w:fill="auto"/>
            <w:noWrap/>
            <w:vAlign w:val="center"/>
          </w:tcPr>
          <w:p w14:paraId="036EEDAB" w14:textId="77777777" w:rsidR="007C7266" w:rsidRPr="007546F6" w:rsidRDefault="007C7266" w:rsidP="004C1E46">
            <w:pPr>
              <w:jc w:val="center"/>
              <w:rPr>
                <w:rFonts w:cs="Arial"/>
                <w:sz w:val="18"/>
                <w:szCs w:val="18"/>
              </w:rPr>
            </w:pPr>
            <w:r w:rsidRPr="007546F6">
              <w:rPr>
                <w:rFonts w:cs="Arial"/>
                <w:sz w:val="18"/>
                <w:szCs w:val="18"/>
              </w:rPr>
              <w:t>1998</w:t>
            </w:r>
          </w:p>
        </w:tc>
        <w:tc>
          <w:tcPr>
            <w:tcW w:w="284" w:type="dxa"/>
            <w:tcBorders>
              <w:left w:val="single" w:sz="4" w:space="0" w:color="auto"/>
            </w:tcBorders>
            <w:vAlign w:val="center"/>
          </w:tcPr>
          <w:p w14:paraId="51A07DC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5053DA4" w14:textId="77777777" w:rsidR="007C7266" w:rsidRPr="007546F6" w:rsidRDefault="007C7266" w:rsidP="004C1E46">
            <w:pPr>
              <w:rPr>
                <w:rFonts w:cs="Arial"/>
                <w:sz w:val="18"/>
                <w:szCs w:val="18"/>
              </w:rPr>
            </w:pPr>
            <w:r w:rsidRPr="007546F6">
              <w:rPr>
                <w:rFonts w:cs="Calibri"/>
                <w:color w:val="000000"/>
                <w:sz w:val="18"/>
                <w:szCs w:val="18"/>
              </w:rPr>
              <w:t>51.4 (39, 66.5)</w:t>
            </w:r>
          </w:p>
        </w:tc>
        <w:tc>
          <w:tcPr>
            <w:tcW w:w="284" w:type="dxa"/>
            <w:vAlign w:val="center"/>
          </w:tcPr>
          <w:p w14:paraId="051A7EF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485A105" w14:textId="77777777" w:rsidR="007C7266" w:rsidRPr="007546F6" w:rsidRDefault="007C7266" w:rsidP="004C1E46">
            <w:pPr>
              <w:rPr>
                <w:rFonts w:cs="Arial"/>
                <w:sz w:val="18"/>
                <w:szCs w:val="18"/>
              </w:rPr>
            </w:pPr>
            <w:r w:rsidRPr="007546F6">
              <w:rPr>
                <w:rFonts w:cs="Calibri"/>
                <w:color w:val="000000"/>
                <w:sz w:val="18"/>
                <w:szCs w:val="18"/>
              </w:rPr>
              <w:t>24.9 (18.6, 32.7)</w:t>
            </w:r>
          </w:p>
        </w:tc>
        <w:tc>
          <w:tcPr>
            <w:tcW w:w="283" w:type="dxa"/>
            <w:vAlign w:val="center"/>
          </w:tcPr>
          <w:p w14:paraId="757F2E1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B18B43A" w14:textId="4D17BCA4" w:rsidR="007C7266" w:rsidRPr="007546F6" w:rsidRDefault="007C7266" w:rsidP="004C1E46">
            <w:pPr>
              <w:rPr>
                <w:rFonts w:cs="Arial"/>
                <w:sz w:val="18"/>
                <w:szCs w:val="18"/>
              </w:rPr>
            </w:pPr>
            <w:r w:rsidRPr="007546F6">
              <w:rPr>
                <w:rFonts w:cs="Calibri"/>
                <w:color w:val="000000"/>
                <w:sz w:val="18"/>
                <w:szCs w:val="18"/>
              </w:rPr>
              <w:t>16</w:t>
            </w:r>
            <w:r w:rsidR="00DD25E3">
              <w:rPr>
                <w:rFonts w:cs="Calibri"/>
                <w:color w:val="000000"/>
                <w:sz w:val="18"/>
                <w:szCs w:val="18"/>
              </w:rPr>
              <w:t>.0</w:t>
            </w:r>
            <w:r w:rsidRPr="007546F6">
              <w:rPr>
                <w:rFonts w:cs="Calibri"/>
                <w:color w:val="000000"/>
                <w:sz w:val="18"/>
                <w:szCs w:val="18"/>
              </w:rPr>
              <w:t xml:space="preserve"> (11.4, 22)</w:t>
            </w:r>
          </w:p>
        </w:tc>
        <w:tc>
          <w:tcPr>
            <w:tcW w:w="284" w:type="dxa"/>
            <w:vAlign w:val="center"/>
          </w:tcPr>
          <w:p w14:paraId="6DC6D6A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024DC39" w14:textId="77777777" w:rsidR="007C7266" w:rsidRPr="007546F6" w:rsidRDefault="007C7266" w:rsidP="004C1E46">
            <w:pPr>
              <w:rPr>
                <w:rFonts w:cs="Arial"/>
                <w:sz w:val="18"/>
                <w:szCs w:val="18"/>
              </w:rPr>
            </w:pPr>
            <w:r w:rsidRPr="007546F6">
              <w:rPr>
                <w:rFonts w:cs="Calibri"/>
                <w:color w:val="000000"/>
                <w:sz w:val="18"/>
                <w:szCs w:val="18"/>
              </w:rPr>
              <w:t>8.6 (5.2, 13.4)</w:t>
            </w:r>
          </w:p>
        </w:tc>
      </w:tr>
      <w:tr w:rsidR="00923ECF" w:rsidRPr="00923ECF" w14:paraId="6C0065A8" w14:textId="77777777" w:rsidTr="007546F6">
        <w:trPr>
          <w:trHeight w:val="255"/>
          <w:jc w:val="center"/>
        </w:trPr>
        <w:tc>
          <w:tcPr>
            <w:tcW w:w="789" w:type="dxa"/>
            <w:tcBorders>
              <w:right w:val="single" w:sz="4" w:space="0" w:color="auto"/>
            </w:tcBorders>
            <w:shd w:val="clear" w:color="auto" w:fill="auto"/>
            <w:noWrap/>
            <w:vAlign w:val="center"/>
          </w:tcPr>
          <w:p w14:paraId="0F312C33" w14:textId="77777777" w:rsidR="007C7266" w:rsidRPr="007546F6" w:rsidRDefault="007C7266" w:rsidP="004C1E46">
            <w:pPr>
              <w:jc w:val="center"/>
              <w:rPr>
                <w:rFonts w:cs="Arial"/>
                <w:sz w:val="18"/>
                <w:szCs w:val="18"/>
              </w:rPr>
            </w:pPr>
            <w:r w:rsidRPr="007546F6">
              <w:rPr>
                <w:rFonts w:cs="Arial"/>
                <w:sz w:val="18"/>
                <w:szCs w:val="18"/>
              </w:rPr>
              <w:t>1999</w:t>
            </w:r>
          </w:p>
        </w:tc>
        <w:tc>
          <w:tcPr>
            <w:tcW w:w="284" w:type="dxa"/>
            <w:tcBorders>
              <w:left w:val="single" w:sz="4" w:space="0" w:color="auto"/>
            </w:tcBorders>
            <w:vAlign w:val="center"/>
          </w:tcPr>
          <w:p w14:paraId="6C7968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08AC189B" w14:textId="77777777" w:rsidR="007C7266" w:rsidRPr="007546F6" w:rsidRDefault="007C7266" w:rsidP="004C1E46">
            <w:pPr>
              <w:rPr>
                <w:rFonts w:cs="Arial"/>
                <w:sz w:val="18"/>
                <w:szCs w:val="18"/>
              </w:rPr>
            </w:pPr>
            <w:r w:rsidRPr="007546F6">
              <w:rPr>
                <w:rFonts w:cs="Calibri"/>
                <w:color w:val="000000"/>
                <w:sz w:val="18"/>
                <w:szCs w:val="18"/>
              </w:rPr>
              <w:t>48.1 (38.4, 59.6)</w:t>
            </w:r>
          </w:p>
        </w:tc>
        <w:tc>
          <w:tcPr>
            <w:tcW w:w="284" w:type="dxa"/>
            <w:vAlign w:val="center"/>
          </w:tcPr>
          <w:p w14:paraId="4D3894B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0EAD7F2E" w14:textId="77777777" w:rsidR="007C7266" w:rsidRPr="007546F6" w:rsidRDefault="007C7266" w:rsidP="004C1E46">
            <w:pPr>
              <w:rPr>
                <w:rFonts w:cs="Arial"/>
                <w:sz w:val="18"/>
                <w:szCs w:val="18"/>
              </w:rPr>
            </w:pPr>
            <w:r w:rsidRPr="007546F6">
              <w:rPr>
                <w:rFonts w:cs="Calibri"/>
                <w:color w:val="000000"/>
                <w:sz w:val="18"/>
                <w:szCs w:val="18"/>
              </w:rPr>
              <w:t>32.7 (25.3, 41.6)</w:t>
            </w:r>
          </w:p>
        </w:tc>
        <w:tc>
          <w:tcPr>
            <w:tcW w:w="283" w:type="dxa"/>
            <w:vAlign w:val="center"/>
          </w:tcPr>
          <w:p w14:paraId="30F4CD9F"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A81124C" w14:textId="77777777" w:rsidR="007C7266" w:rsidRPr="007546F6" w:rsidRDefault="007C7266" w:rsidP="004C1E46">
            <w:pPr>
              <w:rPr>
                <w:rFonts w:cs="Arial"/>
                <w:sz w:val="18"/>
                <w:szCs w:val="18"/>
              </w:rPr>
            </w:pPr>
            <w:r w:rsidRPr="007546F6">
              <w:rPr>
                <w:rFonts w:cs="Calibri"/>
                <w:color w:val="000000"/>
                <w:sz w:val="18"/>
                <w:szCs w:val="18"/>
              </w:rPr>
              <w:t>16.8 (13.1, 21.3)</w:t>
            </w:r>
          </w:p>
        </w:tc>
        <w:tc>
          <w:tcPr>
            <w:tcW w:w="284" w:type="dxa"/>
            <w:vAlign w:val="center"/>
          </w:tcPr>
          <w:p w14:paraId="04A7B6A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3117756B" w14:textId="77777777" w:rsidR="007C7266" w:rsidRPr="007546F6" w:rsidRDefault="007C7266" w:rsidP="004C1E46">
            <w:pPr>
              <w:rPr>
                <w:rFonts w:cs="Arial"/>
                <w:sz w:val="18"/>
                <w:szCs w:val="18"/>
              </w:rPr>
            </w:pPr>
            <w:r w:rsidRPr="007546F6">
              <w:rPr>
                <w:rFonts w:cs="Calibri"/>
                <w:color w:val="000000"/>
                <w:sz w:val="18"/>
                <w:szCs w:val="18"/>
              </w:rPr>
              <w:t>7.8 (5.3, 11.2)</w:t>
            </w:r>
          </w:p>
        </w:tc>
      </w:tr>
      <w:tr w:rsidR="00923ECF" w:rsidRPr="00923ECF" w14:paraId="453D2AE5" w14:textId="77777777" w:rsidTr="007546F6">
        <w:trPr>
          <w:trHeight w:val="255"/>
          <w:jc w:val="center"/>
        </w:trPr>
        <w:tc>
          <w:tcPr>
            <w:tcW w:w="789" w:type="dxa"/>
            <w:tcBorders>
              <w:right w:val="single" w:sz="4" w:space="0" w:color="auto"/>
            </w:tcBorders>
            <w:shd w:val="clear" w:color="auto" w:fill="auto"/>
            <w:noWrap/>
            <w:vAlign w:val="center"/>
          </w:tcPr>
          <w:p w14:paraId="6648CB6D" w14:textId="77777777" w:rsidR="007C7266" w:rsidRPr="007546F6" w:rsidRDefault="007C7266" w:rsidP="004C1E46">
            <w:pPr>
              <w:jc w:val="center"/>
              <w:rPr>
                <w:rFonts w:cs="Arial"/>
                <w:sz w:val="18"/>
                <w:szCs w:val="18"/>
              </w:rPr>
            </w:pPr>
            <w:r w:rsidRPr="007546F6">
              <w:rPr>
                <w:rFonts w:cs="Arial"/>
                <w:sz w:val="18"/>
                <w:szCs w:val="18"/>
              </w:rPr>
              <w:t>2000</w:t>
            </w:r>
          </w:p>
        </w:tc>
        <w:tc>
          <w:tcPr>
            <w:tcW w:w="284" w:type="dxa"/>
            <w:tcBorders>
              <w:left w:val="single" w:sz="4" w:space="0" w:color="auto"/>
            </w:tcBorders>
            <w:vAlign w:val="center"/>
          </w:tcPr>
          <w:p w14:paraId="11B0F5E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CD7836D" w14:textId="77777777" w:rsidR="007C7266" w:rsidRPr="007546F6" w:rsidRDefault="007C7266" w:rsidP="004C1E46">
            <w:pPr>
              <w:rPr>
                <w:rFonts w:cs="Arial"/>
                <w:sz w:val="18"/>
                <w:szCs w:val="18"/>
              </w:rPr>
            </w:pPr>
            <w:r w:rsidRPr="007546F6">
              <w:rPr>
                <w:rFonts w:cs="Calibri"/>
                <w:color w:val="000000"/>
                <w:sz w:val="18"/>
                <w:szCs w:val="18"/>
              </w:rPr>
              <w:t>68.4 (57.7, 80.6)</w:t>
            </w:r>
          </w:p>
        </w:tc>
        <w:tc>
          <w:tcPr>
            <w:tcW w:w="284" w:type="dxa"/>
            <w:vAlign w:val="center"/>
          </w:tcPr>
          <w:p w14:paraId="02D9CFE2"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908B810" w14:textId="77777777" w:rsidR="007C7266" w:rsidRPr="007546F6" w:rsidRDefault="007C7266" w:rsidP="004C1E46">
            <w:pPr>
              <w:rPr>
                <w:rFonts w:cs="Arial"/>
                <w:sz w:val="18"/>
                <w:szCs w:val="18"/>
              </w:rPr>
            </w:pPr>
            <w:r w:rsidRPr="007546F6">
              <w:rPr>
                <w:rFonts w:cs="Calibri"/>
                <w:color w:val="000000"/>
                <w:sz w:val="18"/>
                <w:szCs w:val="18"/>
              </w:rPr>
              <w:t>10.3 (7.8, 13.4)</w:t>
            </w:r>
          </w:p>
        </w:tc>
        <w:tc>
          <w:tcPr>
            <w:tcW w:w="283" w:type="dxa"/>
            <w:vAlign w:val="center"/>
          </w:tcPr>
          <w:p w14:paraId="5E8A290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5552C56" w14:textId="77777777" w:rsidR="007C7266" w:rsidRPr="007546F6" w:rsidRDefault="007C7266" w:rsidP="004C1E46">
            <w:pPr>
              <w:rPr>
                <w:rFonts w:cs="Arial"/>
                <w:sz w:val="18"/>
                <w:szCs w:val="18"/>
              </w:rPr>
            </w:pPr>
            <w:r w:rsidRPr="007546F6">
              <w:rPr>
                <w:rFonts w:cs="Calibri"/>
                <w:color w:val="000000"/>
                <w:sz w:val="18"/>
                <w:szCs w:val="18"/>
              </w:rPr>
              <w:t>7.4 (4.3, 11.8)</w:t>
            </w:r>
          </w:p>
        </w:tc>
        <w:tc>
          <w:tcPr>
            <w:tcW w:w="284" w:type="dxa"/>
            <w:vAlign w:val="center"/>
          </w:tcPr>
          <w:p w14:paraId="5F92D8E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98D557" w14:textId="77777777" w:rsidR="007C7266" w:rsidRPr="007546F6" w:rsidRDefault="007C7266" w:rsidP="004C1E46">
            <w:pPr>
              <w:rPr>
                <w:rFonts w:cs="Arial"/>
                <w:sz w:val="18"/>
                <w:szCs w:val="18"/>
              </w:rPr>
            </w:pPr>
            <w:r w:rsidRPr="007546F6">
              <w:rPr>
                <w:rFonts w:cs="Calibri"/>
                <w:color w:val="000000"/>
                <w:sz w:val="18"/>
                <w:szCs w:val="18"/>
              </w:rPr>
              <w:t>2.5 (1.7, 3.6)</w:t>
            </w:r>
          </w:p>
        </w:tc>
      </w:tr>
      <w:tr w:rsidR="00923ECF" w:rsidRPr="00923ECF" w14:paraId="6FC0B1E2" w14:textId="77777777" w:rsidTr="007546F6">
        <w:trPr>
          <w:trHeight w:val="255"/>
          <w:jc w:val="center"/>
        </w:trPr>
        <w:tc>
          <w:tcPr>
            <w:tcW w:w="789" w:type="dxa"/>
            <w:tcBorders>
              <w:right w:val="single" w:sz="4" w:space="0" w:color="auto"/>
            </w:tcBorders>
            <w:shd w:val="clear" w:color="auto" w:fill="auto"/>
            <w:noWrap/>
            <w:vAlign w:val="center"/>
          </w:tcPr>
          <w:p w14:paraId="56A3672F" w14:textId="77777777" w:rsidR="007C7266" w:rsidRPr="007546F6" w:rsidRDefault="007C7266" w:rsidP="004C1E46">
            <w:pPr>
              <w:jc w:val="center"/>
              <w:rPr>
                <w:rFonts w:cs="Arial"/>
                <w:sz w:val="18"/>
                <w:szCs w:val="18"/>
              </w:rPr>
            </w:pPr>
            <w:r w:rsidRPr="007546F6">
              <w:rPr>
                <w:rFonts w:cs="Arial"/>
                <w:sz w:val="18"/>
                <w:szCs w:val="18"/>
              </w:rPr>
              <w:t>2001</w:t>
            </w:r>
          </w:p>
        </w:tc>
        <w:tc>
          <w:tcPr>
            <w:tcW w:w="284" w:type="dxa"/>
            <w:tcBorders>
              <w:left w:val="single" w:sz="4" w:space="0" w:color="auto"/>
            </w:tcBorders>
            <w:vAlign w:val="center"/>
          </w:tcPr>
          <w:p w14:paraId="55BA67A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B27CCAE" w14:textId="77777777" w:rsidR="007C7266" w:rsidRPr="007546F6" w:rsidRDefault="007C7266" w:rsidP="004C1E46">
            <w:pPr>
              <w:rPr>
                <w:rFonts w:cs="Arial"/>
                <w:sz w:val="18"/>
                <w:szCs w:val="18"/>
              </w:rPr>
            </w:pPr>
            <w:r w:rsidRPr="007546F6">
              <w:rPr>
                <w:rFonts w:cs="Calibri"/>
                <w:color w:val="000000"/>
                <w:sz w:val="18"/>
                <w:szCs w:val="18"/>
              </w:rPr>
              <w:t>76.4 (61.2, 94.2)</w:t>
            </w:r>
          </w:p>
        </w:tc>
        <w:tc>
          <w:tcPr>
            <w:tcW w:w="284" w:type="dxa"/>
            <w:vAlign w:val="center"/>
          </w:tcPr>
          <w:p w14:paraId="70E42CF0"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C9CEB98" w14:textId="77777777" w:rsidR="007C7266" w:rsidRPr="007546F6" w:rsidRDefault="007C7266" w:rsidP="004C1E46">
            <w:pPr>
              <w:rPr>
                <w:rFonts w:cs="Arial"/>
                <w:sz w:val="18"/>
                <w:szCs w:val="18"/>
              </w:rPr>
            </w:pPr>
            <w:r w:rsidRPr="007546F6">
              <w:rPr>
                <w:rFonts w:cs="Calibri"/>
                <w:color w:val="000000"/>
                <w:sz w:val="18"/>
                <w:szCs w:val="18"/>
              </w:rPr>
              <w:t>28.1 (23, 34)</w:t>
            </w:r>
          </w:p>
        </w:tc>
        <w:tc>
          <w:tcPr>
            <w:tcW w:w="283" w:type="dxa"/>
            <w:vAlign w:val="center"/>
          </w:tcPr>
          <w:p w14:paraId="2B07228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BC455B5" w14:textId="77777777" w:rsidR="007C7266" w:rsidRPr="007546F6" w:rsidRDefault="007C7266" w:rsidP="004C1E46">
            <w:pPr>
              <w:rPr>
                <w:rFonts w:cs="Arial"/>
                <w:sz w:val="18"/>
                <w:szCs w:val="18"/>
              </w:rPr>
            </w:pPr>
            <w:r w:rsidRPr="007546F6">
              <w:rPr>
                <w:rFonts w:cs="Calibri"/>
                <w:color w:val="000000"/>
                <w:sz w:val="18"/>
                <w:szCs w:val="18"/>
              </w:rPr>
              <w:t>5.4 (3, 8.8)</w:t>
            </w:r>
          </w:p>
        </w:tc>
        <w:tc>
          <w:tcPr>
            <w:tcW w:w="284" w:type="dxa"/>
            <w:vAlign w:val="center"/>
          </w:tcPr>
          <w:p w14:paraId="4618D13A"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411F7B0E" w14:textId="77777777" w:rsidR="007C7266" w:rsidRPr="007546F6" w:rsidRDefault="007C7266" w:rsidP="004C1E46">
            <w:pPr>
              <w:rPr>
                <w:rFonts w:cs="Arial"/>
                <w:sz w:val="18"/>
                <w:szCs w:val="18"/>
              </w:rPr>
            </w:pPr>
            <w:r w:rsidRPr="007546F6">
              <w:rPr>
                <w:rFonts w:cs="Calibri"/>
                <w:color w:val="000000"/>
                <w:sz w:val="18"/>
                <w:szCs w:val="18"/>
              </w:rPr>
              <w:t>1.6 (0.5, 3.6)</w:t>
            </w:r>
          </w:p>
        </w:tc>
      </w:tr>
      <w:tr w:rsidR="00923ECF" w:rsidRPr="00923ECF" w14:paraId="48512075" w14:textId="77777777" w:rsidTr="007546F6">
        <w:trPr>
          <w:trHeight w:val="255"/>
          <w:jc w:val="center"/>
        </w:trPr>
        <w:tc>
          <w:tcPr>
            <w:tcW w:w="789" w:type="dxa"/>
            <w:tcBorders>
              <w:right w:val="single" w:sz="4" w:space="0" w:color="auto"/>
            </w:tcBorders>
            <w:shd w:val="clear" w:color="auto" w:fill="auto"/>
            <w:noWrap/>
            <w:vAlign w:val="center"/>
          </w:tcPr>
          <w:p w14:paraId="4E751739" w14:textId="77777777" w:rsidR="007C7266" w:rsidRPr="007546F6" w:rsidRDefault="007C7266" w:rsidP="004C1E46">
            <w:pPr>
              <w:jc w:val="center"/>
              <w:rPr>
                <w:rFonts w:cs="Arial"/>
                <w:sz w:val="18"/>
                <w:szCs w:val="18"/>
              </w:rPr>
            </w:pPr>
            <w:r w:rsidRPr="007546F6">
              <w:rPr>
                <w:rFonts w:cs="Arial"/>
                <w:sz w:val="18"/>
                <w:szCs w:val="18"/>
              </w:rPr>
              <w:t>2002</w:t>
            </w:r>
          </w:p>
        </w:tc>
        <w:tc>
          <w:tcPr>
            <w:tcW w:w="284" w:type="dxa"/>
            <w:tcBorders>
              <w:left w:val="single" w:sz="4" w:space="0" w:color="auto"/>
            </w:tcBorders>
            <w:vAlign w:val="center"/>
          </w:tcPr>
          <w:p w14:paraId="7D08C3BD"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4A284A" w14:textId="77777777" w:rsidR="007C7266" w:rsidRPr="007546F6" w:rsidRDefault="007C7266" w:rsidP="004C1E46">
            <w:pPr>
              <w:rPr>
                <w:rFonts w:cs="Arial"/>
                <w:sz w:val="18"/>
                <w:szCs w:val="18"/>
              </w:rPr>
            </w:pPr>
            <w:r w:rsidRPr="007546F6">
              <w:rPr>
                <w:rFonts w:cs="Calibri"/>
                <w:color w:val="000000"/>
                <w:sz w:val="18"/>
                <w:szCs w:val="18"/>
              </w:rPr>
              <w:t>112.3 (95.4, 131.3)</w:t>
            </w:r>
          </w:p>
        </w:tc>
        <w:tc>
          <w:tcPr>
            <w:tcW w:w="284" w:type="dxa"/>
            <w:vAlign w:val="center"/>
          </w:tcPr>
          <w:p w14:paraId="3BF877D3"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4619A46E" w14:textId="77777777" w:rsidR="007C7266" w:rsidRPr="007546F6" w:rsidRDefault="007C7266" w:rsidP="004C1E46">
            <w:pPr>
              <w:rPr>
                <w:rFonts w:cs="Arial"/>
                <w:sz w:val="18"/>
                <w:szCs w:val="18"/>
              </w:rPr>
            </w:pPr>
            <w:r w:rsidRPr="007546F6">
              <w:rPr>
                <w:rFonts w:cs="Calibri"/>
                <w:color w:val="000000"/>
                <w:sz w:val="18"/>
                <w:szCs w:val="18"/>
              </w:rPr>
              <w:t>21.7 (18.2, 25.7)</w:t>
            </w:r>
          </w:p>
        </w:tc>
        <w:tc>
          <w:tcPr>
            <w:tcW w:w="283" w:type="dxa"/>
            <w:vAlign w:val="center"/>
          </w:tcPr>
          <w:p w14:paraId="60C5F47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53F5CC8" w14:textId="77777777" w:rsidR="007C7266" w:rsidRPr="007546F6" w:rsidRDefault="007C7266" w:rsidP="004C1E46">
            <w:pPr>
              <w:rPr>
                <w:rFonts w:cs="Arial"/>
                <w:sz w:val="18"/>
                <w:szCs w:val="18"/>
              </w:rPr>
            </w:pPr>
            <w:r w:rsidRPr="007546F6">
              <w:rPr>
                <w:rFonts w:cs="Calibri"/>
                <w:color w:val="000000"/>
                <w:sz w:val="18"/>
                <w:szCs w:val="18"/>
              </w:rPr>
              <w:t>4.3 (2.9, 6.1)</w:t>
            </w:r>
          </w:p>
        </w:tc>
        <w:tc>
          <w:tcPr>
            <w:tcW w:w="284" w:type="dxa"/>
            <w:vAlign w:val="center"/>
          </w:tcPr>
          <w:p w14:paraId="0AD7344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FE7165" w14:textId="77777777" w:rsidR="007C7266" w:rsidRPr="007546F6" w:rsidRDefault="007C7266" w:rsidP="004C1E46">
            <w:pPr>
              <w:rPr>
                <w:rFonts w:cs="Arial"/>
                <w:sz w:val="18"/>
                <w:szCs w:val="18"/>
              </w:rPr>
            </w:pPr>
            <w:r w:rsidRPr="007546F6">
              <w:rPr>
                <w:rFonts w:cs="Calibri"/>
                <w:color w:val="000000"/>
                <w:sz w:val="18"/>
                <w:szCs w:val="18"/>
              </w:rPr>
              <w:t>0.9 (0.5, 1.5)</w:t>
            </w:r>
          </w:p>
        </w:tc>
      </w:tr>
      <w:tr w:rsidR="00923ECF" w:rsidRPr="00923ECF" w14:paraId="51E87C0C" w14:textId="77777777" w:rsidTr="007546F6">
        <w:trPr>
          <w:trHeight w:val="255"/>
          <w:jc w:val="center"/>
        </w:trPr>
        <w:tc>
          <w:tcPr>
            <w:tcW w:w="789" w:type="dxa"/>
            <w:tcBorders>
              <w:right w:val="single" w:sz="4" w:space="0" w:color="auto"/>
            </w:tcBorders>
            <w:shd w:val="clear" w:color="auto" w:fill="auto"/>
            <w:noWrap/>
            <w:vAlign w:val="center"/>
          </w:tcPr>
          <w:p w14:paraId="6B571094" w14:textId="77777777" w:rsidR="007C7266" w:rsidRPr="007546F6" w:rsidRDefault="007C7266" w:rsidP="004C1E46">
            <w:pPr>
              <w:jc w:val="center"/>
              <w:rPr>
                <w:rFonts w:cs="Arial"/>
                <w:sz w:val="18"/>
                <w:szCs w:val="18"/>
              </w:rPr>
            </w:pPr>
            <w:r w:rsidRPr="007546F6">
              <w:rPr>
                <w:rFonts w:cs="Arial"/>
                <w:sz w:val="18"/>
                <w:szCs w:val="18"/>
              </w:rPr>
              <w:t>2003</w:t>
            </w:r>
          </w:p>
        </w:tc>
        <w:tc>
          <w:tcPr>
            <w:tcW w:w="284" w:type="dxa"/>
            <w:tcBorders>
              <w:left w:val="single" w:sz="4" w:space="0" w:color="auto"/>
            </w:tcBorders>
            <w:vAlign w:val="center"/>
          </w:tcPr>
          <w:p w14:paraId="0623E313"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9CAF332" w14:textId="77777777" w:rsidR="007C7266" w:rsidRPr="007546F6" w:rsidRDefault="007C7266" w:rsidP="004C1E46">
            <w:pPr>
              <w:rPr>
                <w:rFonts w:cs="Arial"/>
                <w:sz w:val="18"/>
                <w:szCs w:val="18"/>
              </w:rPr>
            </w:pPr>
            <w:r w:rsidRPr="007546F6">
              <w:rPr>
                <w:rFonts w:cs="Calibri"/>
                <w:color w:val="000000"/>
                <w:sz w:val="18"/>
                <w:szCs w:val="18"/>
              </w:rPr>
              <w:t>100.3 (86.4, 115.8)</w:t>
            </w:r>
          </w:p>
        </w:tc>
        <w:tc>
          <w:tcPr>
            <w:tcW w:w="284" w:type="dxa"/>
            <w:vAlign w:val="center"/>
          </w:tcPr>
          <w:p w14:paraId="69E08DD8"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6AE78A6" w14:textId="77777777" w:rsidR="007C7266" w:rsidRPr="007546F6" w:rsidRDefault="007C7266" w:rsidP="004C1E46">
            <w:pPr>
              <w:rPr>
                <w:rFonts w:cs="Arial"/>
                <w:sz w:val="18"/>
                <w:szCs w:val="18"/>
              </w:rPr>
            </w:pPr>
            <w:r w:rsidRPr="007546F6">
              <w:rPr>
                <w:rFonts w:cs="Calibri"/>
                <w:color w:val="000000"/>
                <w:sz w:val="18"/>
                <w:szCs w:val="18"/>
              </w:rPr>
              <w:t>38.0 (31.4, 45.6)</w:t>
            </w:r>
          </w:p>
        </w:tc>
        <w:tc>
          <w:tcPr>
            <w:tcW w:w="283" w:type="dxa"/>
            <w:vAlign w:val="center"/>
          </w:tcPr>
          <w:p w14:paraId="4E5768B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0A586031" w14:textId="77777777" w:rsidR="007C7266" w:rsidRPr="007546F6" w:rsidRDefault="007C7266" w:rsidP="004C1E46">
            <w:pPr>
              <w:rPr>
                <w:rFonts w:cs="Arial"/>
                <w:sz w:val="18"/>
                <w:szCs w:val="18"/>
              </w:rPr>
            </w:pPr>
            <w:r w:rsidRPr="007546F6">
              <w:rPr>
                <w:rFonts w:cs="Calibri"/>
                <w:color w:val="000000"/>
                <w:sz w:val="18"/>
                <w:szCs w:val="18"/>
              </w:rPr>
              <w:t>11.7 (7.9, 16.6)</w:t>
            </w:r>
          </w:p>
        </w:tc>
        <w:tc>
          <w:tcPr>
            <w:tcW w:w="284" w:type="dxa"/>
            <w:vAlign w:val="center"/>
          </w:tcPr>
          <w:p w14:paraId="7B6EDE0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7480B5A" w14:textId="77777777" w:rsidR="007C7266" w:rsidRPr="007546F6" w:rsidRDefault="007C7266" w:rsidP="004C1E46">
            <w:pPr>
              <w:rPr>
                <w:rFonts w:cs="Arial"/>
                <w:sz w:val="18"/>
                <w:szCs w:val="18"/>
              </w:rPr>
            </w:pPr>
            <w:r w:rsidRPr="007546F6">
              <w:rPr>
                <w:rFonts w:cs="Calibri"/>
                <w:color w:val="000000"/>
                <w:sz w:val="18"/>
                <w:szCs w:val="18"/>
              </w:rPr>
              <w:t>1.8 (0.9, 3.1)</w:t>
            </w:r>
          </w:p>
        </w:tc>
      </w:tr>
      <w:tr w:rsidR="00923ECF" w:rsidRPr="00923ECF" w14:paraId="33F66318" w14:textId="77777777" w:rsidTr="007546F6">
        <w:trPr>
          <w:trHeight w:val="255"/>
          <w:jc w:val="center"/>
        </w:trPr>
        <w:tc>
          <w:tcPr>
            <w:tcW w:w="789" w:type="dxa"/>
            <w:tcBorders>
              <w:right w:val="single" w:sz="4" w:space="0" w:color="auto"/>
            </w:tcBorders>
            <w:shd w:val="clear" w:color="auto" w:fill="auto"/>
            <w:noWrap/>
            <w:vAlign w:val="center"/>
          </w:tcPr>
          <w:p w14:paraId="5EEBB7F7" w14:textId="77777777" w:rsidR="007C7266" w:rsidRPr="007546F6" w:rsidRDefault="007C7266" w:rsidP="004C1E46">
            <w:pPr>
              <w:jc w:val="center"/>
              <w:rPr>
                <w:rFonts w:cs="Arial"/>
                <w:sz w:val="18"/>
                <w:szCs w:val="18"/>
              </w:rPr>
            </w:pPr>
            <w:r w:rsidRPr="007546F6">
              <w:rPr>
                <w:rFonts w:cs="Arial"/>
                <w:sz w:val="18"/>
                <w:szCs w:val="18"/>
              </w:rPr>
              <w:t>2004</w:t>
            </w:r>
          </w:p>
        </w:tc>
        <w:tc>
          <w:tcPr>
            <w:tcW w:w="284" w:type="dxa"/>
            <w:tcBorders>
              <w:left w:val="single" w:sz="4" w:space="0" w:color="auto"/>
            </w:tcBorders>
            <w:vAlign w:val="center"/>
          </w:tcPr>
          <w:p w14:paraId="13FD763E"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ADF77F" w14:textId="77777777" w:rsidR="007C7266" w:rsidRPr="007546F6" w:rsidRDefault="007C7266" w:rsidP="004C1E46">
            <w:pPr>
              <w:rPr>
                <w:rFonts w:cs="Arial"/>
                <w:sz w:val="18"/>
                <w:szCs w:val="18"/>
              </w:rPr>
            </w:pPr>
            <w:r w:rsidRPr="007546F6">
              <w:rPr>
                <w:rFonts w:cs="Calibri"/>
                <w:color w:val="000000"/>
                <w:sz w:val="18"/>
                <w:szCs w:val="18"/>
              </w:rPr>
              <w:t>143.3 (127.5, 160.4)</w:t>
            </w:r>
          </w:p>
        </w:tc>
        <w:tc>
          <w:tcPr>
            <w:tcW w:w="284" w:type="dxa"/>
            <w:vAlign w:val="center"/>
          </w:tcPr>
          <w:p w14:paraId="15FCAE3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19B416D3" w14:textId="77777777" w:rsidR="007C7266" w:rsidRPr="007546F6" w:rsidRDefault="007C7266" w:rsidP="004C1E46">
            <w:pPr>
              <w:rPr>
                <w:rFonts w:cs="Arial"/>
                <w:sz w:val="18"/>
                <w:szCs w:val="18"/>
              </w:rPr>
            </w:pPr>
            <w:r w:rsidRPr="007546F6">
              <w:rPr>
                <w:rFonts w:cs="Calibri"/>
                <w:color w:val="000000"/>
                <w:sz w:val="18"/>
                <w:szCs w:val="18"/>
              </w:rPr>
              <w:t>28.2 (22.4, 34.9)</w:t>
            </w:r>
          </w:p>
        </w:tc>
        <w:tc>
          <w:tcPr>
            <w:tcW w:w="283" w:type="dxa"/>
            <w:vAlign w:val="center"/>
          </w:tcPr>
          <w:p w14:paraId="2CDC61E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DA41503" w14:textId="77777777" w:rsidR="007C7266" w:rsidRPr="007546F6" w:rsidRDefault="007C7266" w:rsidP="004C1E46">
            <w:pPr>
              <w:rPr>
                <w:rFonts w:cs="Arial"/>
                <w:sz w:val="18"/>
                <w:szCs w:val="18"/>
              </w:rPr>
            </w:pPr>
            <w:r w:rsidRPr="007546F6">
              <w:rPr>
                <w:rFonts w:cs="Calibri"/>
                <w:color w:val="000000"/>
                <w:sz w:val="18"/>
                <w:szCs w:val="18"/>
              </w:rPr>
              <w:t>9.9 (7.8, 12.3)</w:t>
            </w:r>
          </w:p>
        </w:tc>
        <w:tc>
          <w:tcPr>
            <w:tcW w:w="284" w:type="dxa"/>
            <w:vAlign w:val="center"/>
          </w:tcPr>
          <w:p w14:paraId="3AC6DBD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EDD44C" w14:textId="77777777" w:rsidR="007C7266" w:rsidRPr="007546F6" w:rsidRDefault="007C7266" w:rsidP="004C1E46">
            <w:pPr>
              <w:rPr>
                <w:rFonts w:cs="Arial"/>
                <w:sz w:val="18"/>
                <w:szCs w:val="18"/>
              </w:rPr>
            </w:pPr>
            <w:r w:rsidRPr="007546F6">
              <w:rPr>
                <w:rFonts w:cs="Calibri"/>
                <w:color w:val="000000"/>
                <w:sz w:val="18"/>
                <w:szCs w:val="18"/>
              </w:rPr>
              <w:t>1.2 (0.8, 1.6)</w:t>
            </w:r>
          </w:p>
        </w:tc>
      </w:tr>
      <w:tr w:rsidR="00923ECF" w:rsidRPr="00923ECF" w14:paraId="3D7C781F" w14:textId="77777777" w:rsidTr="007546F6">
        <w:trPr>
          <w:trHeight w:val="255"/>
          <w:jc w:val="center"/>
        </w:trPr>
        <w:tc>
          <w:tcPr>
            <w:tcW w:w="789" w:type="dxa"/>
            <w:tcBorders>
              <w:right w:val="single" w:sz="4" w:space="0" w:color="auto"/>
            </w:tcBorders>
            <w:shd w:val="clear" w:color="auto" w:fill="auto"/>
            <w:noWrap/>
            <w:vAlign w:val="center"/>
          </w:tcPr>
          <w:p w14:paraId="0E445063" w14:textId="77777777" w:rsidR="007C7266" w:rsidRPr="007546F6" w:rsidRDefault="007C7266" w:rsidP="004C1E46">
            <w:pPr>
              <w:jc w:val="center"/>
              <w:rPr>
                <w:rFonts w:cs="Arial"/>
                <w:sz w:val="18"/>
                <w:szCs w:val="18"/>
              </w:rPr>
            </w:pPr>
            <w:r w:rsidRPr="007546F6">
              <w:rPr>
                <w:rFonts w:cs="Arial"/>
                <w:sz w:val="18"/>
                <w:szCs w:val="18"/>
              </w:rPr>
              <w:t>2005</w:t>
            </w:r>
          </w:p>
        </w:tc>
        <w:tc>
          <w:tcPr>
            <w:tcW w:w="284" w:type="dxa"/>
            <w:tcBorders>
              <w:left w:val="single" w:sz="4" w:space="0" w:color="auto"/>
            </w:tcBorders>
            <w:vAlign w:val="center"/>
          </w:tcPr>
          <w:p w14:paraId="6DCC901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BC005E3" w14:textId="77777777" w:rsidR="007C7266" w:rsidRPr="007546F6" w:rsidRDefault="007C7266" w:rsidP="004C1E46">
            <w:pPr>
              <w:rPr>
                <w:rFonts w:cs="Arial"/>
                <w:sz w:val="18"/>
                <w:szCs w:val="18"/>
              </w:rPr>
            </w:pPr>
            <w:r w:rsidRPr="007546F6">
              <w:rPr>
                <w:rFonts w:cs="Calibri"/>
                <w:color w:val="000000"/>
                <w:sz w:val="18"/>
                <w:szCs w:val="18"/>
              </w:rPr>
              <w:t>99.1 (88.6, 110.5)</w:t>
            </w:r>
          </w:p>
        </w:tc>
        <w:tc>
          <w:tcPr>
            <w:tcW w:w="284" w:type="dxa"/>
            <w:vAlign w:val="center"/>
          </w:tcPr>
          <w:p w14:paraId="70AEBF56"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AEF3954" w14:textId="0CBFC0B9" w:rsidR="007C7266" w:rsidRPr="007546F6" w:rsidRDefault="007C7266" w:rsidP="004C1E46">
            <w:pPr>
              <w:rPr>
                <w:rFonts w:cs="Arial"/>
                <w:sz w:val="18"/>
                <w:szCs w:val="18"/>
              </w:rPr>
            </w:pPr>
            <w:r w:rsidRPr="007546F6">
              <w:rPr>
                <w:rFonts w:cs="Calibri"/>
                <w:color w:val="000000"/>
                <w:sz w:val="18"/>
                <w:szCs w:val="18"/>
              </w:rPr>
              <w:t>30</w:t>
            </w:r>
            <w:r w:rsidR="00DD25E3">
              <w:rPr>
                <w:rFonts w:cs="Calibri"/>
                <w:color w:val="000000"/>
                <w:sz w:val="18"/>
                <w:szCs w:val="18"/>
              </w:rPr>
              <w:t>.0</w:t>
            </w:r>
            <w:r w:rsidRPr="007546F6">
              <w:rPr>
                <w:rFonts w:cs="Calibri"/>
                <w:color w:val="000000"/>
                <w:sz w:val="18"/>
                <w:szCs w:val="18"/>
              </w:rPr>
              <w:t xml:space="preserve"> (23.6, 37.4)</w:t>
            </w:r>
          </w:p>
        </w:tc>
        <w:tc>
          <w:tcPr>
            <w:tcW w:w="283" w:type="dxa"/>
            <w:vAlign w:val="center"/>
          </w:tcPr>
          <w:p w14:paraId="46774BB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A0A397" w14:textId="77777777" w:rsidR="007C7266" w:rsidRPr="007546F6" w:rsidRDefault="007C7266" w:rsidP="004C1E46">
            <w:pPr>
              <w:rPr>
                <w:rFonts w:cs="Arial"/>
                <w:sz w:val="18"/>
                <w:szCs w:val="18"/>
              </w:rPr>
            </w:pPr>
            <w:r w:rsidRPr="007546F6">
              <w:rPr>
                <w:rFonts w:cs="Calibri"/>
                <w:color w:val="000000"/>
                <w:sz w:val="18"/>
                <w:szCs w:val="18"/>
              </w:rPr>
              <w:t>10.5 (8.2, 13.3)</w:t>
            </w:r>
          </w:p>
        </w:tc>
        <w:tc>
          <w:tcPr>
            <w:tcW w:w="284" w:type="dxa"/>
            <w:vAlign w:val="center"/>
          </w:tcPr>
          <w:p w14:paraId="52B0B836"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97E015"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1A217ED" w14:textId="77777777" w:rsidTr="007546F6">
        <w:trPr>
          <w:trHeight w:val="255"/>
          <w:jc w:val="center"/>
        </w:trPr>
        <w:tc>
          <w:tcPr>
            <w:tcW w:w="789" w:type="dxa"/>
            <w:tcBorders>
              <w:right w:val="single" w:sz="4" w:space="0" w:color="auto"/>
            </w:tcBorders>
            <w:shd w:val="clear" w:color="auto" w:fill="auto"/>
            <w:noWrap/>
            <w:vAlign w:val="center"/>
          </w:tcPr>
          <w:p w14:paraId="6B1905B7" w14:textId="77777777" w:rsidR="007C7266" w:rsidRPr="007546F6" w:rsidRDefault="007C7266" w:rsidP="004C1E46">
            <w:pPr>
              <w:jc w:val="center"/>
              <w:rPr>
                <w:rFonts w:cs="Arial"/>
                <w:sz w:val="18"/>
                <w:szCs w:val="18"/>
              </w:rPr>
            </w:pPr>
            <w:r w:rsidRPr="007546F6">
              <w:rPr>
                <w:rFonts w:cs="Arial"/>
                <w:sz w:val="18"/>
                <w:szCs w:val="18"/>
              </w:rPr>
              <w:t>2006</w:t>
            </w:r>
          </w:p>
        </w:tc>
        <w:tc>
          <w:tcPr>
            <w:tcW w:w="284" w:type="dxa"/>
            <w:tcBorders>
              <w:left w:val="single" w:sz="4" w:space="0" w:color="auto"/>
            </w:tcBorders>
            <w:vAlign w:val="center"/>
          </w:tcPr>
          <w:p w14:paraId="39FD301F"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412BEBCE" w14:textId="77777777" w:rsidR="007C7266" w:rsidRPr="007546F6" w:rsidRDefault="007C7266" w:rsidP="004C1E46">
            <w:pPr>
              <w:rPr>
                <w:rFonts w:cs="Arial"/>
                <w:sz w:val="18"/>
                <w:szCs w:val="18"/>
              </w:rPr>
            </w:pPr>
            <w:r w:rsidRPr="007546F6">
              <w:rPr>
                <w:rFonts w:cs="Calibri"/>
                <w:color w:val="000000"/>
                <w:sz w:val="18"/>
                <w:szCs w:val="18"/>
              </w:rPr>
              <w:t>84.2 (75, 94.2)</w:t>
            </w:r>
          </w:p>
        </w:tc>
        <w:tc>
          <w:tcPr>
            <w:tcW w:w="284" w:type="dxa"/>
            <w:vAlign w:val="center"/>
          </w:tcPr>
          <w:p w14:paraId="4D020FCF"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54719" w14:textId="77777777" w:rsidR="007C7266" w:rsidRPr="007546F6" w:rsidRDefault="007C7266" w:rsidP="004C1E46">
            <w:pPr>
              <w:rPr>
                <w:rFonts w:cs="Arial"/>
                <w:sz w:val="18"/>
                <w:szCs w:val="18"/>
              </w:rPr>
            </w:pPr>
            <w:r w:rsidRPr="007546F6">
              <w:rPr>
                <w:rFonts w:cs="Calibri"/>
                <w:color w:val="000000"/>
                <w:sz w:val="18"/>
                <w:szCs w:val="18"/>
              </w:rPr>
              <w:t>29.2 (24.8, 34.2)</w:t>
            </w:r>
          </w:p>
        </w:tc>
        <w:tc>
          <w:tcPr>
            <w:tcW w:w="283" w:type="dxa"/>
            <w:vAlign w:val="center"/>
          </w:tcPr>
          <w:p w14:paraId="28256E30"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F00F4B0" w14:textId="77777777" w:rsidR="007C7266" w:rsidRPr="007546F6" w:rsidRDefault="007C7266" w:rsidP="004C1E46">
            <w:pPr>
              <w:rPr>
                <w:rFonts w:cs="Arial"/>
                <w:sz w:val="18"/>
                <w:szCs w:val="18"/>
              </w:rPr>
            </w:pPr>
            <w:r w:rsidRPr="007546F6">
              <w:rPr>
                <w:rFonts w:cs="Calibri"/>
                <w:color w:val="000000"/>
                <w:sz w:val="18"/>
                <w:szCs w:val="18"/>
              </w:rPr>
              <w:t>5.8 (4.4, 7.4)</w:t>
            </w:r>
          </w:p>
        </w:tc>
        <w:tc>
          <w:tcPr>
            <w:tcW w:w="284" w:type="dxa"/>
            <w:vAlign w:val="center"/>
          </w:tcPr>
          <w:p w14:paraId="22B7E832"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4537AFE" w14:textId="77777777" w:rsidR="007C7266" w:rsidRPr="007546F6" w:rsidRDefault="007C7266" w:rsidP="004C1E46">
            <w:pPr>
              <w:rPr>
                <w:rFonts w:cs="Arial"/>
                <w:sz w:val="18"/>
                <w:szCs w:val="18"/>
              </w:rPr>
            </w:pPr>
            <w:r w:rsidRPr="007546F6">
              <w:rPr>
                <w:rFonts w:cs="Calibri"/>
                <w:color w:val="000000"/>
                <w:sz w:val="18"/>
                <w:szCs w:val="18"/>
              </w:rPr>
              <w:t>1.0 (0.6, 1.5)</w:t>
            </w:r>
          </w:p>
        </w:tc>
      </w:tr>
      <w:tr w:rsidR="00923ECF" w:rsidRPr="00923ECF" w14:paraId="1432EBEA" w14:textId="77777777" w:rsidTr="007546F6">
        <w:trPr>
          <w:trHeight w:val="255"/>
          <w:jc w:val="center"/>
        </w:trPr>
        <w:tc>
          <w:tcPr>
            <w:tcW w:w="789" w:type="dxa"/>
            <w:tcBorders>
              <w:right w:val="single" w:sz="4" w:space="0" w:color="auto"/>
            </w:tcBorders>
            <w:shd w:val="clear" w:color="auto" w:fill="auto"/>
            <w:noWrap/>
            <w:vAlign w:val="center"/>
          </w:tcPr>
          <w:p w14:paraId="127C94AD" w14:textId="77777777" w:rsidR="007C7266" w:rsidRPr="007546F6" w:rsidRDefault="007C7266" w:rsidP="004C1E46">
            <w:pPr>
              <w:jc w:val="center"/>
              <w:rPr>
                <w:rFonts w:cs="Arial"/>
                <w:sz w:val="18"/>
                <w:szCs w:val="18"/>
              </w:rPr>
            </w:pPr>
            <w:r w:rsidRPr="007546F6">
              <w:rPr>
                <w:rFonts w:cs="Arial"/>
                <w:sz w:val="18"/>
                <w:szCs w:val="18"/>
              </w:rPr>
              <w:t>2007</w:t>
            </w:r>
          </w:p>
        </w:tc>
        <w:tc>
          <w:tcPr>
            <w:tcW w:w="284" w:type="dxa"/>
            <w:tcBorders>
              <w:left w:val="single" w:sz="4" w:space="0" w:color="auto"/>
            </w:tcBorders>
            <w:vAlign w:val="center"/>
          </w:tcPr>
          <w:p w14:paraId="50605F74"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C3ABE3C" w14:textId="77777777" w:rsidR="007C7266" w:rsidRPr="007546F6" w:rsidRDefault="007C7266" w:rsidP="004C1E46">
            <w:pPr>
              <w:rPr>
                <w:rFonts w:cs="Arial"/>
                <w:sz w:val="18"/>
                <w:szCs w:val="18"/>
              </w:rPr>
            </w:pPr>
            <w:r w:rsidRPr="007546F6">
              <w:rPr>
                <w:rFonts w:cs="Calibri"/>
                <w:color w:val="000000"/>
                <w:sz w:val="18"/>
                <w:szCs w:val="18"/>
              </w:rPr>
              <w:t>62.8 (55.7, 70.7)</w:t>
            </w:r>
          </w:p>
        </w:tc>
        <w:tc>
          <w:tcPr>
            <w:tcW w:w="284" w:type="dxa"/>
            <w:vAlign w:val="center"/>
          </w:tcPr>
          <w:p w14:paraId="14A0B627"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78AC0A" w14:textId="77777777" w:rsidR="007C7266" w:rsidRPr="007546F6" w:rsidRDefault="007C7266" w:rsidP="004C1E46">
            <w:pPr>
              <w:rPr>
                <w:rFonts w:cs="Arial"/>
                <w:sz w:val="18"/>
                <w:szCs w:val="18"/>
              </w:rPr>
            </w:pPr>
            <w:r w:rsidRPr="007546F6">
              <w:rPr>
                <w:rFonts w:cs="Calibri"/>
                <w:color w:val="000000"/>
                <w:sz w:val="18"/>
                <w:szCs w:val="18"/>
              </w:rPr>
              <w:t>31.5 (26.7, 37)</w:t>
            </w:r>
          </w:p>
        </w:tc>
        <w:tc>
          <w:tcPr>
            <w:tcW w:w="283" w:type="dxa"/>
            <w:vAlign w:val="center"/>
          </w:tcPr>
          <w:p w14:paraId="546CEC79"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1B8CD13" w14:textId="335132D4" w:rsidR="007C7266" w:rsidRPr="007546F6" w:rsidRDefault="007C7266" w:rsidP="004C1E46">
            <w:pPr>
              <w:rPr>
                <w:rFonts w:cs="Arial"/>
                <w:sz w:val="18"/>
                <w:szCs w:val="18"/>
              </w:rPr>
            </w:pPr>
            <w:r w:rsidRPr="007546F6">
              <w:rPr>
                <w:rFonts w:cs="Calibri"/>
                <w:color w:val="000000"/>
                <w:sz w:val="18"/>
                <w:szCs w:val="18"/>
              </w:rPr>
              <w:t>14</w:t>
            </w:r>
            <w:r w:rsidR="00DD25E3">
              <w:rPr>
                <w:rFonts w:cs="Calibri"/>
                <w:color w:val="000000"/>
                <w:sz w:val="18"/>
                <w:szCs w:val="18"/>
              </w:rPr>
              <w:t>.0</w:t>
            </w:r>
            <w:r w:rsidRPr="007546F6">
              <w:rPr>
                <w:rFonts w:cs="Calibri"/>
                <w:color w:val="000000"/>
                <w:sz w:val="18"/>
                <w:szCs w:val="18"/>
              </w:rPr>
              <w:t xml:space="preserve"> (11.2, 17.2)</w:t>
            </w:r>
          </w:p>
        </w:tc>
        <w:tc>
          <w:tcPr>
            <w:tcW w:w="284" w:type="dxa"/>
            <w:vAlign w:val="center"/>
          </w:tcPr>
          <w:p w14:paraId="59A03A0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2DFF124" w14:textId="77777777" w:rsidR="007C7266" w:rsidRPr="007546F6" w:rsidRDefault="007C7266" w:rsidP="004C1E46">
            <w:pPr>
              <w:rPr>
                <w:rFonts w:cs="Arial"/>
                <w:sz w:val="18"/>
                <w:szCs w:val="18"/>
              </w:rPr>
            </w:pPr>
            <w:r w:rsidRPr="007546F6">
              <w:rPr>
                <w:rFonts w:cs="Calibri"/>
                <w:color w:val="000000"/>
                <w:sz w:val="18"/>
                <w:szCs w:val="18"/>
              </w:rPr>
              <w:t>1 (0.6, 1.6)</w:t>
            </w:r>
          </w:p>
        </w:tc>
      </w:tr>
      <w:tr w:rsidR="00923ECF" w:rsidRPr="00923ECF" w14:paraId="2AA135A2" w14:textId="77777777" w:rsidTr="007546F6">
        <w:trPr>
          <w:trHeight w:val="255"/>
          <w:jc w:val="center"/>
        </w:trPr>
        <w:tc>
          <w:tcPr>
            <w:tcW w:w="789" w:type="dxa"/>
            <w:tcBorders>
              <w:right w:val="single" w:sz="4" w:space="0" w:color="auto"/>
            </w:tcBorders>
            <w:shd w:val="clear" w:color="auto" w:fill="auto"/>
            <w:noWrap/>
            <w:vAlign w:val="center"/>
          </w:tcPr>
          <w:p w14:paraId="009130FA" w14:textId="77777777" w:rsidR="007C7266" w:rsidRPr="007546F6" w:rsidRDefault="007C7266" w:rsidP="004C1E46">
            <w:pPr>
              <w:jc w:val="center"/>
              <w:rPr>
                <w:rFonts w:cs="Arial"/>
                <w:sz w:val="18"/>
                <w:szCs w:val="18"/>
              </w:rPr>
            </w:pPr>
            <w:r w:rsidRPr="007546F6">
              <w:rPr>
                <w:rFonts w:cs="Arial"/>
                <w:sz w:val="18"/>
                <w:szCs w:val="18"/>
              </w:rPr>
              <w:t>2008</w:t>
            </w:r>
          </w:p>
        </w:tc>
        <w:tc>
          <w:tcPr>
            <w:tcW w:w="284" w:type="dxa"/>
            <w:tcBorders>
              <w:left w:val="single" w:sz="4" w:space="0" w:color="auto"/>
            </w:tcBorders>
            <w:vAlign w:val="center"/>
          </w:tcPr>
          <w:p w14:paraId="5D10867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E02698D" w14:textId="77777777" w:rsidR="007C7266" w:rsidRPr="007546F6" w:rsidRDefault="007C7266" w:rsidP="004C1E46">
            <w:pPr>
              <w:rPr>
                <w:rFonts w:cs="Arial"/>
                <w:sz w:val="18"/>
                <w:szCs w:val="18"/>
              </w:rPr>
            </w:pPr>
            <w:r w:rsidRPr="007546F6">
              <w:rPr>
                <w:rFonts w:cs="Calibri"/>
                <w:color w:val="000000"/>
                <w:sz w:val="18"/>
                <w:szCs w:val="18"/>
              </w:rPr>
              <w:t>49.1 (42.9, 56)</w:t>
            </w:r>
          </w:p>
        </w:tc>
        <w:tc>
          <w:tcPr>
            <w:tcW w:w="284" w:type="dxa"/>
            <w:vAlign w:val="center"/>
          </w:tcPr>
          <w:p w14:paraId="1D983CFD"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686590" w14:textId="77777777" w:rsidR="007C7266" w:rsidRPr="007546F6" w:rsidRDefault="007C7266" w:rsidP="004C1E46">
            <w:pPr>
              <w:rPr>
                <w:rFonts w:cs="Arial"/>
                <w:sz w:val="18"/>
                <w:szCs w:val="18"/>
              </w:rPr>
            </w:pPr>
            <w:r w:rsidRPr="007546F6">
              <w:rPr>
                <w:rFonts w:cs="Calibri"/>
                <w:color w:val="000000"/>
                <w:sz w:val="18"/>
                <w:szCs w:val="18"/>
              </w:rPr>
              <w:t>23.0 (19.3, 27.2)</w:t>
            </w:r>
          </w:p>
        </w:tc>
        <w:tc>
          <w:tcPr>
            <w:tcW w:w="283" w:type="dxa"/>
            <w:vAlign w:val="center"/>
          </w:tcPr>
          <w:p w14:paraId="640D333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9734A41" w14:textId="77777777" w:rsidR="007C7266" w:rsidRPr="007546F6" w:rsidRDefault="007C7266" w:rsidP="004C1E46">
            <w:pPr>
              <w:rPr>
                <w:rFonts w:cs="Arial"/>
                <w:sz w:val="18"/>
                <w:szCs w:val="18"/>
              </w:rPr>
            </w:pPr>
            <w:r w:rsidRPr="007546F6">
              <w:rPr>
                <w:rFonts w:cs="Calibri"/>
                <w:color w:val="000000"/>
                <w:sz w:val="18"/>
                <w:szCs w:val="18"/>
              </w:rPr>
              <w:t>11.4 (9.2, 14.1)</w:t>
            </w:r>
          </w:p>
        </w:tc>
        <w:tc>
          <w:tcPr>
            <w:tcW w:w="284" w:type="dxa"/>
            <w:vAlign w:val="center"/>
          </w:tcPr>
          <w:p w14:paraId="06F48811"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E14AF97" w14:textId="42C692D0" w:rsidR="007C7266" w:rsidRPr="007546F6" w:rsidRDefault="007C7266" w:rsidP="004C1E46">
            <w:pPr>
              <w:rPr>
                <w:rFonts w:cs="Arial"/>
                <w:sz w:val="18"/>
                <w:szCs w:val="18"/>
              </w:rPr>
            </w:pPr>
            <w:r w:rsidRPr="007546F6">
              <w:rPr>
                <w:rFonts w:cs="Calibri"/>
                <w:color w:val="000000"/>
                <w:sz w:val="18"/>
                <w:szCs w:val="18"/>
              </w:rPr>
              <w:t>3</w:t>
            </w:r>
            <w:r w:rsidR="00923ECF" w:rsidRPr="007546F6">
              <w:rPr>
                <w:rFonts w:cs="Calibri"/>
                <w:color w:val="000000"/>
                <w:sz w:val="18"/>
                <w:szCs w:val="18"/>
              </w:rPr>
              <w:t>.0</w:t>
            </w:r>
            <w:r w:rsidRPr="007546F6">
              <w:rPr>
                <w:rFonts w:cs="Calibri"/>
                <w:color w:val="000000"/>
                <w:sz w:val="18"/>
                <w:szCs w:val="18"/>
              </w:rPr>
              <w:t xml:space="preserve"> (2.1, 4.2)</w:t>
            </w:r>
          </w:p>
        </w:tc>
      </w:tr>
      <w:tr w:rsidR="00923ECF" w:rsidRPr="00923ECF" w14:paraId="79C5322D" w14:textId="77777777" w:rsidTr="007546F6">
        <w:trPr>
          <w:trHeight w:val="255"/>
          <w:jc w:val="center"/>
        </w:trPr>
        <w:tc>
          <w:tcPr>
            <w:tcW w:w="789" w:type="dxa"/>
            <w:tcBorders>
              <w:right w:val="single" w:sz="4" w:space="0" w:color="auto"/>
            </w:tcBorders>
            <w:shd w:val="clear" w:color="auto" w:fill="auto"/>
            <w:noWrap/>
            <w:vAlign w:val="center"/>
          </w:tcPr>
          <w:p w14:paraId="05935269" w14:textId="77777777" w:rsidR="007C7266" w:rsidRPr="007546F6" w:rsidRDefault="007C7266" w:rsidP="004C1E46">
            <w:pPr>
              <w:jc w:val="center"/>
              <w:rPr>
                <w:rFonts w:cs="Arial"/>
                <w:sz w:val="18"/>
                <w:szCs w:val="18"/>
              </w:rPr>
            </w:pPr>
            <w:r w:rsidRPr="007546F6">
              <w:rPr>
                <w:rFonts w:cs="Arial"/>
                <w:sz w:val="18"/>
                <w:szCs w:val="18"/>
              </w:rPr>
              <w:t>2009</w:t>
            </w:r>
          </w:p>
        </w:tc>
        <w:tc>
          <w:tcPr>
            <w:tcW w:w="284" w:type="dxa"/>
            <w:tcBorders>
              <w:left w:val="single" w:sz="4" w:space="0" w:color="auto"/>
            </w:tcBorders>
            <w:vAlign w:val="center"/>
          </w:tcPr>
          <w:p w14:paraId="7FCD2F5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D9E8C26" w14:textId="77777777" w:rsidR="007C7266" w:rsidRPr="007546F6" w:rsidRDefault="007C7266" w:rsidP="004C1E46">
            <w:pPr>
              <w:rPr>
                <w:rFonts w:cs="Arial"/>
                <w:sz w:val="18"/>
                <w:szCs w:val="18"/>
              </w:rPr>
            </w:pPr>
            <w:r w:rsidRPr="007546F6">
              <w:rPr>
                <w:rFonts w:cs="Calibri"/>
                <w:color w:val="000000"/>
                <w:sz w:val="18"/>
                <w:szCs w:val="18"/>
              </w:rPr>
              <w:t>31.7 (27.4, 36.4)</w:t>
            </w:r>
          </w:p>
        </w:tc>
        <w:tc>
          <w:tcPr>
            <w:tcW w:w="284" w:type="dxa"/>
            <w:vAlign w:val="center"/>
          </w:tcPr>
          <w:p w14:paraId="467382C5"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86C87DF" w14:textId="77777777" w:rsidR="007C7266" w:rsidRPr="007546F6" w:rsidRDefault="007C7266" w:rsidP="004C1E46">
            <w:pPr>
              <w:rPr>
                <w:rFonts w:cs="Arial"/>
                <w:sz w:val="18"/>
                <w:szCs w:val="18"/>
              </w:rPr>
            </w:pPr>
            <w:r w:rsidRPr="007546F6">
              <w:rPr>
                <w:rFonts w:cs="Calibri"/>
                <w:color w:val="000000"/>
                <w:sz w:val="18"/>
                <w:szCs w:val="18"/>
              </w:rPr>
              <w:t>12.5 (10.4, 14.9)</w:t>
            </w:r>
          </w:p>
        </w:tc>
        <w:tc>
          <w:tcPr>
            <w:tcW w:w="283" w:type="dxa"/>
            <w:vAlign w:val="center"/>
          </w:tcPr>
          <w:p w14:paraId="56A55AB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095FD1E" w14:textId="77777777" w:rsidR="007C7266" w:rsidRPr="007546F6" w:rsidRDefault="007C7266" w:rsidP="004C1E46">
            <w:pPr>
              <w:rPr>
                <w:rFonts w:cs="Arial"/>
                <w:sz w:val="18"/>
                <w:szCs w:val="18"/>
              </w:rPr>
            </w:pPr>
            <w:r w:rsidRPr="007546F6">
              <w:rPr>
                <w:rFonts w:cs="Calibri"/>
                <w:color w:val="000000"/>
                <w:sz w:val="18"/>
                <w:szCs w:val="18"/>
              </w:rPr>
              <w:t>5.3 (3.7, 7.2)</w:t>
            </w:r>
          </w:p>
        </w:tc>
        <w:tc>
          <w:tcPr>
            <w:tcW w:w="284" w:type="dxa"/>
            <w:vAlign w:val="center"/>
          </w:tcPr>
          <w:p w14:paraId="351C2B2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B18843" w14:textId="77777777" w:rsidR="007C7266" w:rsidRPr="007546F6" w:rsidRDefault="007C7266" w:rsidP="004C1E46">
            <w:pPr>
              <w:rPr>
                <w:rFonts w:cs="Arial"/>
                <w:sz w:val="18"/>
                <w:szCs w:val="18"/>
              </w:rPr>
            </w:pPr>
            <w:r w:rsidRPr="007546F6">
              <w:rPr>
                <w:rFonts w:cs="Calibri"/>
                <w:color w:val="000000"/>
                <w:sz w:val="18"/>
                <w:szCs w:val="18"/>
              </w:rPr>
              <w:t>1.3 (0.7, 2.1)</w:t>
            </w:r>
          </w:p>
        </w:tc>
      </w:tr>
      <w:tr w:rsidR="00923ECF" w:rsidRPr="00923ECF" w14:paraId="28F2745F" w14:textId="77777777" w:rsidTr="007546F6">
        <w:trPr>
          <w:trHeight w:val="255"/>
          <w:jc w:val="center"/>
        </w:trPr>
        <w:tc>
          <w:tcPr>
            <w:tcW w:w="789" w:type="dxa"/>
            <w:tcBorders>
              <w:right w:val="single" w:sz="4" w:space="0" w:color="auto"/>
            </w:tcBorders>
            <w:shd w:val="clear" w:color="auto" w:fill="auto"/>
            <w:noWrap/>
            <w:vAlign w:val="center"/>
          </w:tcPr>
          <w:p w14:paraId="1D22DF43" w14:textId="77777777" w:rsidR="007C7266" w:rsidRPr="007546F6" w:rsidRDefault="007C7266" w:rsidP="004C1E46">
            <w:pPr>
              <w:jc w:val="center"/>
              <w:rPr>
                <w:rFonts w:cs="Arial"/>
                <w:sz w:val="18"/>
                <w:szCs w:val="18"/>
              </w:rPr>
            </w:pPr>
            <w:r w:rsidRPr="007546F6">
              <w:rPr>
                <w:rFonts w:cs="Arial"/>
                <w:sz w:val="18"/>
                <w:szCs w:val="18"/>
              </w:rPr>
              <w:t>2010</w:t>
            </w:r>
          </w:p>
        </w:tc>
        <w:tc>
          <w:tcPr>
            <w:tcW w:w="284" w:type="dxa"/>
            <w:tcBorders>
              <w:left w:val="single" w:sz="4" w:space="0" w:color="auto"/>
            </w:tcBorders>
            <w:vAlign w:val="center"/>
          </w:tcPr>
          <w:p w14:paraId="5DDBCB01"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407D202" w14:textId="77777777" w:rsidR="007C7266" w:rsidRPr="007546F6" w:rsidRDefault="007C7266" w:rsidP="004C1E46">
            <w:pPr>
              <w:rPr>
                <w:rFonts w:cs="Arial"/>
                <w:sz w:val="18"/>
                <w:szCs w:val="18"/>
              </w:rPr>
            </w:pPr>
            <w:r w:rsidRPr="007546F6">
              <w:rPr>
                <w:rFonts w:cs="Calibri"/>
                <w:color w:val="000000"/>
                <w:sz w:val="18"/>
                <w:szCs w:val="18"/>
              </w:rPr>
              <w:t>32.8 (28.7, 37.3)</w:t>
            </w:r>
          </w:p>
        </w:tc>
        <w:tc>
          <w:tcPr>
            <w:tcW w:w="284" w:type="dxa"/>
            <w:vAlign w:val="center"/>
          </w:tcPr>
          <w:p w14:paraId="4B107F1A"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2E8E342" w14:textId="77777777" w:rsidR="007C7266" w:rsidRPr="007546F6" w:rsidRDefault="007C7266" w:rsidP="004C1E46">
            <w:pPr>
              <w:rPr>
                <w:rFonts w:cs="Arial"/>
                <w:sz w:val="18"/>
                <w:szCs w:val="18"/>
              </w:rPr>
            </w:pPr>
            <w:r w:rsidRPr="007546F6">
              <w:rPr>
                <w:rFonts w:cs="Calibri"/>
                <w:color w:val="000000"/>
                <w:sz w:val="18"/>
                <w:szCs w:val="18"/>
              </w:rPr>
              <w:t>20.6 (16.9, 24.9)</w:t>
            </w:r>
          </w:p>
        </w:tc>
        <w:tc>
          <w:tcPr>
            <w:tcW w:w="283" w:type="dxa"/>
            <w:vAlign w:val="center"/>
          </w:tcPr>
          <w:p w14:paraId="4B633A82"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8C87DC5" w14:textId="77777777" w:rsidR="007C7266" w:rsidRPr="007546F6" w:rsidRDefault="007C7266" w:rsidP="004C1E46">
            <w:pPr>
              <w:rPr>
                <w:rFonts w:cs="Arial"/>
                <w:sz w:val="18"/>
                <w:szCs w:val="18"/>
              </w:rPr>
            </w:pPr>
            <w:r w:rsidRPr="007546F6">
              <w:rPr>
                <w:rFonts w:cs="Calibri"/>
                <w:color w:val="000000"/>
                <w:sz w:val="18"/>
                <w:szCs w:val="18"/>
              </w:rPr>
              <w:t>4.2 (3.3, 5.3)</w:t>
            </w:r>
          </w:p>
        </w:tc>
        <w:tc>
          <w:tcPr>
            <w:tcW w:w="284" w:type="dxa"/>
            <w:vAlign w:val="center"/>
          </w:tcPr>
          <w:p w14:paraId="7E8DC1A9"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F4B5B18" w14:textId="77777777" w:rsidR="007C7266" w:rsidRPr="007546F6" w:rsidRDefault="007C7266" w:rsidP="004C1E46">
            <w:pPr>
              <w:rPr>
                <w:rFonts w:cs="Arial"/>
                <w:sz w:val="18"/>
                <w:szCs w:val="18"/>
              </w:rPr>
            </w:pPr>
            <w:r w:rsidRPr="007546F6">
              <w:rPr>
                <w:rFonts w:cs="Calibri"/>
                <w:color w:val="000000"/>
                <w:sz w:val="18"/>
                <w:szCs w:val="18"/>
              </w:rPr>
              <w:t>1.6 (1, 2.3)</w:t>
            </w:r>
          </w:p>
        </w:tc>
      </w:tr>
      <w:tr w:rsidR="00923ECF" w:rsidRPr="00923ECF" w14:paraId="5D607EB3" w14:textId="77777777" w:rsidTr="007546F6">
        <w:trPr>
          <w:trHeight w:val="255"/>
          <w:jc w:val="center"/>
        </w:trPr>
        <w:tc>
          <w:tcPr>
            <w:tcW w:w="789" w:type="dxa"/>
            <w:tcBorders>
              <w:right w:val="single" w:sz="4" w:space="0" w:color="auto"/>
            </w:tcBorders>
            <w:shd w:val="clear" w:color="auto" w:fill="auto"/>
            <w:noWrap/>
            <w:vAlign w:val="center"/>
          </w:tcPr>
          <w:p w14:paraId="78673361" w14:textId="77777777" w:rsidR="007C7266" w:rsidRPr="007546F6" w:rsidRDefault="007C7266" w:rsidP="004C1E46">
            <w:pPr>
              <w:jc w:val="center"/>
              <w:rPr>
                <w:rFonts w:cs="Arial"/>
                <w:sz w:val="18"/>
                <w:szCs w:val="18"/>
              </w:rPr>
            </w:pPr>
            <w:r w:rsidRPr="007546F6">
              <w:rPr>
                <w:rFonts w:cs="Arial"/>
                <w:sz w:val="18"/>
                <w:szCs w:val="18"/>
              </w:rPr>
              <w:t>2011</w:t>
            </w:r>
          </w:p>
        </w:tc>
        <w:tc>
          <w:tcPr>
            <w:tcW w:w="284" w:type="dxa"/>
            <w:tcBorders>
              <w:left w:val="single" w:sz="4" w:space="0" w:color="auto"/>
            </w:tcBorders>
            <w:vAlign w:val="center"/>
          </w:tcPr>
          <w:p w14:paraId="2A2B0C65"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508757C8" w14:textId="77777777" w:rsidR="007C7266" w:rsidRPr="007546F6" w:rsidRDefault="007C7266" w:rsidP="004C1E46">
            <w:pPr>
              <w:rPr>
                <w:rFonts w:cs="Arial"/>
                <w:sz w:val="18"/>
                <w:szCs w:val="18"/>
              </w:rPr>
            </w:pPr>
            <w:r w:rsidRPr="007546F6">
              <w:rPr>
                <w:rFonts w:cs="Calibri"/>
                <w:color w:val="000000"/>
                <w:sz w:val="18"/>
                <w:szCs w:val="18"/>
              </w:rPr>
              <w:t>53.0 (46.1, 60.6)</w:t>
            </w:r>
          </w:p>
        </w:tc>
        <w:tc>
          <w:tcPr>
            <w:tcW w:w="284" w:type="dxa"/>
            <w:vAlign w:val="center"/>
          </w:tcPr>
          <w:p w14:paraId="733F6C5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632D54BF" w14:textId="77777777" w:rsidR="007C7266" w:rsidRPr="007546F6" w:rsidRDefault="007C7266" w:rsidP="004C1E46">
            <w:pPr>
              <w:rPr>
                <w:rFonts w:cs="Arial"/>
                <w:sz w:val="18"/>
                <w:szCs w:val="18"/>
              </w:rPr>
            </w:pPr>
            <w:r w:rsidRPr="007546F6">
              <w:rPr>
                <w:rFonts w:cs="Calibri"/>
                <w:color w:val="000000"/>
                <w:sz w:val="18"/>
                <w:szCs w:val="18"/>
              </w:rPr>
              <w:t>44.3 (37, 52.7)</w:t>
            </w:r>
          </w:p>
        </w:tc>
        <w:tc>
          <w:tcPr>
            <w:tcW w:w="283" w:type="dxa"/>
            <w:vAlign w:val="center"/>
          </w:tcPr>
          <w:p w14:paraId="5D19144D"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62CC3E9" w14:textId="77777777" w:rsidR="007C7266" w:rsidRPr="007546F6" w:rsidRDefault="007C7266" w:rsidP="004C1E46">
            <w:pPr>
              <w:rPr>
                <w:rFonts w:cs="Arial"/>
                <w:sz w:val="18"/>
                <w:szCs w:val="18"/>
              </w:rPr>
            </w:pPr>
            <w:r w:rsidRPr="007546F6">
              <w:rPr>
                <w:rFonts w:cs="Calibri"/>
                <w:color w:val="000000"/>
                <w:sz w:val="18"/>
                <w:szCs w:val="18"/>
              </w:rPr>
              <w:t>9.8 (7.8, 12.3)</w:t>
            </w:r>
          </w:p>
        </w:tc>
        <w:tc>
          <w:tcPr>
            <w:tcW w:w="284" w:type="dxa"/>
            <w:vAlign w:val="center"/>
          </w:tcPr>
          <w:p w14:paraId="1E6497BD"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141DFC30" w14:textId="77777777" w:rsidR="007C7266" w:rsidRPr="007546F6" w:rsidRDefault="007C7266" w:rsidP="004C1E46">
            <w:pPr>
              <w:rPr>
                <w:rFonts w:cs="Arial"/>
                <w:sz w:val="18"/>
                <w:szCs w:val="18"/>
              </w:rPr>
            </w:pPr>
            <w:r w:rsidRPr="007546F6">
              <w:rPr>
                <w:rFonts w:cs="Calibri"/>
                <w:color w:val="000000"/>
                <w:sz w:val="18"/>
                <w:szCs w:val="18"/>
              </w:rPr>
              <w:t>1.8 (1.1, 2.7)</w:t>
            </w:r>
          </w:p>
        </w:tc>
      </w:tr>
      <w:tr w:rsidR="00923ECF" w:rsidRPr="00923ECF" w14:paraId="3F7960AE" w14:textId="77777777" w:rsidTr="007546F6">
        <w:trPr>
          <w:trHeight w:val="255"/>
          <w:jc w:val="center"/>
        </w:trPr>
        <w:tc>
          <w:tcPr>
            <w:tcW w:w="789" w:type="dxa"/>
            <w:tcBorders>
              <w:right w:val="single" w:sz="4" w:space="0" w:color="auto"/>
            </w:tcBorders>
            <w:shd w:val="clear" w:color="auto" w:fill="auto"/>
            <w:noWrap/>
            <w:vAlign w:val="center"/>
          </w:tcPr>
          <w:p w14:paraId="59E97AE2" w14:textId="77777777" w:rsidR="007C7266" w:rsidRPr="007546F6" w:rsidRDefault="007C7266" w:rsidP="004C1E46">
            <w:pPr>
              <w:jc w:val="center"/>
              <w:rPr>
                <w:rFonts w:cs="Arial"/>
                <w:sz w:val="18"/>
                <w:szCs w:val="18"/>
              </w:rPr>
            </w:pPr>
            <w:r w:rsidRPr="007546F6">
              <w:rPr>
                <w:rFonts w:cs="Arial"/>
                <w:sz w:val="18"/>
                <w:szCs w:val="18"/>
              </w:rPr>
              <w:t>2012</w:t>
            </w:r>
          </w:p>
        </w:tc>
        <w:tc>
          <w:tcPr>
            <w:tcW w:w="284" w:type="dxa"/>
            <w:tcBorders>
              <w:left w:val="single" w:sz="4" w:space="0" w:color="auto"/>
            </w:tcBorders>
            <w:vAlign w:val="center"/>
          </w:tcPr>
          <w:p w14:paraId="6D1C12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8FDE57A" w14:textId="77777777" w:rsidR="007C7266" w:rsidRPr="007546F6" w:rsidRDefault="007C7266" w:rsidP="004C1E46">
            <w:pPr>
              <w:rPr>
                <w:rFonts w:cs="Arial"/>
                <w:sz w:val="18"/>
                <w:szCs w:val="18"/>
              </w:rPr>
            </w:pPr>
            <w:r w:rsidRPr="007546F6">
              <w:rPr>
                <w:rFonts w:cs="Calibri"/>
                <w:color w:val="000000"/>
                <w:sz w:val="18"/>
                <w:szCs w:val="18"/>
              </w:rPr>
              <w:t>86.7 (71.6, 104.1)</w:t>
            </w:r>
          </w:p>
        </w:tc>
        <w:tc>
          <w:tcPr>
            <w:tcW w:w="284" w:type="dxa"/>
            <w:vAlign w:val="center"/>
          </w:tcPr>
          <w:p w14:paraId="6F596FA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551C6C6C" w14:textId="77777777" w:rsidR="007C7266" w:rsidRPr="007546F6" w:rsidRDefault="007C7266" w:rsidP="004C1E46">
            <w:pPr>
              <w:rPr>
                <w:rFonts w:cs="Arial"/>
                <w:sz w:val="18"/>
                <w:szCs w:val="18"/>
              </w:rPr>
            </w:pPr>
            <w:r w:rsidRPr="007546F6">
              <w:rPr>
                <w:rFonts w:cs="Calibri"/>
                <w:color w:val="000000"/>
                <w:sz w:val="18"/>
                <w:szCs w:val="18"/>
              </w:rPr>
              <w:t>37.9 (31.9, 44.6)</w:t>
            </w:r>
          </w:p>
        </w:tc>
        <w:tc>
          <w:tcPr>
            <w:tcW w:w="283" w:type="dxa"/>
            <w:vAlign w:val="center"/>
          </w:tcPr>
          <w:p w14:paraId="3E784BAB"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27FBB032" w14:textId="77777777" w:rsidR="007C7266" w:rsidRPr="007546F6" w:rsidRDefault="007C7266" w:rsidP="004C1E46">
            <w:pPr>
              <w:rPr>
                <w:rFonts w:cs="Arial"/>
                <w:sz w:val="18"/>
                <w:szCs w:val="18"/>
              </w:rPr>
            </w:pPr>
            <w:r w:rsidRPr="007546F6">
              <w:rPr>
                <w:rFonts w:cs="Calibri"/>
                <w:color w:val="000000"/>
                <w:sz w:val="18"/>
                <w:szCs w:val="18"/>
              </w:rPr>
              <w:t>5.7 (4.2, 7.6)</w:t>
            </w:r>
          </w:p>
        </w:tc>
        <w:tc>
          <w:tcPr>
            <w:tcW w:w="284" w:type="dxa"/>
            <w:vAlign w:val="center"/>
          </w:tcPr>
          <w:p w14:paraId="7DA3362B"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961FED0" w14:textId="77777777" w:rsidR="007C7266" w:rsidRPr="007546F6" w:rsidRDefault="007C7266" w:rsidP="004C1E46">
            <w:pPr>
              <w:rPr>
                <w:rFonts w:cs="Arial"/>
                <w:sz w:val="18"/>
                <w:szCs w:val="18"/>
              </w:rPr>
            </w:pPr>
            <w:r w:rsidRPr="007546F6">
              <w:rPr>
                <w:rFonts w:cs="Calibri"/>
                <w:color w:val="000000"/>
                <w:sz w:val="18"/>
                <w:szCs w:val="18"/>
              </w:rPr>
              <w:t>1.2 (0.7, 2)</w:t>
            </w:r>
          </w:p>
        </w:tc>
      </w:tr>
      <w:tr w:rsidR="00923ECF" w:rsidRPr="00923ECF" w14:paraId="03D27179" w14:textId="77777777" w:rsidTr="007546F6">
        <w:trPr>
          <w:trHeight w:val="255"/>
          <w:jc w:val="center"/>
        </w:trPr>
        <w:tc>
          <w:tcPr>
            <w:tcW w:w="789" w:type="dxa"/>
            <w:tcBorders>
              <w:right w:val="single" w:sz="4" w:space="0" w:color="auto"/>
            </w:tcBorders>
            <w:shd w:val="clear" w:color="auto" w:fill="auto"/>
            <w:noWrap/>
            <w:vAlign w:val="center"/>
          </w:tcPr>
          <w:p w14:paraId="2E7EDB70" w14:textId="77777777" w:rsidR="007C7266" w:rsidRPr="007546F6" w:rsidRDefault="007C7266" w:rsidP="004C1E46">
            <w:pPr>
              <w:jc w:val="center"/>
              <w:rPr>
                <w:rFonts w:cs="Arial"/>
                <w:sz w:val="18"/>
                <w:szCs w:val="18"/>
              </w:rPr>
            </w:pPr>
            <w:r w:rsidRPr="007546F6">
              <w:rPr>
                <w:rFonts w:cs="Arial"/>
                <w:sz w:val="18"/>
                <w:szCs w:val="18"/>
              </w:rPr>
              <w:t>2013</w:t>
            </w:r>
          </w:p>
        </w:tc>
        <w:tc>
          <w:tcPr>
            <w:tcW w:w="284" w:type="dxa"/>
            <w:tcBorders>
              <w:left w:val="single" w:sz="4" w:space="0" w:color="auto"/>
            </w:tcBorders>
            <w:vAlign w:val="center"/>
          </w:tcPr>
          <w:p w14:paraId="53B52490"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7489016" w14:textId="77777777" w:rsidR="007C7266" w:rsidRPr="007546F6" w:rsidRDefault="007C7266" w:rsidP="004C1E46">
            <w:pPr>
              <w:rPr>
                <w:rFonts w:cs="Arial"/>
                <w:sz w:val="18"/>
                <w:szCs w:val="18"/>
              </w:rPr>
            </w:pPr>
            <w:r w:rsidRPr="007546F6">
              <w:rPr>
                <w:rFonts w:cs="Calibri"/>
                <w:color w:val="000000"/>
                <w:sz w:val="18"/>
                <w:szCs w:val="18"/>
              </w:rPr>
              <w:t>63.7 (48.8, 81.7)</w:t>
            </w:r>
          </w:p>
        </w:tc>
        <w:tc>
          <w:tcPr>
            <w:tcW w:w="284" w:type="dxa"/>
            <w:vAlign w:val="center"/>
          </w:tcPr>
          <w:p w14:paraId="65CC8BC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31B7828" w14:textId="77777777" w:rsidR="007C7266" w:rsidRPr="007546F6" w:rsidRDefault="007C7266" w:rsidP="004C1E46">
            <w:pPr>
              <w:rPr>
                <w:rFonts w:cs="Arial"/>
                <w:sz w:val="18"/>
                <w:szCs w:val="18"/>
              </w:rPr>
            </w:pPr>
            <w:r w:rsidRPr="007546F6">
              <w:rPr>
                <w:rFonts w:cs="Calibri"/>
                <w:color w:val="000000"/>
                <w:sz w:val="18"/>
                <w:szCs w:val="18"/>
              </w:rPr>
              <w:t>30.1 (22.6, 39.3)</w:t>
            </w:r>
          </w:p>
        </w:tc>
        <w:tc>
          <w:tcPr>
            <w:tcW w:w="283" w:type="dxa"/>
            <w:vAlign w:val="center"/>
          </w:tcPr>
          <w:p w14:paraId="7FDD8413"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7020BC51" w14:textId="77777777" w:rsidR="007C7266" w:rsidRPr="007546F6" w:rsidRDefault="007C7266" w:rsidP="004C1E46">
            <w:pPr>
              <w:rPr>
                <w:rFonts w:cs="Arial"/>
                <w:sz w:val="18"/>
                <w:szCs w:val="18"/>
              </w:rPr>
            </w:pPr>
            <w:r w:rsidRPr="007546F6">
              <w:rPr>
                <w:rFonts w:cs="Calibri"/>
                <w:color w:val="000000"/>
                <w:sz w:val="18"/>
                <w:szCs w:val="18"/>
              </w:rPr>
              <w:t>18.3 (14.5, 22.9)</w:t>
            </w:r>
          </w:p>
        </w:tc>
        <w:tc>
          <w:tcPr>
            <w:tcW w:w="284" w:type="dxa"/>
            <w:vAlign w:val="center"/>
          </w:tcPr>
          <w:p w14:paraId="32E5738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78DBE83" w14:textId="77777777" w:rsidR="007C7266" w:rsidRPr="007546F6" w:rsidRDefault="007C7266" w:rsidP="004C1E46">
            <w:pPr>
              <w:rPr>
                <w:rFonts w:cs="Arial"/>
                <w:sz w:val="18"/>
                <w:szCs w:val="18"/>
              </w:rPr>
            </w:pPr>
            <w:r w:rsidRPr="007546F6">
              <w:rPr>
                <w:rFonts w:cs="Calibri"/>
                <w:color w:val="000000"/>
                <w:sz w:val="18"/>
                <w:szCs w:val="18"/>
              </w:rPr>
              <w:t>0.7 (0.3, 1.2)</w:t>
            </w:r>
          </w:p>
        </w:tc>
      </w:tr>
      <w:tr w:rsidR="00923ECF" w:rsidRPr="00923ECF" w14:paraId="2D394276" w14:textId="77777777" w:rsidTr="007546F6">
        <w:trPr>
          <w:trHeight w:val="255"/>
          <w:jc w:val="center"/>
        </w:trPr>
        <w:tc>
          <w:tcPr>
            <w:tcW w:w="789" w:type="dxa"/>
            <w:tcBorders>
              <w:right w:val="single" w:sz="4" w:space="0" w:color="auto"/>
            </w:tcBorders>
            <w:shd w:val="clear" w:color="auto" w:fill="auto"/>
            <w:noWrap/>
            <w:vAlign w:val="center"/>
          </w:tcPr>
          <w:p w14:paraId="3B57E62E" w14:textId="77777777" w:rsidR="007C7266" w:rsidRPr="007546F6" w:rsidRDefault="007C7266" w:rsidP="004C1E46">
            <w:pPr>
              <w:jc w:val="center"/>
              <w:rPr>
                <w:rFonts w:cs="Arial"/>
                <w:sz w:val="18"/>
                <w:szCs w:val="18"/>
              </w:rPr>
            </w:pPr>
            <w:r w:rsidRPr="007546F6">
              <w:rPr>
                <w:rFonts w:cs="Arial"/>
                <w:sz w:val="18"/>
                <w:szCs w:val="18"/>
              </w:rPr>
              <w:t>2014</w:t>
            </w:r>
          </w:p>
        </w:tc>
        <w:tc>
          <w:tcPr>
            <w:tcW w:w="284" w:type="dxa"/>
            <w:tcBorders>
              <w:left w:val="single" w:sz="4" w:space="0" w:color="auto"/>
            </w:tcBorders>
            <w:vAlign w:val="center"/>
          </w:tcPr>
          <w:p w14:paraId="36264788"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592F78E" w14:textId="77777777" w:rsidR="007C7266" w:rsidRPr="007546F6" w:rsidRDefault="007C7266" w:rsidP="004C1E46">
            <w:pPr>
              <w:rPr>
                <w:rFonts w:cs="Arial"/>
                <w:sz w:val="18"/>
                <w:szCs w:val="18"/>
              </w:rPr>
            </w:pPr>
            <w:r w:rsidRPr="007546F6">
              <w:rPr>
                <w:rFonts w:cs="Calibri"/>
                <w:color w:val="000000"/>
                <w:sz w:val="18"/>
                <w:szCs w:val="18"/>
              </w:rPr>
              <w:t>73.4 (59.8, 89.2)</w:t>
            </w:r>
          </w:p>
        </w:tc>
        <w:tc>
          <w:tcPr>
            <w:tcW w:w="284" w:type="dxa"/>
            <w:vAlign w:val="center"/>
          </w:tcPr>
          <w:p w14:paraId="223009E9"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7F8E4EC" w14:textId="77777777" w:rsidR="007C7266" w:rsidRPr="007546F6" w:rsidRDefault="007C7266" w:rsidP="004C1E46">
            <w:pPr>
              <w:rPr>
                <w:rFonts w:cs="Arial"/>
                <w:sz w:val="18"/>
                <w:szCs w:val="18"/>
              </w:rPr>
            </w:pPr>
            <w:r w:rsidRPr="007546F6">
              <w:rPr>
                <w:rFonts w:cs="Calibri"/>
                <w:color w:val="000000"/>
                <w:sz w:val="18"/>
                <w:szCs w:val="18"/>
              </w:rPr>
              <w:t>29.6 (24, 36.2)</w:t>
            </w:r>
          </w:p>
        </w:tc>
        <w:tc>
          <w:tcPr>
            <w:tcW w:w="283" w:type="dxa"/>
            <w:vAlign w:val="center"/>
          </w:tcPr>
          <w:p w14:paraId="1272EAD5"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5DA7B097" w14:textId="77777777" w:rsidR="007C7266" w:rsidRPr="007546F6" w:rsidRDefault="007C7266" w:rsidP="004C1E46">
            <w:pPr>
              <w:rPr>
                <w:rFonts w:cs="Arial"/>
                <w:sz w:val="18"/>
                <w:szCs w:val="18"/>
              </w:rPr>
            </w:pPr>
            <w:r w:rsidRPr="007546F6">
              <w:rPr>
                <w:rFonts w:cs="Calibri"/>
                <w:color w:val="000000"/>
                <w:sz w:val="18"/>
                <w:szCs w:val="18"/>
              </w:rPr>
              <w:t>13.1 (10.5, 16.1)</w:t>
            </w:r>
          </w:p>
        </w:tc>
        <w:tc>
          <w:tcPr>
            <w:tcW w:w="284" w:type="dxa"/>
            <w:vAlign w:val="center"/>
          </w:tcPr>
          <w:p w14:paraId="052E6813"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605B64DC" w14:textId="77777777" w:rsidR="007C7266" w:rsidRPr="007546F6" w:rsidRDefault="007C7266" w:rsidP="004C1E46">
            <w:pPr>
              <w:rPr>
                <w:rFonts w:cs="Arial"/>
                <w:sz w:val="18"/>
                <w:szCs w:val="18"/>
              </w:rPr>
            </w:pPr>
            <w:r w:rsidRPr="007546F6">
              <w:rPr>
                <w:rFonts w:cs="Calibri"/>
                <w:color w:val="000000"/>
                <w:sz w:val="18"/>
                <w:szCs w:val="18"/>
              </w:rPr>
              <w:t>0.6 (0.3, 1.1)</w:t>
            </w:r>
          </w:p>
        </w:tc>
      </w:tr>
      <w:tr w:rsidR="00923ECF" w:rsidRPr="00923ECF" w14:paraId="199ACA54" w14:textId="77777777" w:rsidTr="007546F6">
        <w:trPr>
          <w:trHeight w:val="255"/>
          <w:jc w:val="center"/>
        </w:trPr>
        <w:tc>
          <w:tcPr>
            <w:tcW w:w="789" w:type="dxa"/>
            <w:tcBorders>
              <w:right w:val="single" w:sz="4" w:space="0" w:color="auto"/>
            </w:tcBorders>
            <w:shd w:val="clear" w:color="auto" w:fill="auto"/>
            <w:noWrap/>
            <w:vAlign w:val="center"/>
          </w:tcPr>
          <w:p w14:paraId="08B769FC" w14:textId="77777777" w:rsidR="007C7266" w:rsidRPr="007546F6" w:rsidRDefault="007C7266" w:rsidP="004C1E46">
            <w:pPr>
              <w:jc w:val="center"/>
              <w:rPr>
                <w:rFonts w:cs="Arial"/>
                <w:sz w:val="18"/>
                <w:szCs w:val="18"/>
              </w:rPr>
            </w:pPr>
            <w:r w:rsidRPr="007546F6">
              <w:rPr>
                <w:rFonts w:cs="Arial"/>
                <w:sz w:val="18"/>
                <w:szCs w:val="18"/>
              </w:rPr>
              <w:t>2015</w:t>
            </w:r>
          </w:p>
        </w:tc>
        <w:tc>
          <w:tcPr>
            <w:tcW w:w="284" w:type="dxa"/>
            <w:tcBorders>
              <w:left w:val="single" w:sz="4" w:space="0" w:color="auto"/>
            </w:tcBorders>
            <w:vAlign w:val="center"/>
          </w:tcPr>
          <w:p w14:paraId="7F69961A"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10B04E12" w14:textId="77777777" w:rsidR="007C7266" w:rsidRPr="007546F6" w:rsidRDefault="007C7266" w:rsidP="004C1E46">
            <w:pPr>
              <w:rPr>
                <w:rFonts w:cs="Arial"/>
                <w:sz w:val="18"/>
                <w:szCs w:val="18"/>
              </w:rPr>
            </w:pPr>
            <w:r w:rsidRPr="007546F6">
              <w:rPr>
                <w:rFonts w:cs="Calibri"/>
                <w:color w:val="000000"/>
                <w:sz w:val="18"/>
                <w:szCs w:val="18"/>
              </w:rPr>
              <w:t>56.3 (46.8, 67)</w:t>
            </w:r>
          </w:p>
        </w:tc>
        <w:tc>
          <w:tcPr>
            <w:tcW w:w="284" w:type="dxa"/>
            <w:vAlign w:val="center"/>
          </w:tcPr>
          <w:p w14:paraId="56AFCE4C"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318A1792" w14:textId="77777777" w:rsidR="007C7266" w:rsidRPr="007546F6" w:rsidRDefault="007C7266" w:rsidP="004C1E46">
            <w:pPr>
              <w:rPr>
                <w:rFonts w:cs="Arial"/>
                <w:sz w:val="18"/>
                <w:szCs w:val="18"/>
              </w:rPr>
            </w:pPr>
            <w:r w:rsidRPr="007546F6">
              <w:rPr>
                <w:rFonts w:cs="Calibri"/>
                <w:color w:val="000000"/>
                <w:sz w:val="18"/>
                <w:szCs w:val="18"/>
              </w:rPr>
              <w:t>27.2 (21.8, 33.5)</w:t>
            </w:r>
          </w:p>
        </w:tc>
        <w:tc>
          <w:tcPr>
            <w:tcW w:w="283" w:type="dxa"/>
            <w:vAlign w:val="center"/>
          </w:tcPr>
          <w:p w14:paraId="19B70D5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1E877928" w14:textId="77777777" w:rsidR="007C7266" w:rsidRPr="007546F6" w:rsidRDefault="007C7266" w:rsidP="004C1E46">
            <w:pPr>
              <w:rPr>
                <w:rFonts w:cs="Arial"/>
                <w:sz w:val="18"/>
                <w:szCs w:val="18"/>
              </w:rPr>
            </w:pPr>
            <w:r w:rsidRPr="007546F6">
              <w:rPr>
                <w:rFonts w:cs="Calibri"/>
                <w:color w:val="000000"/>
                <w:sz w:val="18"/>
                <w:szCs w:val="18"/>
              </w:rPr>
              <w:t>17.3 (14.4, 20.5)</w:t>
            </w:r>
          </w:p>
        </w:tc>
        <w:tc>
          <w:tcPr>
            <w:tcW w:w="284" w:type="dxa"/>
            <w:vAlign w:val="center"/>
          </w:tcPr>
          <w:p w14:paraId="4E3FAFFF"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C4FB9E0" w14:textId="77777777" w:rsidR="007C7266" w:rsidRPr="007546F6" w:rsidRDefault="007C7266" w:rsidP="004C1E46">
            <w:pPr>
              <w:rPr>
                <w:rFonts w:cs="Arial"/>
                <w:sz w:val="18"/>
                <w:szCs w:val="18"/>
              </w:rPr>
            </w:pPr>
            <w:r w:rsidRPr="007546F6">
              <w:rPr>
                <w:rFonts w:cs="Calibri"/>
                <w:color w:val="000000"/>
                <w:sz w:val="18"/>
                <w:szCs w:val="18"/>
              </w:rPr>
              <w:t>0.5 (0.2, 1)</w:t>
            </w:r>
          </w:p>
        </w:tc>
      </w:tr>
      <w:tr w:rsidR="00923ECF" w:rsidRPr="00923ECF" w14:paraId="5EC58E8A" w14:textId="77777777" w:rsidTr="007546F6">
        <w:trPr>
          <w:trHeight w:val="255"/>
          <w:jc w:val="center"/>
        </w:trPr>
        <w:tc>
          <w:tcPr>
            <w:tcW w:w="789" w:type="dxa"/>
            <w:tcBorders>
              <w:right w:val="single" w:sz="4" w:space="0" w:color="auto"/>
            </w:tcBorders>
            <w:shd w:val="clear" w:color="auto" w:fill="auto"/>
            <w:noWrap/>
            <w:vAlign w:val="center"/>
          </w:tcPr>
          <w:p w14:paraId="6250A70B" w14:textId="77777777" w:rsidR="007C7266" w:rsidRPr="007546F6" w:rsidRDefault="007C7266" w:rsidP="004C1E46">
            <w:pPr>
              <w:jc w:val="center"/>
              <w:rPr>
                <w:rFonts w:cs="Arial"/>
                <w:sz w:val="18"/>
                <w:szCs w:val="18"/>
              </w:rPr>
            </w:pPr>
            <w:r w:rsidRPr="007546F6">
              <w:rPr>
                <w:rFonts w:cs="Arial"/>
                <w:sz w:val="18"/>
                <w:szCs w:val="18"/>
              </w:rPr>
              <w:t>2016</w:t>
            </w:r>
          </w:p>
        </w:tc>
        <w:tc>
          <w:tcPr>
            <w:tcW w:w="284" w:type="dxa"/>
            <w:tcBorders>
              <w:left w:val="single" w:sz="4" w:space="0" w:color="auto"/>
            </w:tcBorders>
            <w:vAlign w:val="center"/>
          </w:tcPr>
          <w:p w14:paraId="4B25497B"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7080D084" w14:textId="77777777" w:rsidR="007C7266" w:rsidRPr="007546F6" w:rsidRDefault="007C7266" w:rsidP="004C1E46">
            <w:pPr>
              <w:rPr>
                <w:rFonts w:cs="Arial"/>
                <w:sz w:val="18"/>
                <w:szCs w:val="18"/>
              </w:rPr>
            </w:pPr>
            <w:r w:rsidRPr="007546F6">
              <w:rPr>
                <w:rFonts w:cs="Calibri"/>
                <w:color w:val="000000"/>
                <w:sz w:val="18"/>
                <w:szCs w:val="18"/>
              </w:rPr>
              <w:t>125.9 (109.9, 143.6)</w:t>
            </w:r>
          </w:p>
        </w:tc>
        <w:tc>
          <w:tcPr>
            <w:tcW w:w="284" w:type="dxa"/>
            <w:vAlign w:val="center"/>
          </w:tcPr>
          <w:p w14:paraId="18CC5A2E"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2AC64DC" w14:textId="77777777" w:rsidR="007C7266" w:rsidRPr="007546F6" w:rsidRDefault="007C7266" w:rsidP="004C1E46">
            <w:pPr>
              <w:rPr>
                <w:rFonts w:cs="Arial"/>
                <w:sz w:val="18"/>
                <w:szCs w:val="18"/>
              </w:rPr>
            </w:pPr>
            <w:r w:rsidRPr="007546F6">
              <w:rPr>
                <w:rFonts w:cs="Calibri"/>
                <w:color w:val="000000"/>
                <w:sz w:val="18"/>
                <w:szCs w:val="18"/>
              </w:rPr>
              <w:t>30.6 (25.9, 35.8)</w:t>
            </w:r>
          </w:p>
        </w:tc>
        <w:tc>
          <w:tcPr>
            <w:tcW w:w="283" w:type="dxa"/>
            <w:vAlign w:val="center"/>
          </w:tcPr>
          <w:p w14:paraId="5AA63711"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359B7DCA" w14:textId="77777777" w:rsidR="007C7266" w:rsidRPr="007546F6" w:rsidRDefault="007C7266" w:rsidP="004C1E46">
            <w:pPr>
              <w:rPr>
                <w:rFonts w:cs="Arial"/>
                <w:sz w:val="18"/>
                <w:szCs w:val="18"/>
              </w:rPr>
            </w:pPr>
            <w:r w:rsidRPr="007546F6">
              <w:rPr>
                <w:rFonts w:cs="Calibri"/>
                <w:color w:val="000000"/>
                <w:sz w:val="18"/>
                <w:szCs w:val="18"/>
              </w:rPr>
              <w:t>14.7 (12, 17.8)</w:t>
            </w:r>
          </w:p>
        </w:tc>
        <w:tc>
          <w:tcPr>
            <w:tcW w:w="284" w:type="dxa"/>
            <w:vAlign w:val="center"/>
          </w:tcPr>
          <w:p w14:paraId="29357677"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030E8308" w14:textId="77777777" w:rsidR="007C7266" w:rsidRPr="007546F6" w:rsidRDefault="007C7266" w:rsidP="004C1E46">
            <w:pPr>
              <w:rPr>
                <w:rFonts w:cs="Arial"/>
                <w:sz w:val="18"/>
                <w:szCs w:val="18"/>
              </w:rPr>
            </w:pPr>
            <w:r w:rsidRPr="007546F6">
              <w:rPr>
                <w:rFonts w:cs="Calibri"/>
                <w:color w:val="000000"/>
                <w:sz w:val="18"/>
                <w:szCs w:val="18"/>
              </w:rPr>
              <w:t>0.1 (0, 0.2)</w:t>
            </w:r>
          </w:p>
        </w:tc>
      </w:tr>
      <w:tr w:rsidR="00923ECF" w:rsidRPr="00923ECF" w14:paraId="7D7A4092" w14:textId="77777777" w:rsidTr="007546F6">
        <w:trPr>
          <w:trHeight w:val="255"/>
          <w:jc w:val="center"/>
        </w:trPr>
        <w:tc>
          <w:tcPr>
            <w:tcW w:w="789" w:type="dxa"/>
            <w:tcBorders>
              <w:right w:val="single" w:sz="4" w:space="0" w:color="auto"/>
            </w:tcBorders>
            <w:shd w:val="clear" w:color="auto" w:fill="auto"/>
            <w:noWrap/>
            <w:vAlign w:val="center"/>
          </w:tcPr>
          <w:p w14:paraId="5BFA2CA9" w14:textId="77777777" w:rsidR="007C7266" w:rsidRPr="007546F6" w:rsidRDefault="007C7266" w:rsidP="004C1E46">
            <w:pPr>
              <w:jc w:val="center"/>
              <w:rPr>
                <w:rFonts w:cs="Arial"/>
                <w:sz w:val="18"/>
                <w:szCs w:val="18"/>
              </w:rPr>
            </w:pPr>
            <w:r w:rsidRPr="007546F6">
              <w:rPr>
                <w:rFonts w:cs="Arial"/>
                <w:sz w:val="18"/>
                <w:szCs w:val="18"/>
              </w:rPr>
              <w:t>2017</w:t>
            </w:r>
          </w:p>
        </w:tc>
        <w:tc>
          <w:tcPr>
            <w:tcW w:w="284" w:type="dxa"/>
            <w:tcBorders>
              <w:left w:val="single" w:sz="4" w:space="0" w:color="auto"/>
            </w:tcBorders>
            <w:vAlign w:val="center"/>
          </w:tcPr>
          <w:p w14:paraId="279028C9"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6079753E" w14:textId="77777777" w:rsidR="007C7266" w:rsidRPr="007546F6" w:rsidRDefault="007C7266" w:rsidP="004C1E46">
            <w:pPr>
              <w:rPr>
                <w:rFonts w:cs="Arial"/>
                <w:sz w:val="18"/>
                <w:szCs w:val="18"/>
              </w:rPr>
            </w:pPr>
            <w:r w:rsidRPr="007546F6">
              <w:rPr>
                <w:rFonts w:cs="Calibri"/>
                <w:color w:val="000000"/>
                <w:sz w:val="18"/>
                <w:szCs w:val="18"/>
              </w:rPr>
              <w:t>90.1 (77.3, 104.4)</w:t>
            </w:r>
          </w:p>
        </w:tc>
        <w:tc>
          <w:tcPr>
            <w:tcW w:w="284" w:type="dxa"/>
            <w:vAlign w:val="center"/>
          </w:tcPr>
          <w:p w14:paraId="2E93BDA4"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74DF088D" w14:textId="77777777" w:rsidR="007C7266" w:rsidRPr="007546F6" w:rsidRDefault="007C7266" w:rsidP="004C1E46">
            <w:pPr>
              <w:rPr>
                <w:rFonts w:cs="Arial"/>
                <w:sz w:val="18"/>
                <w:szCs w:val="18"/>
              </w:rPr>
            </w:pPr>
            <w:r w:rsidRPr="007546F6">
              <w:rPr>
                <w:rFonts w:cs="Calibri"/>
                <w:color w:val="000000"/>
                <w:sz w:val="18"/>
                <w:szCs w:val="18"/>
              </w:rPr>
              <w:t>21.6 (17.7, 26.1)</w:t>
            </w:r>
          </w:p>
        </w:tc>
        <w:tc>
          <w:tcPr>
            <w:tcW w:w="283" w:type="dxa"/>
            <w:vAlign w:val="center"/>
          </w:tcPr>
          <w:p w14:paraId="2B581078"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6C7CA02F" w14:textId="77777777" w:rsidR="007C7266" w:rsidRPr="007546F6" w:rsidRDefault="007C7266" w:rsidP="004C1E46">
            <w:pPr>
              <w:rPr>
                <w:rFonts w:cs="Arial"/>
                <w:sz w:val="18"/>
                <w:szCs w:val="18"/>
              </w:rPr>
            </w:pPr>
            <w:r w:rsidRPr="007546F6">
              <w:rPr>
                <w:rFonts w:cs="Calibri"/>
                <w:color w:val="000000"/>
                <w:sz w:val="18"/>
                <w:szCs w:val="18"/>
              </w:rPr>
              <w:t>6.1 (4.9, 7.5)</w:t>
            </w:r>
          </w:p>
        </w:tc>
        <w:tc>
          <w:tcPr>
            <w:tcW w:w="284" w:type="dxa"/>
            <w:vAlign w:val="center"/>
          </w:tcPr>
          <w:p w14:paraId="041A2E0E"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7B656FAD" w14:textId="77777777" w:rsidR="007C7266" w:rsidRPr="007546F6" w:rsidRDefault="007C7266" w:rsidP="004C1E46">
            <w:pPr>
              <w:rPr>
                <w:rFonts w:cs="Arial"/>
                <w:sz w:val="18"/>
                <w:szCs w:val="18"/>
              </w:rPr>
            </w:pPr>
            <w:r w:rsidRPr="007546F6">
              <w:rPr>
                <w:rFonts w:cs="Calibri"/>
                <w:color w:val="000000"/>
                <w:sz w:val="18"/>
                <w:szCs w:val="18"/>
              </w:rPr>
              <w:t>0.4 (0.2, 0.8)</w:t>
            </w:r>
          </w:p>
        </w:tc>
      </w:tr>
      <w:tr w:rsidR="00923ECF" w:rsidRPr="00923ECF" w14:paraId="23C7D4F6" w14:textId="77777777" w:rsidTr="0020395D">
        <w:trPr>
          <w:trHeight w:val="255"/>
          <w:jc w:val="center"/>
        </w:trPr>
        <w:tc>
          <w:tcPr>
            <w:tcW w:w="789" w:type="dxa"/>
            <w:tcBorders>
              <w:right w:val="single" w:sz="4" w:space="0" w:color="auto"/>
            </w:tcBorders>
            <w:shd w:val="clear" w:color="auto" w:fill="auto"/>
            <w:noWrap/>
            <w:vAlign w:val="center"/>
          </w:tcPr>
          <w:p w14:paraId="560C23A3" w14:textId="77777777" w:rsidR="007C7266" w:rsidRPr="007546F6" w:rsidRDefault="007C7266" w:rsidP="004C1E46">
            <w:pPr>
              <w:jc w:val="center"/>
              <w:rPr>
                <w:rFonts w:cs="Arial"/>
                <w:sz w:val="18"/>
                <w:szCs w:val="18"/>
              </w:rPr>
            </w:pPr>
            <w:r w:rsidRPr="007546F6">
              <w:rPr>
                <w:rFonts w:cs="Arial"/>
                <w:sz w:val="18"/>
                <w:szCs w:val="18"/>
              </w:rPr>
              <w:t>2018</w:t>
            </w:r>
          </w:p>
        </w:tc>
        <w:tc>
          <w:tcPr>
            <w:tcW w:w="284" w:type="dxa"/>
            <w:tcBorders>
              <w:left w:val="single" w:sz="4" w:space="0" w:color="auto"/>
            </w:tcBorders>
            <w:vAlign w:val="center"/>
          </w:tcPr>
          <w:p w14:paraId="2AC01522" w14:textId="77777777" w:rsidR="007C7266" w:rsidRPr="007546F6" w:rsidRDefault="007C7266" w:rsidP="004C1E46">
            <w:pPr>
              <w:rPr>
                <w:rFonts w:cs="Calibri"/>
                <w:color w:val="000000"/>
                <w:sz w:val="18"/>
                <w:szCs w:val="18"/>
              </w:rPr>
            </w:pPr>
          </w:p>
        </w:tc>
        <w:tc>
          <w:tcPr>
            <w:tcW w:w="1984" w:type="dxa"/>
            <w:shd w:val="clear" w:color="auto" w:fill="auto"/>
            <w:noWrap/>
            <w:vAlign w:val="center"/>
          </w:tcPr>
          <w:p w14:paraId="25F788ED" w14:textId="77777777" w:rsidR="007C7266" w:rsidRPr="007546F6" w:rsidRDefault="007C7266" w:rsidP="004C1E46">
            <w:pPr>
              <w:rPr>
                <w:rFonts w:cs="Arial"/>
                <w:sz w:val="18"/>
                <w:szCs w:val="18"/>
              </w:rPr>
            </w:pPr>
            <w:r w:rsidRPr="007546F6">
              <w:rPr>
                <w:rFonts w:cs="Calibri"/>
                <w:color w:val="000000"/>
                <w:sz w:val="18"/>
                <w:szCs w:val="18"/>
              </w:rPr>
              <w:t>105.8 (92, 121)</w:t>
            </w:r>
          </w:p>
        </w:tc>
        <w:tc>
          <w:tcPr>
            <w:tcW w:w="284" w:type="dxa"/>
            <w:vAlign w:val="center"/>
          </w:tcPr>
          <w:p w14:paraId="244CC231" w14:textId="77777777" w:rsidR="007C7266" w:rsidRPr="007546F6" w:rsidRDefault="007C7266" w:rsidP="004C1E46">
            <w:pPr>
              <w:rPr>
                <w:rFonts w:cs="Calibri"/>
                <w:color w:val="000000"/>
                <w:sz w:val="18"/>
                <w:szCs w:val="18"/>
              </w:rPr>
            </w:pPr>
          </w:p>
        </w:tc>
        <w:tc>
          <w:tcPr>
            <w:tcW w:w="1843" w:type="dxa"/>
            <w:shd w:val="clear" w:color="auto" w:fill="auto"/>
            <w:noWrap/>
            <w:vAlign w:val="center"/>
          </w:tcPr>
          <w:p w14:paraId="2FC2A054" w14:textId="77777777" w:rsidR="007C7266" w:rsidRPr="007546F6" w:rsidRDefault="007C7266" w:rsidP="004C1E46">
            <w:pPr>
              <w:rPr>
                <w:rFonts w:cs="Arial"/>
                <w:sz w:val="18"/>
                <w:szCs w:val="18"/>
              </w:rPr>
            </w:pPr>
            <w:r w:rsidRPr="007546F6">
              <w:rPr>
                <w:rFonts w:cs="Calibri"/>
                <w:color w:val="000000"/>
                <w:sz w:val="18"/>
                <w:szCs w:val="18"/>
              </w:rPr>
              <w:t>34.6 (28, 42.2)</w:t>
            </w:r>
          </w:p>
        </w:tc>
        <w:tc>
          <w:tcPr>
            <w:tcW w:w="283" w:type="dxa"/>
            <w:vAlign w:val="center"/>
          </w:tcPr>
          <w:p w14:paraId="588D77C7" w14:textId="77777777" w:rsidR="007C7266" w:rsidRPr="007546F6" w:rsidRDefault="007C7266" w:rsidP="004C1E46">
            <w:pPr>
              <w:jc w:val="right"/>
              <w:rPr>
                <w:rFonts w:cs="Calibri"/>
                <w:color w:val="000000"/>
                <w:sz w:val="18"/>
                <w:szCs w:val="18"/>
              </w:rPr>
            </w:pPr>
          </w:p>
        </w:tc>
        <w:tc>
          <w:tcPr>
            <w:tcW w:w="1559" w:type="dxa"/>
            <w:shd w:val="clear" w:color="auto" w:fill="auto"/>
            <w:noWrap/>
            <w:vAlign w:val="center"/>
          </w:tcPr>
          <w:p w14:paraId="4638EF26" w14:textId="77777777" w:rsidR="007C7266" w:rsidRPr="007546F6" w:rsidRDefault="007C7266" w:rsidP="004C1E46">
            <w:pPr>
              <w:rPr>
                <w:rFonts w:cs="Arial"/>
                <w:sz w:val="18"/>
                <w:szCs w:val="18"/>
              </w:rPr>
            </w:pPr>
            <w:r w:rsidRPr="007546F6">
              <w:rPr>
                <w:rFonts w:cs="Calibri"/>
                <w:color w:val="000000"/>
                <w:sz w:val="18"/>
                <w:szCs w:val="18"/>
              </w:rPr>
              <w:t>4.5 (3.3, 5.9)</w:t>
            </w:r>
          </w:p>
        </w:tc>
        <w:tc>
          <w:tcPr>
            <w:tcW w:w="284" w:type="dxa"/>
            <w:vAlign w:val="center"/>
          </w:tcPr>
          <w:p w14:paraId="113B6730" w14:textId="77777777" w:rsidR="007C7266" w:rsidRPr="007546F6" w:rsidRDefault="007C7266" w:rsidP="004C1E46">
            <w:pPr>
              <w:jc w:val="right"/>
              <w:rPr>
                <w:rFonts w:cs="Calibri"/>
                <w:color w:val="000000"/>
                <w:sz w:val="18"/>
                <w:szCs w:val="18"/>
              </w:rPr>
            </w:pPr>
          </w:p>
        </w:tc>
        <w:tc>
          <w:tcPr>
            <w:tcW w:w="1360" w:type="dxa"/>
            <w:shd w:val="clear" w:color="auto" w:fill="auto"/>
            <w:noWrap/>
            <w:vAlign w:val="center"/>
          </w:tcPr>
          <w:p w14:paraId="2EF262DF" w14:textId="77777777" w:rsidR="007C7266" w:rsidRPr="007546F6" w:rsidRDefault="007C7266" w:rsidP="004C1E46">
            <w:pPr>
              <w:rPr>
                <w:rFonts w:cs="Arial"/>
                <w:sz w:val="18"/>
                <w:szCs w:val="18"/>
              </w:rPr>
            </w:pPr>
            <w:r w:rsidRPr="007546F6">
              <w:rPr>
                <w:rFonts w:cs="Calibri"/>
                <w:color w:val="000000"/>
                <w:sz w:val="18"/>
                <w:szCs w:val="18"/>
              </w:rPr>
              <w:t>0.8 (0.4, 1.2)</w:t>
            </w:r>
          </w:p>
        </w:tc>
      </w:tr>
      <w:tr w:rsidR="00923ECF" w:rsidRPr="00923ECF" w14:paraId="331CBB71" w14:textId="77777777" w:rsidTr="0020395D">
        <w:trPr>
          <w:trHeight w:val="255"/>
          <w:jc w:val="center"/>
        </w:trPr>
        <w:tc>
          <w:tcPr>
            <w:tcW w:w="789" w:type="dxa"/>
            <w:tcBorders>
              <w:right w:val="single" w:sz="4" w:space="0" w:color="auto"/>
            </w:tcBorders>
            <w:shd w:val="clear" w:color="auto" w:fill="E6E6E6"/>
            <w:noWrap/>
            <w:vAlign w:val="center"/>
          </w:tcPr>
          <w:p w14:paraId="4441B3F0" w14:textId="77777777" w:rsidR="007C7266" w:rsidRPr="007546F6" w:rsidRDefault="007C7266" w:rsidP="004C1E46">
            <w:pPr>
              <w:jc w:val="center"/>
              <w:rPr>
                <w:rFonts w:cs="Arial"/>
                <w:sz w:val="18"/>
                <w:szCs w:val="18"/>
              </w:rPr>
            </w:pPr>
            <w:r w:rsidRPr="007546F6">
              <w:rPr>
                <w:rFonts w:cs="Arial"/>
                <w:sz w:val="18"/>
                <w:szCs w:val="18"/>
              </w:rPr>
              <w:t>2019</w:t>
            </w:r>
          </w:p>
        </w:tc>
        <w:tc>
          <w:tcPr>
            <w:tcW w:w="284" w:type="dxa"/>
            <w:tcBorders>
              <w:left w:val="single" w:sz="4" w:space="0" w:color="auto"/>
            </w:tcBorders>
            <w:shd w:val="clear" w:color="auto" w:fill="E6E6E6"/>
            <w:vAlign w:val="center"/>
          </w:tcPr>
          <w:p w14:paraId="27A0DE79" w14:textId="77777777" w:rsidR="007C7266" w:rsidRPr="007546F6" w:rsidRDefault="007C7266" w:rsidP="004C1E46">
            <w:pPr>
              <w:rPr>
                <w:rFonts w:cs="Calibri"/>
                <w:color w:val="000000"/>
                <w:sz w:val="18"/>
                <w:szCs w:val="18"/>
              </w:rPr>
            </w:pPr>
          </w:p>
        </w:tc>
        <w:tc>
          <w:tcPr>
            <w:tcW w:w="1984" w:type="dxa"/>
            <w:shd w:val="clear" w:color="auto" w:fill="E6E6E6"/>
            <w:noWrap/>
            <w:vAlign w:val="center"/>
          </w:tcPr>
          <w:p w14:paraId="61838B17" w14:textId="77777777" w:rsidR="007C7266" w:rsidRPr="007546F6" w:rsidRDefault="007C7266" w:rsidP="004C1E46">
            <w:pPr>
              <w:rPr>
                <w:rFonts w:cs="Arial"/>
                <w:sz w:val="18"/>
                <w:szCs w:val="18"/>
                <w:highlight w:val="yellow"/>
              </w:rPr>
            </w:pPr>
            <w:r w:rsidRPr="007546F6">
              <w:rPr>
                <w:rFonts w:cs="Calibri"/>
                <w:color w:val="000000"/>
                <w:sz w:val="18"/>
                <w:szCs w:val="18"/>
              </w:rPr>
              <w:t>105.2 (90.1, 122)</w:t>
            </w:r>
          </w:p>
        </w:tc>
        <w:tc>
          <w:tcPr>
            <w:tcW w:w="284" w:type="dxa"/>
            <w:shd w:val="clear" w:color="auto" w:fill="E6E6E6"/>
            <w:vAlign w:val="center"/>
          </w:tcPr>
          <w:p w14:paraId="0E7BE7F8" w14:textId="77777777" w:rsidR="007C7266" w:rsidRPr="007546F6" w:rsidRDefault="007C7266" w:rsidP="004C1E46">
            <w:pPr>
              <w:rPr>
                <w:rFonts w:cs="Calibri"/>
                <w:color w:val="000000"/>
                <w:sz w:val="18"/>
                <w:szCs w:val="18"/>
              </w:rPr>
            </w:pPr>
          </w:p>
        </w:tc>
        <w:tc>
          <w:tcPr>
            <w:tcW w:w="1843" w:type="dxa"/>
            <w:shd w:val="clear" w:color="auto" w:fill="E6E6E6"/>
            <w:noWrap/>
            <w:vAlign w:val="center"/>
          </w:tcPr>
          <w:p w14:paraId="427EDD2D" w14:textId="77777777" w:rsidR="007C7266" w:rsidRPr="007546F6" w:rsidRDefault="007C7266" w:rsidP="004C1E46">
            <w:pPr>
              <w:rPr>
                <w:rFonts w:cs="Arial"/>
                <w:sz w:val="18"/>
                <w:szCs w:val="18"/>
                <w:highlight w:val="yellow"/>
              </w:rPr>
            </w:pPr>
            <w:r w:rsidRPr="007546F6">
              <w:rPr>
                <w:rFonts w:cs="Calibri"/>
                <w:color w:val="000000"/>
                <w:sz w:val="18"/>
                <w:szCs w:val="18"/>
              </w:rPr>
              <w:t>28.8 (24.5, 33.8)</w:t>
            </w:r>
          </w:p>
        </w:tc>
        <w:tc>
          <w:tcPr>
            <w:tcW w:w="283" w:type="dxa"/>
            <w:shd w:val="clear" w:color="auto" w:fill="E6E6E6"/>
            <w:vAlign w:val="center"/>
          </w:tcPr>
          <w:p w14:paraId="17F7D726" w14:textId="77777777" w:rsidR="007C7266" w:rsidRPr="007546F6" w:rsidRDefault="007C7266" w:rsidP="004C1E46">
            <w:pPr>
              <w:jc w:val="right"/>
              <w:rPr>
                <w:rFonts w:cs="Calibri"/>
                <w:color w:val="000000"/>
                <w:sz w:val="18"/>
                <w:szCs w:val="18"/>
              </w:rPr>
            </w:pPr>
          </w:p>
        </w:tc>
        <w:tc>
          <w:tcPr>
            <w:tcW w:w="1559" w:type="dxa"/>
            <w:shd w:val="clear" w:color="auto" w:fill="E6E6E6"/>
            <w:noWrap/>
            <w:vAlign w:val="center"/>
          </w:tcPr>
          <w:p w14:paraId="1A059171" w14:textId="77777777" w:rsidR="007C7266" w:rsidRPr="007546F6" w:rsidRDefault="007C7266" w:rsidP="004C1E46">
            <w:pPr>
              <w:rPr>
                <w:rFonts w:cs="Arial"/>
                <w:sz w:val="18"/>
                <w:szCs w:val="18"/>
                <w:highlight w:val="yellow"/>
              </w:rPr>
            </w:pPr>
            <w:r w:rsidRPr="007546F6">
              <w:rPr>
                <w:rFonts w:cs="Calibri"/>
                <w:color w:val="000000"/>
                <w:sz w:val="18"/>
                <w:szCs w:val="18"/>
              </w:rPr>
              <w:t>9.3 (6.1, 11.4)</w:t>
            </w:r>
          </w:p>
        </w:tc>
        <w:tc>
          <w:tcPr>
            <w:tcW w:w="284" w:type="dxa"/>
            <w:shd w:val="clear" w:color="auto" w:fill="E6E6E6"/>
            <w:vAlign w:val="center"/>
          </w:tcPr>
          <w:p w14:paraId="62A95E36" w14:textId="77777777" w:rsidR="007C7266" w:rsidRPr="007546F6" w:rsidRDefault="007C7266" w:rsidP="004C1E46">
            <w:pPr>
              <w:jc w:val="right"/>
              <w:rPr>
                <w:rFonts w:cs="Calibri"/>
                <w:color w:val="000000"/>
                <w:sz w:val="18"/>
                <w:szCs w:val="18"/>
              </w:rPr>
            </w:pPr>
          </w:p>
        </w:tc>
        <w:tc>
          <w:tcPr>
            <w:tcW w:w="1360" w:type="dxa"/>
            <w:shd w:val="clear" w:color="auto" w:fill="E6E6E6"/>
            <w:noWrap/>
            <w:vAlign w:val="center"/>
          </w:tcPr>
          <w:p w14:paraId="1690265F" w14:textId="77777777" w:rsidR="007C7266" w:rsidRPr="007546F6" w:rsidRDefault="007C7266" w:rsidP="004C1E46">
            <w:pPr>
              <w:rPr>
                <w:rFonts w:cs="Arial"/>
                <w:sz w:val="18"/>
                <w:szCs w:val="18"/>
                <w:highlight w:val="yellow"/>
              </w:rPr>
            </w:pPr>
            <w:r w:rsidRPr="007546F6">
              <w:rPr>
                <w:rFonts w:cs="Calibri"/>
                <w:color w:val="000000"/>
                <w:sz w:val="18"/>
                <w:szCs w:val="18"/>
              </w:rPr>
              <w:t>0.8 (0.4, 1.3)</w:t>
            </w:r>
          </w:p>
        </w:tc>
      </w:tr>
      <w:tr w:rsidR="00923ECF" w:rsidRPr="00923ECF" w14:paraId="2EF5C8CC" w14:textId="77777777" w:rsidTr="0020395D">
        <w:trPr>
          <w:trHeight w:val="255"/>
          <w:jc w:val="center"/>
        </w:trPr>
        <w:tc>
          <w:tcPr>
            <w:tcW w:w="789" w:type="dxa"/>
            <w:tcBorders>
              <w:bottom w:val="single" w:sz="4" w:space="0" w:color="auto"/>
              <w:right w:val="single" w:sz="4" w:space="0" w:color="auto"/>
            </w:tcBorders>
            <w:shd w:val="clear" w:color="auto" w:fill="E6E6E6"/>
            <w:noWrap/>
            <w:vAlign w:val="center"/>
          </w:tcPr>
          <w:p w14:paraId="704FA8FA" w14:textId="77777777" w:rsidR="007C7266" w:rsidRPr="007546F6" w:rsidRDefault="007C7266" w:rsidP="004C1E46">
            <w:pPr>
              <w:jc w:val="center"/>
              <w:rPr>
                <w:rFonts w:cs="Arial"/>
                <w:sz w:val="18"/>
                <w:szCs w:val="18"/>
              </w:rPr>
            </w:pPr>
            <w:r w:rsidRPr="007546F6">
              <w:rPr>
                <w:rFonts w:cs="Arial"/>
                <w:sz w:val="18"/>
                <w:szCs w:val="18"/>
              </w:rPr>
              <w:t>2020</w:t>
            </w:r>
          </w:p>
        </w:tc>
        <w:tc>
          <w:tcPr>
            <w:tcW w:w="284" w:type="dxa"/>
            <w:tcBorders>
              <w:left w:val="single" w:sz="4" w:space="0" w:color="auto"/>
              <w:bottom w:val="single" w:sz="4" w:space="0" w:color="auto"/>
            </w:tcBorders>
            <w:shd w:val="clear" w:color="auto" w:fill="E6E6E6"/>
            <w:vAlign w:val="center"/>
          </w:tcPr>
          <w:p w14:paraId="3B12713D" w14:textId="77777777" w:rsidR="007C7266" w:rsidRPr="007546F6" w:rsidRDefault="007C7266" w:rsidP="004C1E46">
            <w:pPr>
              <w:rPr>
                <w:rFonts w:cs="Calibri"/>
                <w:color w:val="000000"/>
                <w:sz w:val="18"/>
                <w:szCs w:val="18"/>
              </w:rPr>
            </w:pPr>
          </w:p>
        </w:tc>
        <w:tc>
          <w:tcPr>
            <w:tcW w:w="1984" w:type="dxa"/>
            <w:tcBorders>
              <w:bottom w:val="single" w:sz="4" w:space="0" w:color="auto"/>
            </w:tcBorders>
            <w:shd w:val="clear" w:color="auto" w:fill="E6E6E6"/>
            <w:noWrap/>
            <w:vAlign w:val="center"/>
          </w:tcPr>
          <w:p w14:paraId="4D8EF2B9" w14:textId="77777777" w:rsidR="007C7266" w:rsidRPr="007546F6" w:rsidRDefault="007C7266" w:rsidP="004C1E46">
            <w:pPr>
              <w:rPr>
                <w:rFonts w:cs="Arial"/>
                <w:sz w:val="18"/>
                <w:szCs w:val="18"/>
                <w:highlight w:val="yellow"/>
              </w:rPr>
            </w:pPr>
            <w:r w:rsidRPr="007546F6">
              <w:rPr>
                <w:rFonts w:cs="Calibri"/>
                <w:color w:val="000000"/>
                <w:sz w:val="18"/>
                <w:szCs w:val="18"/>
              </w:rPr>
              <w:t>103.5 (88.2, 120.7)</w:t>
            </w:r>
          </w:p>
        </w:tc>
        <w:tc>
          <w:tcPr>
            <w:tcW w:w="284" w:type="dxa"/>
            <w:tcBorders>
              <w:bottom w:val="single" w:sz="4" w:space="0" w:color="auto"/>
            </w:tcBorders>
            <w:shd w:val="clear" w:color="auto" w:fill="E6E6E6"/>
            <w:vAlign w:val="center"/>
          </w:tcPr>
          <w:p w14:paraId="00027A94" w14:textId="77777777" w:rsidR="007C7266" w:rsidRPr="007546F6" w:rsidRDefault="007C7266" w:rsidP="004C1E46">
            <w:pPr>
              <w:rPr>
                <w:rFonts w:cs="Calibri"/>
                <w:color w:val="000000"/>
                <w:sz w:val="18"/>
                <w:szCs w:val="18"/>
              </w:rPr>
            </w:pPr>
          </w:p>
        </w:tc>
        <w:tc>
          <w:tcPr>
            <w:tcW w:w="1843" w:type="dxa"/>
            <w:tcBorders>
              <w:bottom w:val="single" w:sz="4" w:space="0" w:color="auto"/>
            </w:tcBorders>
            <w:shd w:val="clear" w:color="auto" w:fill="E6E6E6"/>
            <w:noWrap/>
            <w:vAlign w:val="center"/>
          </w:tcPr>
          <w:p w14:paraId="7A252B4C" w14:textId="77777777" w:rsidR="007C7266" w:rsidRPr="007546F6" w:rsidRDefault="007C7266" w:rsidP="004C1E46">
            <w:pPr>
              <w:rPr>
                <w:rFonts w:cs="Arial"/>
                <w:sz w:val="18"/>
                <w:szCs w:val="18"/>
                <w:highlight w:val="yellow"/>
              </w:rPr>
            </w:pPr>
            <w:r w:rsidRPr="007546F6">
              <w:rPr>
                <w:rFonts w:cs="Calibri"/>
                <w:color w:val="000000"/>
                <w:sz w:val="18"/>
                <w:szCs w:val="18"/>
              </w:rPr>
              <w:t>29.8 (25.4, 34.9)</w:t>
            </w:r>
          </w:p>
        </w:tc>
        <w:tc>
          <w:tcPr>
            <w:tcW w:w="283" w:type="dxa"/>
            <w:tcBorders>
              <w:bottom w:val="single" w:sz="4" w:space="0" w:color="auto"/>
            </w:tcBorders>
            <w:shd w:val="clear" w:color="auto" w:fill="E6E6E6"/>
            <w:vAlign w:val="center"/>
          </w:tcPr>
          <w:p w14:paraId="7EFAF0E7" w14:textId="77777777" w:rsidR="007C7266" w:rsidRPr="007546F6" w:rsidRDefault="007C7266" w:rsidP="004C1E46">
            <w:pPr>
              <w:jc w:val="right"/>
              <w:rPr>
                <w:rFonts w:cs="Calibri"/>
                <w:color w:val="000000"/>
                <w:sz w:val="18"/>
                <w:szCs w:val="18"/>
              </w:rPr>
            </w:pPr>
          </w:p>
        </w:tc>
        <w:tc>
          <w:tcPr>
            <w:tcW w:w="1559" w:type="dxa"/>
            <w:tcBorders>
              <w:bottom w:val="single" w:sz="4" w:space="0" w:color="auto"/>
            </w:tcBorders>
            <w:shd w:val="clear" w:color="auto" w:fill="E6E6E6"/>
            <w:noWrap/>
            <w:vAlign w:val="center"/>
          </w:tcPr>
          <w:p w14:paraId="7BF8C414" w14:textId="77777777" w:rsidR="007C7266" w:rsidRPr="007546F6" w:rsidRDefault="007C7266" w:rsidP="004C1E46">
            <w:pPr>
              <w:rPr>
                <w:rFonts w:cs="Arial"/>
                <w:sz w:val="18"/>
                <w:szCs w:val="18"/>
                <w:highlight w:val="yellow"/>
              </w:rPr>
            </w:pPr>
            <w:r w:rsidRPr="007546F6">
              <w:rPr>
                <w:rFonts w:cs="Calibri"/>
                <w:color w:val="000000"/>
                <w:sz w:val="18"/>
                <w:szCs w:val="18"/>
              </w:rPr>
              <w:t>7.2 (5.5, 9.2)</w:t>
            </w:r>
          </w:p>
        </w:tc>
        <w:tc>
          <w:tcPr>
            <w:tcW w:w="284" w:type="dxa"/>
            <w:tcBorders>
              <w:bottom w:val="single" w:sz="4" w:space="0" w:color="auto"/>
            </w:tcBorders>
            <w:shd w:val="clear" w:color="auto" w:fill="E6E6E6"/>
            <w:vAlign w:val="center"/>
          </w:tcPr>
          <w:p w14:paraId="11871E57" w14:textId="77777777" w:rsidR="007C7266" w:rsidRPr="007546F6" w:rsidRDefault="007C7266" w:rsidP="004C1E46">
            <w:pPr>
              <w:jc w:val="right"/>
              <w:rPr>
                <w:rFonts w:cs="Calibri"/>
                <w:color w:val="000000"/>
                <w:sz w:val="18"/>
                <w:szCs w:val="18"/>
              </w:rPr>
            </w:pPr>
          </w:p>
        </w:tc>
        <w:tc>
          <w:tcPr>
            <w:tcW w:w="1360" w:type="dxa"/>
            <w:tcBorders>
              <w:bottom w:val="single" w:sz="4" w:space="0" w:color="auto"/>
            </w:tcBorders>
            <w:shd w:val="clear" w:color="auto" w:fill="E6E6E6"/>
            <w:noWrap/>
            <w:vAlign w:val="center"/>
          </w:tcPr>
          <w:p w14:paraId="07A3B8D0" w14:textId="77777777" w:rsidR="007C7266" w:rsidRPr="007546F6" w:rsidRDefault="007C7266" w:rsidP="004C1E46">
            <w:pPr>
              <w:rPr>
                <w:rFonts w:cs="Arial"/>
                <w:sz w:val="18"/>
                <w:szCs w:val="18"/>
                <w:highlight w:val="yellow"/>
              </w:rPr>
            </w:pPr>
            <w:r w:rsidRPr="007546F6">
              <w:rPr>
                <w:rFonts w:cs="Calibri"/>
                <w:color w:val="000000"/>
                <w:sz w:val="18"/>
                <w:szCs w:val="18"/>
              </w:rPr>
              <w:t>0.6 (0.3, 1)</w:t>
            </w:r>
          </w:p>
        </w:tc>
      </w:tr>
    </w:tbl>
    <w:p w14:paraId="26250DA8" w14:textId="77777777" w:rsidR="007C7266" w:rsidRDefault="007C7266" w:rsidP="007C7266">
      <w:pPr>
        <w:rPr>
          <w:i/>
          <w:sz w:val="20"/>
        </w:rPr>
      </w:pPr>
      <w:r>
        <w:rPr>
          <w:i/>
        </w:rPr>
        <w:br w:type="page"/>
      </w:r>
    </w:p>
    <w:p w14:paraId="7EAA89E2" w14:textId="073E8370" w:rsidR="00381066" w:rsidRPr="00F90BE6" w:rsidRDefault="00381066" w:rsidP="007C7266">
      <w:pPr>
        <w:pStyle w:val="Heading2"/>
        <w:sectPr w:rsidR="00381066" w:rsidRPr="00F90BE6" w:rsidSect="005C71F0">
          <w:headerReference w:type="even" r:id="rId43"/>
          <w:headerReference w:type="default" r:id="rId44"/>
          <w:footerReference w:type="default" r:id="rId45"/>
          <w:headerReference w:type="first" r:id="rId46"/>
          <w:pgSz w:w="12240" w:h="15840"/>
          <w:pgMar w:top="1440" w:right="1440" w:bottom="1440" w:left="1440" w:header="720" w:footer="619" w:gutter="0"/>
          <w:cols w:space="720"/>
        </w:sectPr>
      </w:pPr>
    </w:p>
    <w:p w14:paraId="2E254F70" w14:textId="14618C29" w:rsidR="003B550C" w:rsidRDefault="00E928C1" w:rsidP="003A5387">
      <w:pPr>
        <w:pStyle w:val="Caption-Table"/>
      </w:pPr>
      <w:r>
        <w:lastRenderedPageBreak/>
        <w:t>Table 6</w:t>
      </w:r>
      <w:r w:rsidR="00381066">
        <w:t xml:space="preserve">. </w:t>
      </w:r>
      <w:r w:rsidR="00FC341E">
        <w:t>Inputs to the</w:t>
      </w:r>
      <w:r w:rsidR="00381066">
        <w:t xml:space="preserve"> </w:t>
      </w:r>
      <w:r w:rsidR="003B550C">
        <w:t xml:space="preserve">sGSL </w:t>
      </w:r>
      <w:r w:rsidR="00381066">
        <w:t>risk analysis of catch options:</w:t>
      </w:r>
      <w:r w:rsidR="006C21AE">
        <w:t xml:space="preserve"> </w:t>
      </w:r>
      <w:r w:rsidR="00381066">
        <w:t xml:space="preserve">abundance </w:t>
      </w:r>
      <w:r w:rsidR="00FC341E">
        <w:t>(in millions</w:t>
      </w:r>
      <w:r w:rsidR="00381066">
        <w:t xml:space="preserve">) of </w:t>
      </w:r>
      <w:r w:rsidR="00FC341E">
        <w:t>commercial</w:t>
      </w:r>
      <w:r w:rsidR="00381066">
        <w:t xml:space="preserve"> pre</w:t>
      </w:r>
      <w:r w:rsidR="00FC341E">
        <w:t>-</w:t>
      </w:r>
      <w:r w:rsidR="00381066">
        <w:t xml:space="preserve">recruits (R-4, R-3 and R-2), the </w:t>
      </w:r>
      <w:r w:rsidR="006C21AE">
        <w:t xml:space="preserve">survey and projected </w:t>
      </w:r>
      <w:r w:rsidR="002A5AD8">
        <w:t xml:space="preserve">recruitment </w:t>
      </w:r>
      <w:r w:rsidR="006C21AE">
        <w:t xml:space="preserve">(R-1) </w:t>
      </w:r>
      <w:r w:rsidR="002A5AD8">
        <w:t xml:space="preserve">biomass </w:t>
      </w:r>
      <w:r w:rsidR="006C21AE">
        <w:t>(t)</w:t>
      </w:r>
      <w:r w:rsidR="00381066">
        <w:t>, residual biomass (t) and commercial biomass (t)</w:t>
      </w:r>
      <w:r w:rsidR="003B550C">
        <w:t>, and survival rate</w:t>
      </w:r>
      <w:r w:rsidR="00381066">
        <w:t>.</w:t>
      </w:r>
      <w:r w:rsidR="003B550C">
        <w:t xml:space="preserve"> All values were derived from the snow crab survey. Parentheses show 95% confidence intervals. </w:t>
      </w:r>
    </w:p>
    <w:tbl>
      <w:tblPr>
        <w:tblW w:w="13417" w:type="dxa"/>
        <w:jc w:val="center"/>
        <w:tblLayout w:type="fixed"/>
        <w:tblCellMar>
          <w:left w:w="115" w:type="dxa"/>
          <w:right w:w="115" w:type="dxa"/>
        </w:tblCellMar>
        <w:tblLook w:val="0000" w:firstRow="0" w:lastRow="0" w:firstColumn="0" w:lastColumn="0" w:noHBand="0" w:noVBand="0"/>
      </w:tblPr>
      <w:tblGrid>
        <w:gridCol w:w="1219"/>
        <w:gridCol w:w="864"/>
        <w:gridCol w:w="698"/>
        <w:gridCol w:w="22"/>
        <w:gridCol w:w="644"/>
        <w:gridCol w:w="22"/>
        <w:gridCol w:w="2408"/>
        <w:gridCol w:w="22"/>
        <w:gridCol w:w="2138"/>
        <w:gridCol w:w="22"/>
        <w:gridCol w:w="1958"/>
        <w:gridCol w:w="22"/>
        <w:gridCol w:w="2138"/>
        <w:gridCol w:w="22"/>
        <w:gridCol w:w="1196"/>
        <w:gridCol w:w="22"/>
      </w:tblGrid>
      <w:tr w:rsidR="00381066" w14:paraId="6613D70C" w14:textId="77777777" w:rsidTr="00C03620">
        <w:trPr>
          <w:trHeight w:val="288"/>
          <w:tblHeader/>
          <w:jc w:val="center"/>
        </w:trPr>
        <w:tc>
          <w:tcPr>
            <w:tcW w:w="1219" w:type="dxa"/>
            <w:vMerge w:val="restart"/>
            <w:vAlign w:val="center"/>
          </w:tcPr>
          <w:p w14:paraId="2455C4CB" w14:textId="6EB31C31" w:rsidR="00381066" w:rsidRPr="00FC341E" w:rsidRDefault="00381066" w:rsidP="00FC341E">
            <w:pPr>
              <w:ind w:right="-108"/>
              <w:jc w:val="center"/>
              <w:rPr>
                <w:b/>
                <w:sz w:val="16"/>
                <w:szCs w:val="16"/>
                <w:lang w:val="fr-CA"/>
              </w:rPr>
            </w:pPr>
            <w:r w:rsidRPr="00FC341E">
              <w:rPr>
                <w:b/>
                <w:sz w:val="16"/>
                <w:szCs w:val="16"/>
                <w:lang w:val="fr-CA"/>
              </w:rPr>
              <w:t xml:space="preserve">Survey </w:t>
            </w:r>
            <w:proofErr w:type="spellStart"/>
            <w:r w:rsidR="00FC341E">
              <w:rPr>
                <w:b/>
                <w:sz w:val="16"/>
                <w:szCs w:val="16"/>
                <w:lang w:val="fr-CA"/>
              </w:rPr>
              <w:t>y</w:t>
            </w:r>
            <w:r w:rsidRPr="00FC341E">
              <w:rPr>
                <w:b/>
                <w:sz w:val="16"/>
                <w:szCs w:val="16"/>
                <w:lang w:val="fr-CA"/>
              </w:rPr>
              <w:t>ear</w:t>
            </w:r>
            <w:proofErr w:type="spellEnd"/>
          </w:p>
        </w:tc>
        <w:tc>
          <w:tcPr>
            <w:tcW w:w="2250" w:type="dxa"/>
            <w:gridSpan w:val="5"/>
            <w:tcBorders>
              <w:bottom w:val="single" w:sz="6" w:space="0" w:color="auto"/>
            </w:tcBorders>
            <w:vAlign w:val="center"/>
          </w:tcPr>
          <w:p w14:paraId="096B64C2" w14:textId="3C014D9A" w:rsidR="00381066" w:rsidRPr="00FC341E" w:rsidRDefault="00381066" w:rsidP="00FC341E">
            <w:pPr>
              <w:jc w:val="center"/>
              <w:rPr>
                <w:b/>
                <w:sz w:val="16"/>
                <w:szCs w:val="16"/>
                <w:lang w:val="fr-FR"/>
              </w:rPr>
            </w:pPr>
            <w:proofErr w:type="spellStart"/>
            <w:r w:rsidRPr="00FC341E">
              <w:rPr>
                <w:b/>
                <w:sz w:val="16"/>
                <w:szCs w:val="16"/>
                <w:lang w:val="fr-FR"/>
              </w:rPr>
              <w:t>Pre</w:t>
            </w:r>
            <w:r w:rsidR="00E45CAD">
              <w:rPr>
                <w:b/>
                <w:sz w:val="16"/>
                <w:szCs w:val="16"/>
                <w:lang w:val="fr-FR"/>
              </w:rPr>
              <w:t>-</w:t>
            </w:r>
            <w:r w:rsidRPr="00FC341E">
              <w:rPr>
                <w:b/>
                <w:sz w:val="16"/>
                <w:szCs w:val="16"/>
                <w:lang w:val="fr-FR"/>
              </w:rPr>
              <w:t>recruits</w:t>
            </w:r>
            <w:proofErr w:type="spellEnd"/>
            <w:r w:rsidRPr="00FC341E">
              <w:rPr>
                <w:b/>
                <w:sz w:val="16"/>
                <w:szCs w:val="16"/>
                <w:lang w:val="fr-FR"/>
              </w:rPr>
              <w:t xml:space="preserve"> (</w:t>
            </w:r>
            <w:r w:rsidR="00FC341E">
              <w:rPr>
                <w:b/>
                <w:sz w:val="16"/>
                <w:szCs w:val="16"/>
                <w:lang w:val="fr-FR"/>
              </w:rPr>
              <w:t>x10</w:t>
            </w:r>
            <w:r w:rsidR="00FC341E">
              <w:rPr>
                <w:b/>
                <w:sz w:val="16"/>
                <w:szCs w:val="16"/>
                <w:vertAlign w:val="superscript"/>
                <w:lang w:val="fr-FR"/>
              </w:rPr>
              <w:t>6</w:t>
            </w:r>
            <w:r w:rsidRPr="00FC341E">
              <w:rPr>
                <w:b/>
                <w:sz w:val="16"/>
                <w:szCs w:val="16"/>
                <w:lang w:val="fr-FR"/>
              </w:rPr>
              <w:t>)</w:t>
            </w:r>
          </w:p>
        </w:tc>
        <w:tc>
          <w:tcPr>
            <w:tcW w:w="2430" w:type="dxa"/>
            <w:gridSpan w:val="2"/>
            <w:tcBorders>
              <w:bottom w:val="single" w:sz="6" w:space="0" w:color="auto"/>
            </w:tcBorders>
            <w:vAlign w:val="center"/>
          </w:tcPr>
          <w:p w14:paraId="7805251D" w14:textId="3A892FF3" w:rsidR="00381066" w:rsidRPr="00FC341E" w:rsidRDefault="00381066" w:rsidP="00BB3F3E">
            <w:pPr>
              <w:jc w:val="right"/>
              <w:rPr>
                <w:b/>
                <w:sz w:val="16"/>
                <w:szCs w:val="16"/>
                <w:lang w:val="en-CA"/>
              </w:rPr>
            </w:pPr>
            <w:r w:rsidRPr="00FC341E">
              <w:rPr>
                <w:b/>
                <w:sz w:val="16"/>
                <w:szCs w:val="16"/>
                <w:lang w:val="en-CA"/>
              </w:rPr>
              <w:t>Recruitment (t)</w:t>
            </w:r>
          </w:p>
        </w:tc>
        <w:tc>
          <w:tcPr>
            <w:tcW w:w="2160" w:type="dxa"/>
            <w:gridSpan w:val="2"/>
            <w:tcBorders>
              <w:bottom w:val="single" w:sz="6" w:space="0" w:color="auto"/>
            </w:tcBorders>
            <w:vAlign w:val="center"/>
          </w:tcPr>
          <w:p w14:paraId="786DC40A" w14:textId="734FD332" w:rsidR="00381066" w:rsidRPr="00FC341E" w:rsidRDefault="00FC341E" w:rsidP="006C21AE">
            <w:pPr>
              <w:jc w:val="center"/>
              <w:rPr>
                <w:b/>
                <w:sz w:val="16"/>
                <w:szCs w:val="16"/>
                <w:lang w:val="fr-FR"/>
              </w:rPr>
            </w:pPr>
            <w:proofErr w:type="spellStart"/>
            <w:r>
              <w:rPr>
                <w:b/>
                <w:sz w:val="16"/>
                <w:szCs w:val="16"/>
                <w:lang w:val="fr-FR"/>
              </w:rPr>
              <w:t>P</w:t>
            </w:r>
            <w:r w:rsidR="006C21AE">
              <w:rPr>
                <w:b/>
                <w:sz w:val="16"/>
                <w:szCs w:val="16"/>
                <w:lang w:val="fr-FR"/>
              </w:rPr>
              <w:t>rojected</w:t>
            </w:r>
            <w:proofErr w:type="spellEnd"/>
            <w:r w:rsidR="00381066" w:rsidRPr="00FC341E">
              <w:rPr>
                <w:b/>
                <w:sz w:val="16"/>
                <w:szCs w:val="16"/>
                <w:lang w:val="fr-FR"/>
              </w:rPr>
              <w:t xml:space="preserve"> </w:t>
            </w:r>
            <w:proofErr w:type="spellStart"/>
            <w:r w:rsidR="00381066" w:rsidRPr="00FC341E">
              <w:rPr>
                <w:b/>
                <w:sz w:val="16"/>
                <w:szCs w:val="16"/>
                <w:lang w:val="fr-FR"/>
              </w:rPr>
              <w:t>recruitment</w:t>
            </w:r>
            <w:proofErr w:type="spellEnd"/>
            <w:r w:rsidR="00381066" w:rsidRPr="00FC341E">
              <w:rPr>
                <w:b/>
                <w:sz w:val="16"/>
                <w:szCs w:val="16"/>
                <w:lang w:val="fr-FR"/>
              </w:rPr>
              <w:t xml:space="preserve"> (t)</w:t>
            </w:r>
          </w:p>
        </w:tc>
        <w:tc>
          <w:tcPr>
            <w:tcW w:w="1980" w:type="dxa"/>
            <w:gridSpan w:val="2"/>
            <w:tcBorders>
              <w:bottom w:val="single" w:sz="6" w:space="0" w:color="auto"/>
            </w:tcBorders>
            <w:vAlign w:val="center"/>
          </w:tcPr>
          <w:p w14:paraId="2606B33D" w14:textId="77777777" w:rsidR="00381066" w:rsidRPr="00FC341E" w:rsidRDefault="00381066" w:rsidP="00713829">
            <w:pPr>
              <w:jc w:val="center"/>
              <w:rPr>
                <w:b/>
                <w:sz w:val="16"/>
                <w:szCs w:val="16"/>
                <w:lang w:val="fr-FR"/>
              </w:rPr>
            </w:pPr>
            <w:proofErr w:type="spellStart"/>
            <w:r w:rsidRPr="00FC341E">
              <w:rPr>
                <w:b/>
                <w:sz w:val="16"/>
                <w:szCs w:val="16"/>
                <w:lang w:val="fr-FR"/>
              </w:rPr>
              <w:t>Residual</w:t>
            </w:r>
            <w:proofErr w:type="spellEnd"/>
            <w:r w:rsidRPr="00FC341E">
              <w:rPr>
                <w:b/>
                <w:sz w:val="16"/>
                <w:szCs w:val="16"/>
                <w:lang w:val="fr-FR"/>
              </w:rPr>
              <w:t xml:space="preserve"> </w:t>
            </w:r>
            <w:proofErr w:type="spellStart"/>
            <w:r w:rsidRPr="00FC341E">
              <w:rPr>
                <w:b/>
                <w:sz w:val="16"/>
                <w:szCs w:val="16"/>
                <w:lang w:val="fr-FR"/>
              </w:rPr>
              <w:t>biomass</w:t>
            </w:r>
            <w:proofErr w:type="spellEnd"/>
            <w:r w:rsidRPr="00FC341E">
              <w:rPr>
                <w:b/>
                <w:sz w:val="16"/>
                <w:szCs w:val="16"/>
                <w:lang w:val="fr-FR"/>
              </w:rPr>
              <w:t xml:space="preserve"> (t)</w:t>
            </w:r>
          </w:p>
        </w:tc>
        <w:tc>
          <w:tcPr>
            <w:tcW w:w="2160" w:type="dxa"/>
            <w:gridSpan w:val="2"/>
            <w:tcBorders>
              <w:bottom w:val="single" w:sz="6" w:space="0" w:color="auto"/>
            </w:tcBorders>
            <w:vAlign w:val="center"/>
          </w:tcPr>
          <w:p w14:paraId="6A16EB85" w14:textId="77777777" w:rsidR="00381066" w:rsidRPr="00FC341E" w:rsidRDefault="00381066" w:rsidP="00713829">
            <w:pPr>
              <w:jc w:val="center"/>
              <w:rPr>
                <w:b/>
                <w:sz w:val="16"/>
                <w:szCs w:val="16"/>
                <w:lang w:val="fr-FR"/>
              </w:rPr>
            </w:pPr>
            <w:r w:rsidRPr="00FC341E">
              <w:rPr>
                <w:b/>
                <w:sz w:val="16"/>
                <w:szCs w:val="16"/>
                <w:lang w:val="fr-FR"/>
              </w:rPr>
              <w:t xml:space="preserve">Commercial </w:t>
            </w:r>
            <w:proofErr w:type="spellStart"/>
            <w:r w:rsidRPr="00FC341E">
              <w:rPr>
                <w:b/>
                <w:sz w:val="16"/>
                <w:szCs w:val="16"/>
                <w:lang w:val="fr-FR"/>
              </w:rPr>
              <w:t>biomass</w:t>
            </w:r>
            <w:proofErr w:type="spellEnd"/>
            <w:r w:rsidRPr="00FC341E">
              <w:rPr>
                <w:b/>
                <w:sz w:val="16"/>
                <w:szCs w:val="16"/>
                <w:lang w:val="fr-FR"/>
              </w:rPr>
              <w:t xml:space="preserve"> (t)</w:t>
            </w:r>
          </w:p>
        </w:tc>
        <w:tc>
          <w:tcPr>
            <w:tcW w:w="1218" w:type="dxa"/>
            <w:gridSpan w:val="2"/>
            <w:tcBorders>
              <w:bottom w:val="single" w:sz="6" w:space="0" w:color="auto"/>
            </w:tcBorders>
            <w:vAlign w:val="center"/>
          </w:tcPr>
          <w:p w14:paraId="0C564EA5" w14:textId="19FABF83" w:rsidR="00381066" w:rsidRPr="00FC341E" w:rsidRDefault="00FC341E" w:rsidP="00FC341E">
            <w:pPr>
              <w:ind w:right="-115"/>
              <w:jc w:val="center"/>
              <w:rPr>
                <w:b/>
                <w:sz w:val="16"/>
                <w:szCs w:val="16"/>
                <w:lang w:val="fr-CA"/>
              </w:rPr>
            </w:pPr>
            <w:r>
              <w:rPr>
                <w:b/>
                <w:sz w:val="16"/>
                <w:szCs w:val="16"/>
                <w:lang w:val="en-CA"/>
              </w:rPr>
              <w:t>Survival rate</w:t>
            </w:r>
          </w:p>
        </w:tc>
      </w:tr>
      <w:tr w:rsidR="00381066" w14:paraId="11E7B44D" w14:textId="77777777" w:rsidTr="00EC2070">
        <w:trPr>
          <w:trHeight w:val="237"/>
          <w:tblHeader/>
          <w:jc w:val="center"/>
        </w:trPr>
        <w:tc>
          <w:tcPr>
            <w:tcW w:w="1219" w:type="dxa"/>
            <w:vMerge/>
            <w:tcBorders>
              <w:bottom w:val="single" w:sz="12" w:space="0" w:color="auto"/>
            </w:tcBorders>
            <w:vAlign w:val="center"/>
          </w:tcPr>
          <w:p w14:paraId="222DCFA9" w14:textId="77777777" w:rsidR="00381066" w:rsidRPr="00FC341E" w:rsidRDefault="00381066" w:rsidP="00713829">
            <w:pPr>
              <w:ind w:right="-108"/>
              <w:jc w:val="center"/>
              <w:rPr>
                <w:b/>
                <w:sz w:val="16"/>
                <w:szCs w:val="16"/>
                <w:lang w:val="fr-CA"/>
              </w:rPr>
            </w:pPr>
          </w:p>
        </w:tc>
        <w:tc>
          <w:tcPr>
            <w:tcW w:w="864" w:type="dxa"/>
            <w:tcBorders>
              <w:top w:val="single" w:sz="6" w:space="0" w:color="auto"/>
              <w:bottom w:val="single" w:sz="12" w:space="0" w:color="auto"/>
            </w:tcBorders>
            <w:vAlign w:val="center"/>
          </w:tcPr>
          <w:p w14:paraId="52845A3D" w14:textId="2A149C05" w:rsidR="00381066" w:rsidRPr="00FC341E" w:rsidRDefault="00FC341E" w:rsidP="00FC341E">
            <w:pPr>
              <w:jc w:val="center"/>
              <w:rPr>
                <w:b/>
                <w:sz w:val="16"/>
                <w:szCs w:val="16"/>
                <w:lang w:val="fr-FR"/>
              </w:rPr>
            </w:pPr>
            <w:r>
              <w:rPr>
                <w:b/>
                <w:sz w:val="16"/>
                <w:szCs w:val="16"/>
                <w:lang w:val="fr-FR"/>
              </w:rPr>
              <w:t>R-</w:t>
            </w:r>
            <w:r w:rsidR="00381066" w:rsidRPr="00FC341E">
              <w:rPr>
                <w:b/>
                <w:sz w:val="16"/>
                <w:szCs w:val="16"/>
                <w:lang w:val="fr-FR"/>
              </w:rPr>
              <w:t>4</w:t>
            </w:r>
          </w:p>
        </w:tc>
        <w:tc>
          <w:tcPr>
            <w:tcW w:w="720" w:type="dxa"/>
            <w:gridSpan w:val="2"/>
            <w:tcBorders>
              <w:top w:val="single" w:sz="6" w:space="0" w:color="auto"/>
              <w:bottom w:val="single" w:sz="12" w:space="0" w:color="auto"/>
            </w:tcBorders>
            <w:vAlign w:val="center"/>
          </w:tcPr>
          <w:p w14:paraId="3A86B9D1" w14:textId="1C9CAD00" w:rsidR="00381066" w:rsidRPr="00FC341E" w:rsidRDefault="00381066" w:rsidP="00FC341E">
            <w:pPr>
              <w:ind w:right="-40"/>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3</w:t>
            </w:r>
          </w:p>
        </w:tc>
        <w:tc>
          <w:tcPr>
            <w:tcW w:w="666" w:type="dxa"/>
            <w:gridSpan w:val="2"/>
            <w:tcBorders>
              <w:top w:val="single" w:sz="6" w:space="0" w:color="auto"/>
              <w:bottom w:val="single" w:sz="12" w:space="0" w:color="auto"/>
            </w:tcBorders>
            <w:vAlign w:val="center"/>
          </w:tcPr>
          <w:p w14:paraId="5D9350BB" w14:textId="1CD29016"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2</w:t>
            </w:r>
          </w:p>
        </w:tc>
        <w:tc>
          <w:tcPr>
            <w:tcW w:w="2430" w:type="dxa"/>
            <w:gridSpan w:val="2"/>
            <w:tcBorders>
              <w:top w:val="single" w:sz="6" w:space="0" w:color="auto"/>
              <w:bottom w:val="single" w:sz="12" w:space="0" w:color="auto"/>
            </w:tcBorders>
            <w:vAlign w:val="center"/>
          </w:tcPr>
          <w:p w14:paraId="778CEC8C" w14:textId="1463F3D2" w:rsidR="00381066" w:rsidRPr="00FC341E" w:rsidRDefault="00381066" w:rsidP="00FC341E">
            <w:pPr>
              <w:jc w:val="center"/>
              <w:rPr>
                <w:b/>
                <w:sz w:val="16"/>
                <w:szCs w:val="16"/>
                <w:lang w:val="fr-FR"/>
              </w:rPr>
            </w:pPr>
            <w:r w:rsidRPr="00FC341E">
              <w:rPr>
                <w:b/>
                <w:sz w:val="16"/>
                <w:szCs w:val="16"/>
                <w:lang w:val="fr-FR"/>
              </w:rPr>
              <w:t>R</w:t>
            </w:r>
            <w:r w:rsidR="00FC341E">
              <w:rPr>
                <w:b/>
                <w:sz w:val="16"/>
                <w:szCs w:val="16"/>
                <w:lang w:val="fr-FR"/>
              </w:rPr>
              <w:t>-</w:t>
            </w:r>
            <w:r w:rsidRPr="00FC341E">
              <w:rPr>
                <w:b/>
                <w:sz w:val="16"/>
                <w:szCs w:val="16"/>
                <w:lang w:val="fr-FR"/>
              </w:rPr>
              <w:t>1</w:t>
            </w:r>
          </w:p>
        </w:tc>
        <w:tc>
          <w:tcPr>
            <w:tcW w:w="2160" w:type="dxa"/>
            <w:gridSpan w:val="2"/>
            <w:tcBorders>
              <w:top w:val="single" w:sz="6" w:space="0" w:color="auto"/>
              <w:bottom w:val="single" w:sz="12" w:space="0" w:color="auto"/>
            </w:tcBorders>
            <w:vAlign w:val="center"/>
          </w:tcPr>
          <w:p w14:paraId="745BB629" w14:textId="2C76D42A" w:rsidR="00381066" w:rsidRPr="00FC341E" w:rsidRDefault="00FC341E" w:rsidP="00713829">
            <w:pPr>
              <w:jc w:val="center"/>
              <w:rPr>
                <w:b/>
                <w:sz w:val="16"/>
                <w:szCs w:val="16"/>
                <w:lang w:val="fr-FR"/>
              </w:rPr>
            </w:pPr>
            <w:r w:rsidRPr="00FC341E">
              <w:rPr>
                <w:b/>
                <w:sz w:val="16"/>
                <w:szCs w:val="16"/>
                <w:lang w:val="fr-FR"/>
              </w:rPr>
              <w:t>R</w:t>
            </w:r>
            <w:r>
              <w:rPr>
                <w:b/>
                <w:sz w:val="16"/>
                <w:szCs w:val="16"/>
                <w:lang w:val="fr-FR"/>
              </w:rPr>
              <w:t>-</w:t>
            </w:r>
            <w:r w:rsidRPr="00FC341E">
              <w:rPr>
                <w:b/>
                <w:sz w:val="16"/>
                <w:szCs w:val="16"/>
                <w:lang w:val="fr-FR"/>
              </w:rPr>
              <w:t>1</w:t>
            </w:r>
          </w:p>
        </w:tc>
        <w:tc>
          <w:tcPr>
            <w:tcW w:w="1980" w:type="dxa"/>
            <w:gridSpan w:val="2"/>
            <w:tcBorders>
              <w:top w:val="single" w:sz="6" w:space="0" w:color="auto"/>
              <w:bottom w:val="single" w:sz="12" w:space="0" w:color="auto"/>
            </w:tcBorders>
            <w:vAlign w:val="center"/>
          </w:tcPr>
          <w:p w14:paraId="7D68341C" w14:textId="77777777" w:rsidR="00381066" w:rsidRPr="00FC341E" w:rsidRDefault="00381066" w:rsidP="00713829">
            <w:pPr>
              <w:jc w:val="center"/>
              <w:rPr>
                <w:b/>
                <w:sz w:val="16"/>
                <w:szCs w:val="16"/>
                <w:lang w:val="fr-FR"/>
              </w:rPr>
            </w:pPr>
            <w:proofErr w:type="spellStart"/>
            <w:r w:rsidRPr="00FC341E">
              <w:rPr>
                <w:b/>
                <w:sz w:val="16"/>
                <w:szCs w:val="16"/>
                <w:lang w:val="fr-FR"/>
              </w:rPr>
              <w:t>Res</w:t>
            </w:r>
            <w:proofErr w:type="spellEnd"/>
          </w:p>
        </w:tc>
        <w:tc>
          <w:tcPr>
            <w:tcW w:w="2160" w:type="dxa"/>
            <w:gridSpan w:val="2"/>
            <w:tcBorders>
              <w:top w:val="single" w:sz="6" w:space="0" w:color="auto"/>
              <w:bottom w:val="single" w:sz="12" w:space="0" w:color="auto"/>
            </w:tcBorders>
            <w:vAlign w:val="center"/>
          </w:tcPr>
          <w:p w14:paraId="21A401B2" w14:textId="77777777" w:rsidR="00381066" w:rsidRPr="00FC341E" w:rsidRDefault="00381066" w:rsidP="00713829">
            <w:pPr>
              <w:jc w:val="center"/>
              <w:rPr>
                <w:b/>
                <w:sz w:val="16"/>
                <w:szCs w:val="16"/>
                <w:lang w:val="fr-FR"/>
              </w:rPr>
            </w:pPr>
            <w:r w:rsidRPr="00FC341E">
              <w:rPr>
                <w:b/>
                <w:sz w:val="16"/>
                <w:szCs w:val="16"/>
                <w:lang w:val="fr-FR"/>
              </w:rPr>
              <w:t>B</w:t>
            </w:r>
          </w:p>
        </w:tc>
        <w:tc>
          <w:tcPr>
            <w:tcW w:w="1218" w:type="dxa"/>
            <w:gridSpan w:val="2"/>
            <w:tcBorders>
              <w:top w:val="single" w:sz="6" w:space="0" w:color="auto"/>
              <w:bottom w:val="single" w:sz="12" w:space="0" w:color="auto"/>
            </w:tcBorders>
            <w:vAlign w:val="center"/>
          </w:tcPr>
          <w:p w14:paraId="2BE1D651" w14:textId="135BCE39" w:rsidR="00381066" w:rsidRPr="00FC341E" w:rsidRDefault="003B550C" w:rsidP="00713829">
            <w:pPr>
              <w:jc w:val="center"/>
              <w:rPr>
                <w:b/>
                <w:sz w:val="16"/>
                <w:szCs w:val="16"/>
                <w:lang w:val="fr-FR"/>
              </w:rPr>
            </w:pPr>
            <w:r>
              <w:rPr>
                <w:b/>
                <w:sz w:val="16"/>
                <w:szCs w:val="16"/>
                <w:lang w:val="fr-FR"/>
              </w:rPr>
              <w:t>%</w:t>
            </w:r>
          </w:p>
        </w:tc>
      </w:tr>
      <w:tr w:rsidR="00FC341E" w14:paraId="3FB9A819" w14:textId="77777777" w:rsidTr="00BB3F3E">
        <w:trPr>
          <w:gridAfter w:val="1"/>
          <w:wAfter w:w="22" w:type="dxa"/>
          <w:trHeight w:val="288"/>
          <w:jc w:val="center"/>
        </w:trPr>
        <w:tc>
          <w:tcPr>
            <w:tcW w:w="1219" w:type="dxa"/>
            <w:tcBorders>
              <w:top w:val="single" w:sz="12" w:space="0" w:color="auto"/>
            </w:tcBorders>
            <w:vAlign w:val="center"/>
          </w:tcPr>
          <w:p w14:paraId="00FC9D68" w14:textId="77777777" w:rsidR="00FC341E" w:rsidRDefault="00FC341E" w:rsidP="00FC341E">
            <w:pPr>
              <w:tabs>
                <w:tab w:val="left" w:pos="1080"/>
              </w:tabs>
              <w:ind w:right="-108"/>
              <w:jc w:val="center"/>
              <w:rPr>
                <w:rFonts w:cs="Arial"/>
                <w:sz w:val="16"/>
                <w:szCs w:val="16"/>
              </w:rPr>
            </w:pPr>
            <w:r>
              <w:rPr>
                <w:rFonts w:cs="Arial"/>
                <w:sz w:val="16"/>
                <w:szCs w:val="16"/>
              </w:rPr>
              <w:t>1997</w:t>
            </w:r>
          </w:p>
        </w:tc>
        <w:tc>
          <w:tcPr>
            <w:tcW w:w="864" w:type="dxa"/>
            <w:tcBorders>
              <w:top w:val="single" w:sz="12" w:space="0" w:color="auto"/>
            </w:tcBorders>
            <w:vAlign w:val="center"/>
          </w:tcPr>
          <w:p w14:paraId="762F516E" w14:textId="77777777" w:rsidR="00FC341E" w:rsidRDefault="00FC341E" w:rsidP="00BB3F3E">
            <w:pPr>
              <w:ind w:right="38"/>
              <w:jc w:val="right"/>
              <w:rPr>
                <w:rFonts w:cs="Arial"/>
                <w:sz w:val="16"/>
                <w:szCs w:val="16"/>
              </w:rPr>
            </w:pPr>
            <w:r>
              <w:rPr>
                <w:rFonts w:cs="Arial"/>
                <w:sz w:val="16"/>
                <w:szCs w:val="16"/>
              </w:rPr>
              <w:t>114.0</w:t>
            </w:r>
          </w:p>
        </w:tc>
        <w:tc>
          <w:tcPr>
            <w:tcW w:w="698" w:type="dxa"/>
            <w:tcBorders>
              <w:top w:val="single" w:sz="12" w:space="0" w:color="auto"/>
            </w:tcBorders>
            <w:vAlign w:val="center"/>
          </w:tcPr>
          <w:p w14:paraId="1053E113" w14:textId="77777777" w:rsidR="00FC341E" w:rsidRDefault="00FC341E" w:rsidP="00BB3F3E">
            <w:pPr>
              <w:jc w:val="right"/>
              <w:rPr>
                <w:rFonts w:cs="Arial"/>
                <w:sz w:val="16"/>
                <w:szCs w:val="16"/>
              </w:rPr>
            </w:pPr>
            <w:r>
              <w:rPr>
                <w:rFonts w:cs="Arial"/>
                <w:sz w:val="16"/>
                <w:szCs w:val="16"/>
              </w:rPr>
              <w:t>98.2</w:t>
            </w:r>
          </w:p>
        </w:tc>
        <w:tc>
          <w:tcPr>
            <w:tcW w:w="666" w:type="dxa"/>
            <w:gridSpan w:val="2"/>
            <w:tcBorders>
              <w:top w:val="single" w:sz="12" w:space="0" w:color="auto"/>
            </w:tcBorders>
            <w:vAlign w:val="center"/>
          </w:tcPr>
          <w:p w14:paraId="7CEE5B82" w14:textId="77777777" w:rsidR="00FC341E" w:rsidRDefault="00FC341E" w:rsidP="00FC341E">
            <w:pPr>
              <w:jc w:val="center"/>
              <w:rPr>
                <w:rFonts w:cs="Arial"/>
                <w:sz w:val="16"/>
                <w:szCs w:val="16"/>
              </w:rPr>
            </w:pPr>
            <w:r>
              <w:rPr>
                <w:rFonts w:cs="Arial"/>
                <w:sz w:val="16"/>
                <w:szCs w:val="16"/>
              </w:rPr>
              <w:t>59.7</w:t>
            </w:r>
          </w:p>
        </w:tc>
        <w:tc>
          <w:tcPr>
            <w:tcW w:w="2430" w:type="dxa"/>
            <w:gridSpan w:val="2"/>
            <w:tcBorders>
              <w:top w:val="single" w:sz="12" w:space="0" w:color="auto"/>
            </w:tcBorders>
            <w:vAlign w:val="center"/>
          </w:tcPr>
          <w:p w14:paraId="5F39809D" w14:textId="77777777" w:rsidR="00FC341E" w:rsidRPr="00957EDC" w:rsidRDefault="00FC341E" w:rsidP="00FC341E">
            <w:pPr>
              <w:jc w:val="center"/>
              <w:rPr>
                <w:rFonts w:cs="Arial"/>
                <w:sz w:val="16"/>
                <w:szCs w:val="16"/>
              </w:rPr>
            </w:pPr>
            <w:r w:rsidRPr="00957EDC">
              <w:rPr>
                <w:rFonts w:cs="Arial"/>
                <w:bCs/>
                <w:sz w:val="16"/>
                <w:szCs w:val="16"/>
              </w:rPr>
              <w:t>37,910</w:t>
            </w:r>
            <w:r>
              <w:rPr>
                <w:rFonts w:cs="Arial"/>
                <w:bCs/>
                <w:sz w:val="16"/>
                <w:szCs w:val="16"/>
              </w:rPr>
              <w:t xml:space="preserve"> </w:t>
            </w:r>
            <w:r w:rsidRPr="00957EDC">
              <w:rPr>
                <w:rFonts w:cs="Arial"/>
                <w:sz w:val="16"/>
                <w:szCs w:val="16"/>
              </w:rPr>
              <w:t>(30,911-46,018)</w:t>
            </w:r>
          </w:p>
        </w:tc>
        <w:tc>
          <w:tcPr>
            <w:tcW w:w="2160" w:type="dxa"/>
            <w:gridSpan w:val="2"/>
            <w:tcBorders>
              <w:top w:val="single" w:sz="12" w:space="0" w:color="auto"/>
            </w:tcBorders>
            <w:vAlign w:val="center"/>
          </w:tcPr>
          <w:p w14:paraId="3C07E093" w14:textId="1BC155E4" w:rsidR="00FC341E" w:rsidRDefault="00FC341E" w:rsidP="00FC341E">
            <w:pPr>
              <w:jc w:val="center"/>
              <w:rPr>
                <w:rFonts w:cs="Arial"/>
                <w:sz w:val="16"/>
                <w:szCs w:val="16"/>
              </w:rPr>
            </w:pPr>
            <w:r>
              <w:rPr>
                <w:rFonts w:cs="Arial"/>
                <w:sz w:val="16"/>
                <w:szCs w:val="16"/>
              </w:rPr>
              <w:t>-</w:t>
            </w:r>
          </w:p>
        </w:tc>
        <w:tc>
          <w:tcPr>
            <w:tcW w:w="1980" w:type="dxa"/>
            <w:gridSpan w:val="2"/>
            <w:tcBorders>
              <w:top w:val="single" w:sz="12" w:space="0" w:color="auto"/>
            </w:tcBorders>
            <w:vAlign w:val="center"/>
          </w:tcPr>
          <w:p w14:paraId="153F4391" w14:textId="77777777" w:rsidR="00FC341E" w:rsidRPr="00957EDC" w:rsidRDefault="00FC341E" w:rsidP="00FC341E">
            <w:pPr>
              <w:rPr>
                <w:rFonts w:cs="Arial"/>
                <w:sz w:val="16"/>
                <w:szCs w:val="16"/>
              </w:rPr>
            </w:pPr>
            <w:r w:rsidRPr="00957EDC">
              <w:rPr>
                <w:rFonts w:cs="Arial"/>
                <w:bCs/>
                <w:sz w:val="16"/>
                <w:szCs w:val="16"/>
              </w:rPr>
              <w:t>27,688</w:t>
            </w:r>
            <w:r w:rsidRPr="00957EDC">
              <w:rPr>
                <w:rFonts w:cs="Arial"/>
                <w:b/>
                <w:bCs/>
                <w:sz w:val="16"/>
                <w:szCs w:val="16"/>
              </w:rPr>
              <w:t xml:space="preserve"> </w:t>
            </w:r>
            <w:r w:rsidRPr="00957EDC">
              <w:rPr>
                <w:rFonts w:cs="Arial"/>
                <w:sz w:val="16"/>
                <w:szCs w:val="16"/>
              </w:rPr>
              <w:t>(21,982-34,422)</w:t>
            </w:r>
          </w:p>
        </w:tc>
        <w:tc>
          <w:tcPr>
            <w:tcW w:w="2160" w:type="dxa"/>
            <w:gridSpan w:val="2"/>
            <w:tcBorders>
              <w:top w:val="single" w:sz="12" w:space="0" w:color="auto"/>
            </w:tcBorders>
            <w:vAlign w:val="center"/>
          </w:tcPr>
          <w:p w14:paraId="370FD530" w14:textId="77777777" w:rsidR="00FC341E" w:rsidRPr="00957EDC" w:rsidRDefault="00FC341E" w:rsidP="00FC341E">
            <w:pPr>
              <w:jc w:val="center"/>
              <w:rPr>
                <w:rFonts w:cs="Arial"/>
                <w:sz w:val="16"/>
                <w:szCs w:val="16"/>
              </w:rPr>
            </w:pPr>
            <w:r w:rsidRPr="00957EDC">
              <w:rPr>
                <w:rFonts w:cs="Arial"/>
                <w:bCs/>
                <w:sz w:val="16"/>
                <w:szCs w:val="16"/>
              </w:rPr>
              <w:t>64,518</w:t>
            </w:r>
            <w:r w:rsidRPr="00957EDC">
              <w:rPr>
                <w:rFonts w:cs="Arial"/>
                <w:b/>
                <w:bCs/>
                <w:sz w:val="16"/>
                <w:szCs w:val="16"/>
              </w:rPr>
              <w:t xml:space="preserve"> </w:t>
            </w:r>
            <w:r w:rsidRPr="00957EDC">
              <w:rPr>
                <w:rFonts w:cs="Arial"/>
                <w:sz w:val="16"/>
                <w:szCs w:val="16"/>
              </w:rPr>
              <w:t>(54,105-76,345)</w:t>
            </w:r>
          </w:p>
        </w:tc>
        <w:tc>
          <w:tcPr>
            <w:tcW w:w="1218" w:type="dxa"/>
            <w:gridSpan w:val="2"/>
            <w:tcBorders>
              <w:top w:val="single" w:sz="12" w:space="0" w:color="auto"/>
            </w:tcBorders>
            <w:vAlign w:val="center"/>
          </w:tcPr>
          <w:p w14:paraId="75725F29" w14:textId="04618DB7" w:rsidR="00FC341E" w:rsidRDefault="00FC341E" w:rsidP="00FC341E">
            <w:pPr>
              <w:jc w:val="center"/>
              <w:rPr>
                <w:rFonts w:cs="Arial"/>
                <w:sz w:val="16"/>
                <w:szCs w:val="16"/>
              </w:rPr>
            </w:pPr>
            <w:r w:rsidRPr="00351947">
              <w:rPr>
                <w:rFonts w:cs="Arial"/>
                <w:sz w:val="16"/>
                <w:szCs w:val="16"/>
              </w:rPr>
              <w:t>-</w:t>
            </w:r>
          </w:p>
        </w:tc>
      </w:tr>
      <w:tr w:rsidR="00FC341E" w14:paraId="0C0CC492" w14:textId="77777777" w:rsidTr="00BB3F3E">
        <w:trPr>
          <w:gridAfter w:val="1"/>
          <w:wAfter w:w="22" w:type="dxa"/>
          <w:trHeight w:val="288"/>
          <w:jc w:val="center"/>
        </w:trPr>
        <w:tc>
          <w:tcPr>
            <w:tcW w:w="1219" w:type="dxa"/>
            <w:vAlign w:val="center"/>
          </w:tcPr>
          <w:p w14:paraId="507298D4" w14:textId="77777777" w:rsidR="00FC341E" w:rsidRDefault="00FC341E" w:rsidP="00FC341E">
            <w:pPr>
              <w:tabs>
                <w:tab w:val="left" w:pos="1080"/>
              </w:tabs>
              <w:ind w:right="-108"/>
              <w:jc w:val="center"/>
              <w:rPr>
                <w:rFonts w:cs="Arial"/>
                <w:sz w:val="16"/>
                <w:szCs w:val="16"/>
              </w:rPr>
            </w:pPr>
            <w:r>
              <w:rPr>
                <w:rFonts w:cs="Arial"/>
                <w:sz w:val="16"/>
                <w:szCs w:val="16"/>
              </w:rPr>
              <w:t>1998</w:t>
            </w:r>
          </w:p>
        </w:tc>
        <w:tc>
          <w:tcPr>
            <w:tcW w:w="864" w:type="dxa"/>
            <w:vAlign w:val="center"/>
          </w:tcPr>
          <w:p w14:paraId="575DDD5F" w14:textId="77777777" w:rsidR="00FC341E" w:rsidRDefault="00FC341E" w:rsidP="00BB3F3E">
            <w:pPr>
              <w:ind w:right="38"/>
              <w:jc w:val="right"/>
              <w:rPr>
                <w:rFonts w:cs="Arial"/>
                <w:sz w:val="16"/>
                <w:szCs w:val="16"/>
              </w:rPr>
            </w:pPr>
            <w:r>
              <w:rPr>
                <w:rFonts w:cs="Arial"/>
                <w:sz w:val="16"/>
                <w:szCs w:val="16"/>
              </w:rPr>
              <w:t>135.3</w:t>
            </w:r>
          </w:p>
        </w:tc>
        <w:tc>
          <w:tcPr>
            <w:tcW w:w="698" w:type="dxa"/>
            <w:vAlign w:val="center"/>
          </w:tcPr>
          <w:p w14:paraId="470275FB" w14:textId="77777777" w:rsidR="00FC341E" w:rsidRDefault="00FC341E" w:rsidP="00BB3F3E">
            <w:pPr>
              <w:jc w:val="right"/>
              <w:rPr>
                <w:rFonts w:cs="Arial"/>
                <w:sz w:val="16"/>
                <w:szCs w:val="16"/>
              </w:rPr>
            </w:pPr>
            <w:r>
              <w:rPr>
                <w:rFonts w:cs="Arial"/>
                <w:sz w:val="16"/>
                <w:szCs w:val="16"/>
              </w:rPr>
              <w:t>91.3</w:t>
            </w:r>
          </w:p>
        </w:tc>
        <w:tc>
          <w:tcPr>
            <w:tcW w:w="666" w:type="dxa"/>
            <w:gridSpan w:val="2"/>
            <w:vAlign w:val="center"/>
          </w:tcPr>
          <w:p w14:paraId="4474EA50" w14:textId="77777777" w:rsidR="00FC341E" w:rsidRDefault="00FC341E" w:rsidP="00FC341E">
            <w:pPr>
              <w:jc w:val="center"/>
              <w:rPr>
                <w:rFonts w:cs="Arial"/>
                <w:sz w:val="16"/>
                <w:szCs w:val="16"/>
              </w:rPr>
            </w:pPr>
            <w:r>
              <w:rPr>
                <w:rFonts w:cs="Arial"/>
                <w:sz w:val="16"/>
                <w:szCs w:val="16"/>
              </w:rPr>
              <w:t>60.3</w:t>
            </w:r>
          </w:p>
        </w:tc>
        <w:tc>
          <w:tcPr>
            <w:tcW w:w="2430" w:type="dxa"/>
            <w:gridSpan w:val="2"/>
            <w:vAlign w:val="center"/>
          </w:tcPr>
          <w:p w14:paraId="544DC784" w14:textId="77777777" w:rsidR="00FC341E" w:rsidRPr="00957EDC" w:rsidRDefault="00FC341E" w:rsidP="00FC341E">
            <w:pPr>
              <w:jc w:val="center"/>
              <w:rPr>
                <w:rFonts w:cs="Arial"/>
                <w:sz w:val="16"/>
                <w:szCs w:val="16"/>
              </w:rPr>
            </w:pPr>
            <w:r w:rsidRPr="00957EDC">
              <w:rPr>
                <w:rFonts w:cs="Arial"/>
                <w:bCs/>
                <w:sz w:val="16"/>
                <w:szCs w:val="16"/>
              </w:rPr>
              <w:t>30,603</w:t>
            </w:r>
            <w:r>
              <w:rPr>
                <w:rFonts w:cs="Arial"/>
                <w:bCs/>
                <w:sz w:val="16"/>
                <w:szCs w:val="16"/>
              </w:rPr>
              <w:t xml:space="preserve"> </w:t>
            </w:r>
            <w:r w:rsidRPr="00957EDC">
              <w:rPr>
                <w:rFonts w:cs="Arial"/>
                <w:sz w:val="16"/>
                <w:szCs w:val="16"/>
              </w:rPr>
              <w:t>(22,695-40,384)</w:t>
            </w:r>
          </w:p>
        </w:tc>
        <w:tc>
          <w:tcPr>
            <w:tcW w:w="2160" w:type="dxa"/>
            <w:gridSpan w:val="2"/>
            <w:vAlign w:val="center"/>
          </w:tcPr>
          <w:p w14:paraId="46EC0598" w14:textId="6BA62205"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79F6E9C" w14:textId="77777777" w:rsidR="00FC341E" w:rsidRPr="00957EDC" w:rsidRDefault="00FC341E" w:rsidP="00FC341E">
            <w:pPr>
              <w:rPr>
                <w:rFonts w:cs="Arial"/>
                <w:sz w:val="16"/>
                <w:szCs w:val="16"/>
              </w:rPr>
            </w:pPr>
            <w:r w:rsidRPr="00957EDC">
              <w:rPr>
                <w:rFonts w:cs="Arial"/>
                <w:bCs/>
                <w:sz w:val="16"/>
                <w:szCs w:val="16"/>
              </w:rPr>
              <w:t>28,295</w:t>
            </w:r>
            <w:r w:rsidRPr="00957EDC">
              <w:rPr>
                <w:rFonts w:cs="Arial"/>
                <w:b/>
                <w:bCs/>
                <w:sz w:val="16"/>
                <w:szCs w:val="16"/>
              </w:rPr>
              <w:t xml:space="preserve"> </w:t>
            </w:r>
            <w:r w:rsidRPr="00957EDC">
              <w:rPr>
                <w:rFonts w:cs="Arial"/>
                <w:sz w:val="16"/>
                <w:szCs w:val="16"/>
              </w:rPr>
              <w:t>(21,497-36,566)</w:t>
            </w:r>
          </w:p>
        </w:tc>
        <w:tc>
          <w:tcPr>
            <w:tcW w:w="2160" w:type="dxa"/>
            <w:gridSpan w:val="2"/>
            <w:vAlign w:val="center"/>
          </w:tcPr>
          <w:p w14:paraId="6A634111" w14:textId="77777777" w:rsidR="00FC341E" w:rsidRPr="00957EDC" w:rsidRDefault="00FC341E" w:rsidP="00FC341E">
            <w:pPr>
              <w:jc w:val="center"/>
              <w:rPr>
                <w:rFonts w:cs="Arial"/>
                <w:sz w:val="16"/>
                <w:szCs w:val="16"/>
              </w:rPr>
            </w:pPr>
            <w:r w:rsidRPr="00957EDC">
              <w:rPr>
                <w:rFonts w:cs="Arial"/>
                <w:bCs/>
                <w:sz w:val="16"/>
                <w:szCs w:val="16"/>
              </w:rPr>
              <w:t>57,813</w:t>
            </w:r>
            <w:r w:rsidRPr="00957EDC">
              <w:rPr>
                <w:rFonts w:cs="Arial"/>
                <w:b/>
                <w:bCs/>
                <w:sz w:val="16"/>
                <w:szCs w:val="16"/>
              </w:rPr>
              <w:t xml:space="preserve"> </w:t>
            </w:r>
            <w:r w:rsidRPr="00957EDC">
              <w:rPr>
                <w:rFonts w:cs="Arial"/>
                <w:sz w:val="16"/>
                <w:szCs w:val="16"/>
              </w:rPr>
              <w:t>(45,856-71,931)</w:t>
            </w:r>
          </w:p>
        </w:tc>
        <w:tc>
          <w:tcPr>
            <w:tcW w:w="1218" w:type="dxa"/>
            <w:gridSpan w:val="2"/>
            <w:vAlign w:val="center"/>
          </w:tcPr>
          <w:p w14:paraId="7CC426AD" w14:textId="1399FD00" w:rsidR="00FC341E" w:rsidRDefault="00FC341E" w:rsidP="00FC341E">
            <w:pPr>
              <w:jc w:val="center"/>
              <w:rPr>
                <w:rFonts w:cs="Arial"/>
                <w:sz w:val="16"/>
                <w:szCs w:val="16"/>
              </w:rPr>
            </w:pPr>
            <w:r w:rsidRPr="00351947">
              <w:rPr>
                <w:rFonts w:cs="Arial"/>
                <w:sz w:val="16"/>
                <w:szCs w:val="16"/>
              </w:rPr>
              <w:t>-</w:t>
            </w:r>
          </w:p>
        </w:tc>
      </w:tr>
      <w:tr w:rsidR="00FC341E" w14:paraId="78521AE5" w14:textId="77777777" w:rsidTr="00BB3F3E">
        <w:trPr>
          <w:gridAfter w:val="1"/>
          <w:wAfter w:w="22" w:type="dxa"/>
          <w:trHeight w:val="288"/>
          <w:jc w:val="center"/>
        </w:trPr>
        <w:tc>
          <w:tcPr>
            <w:tcW w:w="1219" w:type="dxa"/>
            <w:vAlign w:val="center"/>
          </w:tcPr>
          <w:p w14:paraId="60DDC31E" w14:textId="77777777" w:rsidR="00FC341E" w:rsidRDefault="00FC341E" w:rsidP="00FC341E">
            <w:pPr>
              <w:tabs>
                <w:tab w:val="left" w:pos="1080"/>
              </w:tabs>
              <w:ind w:right="-108"/>
              <w:jc w:val="center"/>
              <w:rPr>
                <w:rFonts w:cs="Arial"/>
                <w:sz w:val="16"/>
                <w:szCs w:val="16"/>
              </w:rPr>
            </w:pPr>
            <w:r>
              <w:rPr>
                <w:rFonts w:cs="Arial"/>
                <w:sz w:val="16"/>
                <w:szCs w:val="16"/>
              </w:rPr>
              <w:t>1999</w:t>
            </w:r>
          </w:p>
        </w:tc>
        <w:tc>
          <w:tcPr>
            <w:tcW w:w="864" w:type="dxa"/>
            <w:vAlign w:val="center"/>
          </w:tcPr>
          <w:p w14:paraId="36934AF0" w14:textId="77777777" w:rsidR="00FC341E" w:rsidRDefault="00FC341E" w:rsidP="00BB3F3E">
            <w:pPr>
              <w:ind w:right="38"/>
              <w:jc w:val="right"/>
              <w:rPr>
                <w:rFonts w:cs="Arial"/>
                <w:sz w:val="16"/>
                <w:szCs w:val="16"/>
              </w:rPr>
            </w:pPr>
            <w:r>
              <w:rPr>
                <w:rFonts w:cs="Arial"/>
                <w:sz w:val="16"/>
                <w:szCs w:val="16"/>
              </w:rPr>
              <w:t>195.6</w:t>
            </w:r>
          </w:p>
        </w:tc>
        <w:tc>
          <w:tcPr>
            <w:tcW w:w="698" w:type="dxa"/>
            <w:vAlign w:val="center"/>
          </w:tcPr>
          <w:p w14:paraId="4BAEA863" w14:textId="77777777" w:rsidR="00FC341E" w:rsidRDefault="00FC341E" w:rsidP="00BB3F3E">
            <w:pPr>
              <w:jc w:val="right"/>
              <w:rPr>
                <w:rFonts w:cs="Arial"/>
                <w:sz w:val="16"/>
                <w:szCs w:val="16"/>
              </w:rPr>
            </w:pPr>
            <w:r>
              <w:rPr>
                <w:rFonts w:cs="Arial"/>
                <w:sz w:val="16"/>
                <w:szCs w:val="16"/>
              </w:rPr>
              <w:t>151.1</w:t>
            </w:r>
          </w:p>
        </w:tc>
        <w:tc>
          <w:tcPr>
            <w:tcW w:w="666" w:type="dxa"/>
            <w:gridSpan w:val="2"/>
            <w:vAlign w:val="center"/>
          </w:tcPr>
          <w:p w14:paraId="067EB795" w14:textId="77777777" w:rsidR="00FC341E" w:rsidRDefault="00FC341E" w:rsidP="00FC341E">
            <w:pPr>
              <w:jc w:val="center"/>
              <w:rPr>
                <w:rFonts w:cs="Arial"/>
                <w:sz w:val="16"/>
                <w:szCs w:val="16"/>
              </w:rPr>
            </w:pPr>
            <w:r>
              <w:rPr>
                <w:rFonts w:cs="Arial"/>
                <w:sz w:val="16"/>
                <w:szCs w:val="16"/>
              </w:rPr>
              <w:t>112.9</w:t>
            </w:r>
          </w:p>
        </w:tc>
        <w:tc>
          <w:tcPr>
            <w:tcW w:w="2430" w:type="dxa"/>
            <w:gridSpan w:val="2"/>
            <w:vAlign w:val="center"/>
          </w:tcPr>
          <w:p w14:paraId="46558BE5" w14:textId="77777777" w:rsidR="00FC341E" w:rsidRPr="00957EDC" w:rsidRDefault="00FC341E" w:rsidP="00FC341E">
            <w:pPr>
              <w:jc w:val="center"/>
              <w:rPr>
                <w:rFonts w:cs="Arial"/>
                <w:sz w:val="16"/>
                <w:szCs w:val="16"/>
              </w:rPr>
            </w:pPr>
            <w:r w:rsidRPr="00957EDC">
              <w:rPr>
                <w:rFonts w:cs="Arial"/>
                <w:bCs/>
                <w:sz w:val="16"/>
                <w:szCs w:val="16"/>
              </w:rPr>
              <w:t>26,015</w:t>
            </w:r>
            <w:r>
              <w:rPr>
                <w:rFonts w:cs="Arial"/>
                <w:bCs/>
                <w:sz w:val="16"/>
                <w:szCs w:val="16"/>
              </w:rPr>
              <w:t xml:space="preserve"> </w:t>
            </w:r>
            <w:r w:rsidRPr="00957EDC">
              <w:rPr>
                <w:rFonts w:cs="Arial"/>
                <w:sz w:val="16"/>
                <w:szCs w:val="16"/>
              </w:rPr>
              <w:t>(20,709-32,265)</w:t>
            </w:r>
          </w:p>
        </w:tc>
        <w:tc>
          <w:tcPr>
            <w:tcW w:w="2160" w:type="dxa"/>
            <w:gridSpan w:val="2"/>
            <w:vAlign w:val="center"/>
          </w:tcPr>
          <w:p w14:paraId="5AE4B5F1" w14:textId="04985DA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1324D205" w14:textId="77777777" w:rsidR="00FC341E" w:rsidRPr="00957EDC" w:rsidRDefault="00FC341E" w:rsidP="00FC341E">
            <w:pPr>
              <w:rPr>
                <w:rFonts w:cs="Arial"/>
                <w:sz w:val="16"/>
                <w:szCs w:val="16"/>
              </w:rPr>
            </w:pPr>
            <w:r w:rsidRPr="00957EDC">
              <w:rPr>
                <w:rFonts w:cs="Arial"/>
                <w:bCs/>
                <w:sz w:val="16"/>
                <w:szCs w:val="16"/>
              </w:rPr>
              <w:t>31,177</w:t>
            </w:r>
            <w:r w:rsidRPr="00957EDC">
              <w:rPr>
                <w:rFonts w:cs="Arial"/>
                <w:b/>
                <w:bCs/>
                <w:sz w:val="16"/>
                <w:szCs w:val="16"/>
              </w:rPr>
              <w:t xml:space="preserve"> </w:t>
            </w:r>
            <w:r w:rsidRPr="00957EDC">
              <w:rPr>
                <w:rFonts w:cs="Arial"/>
                <w:sz w:val="16"/>
                <w:szCs w:val="16"/>
              </w:rPr>
              <w:t>(25,044-38,356)</w:t>
            </w:r>
          </w:p>
        </w:tc>
        <w:tc>
          <w:tcPr>
            <w:tcW w:w="2160" w:type="dxa"/>
            <w:gridSpan w:val="2"/>
            <w:vAlign w:val="center"/>
          </w:tcPr>
          <w:p w14:paraId="0699B9C6" w14:textId="77777777" w:rsidR="00FC341E" w:rsidRPr="00957EDC" w:rsidRDefault="00FC341E" w:rsidP="00FC341E">
            <w:pPr>
              <w:jc w:val="center"/>
              <w:rPr>
                <w:rFonts w:cs="Arial"/>
                <w:sz w:val="16"/>
                <w:szCs w:val="16"/>
              </w:rPr>
            </w:pPr>
            <w:r w:rsidRPr="00957EDC">
              <w:rPr>
                <w:rFonts w:cs="Arial"/>
                <w:bCs/>
                <w:sz w:val="16"/>
                <w:szCs w:val="16"/>
              </w:rPr>
              <w:t>56,757</w:t>
            </w:r>
            <w:r w:rsidRPr="00957EDC">
              <w:rPr>
                <w:rFonts w:cs="Arial"/>
                <w:b/>
                <w:bCs/>
                <w:sz w:val="16"/>
                <w:szCs w:val="16"/>
              </w:rPr>
              <w:t xml:space="preserve"> </w:t>
            </w:r>
            <w:r w:rsidRPr="00957EDC">
              <w:rPr>
                <w:rFonts w:cs="Arial"/>
                <w:sz w:val="16"/>
                <w:szCs w:val="16"/>
              </w:rPr>
              <w:t>(47,641-67,102)</w:t>
            </w:r>
          </w:p>
        </w:tc>
        <w:tc>
          <w:tcPr>
            <w:tcW w:w="1218" w:type="dxa"/>
            <w:gridSpan w:val="2"/>
            <w:vAlign w:val="center"/>
          </w:tcPr>
          <w:p w14:paraId="52789DFF" w14:textId="2AF2C3FB" w:rsidR="00FC341E" w:rsidRDefault="00FC341E" w:rsidP="00FC341E">
            <w:pPr>
              <w:jc w:val="center"/>
              <w:rPr>
                <w:rFonts w:cs="Arial"/>
                <w:sz w:val="16"/>
                <w:szCs w:val="16"/>
              </w:rPr>
            </w:pPr>
            <w:r w:rsidRPr="00351947">
              <w:rPr>
                <w:rFonts w:cs="Arial"/>
                <w:sz w:val="16"/>
                <w:szCs w:val="16"/>
              </w:rPr>
              <w:t>-</w:t>
            </w:r>
          </w:p>
        </w:tc>
      </w:tr>
      <w:tr w:rsidR="00FC341E" w14:paraId="0696A495" w14:textId="77777777" w:rsidTr="00BB3F3E">
        <w:trPr>
          <w:gridAfter w:val="1"/>
          <w:wAfter w:w="22" w:type="dxa"/>
          <w:trHeight w:val="288"/>
          <w:jc w:val="center"/>
        </w:trPr>
        <w:tc>
          <w:tcPr>
            <w:tcW w:w="1219" w:type="dxa"/>
            <w:vAlign w:val="center"/>
          </w:tcPr>
          <w:p w14:paraId="00DECC8A" w14:textId="77777777" w:rsidR="00FC341E" w:rsidRDefault="00FC341E" w:rsidP="00FC341E">
            <w:pPr>
              <w:tabs>
                <w:tab w:val="left" w:pos="1080"/>
              </w:tabs>
              <w:ind w:right="-108"/>
              <w:jc w:val="center"/>
              <w:rPr>
                <w:rFonts w:cs="Arial"/>
                <w:sz w:val="16"/>
                <w:szCs w:val="16"/>
              </w:rPr>
            </w:pPr>
            <w:r>
              <w:rPr>
                <w:rFonts w:cs="Arial"/>
                <w:sz w:val="16"/>
                <w:szCs w:val="16"/>
              </w:rPr>
              <w:t>2000</w:t>
            </w:r>
          </w:p>
        </w:tc>
        <w:tc>
          <w:tcPr>
            <w:tcW w:w="864" w:type="dxa"/>
            <w:vAlign w:val="center"/>
          </w:tcPr>
          <w:p w14:paraId="7E597BA8" w14:textId="77777777" w:rsidR="00FC341E" w:rsidRDefault="00FC341E" w:rsidP="00BB3F3E">
            <w:pPr>
              <w:ind w:right="38"/>
              <w:jc w:val="right"/>
              <w:rPr>
                <w:rFonts w:cs="Arial"/>
                <w:sz w:val="16"/>
                <w:szCs w:val="16"/>
              </w:rPr>
            </w:pPr>
            <w:r>
              <w:rPr>
                <w:rFonts w:cs="Arial"/>
                <w:sz w:val="16"/>
                <w:szCs w:val="16"/>
              </w:rPr>
              <w:t>237.5</w:t>
            </w:r>
          </w:p>
        </w:tc>
        <w:tc>
          <w:tcPr>
            <w:tcW w:w="698" w:type="dxa"/>
            <w:vAlign w:val="center"/>
          </w:tcPr>
          <w:p w14:paraId="49E9DEB5" w14:textId="77777777" w:rsidR="00FC341E" w:rsidRDefault="00FC341E" w:rsidP="00BB3F3E">
            <w:pPr>
              <w:jc w:val="right"/>
              <w:rPr>
                <w:rFonts w:cs="Arial"/>
                <w:sz w:val="16"/>
                <w:szCs w:val="16"/>
              </w:rPr>
            </w:pPr>
            <w:r>
              <w:rPr>
                <w:rFonts w:cs="Arial"/>
                <w:sz w:val="16"/>
                <w:szCs w:val="16"/>
              </w:rPr>
              <w:t>159.1</w:t>
            </w:r>
          </w:p>
        </w:tc>
        <w:tc>
          <w:tcPr>
            <w:tcW w:w="666" w:type="dxa"/>
            <w:gridSpan w:val="2"/>
            <w:vAlign w:val="center"/>
          </w:tcPr>
          <w:p w14:paraId="2C11A2BE" w14:textId="77777777" w:rsidR="00FC341E" w:rsidRDefault="00FC341E" w:rsidP="00FC341E">
            <w:pPr>
              <w:jc w:val="center"/>
              <w:rPr>
                <w:rFonts w:cs="Arial"/>
                <w:sz w:val="16"/>
                <w:szCs w:val="16"/>
              </w:rPr>
            </w:pPr>
            <w:r>
              <w:rPr>
                <w:rFonts w:cs="Arial"/>
                <w:sz w:val="16"/>
                <w:szCs w:val="16"/>
              </w:rPr>
              <w:t>88.4</w:t>
            </w:r>
          </w:p>
        </w:tc>
        <w:tc>
          <w:tcPr>
            <w:tcW w:w="2430" w:type="dxa"/>
            <w:gridSpan w:val="2"/>
            <w:vAlign w:val="center"/>
          </w:tcPr>
          <w:p w14:paraId="3B9D1676" w14:textId="77777777" w:rsidR="00FC341E" w:rsidRPr="00957EDC" w:rsidRDefault="00FC341E" w:rsidP="00FC341E">
            <w:pPr>
              <w:jc w:val="center"/>
              <w:rPr>
                <w:rFonts w:cs="Arial"/>
                <w:sz w:val="16"/>
                <w:szCs w:val="16"/>
              </w:rPr>
            </w:pPr>
            <w:r w:rsidRPr="00957EDC">
              <w:rPr>
                <w:rFonts w:cs="Arial"/>
                <w:bCs/>
                <w:sz w:val="16"/>
                <w:szCs w:val="16"/>
              </w:rPr>
              <w:t>40,734</w:t>
            </w:r>
            <w:r>
              <w:rPr>
                <w:rFonts w:cs="Arial"/>
                <w:bCs/>
                <w:sz w:val="16"/>
                <w:szCs w:val="16"/>
              </w:rPr>
              <w:t xml:space="preserve"> </w:t>
            </w:r>
            <w:r w:rsidRPr="00957EDC">
              <w:rPr>
                <w:rFonts w:cs="Arial"/>
                <w:sz w:val="16"/>
                <w:szCs w:val="16"/>
              </w:rPr>
              <w:t>(33,592-48,942)</w:t>
            </w:r>
          </w:p>
        </w:tc>
        <w:tc>
          <w:tcPr>
            <w:tcW w:w="2160" w:type="dxa"/>
            <w:gridSpan w:val="2"/>
            <w:vAlign w:val="center"/>
          </w:tcPr>
          <w:p w14:paraId="147372A1" w14:textId="2A4EBED3"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C014216" w14:textId="4A09C4D2" w:rsidR="00FC341E" w:rsidRPr="00957EDC" w:rsidRDefault="00BB3F3E" w:rsidP="00FC341E">
            <w:pPr>
              <w:rPr>
                <w:rFonts w:cs="Arial"/>
                <w:sz w:val="16"/>
                <w:szCs w:val="16"/>
              </w:rPr>
            </w:pPr>
            <w:r>
              <w:rPr>
                <w:rFonts w:cs="Arial"/>
                <w:bCs/>
                <w:sz w:val="16"/>
                <w:szCs w:val="16"/>
              </w:rPr>
              <w:t xml:space="preserve">  </w:t>
            </w:r>
            <w:r w:rsidR="00FC341E" w:rsidRPr="00957EDC">
              <w:rPr>
                <w:rFonts w:cs="Arial"/>
                <w:bCs/>
                <w:sz w:val="16"/>
                <w:szCs w:val="16"/>
              </w:rPr>
              <w:t>9,979</w:t>
            </w:r>
            <w:r w:rsidR="00FC341E" w:rsidRPr="00957EDC">
              <w:rPr>
                <w:rFonts w:cs="Arial"/>
                <w:b/>
                <w:bCs/>
                <w:sz w:val="16"/>
                <w:szCs w:val="16"/>
              </w:rPr>
              <w:t xml:space="preserve"> </w:t>
            </w:r>
            <w:r w:rsidR="00FC341E" w:rsidRPr="00957EDC">
              <w:rPr>
                <w:rFonts w:cs="Arial"/>
                <w:sz w:val="16"/>
                <w:szCs w:val="16"/>
              </w:rPr>
              <w:t>(6,987-13,827)</w:t>
            </w:r>
          </w:p>
        </w:tc>
        <w:tc>
          <w:tcPr>
            <w:tcW w:w="2160" w:type="dxa"/>
            <w:gridSpan w:val="2"/>
            <w:vAlign w:val="center"/>
          </w:tcPr>
          <w:p w14:paraId="4751174A" w14:textId="77777777" w:rsidR="00FC341E" w:rsidRPr="00957EDC" w:rsidRDefault="00FC341E" w:rsidP="00FC341E">
            <w:pPr>
              <w:jc w:val="center"/>
              <w:rPr>
                <w:rFonts w:cs="Arial"/>
                <w:sz w:val="16"/>
                <w:szCs w:val="16"/>
              </w:rPr>
            </w:pPr>
            <w:r w:rsidRPr="00957EDC">
              <w:rPr>
                <w:rFonts w:cs="Arial"/>
                <w:bCs/>
                <w:sz w:val="16"/>
                <w:szCs w:val="16"/>
              </w:rPr>
              <w:t>50,621</w:t>
            </w:r>
            <w:r w:rsidRPr="00957EDC">
              <w:rPr>
                <w:rFonts w:cs="Arial"/>
                <w:b/>
                <w:bCs/>
                <w:sz w:val="16"/>
                <w:szCs w:val="16"/>
              </w:rPr>
              <w:t xml:space="preserve"> </w:t>
            </w:r>
            <w:r w:rsidRPr="00957EDC">
              <w:rPr>
                <w:rFonts w:cs="Arial"/>
                <w:sz w:val="16"/>
                <w:szCs w:val="16"/>
              </w:rPr>
              <w:t>(41,843-60,692)</w:t>
            </w:r>
          </w:p>
        </w:tc>
        <w:tc>
          <w:tcPr>
            <w:tcW w:w="1218" w:type="dxa"/>
            <w:gridSpan w:val="2"/>
            <w:vAlign w:val="center"/>
          </w:tcPr>
          <w:p w14:paraId="0CF74ECC" w14:textId="681AFF4F" w:rsidR="00FC341E" w:rsidRDefault="00FC341E" w:rsidP="00FC341E">
            <w:pPr>
              <w:jc w:val="center"/>
              <w:rPr>
                <w:rFonts w:cs="Arial"/>
                <w:sz w:val="16"/>
                <w:szCs w:val="16"/>
              </w:rPr>
            </w:pPr>
            <w:r w:rsidRPr="00351947">
              <w:rPr>
                <w:rFonts w:cs="Arial"/>
                <w:sz w:val="16"/>
                <w:szCs w:val="16"/>
              </w:rPr>
              <w:t>-</w:t>
            </w:r>
          </w:p>
        </w:tc>
      </w:tr>
      <w:tr w:rsidR="00FC341E" w14:paraId="3E24A741" w14:textId="77777777" w:rsidTr="00BB3F3E">
        <w:trPr>
          <w:gridAfter w:val="1"/>
          <w:wAfter w:w="22" w:type="dxa"/>
          <w:trHeight w:val="288"/>
          <w:jc w:val="center"/>
        </w:trPr>
        <w:tc>
          <w:tcPr>
            <w:tcW w:w="1219" w:type="dxa"/>
            <w:vAlign w:val="center"/>
          </w:tcPr>
          <w:p w14:paraId="5C348BA5" w14:textId="77777777" w:rsidR="00FC341E" w:rsidRDefault="00FC341E" w:rsidP="00FC341E">
            <w:pPr>
              <w:tabs>
                <w:tab w:val="left" w:pos="1080"/>
              </w:tabs>
              <w:ind w:right="-108"/>
              <w:jc w:val="center"/>
              <w:rPr>
                <w:rFonts w:cs="Arial"/>
                <w:sz w:val="16"/>
                <w:szCs w:val="16"/>
              </w:rPr>
            </w:pPr>
            <w:r>
              <w:rPr>
                <w:rFonts w:cs="Arial"/>
                <w:sz w:val="16"/>
                <w:szCs w:val="16"/>
              </w:rPr>
              <w:t>2001</w:t>
            </w:r>
          </w:p>
        </w:tc>
        <w:tc>
          <w:tcPr>
            <w:tcW w:w="864" w:type="dxa"/>
            <w:vAlign w:val="center"/>
          </w:tcPr>
          <w:p w14:paraId="66DE1686" w14:textId="77777777" w:rsidR="00FC341E" w:rsidRDefault="00FC341E" w:rsidP="00BB3F3E">
            <w:pPr>
              <w:ind w:right="38"/>
              <w:jc w:val="right"/>
              <w:rPr>
                <w:rFonts w:cs="Arial"/>
                <w:sz w:val="16"/>
                <w:szCs w:val="16"/>
              </w:rPr>
            </w:pPr>
            <w:r>
              <w:rPr>
                <w:rFonts w:cs="Arial"/>
                <w:sz w:val="16"/>
                <w:szCs w:val="16"/>
              </w:rPr>
              <w:t>310.8</w:t>
            </w:r>
          </w:p>
        </w:tc>
        <w:tc>
          <w:tcPr>
            <w:tcW w:w="698" w:type="dxa"/>
            <w:vAlign w:val="center"/>
          </w:tcPr>
          <w:p w14:paraId="71130DDC" w14:textId="77777777" w:rsidR="00FC341E" w:rsidRDefault="00FC341E" w:rsidP="00BB3F3E">
            <w:pPr>
              <w:jc w:val="right"/>
              <w:rPr>
                <w:rFonts w:cs="Arial"/>
                <w:sz w:val="16"/>
                <w:szCs w:val="16"/>
              </w:rPr>
            </w:pPr>
            <w:r>
              <w:rPr>
                <w:rFonts w:cs="Arial"/>
                <w:sz w:val="16"/>
                <w:szCs w:val="16"/>
              </w:rPr>
              <w:t>227.3</w:t>
            </w:r>
          </w:p>
        </w:tc>
        <w:tc>
          <w:tcPr>
            <w:tcW w:w="666" w:type="dxa"/>
            <w:gridSpan w:val="2"/>
            <w:vAlign w:val="center"/>
          </w:tcPr>
          <w:p w14:paraId="0307A271" w14:textId="77777777" w:rsidR="00FC341E" w:rsidRDefault="00FC341E" w:rsidP="00FC341E">
            <w:pPr>
              <w:jc w:val="center"/>
              <w:rPr>
                <w:rFonts w:cs="Arial"/>
                <w:sz w:val="16"/>
                <w:szCs w:val="16"/>
              </w:rPr>
            </w:pPr>
            <w:r>
              <w:rPr>
                <w:rFonts w:cs="Arial"/>
                <w:sz w:val="16"/>
                <w:szCs w:val="16"/>
              </w:rPr>
              <w:t>136.3</w:t>
            </w:r>
          </w:p>
        </w:tc>
        <w:tc>
          <w:tcPr>
            <w:tcW w:w="2430" w:type="dxa"/>
            <w:gridSpan w:val="2"/>
            <w:vAlign w:val="center"/>
          </w:tcPr>
          <w:p w14:paraId="56EF83B8" w14:textId="77777777" w:rsidR="00FC341E" w:rsidRPr="00957EDC" w:rsidRDefault="00FC341E" w:rsidP="00FC341E">
            <w:pPr>
              <w:jc w:val="center"/>
              <w:rPr>
                <w:rFonts w:cs="Arial"/>
                <w:sz w:val="16"/>
                <w:szCs w:val="16"/>
              </w:rPr>
            </w:pPr>
            <w:r w:rsidRPr="00957EDC">
              <w:rPr>
                <w:rFonts w:cs="Arial"/>
                <w:bCs/>
                <w:sz w:val="16"/>
                <w:szCs w:val="16"/>
              </w:rPr>
              <w:t>42,358</w:t>
            </w:r>
            <w:r>
              <w:rPr>
                <w:rFonts w:cs="Arial"/>
                <w:bCs/>
                <w:sz w:val="16"/>
                <w:szCs w:val="16"/>
              </w:rPr>
              <w:t xml:space="preserve"> </w:t>
            </w:r>
            <w:r w:rsidRPr="00957EDC">
              <w:rPr>
                <w:rFonts w:cs="Arial"/>
                <w:sz w:val="16"/>
                <w:szCs w:val="16"/>
              </w:rPr>
              <w:t>(33,800-52,422)</w:t>
            </w:r>
          </w:p>
        </w:tc>
        <w:tc>
          <w:tcPr>
            <w:tcW w:w="2160" w:type="dxa"/>
            <w:gridSpan w:val="2"/>
            <w:vAlign w:val="center"/>
          </w:tcPr>
          <w:p w14:paraId="3D9D0C4D" w14:textId="2D537A6D"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CEDCA60" w14:textId="77777777" w:rsidR="00FC341E" w:rsidRPr="00957EDC" w:rsidRDefault="00FC341E" w:rsidP="00FC341E">
            <w:pPr>
              <w:rPr>
                <w:rFonts w:cs="Arial"/>
                <w:sz w:val="16"/>
                <w:szCs w:val="16"/>
              </w:rPr>
            </w:pPr>
            <w:r w:rsidRPr="00957EDC">
              <w:rPr>
                <w:rFonts w:cs="Arial"/>
                <w:bCs/>
                <w:sz w:val="16"/>
                <w:szCs w:val="16"/>
              </w:rPr>
              <w:t>17,612</w:t>
            </w:r>
            <w:r w:rsidRPr="00957EDC">
              <w:rPr>
                <w:rFonts w:cs="Arial"/>
                <w:b/>
                <w:bCs/>
                <w:sz w:val="16"/>
                <w:szCs w:val="16"/>
              </w:rPr>
              <w:t xml:space="preserve"> </w:t>
            </w:r>
            <w:r w:rsidRPr="00957EDC">
              <w:rPr>
                <w:rFonts w:cs="Arial"/>
                <w:sz w:val="16"/>
                <w:szCs w:val="16"/>
              </w:rPr>
              <w:t>(13,853-22,077)</w:t>
            </w:r>
          </w:p>
        </w:tc>
        <w:tc>
          <w:tcPr>
            <w:tcW w:w="2160" w:type="dxa"/>
            <w:gridSpan w:val="2"/>
            <w:vAlign w:val="center"/>
          </w:tcPr>
          <w:p w14:paraId="5979AE00" w14:textId="77777777" w:rsidR="00FC341E" w:rsidRPr="00957EDC" w:rsidRDefault="00FC341E" w:rsidP="00FC341E">
            <w:pPr>
              <w:jc w:val="center"/>
              <w:rPr>
                <w:rFonts w:cs="Arial"/>
                <w:sz w:val="16"/>
                <w:szCs w:val="16"/>
              </w:rPr>
            </w:pPr>
            <w:r w:rsidRPr="00957EDC">
              <w:rPr>
                <w:rFonts w:cs="Arial"/>
                <w:bCs/>
                <w:sz w:val="16"/>
                <w:szCs w:val="16"/>
              </w:rPr>
              <w:t>60,328</w:t>
            </w:r>
            <w:r w:rsidRPr="00957EDC">
              <w:rPr>
                <w:rFonts w:cs="Arial"/>
                <w:b/>
                <w:bCs/>
                <w:sz w:val="16"/>
                <w:szCs w:val="16"/>
              </w:rPr>
              <w:t xml:space="preserve"> </w:t>
            </w:r>
            <w:r w:rsidRPr="00957EDC">
              <w:rPr>
                <w:rFonts w:cs="Arial"/>
                <w:sz w:val="16"/>
                <w:szCs w:val="16"/>
              </w:rPr>
              <w:t>(49,851-72,351)</w:t>
            </w:r>
          </w:p>
        </w:tc>
        <w:tc>
          <w:tcPr>
            <w:tcW w:w="1218" w:type="dxa"/>
            <w:gridSpan w:val="2"/>
            <w:vAlign w:val="center"/>
          </w:tcPr>
          <w:p w14:paraId="2C1509C5" w14:textId="0C802659" w:rsidR="00FC341E" w:rsidRDefault="00FC341E" w:rsidP="00FC341E">
            <w:pPr>
              <w:jc w:val="center"/>
              <w:rPr>
                <w:rFonts w:cs="Arial"/>
                <w:sz w:val="16"/>
                <w:szCs w:val="16"/>
              </w:rPr>
            </w:pPr>
            <w:r w:rsidRPr="00351947">
              <w:rPr>
                <w:rFonts w:cs="Arial"/>
                <w:sz w:val="16"/>
                <w:szCs w:val="16"/>
              </w:rPr>
              <w:t>-</w:t>
            </w:r>
          </w:p>
        </w:tc>
      </w:tr>
      <w:tr w:rsidR="00FC341E" w14:paraId="6918A7B9" w14:textId="77777777" w:rsidTr="00BB3F3E">
        <w:trPr>
          <w:gridAfter w:val="1"/>
          <w:wAfter w:w="22" w:type="dxa"/>
          <w:trHeight w:val="288"/>
          <w:jc w:val="center"/>
        </w:trPr>
        <w:tc>
          <w:tcPr>
            <w:tcW w:w="1219" w:type="dxa"/>
            <w:vAlign w:val="center"/>
          </w:tcPr>
          <w:p w14:paraId="1F31368B" w14:textId="77777777" w:rsidR="00FC341E" w:rsidRDefault="00FC341E" w:rsidP="00FC341E">
            <w:pPr>
              <w:tabs>
                <w:tab w:val="left" w:pos="1080"/>
              </w:tabs>
              <w:ind w:right="-108"/>
              <w:jc w:val="center"/>
              <w:rPr>
                <w:rFonts w:cs="Arial"/>
                <w:sz w:val="16"/>
                <w:szCs w:val="16"/>
              </w:rPr>
            </w:pPr>
            <w:r>
              <w:rPr>
                <w:rFonts w:cs="Arial"/>
                <w:sz w:val="16"/>
                <w:szCs w:val="16"/>
              </w:rPr>
              <w:t>2002</w:t>
            </w:r>
          </w:p>
        </w:tc>
        <w:tc>
          <w:tcPr>
            <w:tcW w:w="864" w:type="dxa"/>
            <w:vAlign w:val="center"/>
          </w:tcPr>
          <w:p w14:paraId="3E062260" w14:textId="77777777" w:rsidR="00FC341E" w:rsidRDefault="00FC341E" w:rsidP="00BB3F3E">
            <w:pPr>
              <w:ind w:right="38"/>
              <w:jc w:val="right"/>
              <w:rPr>
                <w:rFonts w:cs="Arial"/>
                <w:sz w:val="16"/>
                <w:szCs w:val="16"/>
              </w:rPr>
            </w:pPr>
            <w:r>
              <w:rPr>
                <w:rFonts w:cs="Arial"/>
                <w:sz w:val="16"/>
                <w:szCs w:val="16"/>
              </w:rPr>
              <w:t>164.3</w:t>
            </w:r>
          </w:p>
        </w:tc>
        <w:tc>
          <w:tcPr>
            <w:tcW w:w="698" w:type="dxa"/>
            <w:vAlign w:val="center"/>
          </w:tcPr>
          <w:p w14:paraId="0C619957" w14:textId="77777777" w:rsidR="00FC341E" w:rsidRDefault="00FC341E" w:rsidP="00BB3F3E">
            <w:pPr>
              <w:jc w:val="right"/>
              <w:rPr>
                <w:rFonts w:cs="Arial"/>
                <w:sz w:val="16"/>
                <w:szCs w:val="16"/>
              </w:rPr>
            </w:pPr>
            <w:r>
              <w:rPr>
                <w:rFonts w:cs="Arial"/>
                <w:sz w:val="16"/>
                <w:szCs w:val="16"/>
              </w:rPr>
              <w:t>242.2</w:t>
            </w:r>
          </w:p>
        </w:tc>
        <w:tc>
          <w:tcPr>
            <w:tcW w:w="666" w:type="dxa"/>
            <w:gridSpan w:val="2"/>
            <w:vAlign w:val="center"/>
          </w:tcPr>
          <w:p w14:paraId="174457A1" w14:textId="77777777" w:rsidR="00FC341E" w:rsidRDefault="00FC341E" w:rsidP="00BB3F3E">
            <w:pPr>
              <w:jc w:val="right"/>
              <w:rPr>
                <w:rFonts w:cs="Arial"/>
                <w:sz w:val="16"/>
                <w:szCs w:val="16"/>
              </w:rPr>
            </w:pPr>
            <w:r>
              <w:rPr>
                <w:rFonts w:cs="Arial"/>
                <w:sz w:val="16"/>
                <w:szCs w:val="16"/>
              </w:rPr>
              <w:t>202.2</w:t>
            </w:r>
          </w:p>
        </w:tc>
        <w:tc>
          <w:tcPr>
            <w:tcW w:w="2430" w:type="dxa"/>
            <w:gridSpan w:val="2"/>
            <w:vAlign w:val="center"/>
          </w:tcPr>
          <w:p w14:paraId="33E277BB" w14:textId="77777777" w:rsidR="00FC341E" w:rsidRPr="00957EDC" w:rsidRDefault="00FC341E" w:rsidP="00FC341E">
            <w:pPr>
              <w:jc w:val="center"/>
              <w:rPr>
                <w:rFonts w:cs="Arial"/>
                <w:sz w:val="16"/>
                <w:szCs w:val="16"/>
              </w:rPr>
            </w:pPr>
            <w:r w:rsidRPr="00957EDC">
              <w:rPr>
                <w:rFonts w:cs="Arial"/>
                <w:bCs/>
                <w:sz w:val="16"/>
                <w:szCs w:val="16"/>
              </w:rPr>
              <w:t>66,076</w:t>
            </w:r>
            <w:r>
              <w:rPr>
                <w:rFonts w:cs="Arial"/>
                <w:bCs/>
                <w:sz w:val="16"/>
                <w:szCs w:val="16"/>
              </w:rPr>
              <w:t xml:space="preserve"> </w:t>
            </w:r>
            <w:r w:rsidRPr="00957EDC">
              <w:rPr>
                <w:rFonts w:cs="Arial"/>
                <w:sz w:val="16"/>
                <w:szCs w:val="16"/>
              </w:rPr>
              <w:t>(55,416-78,180)</w:t>
            </w:r>
          </w:p>
        </w:tc>
        <w:tc>
          <w:tcPr>
            <w:tcW w:w="2160" w:type="dxa"/>
            <w:gridSpan w:val="2"/>
            <w:vAlign w:val="center"/>
          </w:tcPr>
          <w:p w14:paraId="12181C46" w14:textId="03BF405C"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42016D04" w14:textId="77777777" w:rsidR="00FC341E" w:rsidRPr="00957EDC" w:rsidRDefault="00FC341E" w:rsidP="00FC341E">
            <w:pPr>
              <w:rPr>
                <w:rFonts w:cs="Arial"/>
                <w:sz w:val="16"/>
                <w:szCs w:val="16"/>
              </w:rPr>
            </w:pPr>
            <w:r w:rsidRPr="00957EDC">
              <w:rPr>
                <w:rFonts w:cs="Arial"/>
                <w:bCs/>
                <w:sz w:val="16"/>
                <w:szCs w:val="16"/>
              </w:rPr>
              <w:t>13,060</w:t>
            </w:r>
            <w:r w:rsidRPr="00957EDC">
              <w:rPr>
                <w:rFonts w:cs="Arial"/>
                <w:b/>
                <w:bCs/>
                <w:sz w:val="16"/>
                <w:szCs w:val="16"/>
              </w:rPr>
              <w:t xml:space="preserve"> </w:t>
            </w:r>
            <w:r w:rsidRPr="00957EDC">
              <w:rPr>
                <w:rFonts w:cs="Arial"/>
                <w:sz w:val="16"/>
                <w:szCs w:val="16"/>
              </w:rPr>
              <w:t>(10,793-15,662)</w:t>
            </w:r>
          </w:p>
        </w:tc>
        <w:tc>
          <w:tcPr>
            <w:tcW w:w="2160" w:type="dxa"/>
            <w:gridSpan w:val="2"/>
            <w:vAlign w:val="center"/>
          </w:tcPr>
          <w:p w14:paraId="4BC00626" w14:textId="77777777" w:rsidR="00FC341E" w:rsidRPr="00957EDC" w:rsidRDefault="00FC341E" w:rsidP="00FC341E">
            <w:pPr>
              <w:jc w:val="center"/>
              <w:rPr>
                <w:rFonts w:cs="Arial"/>
                <w:sz w:val="16"/>
                <w:szCs w:val="16"/>
              </w:rPr>
            </w:pPr>
            <w:r w:rsidRPr="00957EDC">
              <w:rPr>
                <w:rFonts w:cs="Arial"/>
                <w:bCs/>
                <w:sz w:val="16"/>
                <w:szCs w:val="16"/>
              </w:rPr>
              <w:t>79,228</w:t>
            </w:r>
            <w:r w:rsidRPr="00957EDC">
              <w:rPr>
                <w:rFonts w:cs="Arial"/>
                <w:b/>
                <w:bCs/>
                <w:sz w:val="16"/>
                <w:szCs w:val="16"/>
              </w:rPr>
              <w:t xml:space="preserve"> </w:t>
            </w:r>
            <w:r w:rsidRPr="00957EDC">
              <w:rPr>
                <w:rFonts w:cs="Arial"/>
                <w:sz w:val="16"/>
                <w:szCs w:val="16"/>
              </w:rPr>
              <w:t>(67,983-91,791)</w:t>
            </w:r>
          </w:p>
        </w:tc>
        <w:tc>
          <w:tcPr>
            <w:tcW w:w="1218" w:type="dxa"/>
            <w:gridSpan w:val="2"/>
            <w:vAlign w:val="center"/>
          </w:tcPr>
          <w:p w14:paraId="20B8B586" w14:textId="17CB3010" w:rsidR="00FC341E" w:rsidRDefault="00FC341E" w:rsidP="00FC341E">
            <w:pPr>
              <w:jc w:val="center"/>
              <w:rPr>
                <w:rFonts w:cs="Arial"/>
                <w:sz w:val="16"/>
                <w:szCs w:val="16"/>
              </w:rPr>
            </w:pPr>
            <w:r w:rsidRPr="00351947">
              <w:rPr>
                <w:rFonts w:cs="Arial"/>
                <w:sz w:val="16"/>
                <w:szCs w:val="16"/>
              </w:rPr>
              <w:t>-</w:t>
            </w:r>
          </w:p>
        </w:tc>
      </w:tr>
      <w:tr w:rsidR="00FC341E" w14:paraId="0E8A0BAD" w14:textId="77777777" w:rsidTr="00BB3F3E">
        <w:trPr>
          <w:gridAfter w:val="1"/>
          <w:wAfter w:w="22" w:type="dxa"/>
          <w:trHeight w:val="288"/>
          <w:jc w:val="center"/>
        </w:trPr>
        <w:tc>
          <w:tcPr>
            <w:tcW w:w="1219" w:type="dxa"/>
            <w:vAlign w:val="center"/>
          </w:tcPr>
          <w:p w14:paraId="71E7606F" w14:textId="77777777" w:rsidR="00FC341E" w:rsidRDefault="00FC341E" w:rsidP="00FC341E">
            <w:pPr>
              <w:tabs>
                <w:tab w:val="left" w:pos="1080"/>
              </w:tabs>
              <w:ind w:right="-108"/>
              <w:jc w:val="center"/>
              <w:rPr>
                <w:rFonts w:cs="Arial"/>
                <w:sz w:val="16"/>
                <w:szCs w:val="16"/>
              </w:rPr>
            </w:pPr>
            <w:r>
              <w:rPr>
                <w:rFonts w:cs="Arial"/>
                <w:sz w:val="16"/>
                <w:szCs w:val="16"/>
              </w:rPr>
              <w:t>2003</w:t>
            </w:r>
          </w:p>
        </w:tc>
        <w:tc>
          <w:tcPr>
            <w:tcW w:w="864" w:type="dxa"/>
            <w:vAlign w:val="center"/>
          </w:tcPr>
          <w:p w14:paraId="546B88AB" w14:textId="77777777" w:rsidR="00FC341E" w:rsidRDefault="00FC341E" w:rsidP="00BB3F3E">
            <w:pPr>
              <w:ind w:right="38"/>
              <w:jc w:val="right"/>
              <w:rPr>
                <w:rFonts w:cs="Arial"/>
                <w:sz w:val="16"/>
                <w:szCs w:val="16"/>
              </w:rPr>
            </w:pPr>
            <w:r>
              <w:rPr>
                <w:rFonts w:cs="Arial"/>
                <w:sz w:val="16"/>
                <w:szCs w:val="16"/>
              </w:rPr>
              <w:t>133.2</w:t>
            </w:r>
          </w:p>
        </w:tc>
        <w:tc>
          <w:tcPr>
            <w:tcW w:w="698" w:type="dxa"/>
            <w:vAlign w:val="center"/>
          </w:tcPr>
          <w:p w14:paraId="3C66FC30" w14:textId="77777777" w:rsidR="00FC341E" w:rsidRDefault="00FC341E" w:rsidP="00BB3F3E">
            <w:pPr>
              <w:jc w:val="right"/>
              <w:rPr>
                <w:rFonts w:cs="Arial"/>
                <w:sz w:val="16"/>
                <w:szCs w:val="16"/>
              </w:rPr>
            </w:pPr>
            <w:r>
              <w:rPr>
                <w:rFonts w:cs="Arial"/>
                <w:sz w:val="16"/>
                <w:szCs w:val="16"/>
              </w:rPr>
              <w:t>202.3</w:t>
            </w:r>
          </w:p>
        </w:tc>
        <w:tc>
          <w:tcPr>
            <w:tcW w:w="666" w:type="dxa"/>
            <w:gridSpan w:val="2"/>
            <w:vAlign w:val="center"/>
          </w:tcPr>
          <w:p w14:paraId="55E57EC6" w14:textId="77777777" w:rsidR="00FC341E" w:rsidRDefault="00FC341E" w:rsidP="00BB3F3E">
            <w:pPr>
              <w:jc w:val="right"/>
              <w:rPr>
                <w:rFonts w:cs="Arial"/>
                <w:sz w:val="16"/>
                <w:szCs w:val="16"/>
              </w:rPr>
            </w:pPr>
            <w:r>
              <w:rPr>
                <w:rFonts w:cs="Arial"/>
                <w:sz w:val="16"/>
                <w:szCs w:val="16"/>
              </w:rPr>
              <w:t>178.5</w:t>
            </w:r>
          </w:p>
        </w:tc>
        <w:tc>
          <w:tcPr>
            <w:tcW w:w="2430" w:type="dxa"/>
            <w:gridSpan w:val="2"/>
            <w:vAlign w:val="center"/>
          </w:tcPr>
          <w:p w14:paraId="603D5AC1" w14:textId="77777777" w:rsidR="00FC341E" w:rsidRPr="00957EDC" w:rsidRDefault="00FC341E" w:rsidP="00FC341E">
            <w:pPr>
              <w:jc w:val="center"/>
              <w:rPr>
                <w:rFonts w:cs="Arial"/>
                <w:sz w:val="16"/>
                <w:szCs w:val="16"/>
              </w:rPr>
            </w:pPr>
            <w:r w:rsidRPr="00957EDC">
              <w:rPr>
                <w:rFonts w:cs="Arial"/>
                <w:bCs/>
                <w:sz w:val="16"/>
                <w:szCs w:val="16"/>
              </w:rPr>
              <w:t>58,270</w:t>
            </w:r>
            <w:r>
              <w:rPr>
                <w:rFonts w:cs="Arial"/>
                <w:bCs/>
                <w:sz w:val="16"/>
                <w:szCs w:val="16"/>
              </w:rPr>
              <w:t xml:space="preserve"> </w:t>
            </w:r>
            <w:r w:rsidRPr="00957EDC">
              <w:rPr>
                <w:rFonts w:cs="Arial"/>
                <w:sz w:val="16"/>
                <w:szCs w:val="16"/>
              </w:rPr>
              <w:t>(50,270-67,175)</w:t>
            </w:r>
          </w:p>
        </w:tc>
        <w:tc>
          <w:tcPr>
            <w:tcW w:w="2160" w:type="dxa"/>
            <w:gridSpan w:val="2"/>
            <w:vAlign w:val="center"/>
          </w:tcPr>
          <w:p w14:paraId="2CCF7C60" w14:textId="45DED262"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2EE335AF" w14:textId="77777777" w:rsidR="00FC341E" w:rsidRPr="00957EDC" w:rsidRDefault="00FC341E" w:rsidP="00FC341E">
            <w:pPr>
              <w:rPr>
                <w:rFonts w:cs="Arial"/>
                <w:sz w:val="16"/>
                <w:szCs w:val="16"/>
              </w:rPr>
            </w:pPr>
            <w:r w:rsidRPr="00957EDC">
              <w:rPr>
                <w:rFonts w:cs="Arial"/>
                <w:bCs/>
                <w:sz w:val="16"/>
                <w:szCs w:val="16"/>
              </w:rPr>
              <w:t>26,993</w:t>
            </w:r>
            <w:r w:rsidRPr="00957EDC">
              <w:rPr>
                <w:rFonts w:cs="Arial"/>
                <w:b/>
                <w:bCs/>
                <w:sz w:val="16"/>
                <w:szCs w:val="16"/>
              </w:rPr>
              <w:t xml:space="preserve"> </w:t>
            </w:r>
            <w:r w:rsidRPr="00957EDC">
              <w:rPr>
                <w:rFonts w:cs="Arial"/>
                <w:sz w:val="16"/>
                <w:szCs w:val="16"/>
              </w:rPr>
              <w:t>(22,124-32,613)</w:t>
            </w:r>
          </w:p>
        </w:tc>
        <w:tc>
          <w:tcPr>
            <w:tcW w:w="2160" w:type="dxa"/>
            <w:gridSpan w:val="2"/>
            <w:vAlign w:val="center"/>
          </w:tcPr>
          <w:p w14:paraId="5D8F4700" w14:textId="77777777" w:rsidR="00FC341E" w:rsidRPr="00957EDC" w:rsidRDefault="00FC341E" w:rsidP="00FC341E">
            <w:pPr>
              <w:jc w:val="center"/>
              <w:rPr>
                <w:rFonts w:cs="Arial"/>
                <w:sz w:val="16"/>
                <w:szCs w:val="16"/>
              </w:rPr>
            </w:pPr>
            <w:r w:rsidRPr="00957EDC">
              <w:rPr>
                <w:rFonts w:cs="Arial"/>
                <w:bCs/>
                <w:sz w:val="16"/>
                <w:szCs w:val="16"/>
              </w:rPr>
              <w:t>84,448</w:t>
            </w:r>
            <w:r w:rsidRPr="00957EDC">
              <w:rPr>
                <w:rFonts w:cs="Arial"/>
                <w:b/>
                <w:bCs/>
                <w:sz w:val="16"/>
                <w:szCs w:val="16"/>
              </w:rPr>
              <w:t xml:space="preserve"> </w:t>
            </w:r>
            <w:r w:rsidRPr="00957EDC">
              <w:rPr>
                <w:rFonts w:cs="Arial"/>
                <w:sz w:val="16"/>
                <w:szCs w:val="16"/>
              </w:rPr>
              <w:t>(73,486-96,574)</w:t>
            </w:r>
          </w:p>
        </w:tc>
        <w:tc>
          <w:tcPr>
            <w:tcW w:w="1218" w:type="dxa"/>
            <w:gridSpan w:val="2"/>
            <w:vAlign w:val="center"/>
          </w:tcPr>
          <w:p w14:paraId="5CA3AF54" w14:textId="310B8D7C" w:rsidR="00FC341E" w:rsidRDefault="00FC341E" w:rsidP="00FC341E">
            <w:pPr>
              <w:jc w:val="center"/>
              <w:rPr>
                <w:rFonts w:cs="Arial"/>
                <w:sz w:val="16"/>
                <w:szCs w:val="16"/>
              </w:rPr>
            </w:pPr>
            <w:r w:rsidRPr="00351947">
              <w:rPr>
                <w:rFonts w:cs="Arial"/>
                <w:sz w:val="16"/>
                <w:szCs w:val="16"/>
              </w:rPr>
              <w:t>-</w:t>
            </w:r>
          </w:p>
        </w:tc>
      </w:tr>
      <w:tr w:rsidR="00FC341E" w14:paraId="5EBF6395" w14:textId="77777777" w:rsidTr="00BB3F3E">
        <w:trPr>
          <w:gridAfter w:val="1"/>
          <w:wAfter w:w="22" w:type="dxa"/>
          <w:trHeight w:val="288"/>
          <w:jc w:val="center"/>
        </w:trPr>
        <w:tc>
          <w:tcPr>
            <w:tcW w:w="1219" w:type="dxa"/>
            <w:vAlign w:val="center"/>
          </w:tcPr>
          <w:p w14:paraId="60EE9D60" w14:textId="77777777" w:rsidR="00FC341E" w:rsidRDefault="00FC341E" w:rsidP="00FC341E">
            <w:pPr>
              <w:tabs>
                <w:tab w:val="left" w:pos="1080"/>
              </w:tabs>
              <w:ind w:right="-108"/>
              <w:jc w:val="center"/>
              <w:rPr>
                <w:rFonts w:cs="Arial"/>
                <w:sz w:val="16"/>
                <w:szCs w:val="16"/>
              </w:rPr>
            </w:pPr>
            <w:r>
              <w:rPr>
                <w:rFonts w:cs="Arial"/>
                <w:sz w:val="16"/>
                <w:szCs w:val="16"/>
              </w:rPr>
              <w:t>2004</w:t>
            </w:r>
          </w:p>
        </w:tc>
        <w:tc>
          <w:tcPr>
            <w:tcW w:w="864" w:type="dxa"/>
            <w:vAlign w:val="center"/>
          </w:tcPr>
          <w:p w14:paraId="3D184830" w14:textId="77777777" w:rsidR="00FC341E" w:rsidRDefault="00FC341E" w:rsidP="00BB3F3E">
            <w:pPr>
              <w:ind w:right="38"/>
              <w:jc w:val="right"/>
              <w:rPr>
                <w:rFonts w:cs="Arial"/>
                <w:sz w:val="16"/>
                <w:szCs w:val="16"/>
              </w:rPr>
            </w:pPr>
            <w:r>
              <w:rPr>
                <w:rFonts w:cs="Arial"/>
                <w:sz w:val="16"/>
                <w:szCs w:val="16"/>
              </w:rPr>
              <w:t>85.8</w:t>
            </w:r>
          </w:p>
        </w:tc>
        <w:tc>
          <w:tcPr>
            <w:tcW w:w="698" w:type="dxa"/>
            <w:vAlign w:val="center"/>
          </w:tcPr>
          <w:p w14:paraId="67962AE2" w14:textId="77777777" w:rsidR="00FC341E" w:rsidRDefault="00FC341E" w:rsidP="00BB3F3E">
            <w:pPr>
              <w:jc w:val="right"/>
              <w:rPr>
                <w:rFonts w:cs="Arial"/>
                <w:sz w:val="16"/>
                <w:szCs w:val="16"/>
              </w:rPr>
            </w:pPr>
            <w:r>
              <w:rPr>
                <w:rFonts w:cs="Arial"/>
                <w:sz w:val="16"/>
                <w:szCs w:val="16"/>
              </w:rPr>
              <w:t>122.9</w:t>
            </w:r>
          </w:p>
        </w:tc>
        <w:tc>
          <w:tcPr>
            <w:tcW w:w="666" w:type="dxa"/>
            <w:gridSpan w:val="2"/>
            <w:vAlign w:val="center"/>
          </w:tcPr>
          <w:p w14:paraId="06F80AF4" w14:textId="77777777" w:rsidR="00FC341E" w:rsidRDefault="00FC341E" w:rsidP="00BB3F3E">
            <w:pPr>
              <w:jc w:val="right"/>
              <w:rPr>
                <w:rFonts w:cs="Arial"/>
                <w:sz w:val="16"/>
                <w:szCs w:val="16"/>
              </w:rPr>
            </w:pPr>
            <w:r>
              <w:rPr>
                <w:rFonts w:cs="Arial"/>
                <w:sz w:val="16"/>
                <w:szCs w:val="16"/>
              </w:rPr>
              <w:t>144.1</w:t>
            </w:r>
          </w:p>
        </w:tc>
        <w:tc>
          <w:tcPr>
            <w:tcW w:w="2430" w:type="dxa"/>
            <w:gridSpan w:val="2"/>
            <w:vAlign w:val="center"/>
          </w:tcPr>
          <w:p w14:paraId="74C8E6DD" w14:textId="77777777" w:rsidR="00FC341E" w:rsidRPr="00957EDC" w:rsidRDefault="00FC341E" w:rsidP="00FC341E">
            <w:pPr>
              <w:jc w:val="center"/>
              <w:rPr>
                <w:rFonts w:cs="Arial"/>
                <w:sz w:val="16"/>
                <w:szCs w:val="16"/>
              </w:rPr>
            </w:pPr>
            <w:r w:rsidRPr="00957EDC">
              <w:rPr>
                <w:rFonts w:cs="Arial"/>
                <w:bCs/>
                <w:sz w:val="16"/>
                <w:szCs w:val="16"/>
              </w:rPr>
              <w:t>83,764</w:t>
            </w:r>
            <w:r>
              <w:rPr>
                <w:rFonts w:cs="Arial"/>
                <w:bCs/>
                <w:sz w:val="16"/>
                <w:szCs w:val="16"/>
              </w:rPr>
              <w:t xml:space="preserve"> </w:t>
            </w:r>
            <w:r w:rsidRPr="00957EDC">
              <w:rPr>
                <w:rFonts w:cs="Arial"/>
                <w:sz w:val="16"/>
                <w:szCs w:val="16"/>
              </w:rPr>
              <w:t>(74,392-93,981)</w:t>
            </w:r>
          </w:p>
        </w:tc>
        <w:tc>
          <w:tcPr>
            <w:tcW w:w="2160" w:type="dxa"/>
            <w:gridSpan w:val="2"/>
            <w:vAlign w:val="center"/>
          </w:tcPr>
          <w:p w14:paraId="5A4D9D47" w14:textId="1349808E" w:rsidR="00FC341E" w:rsidRDefault="00FC341E" w:rsidP="00FC341E">
            <w:pPr>
              <w:jc w:val="center"/>
              <w:rPr>
                <w:rFonts w:cs="Arial"/>
                <w:sz w:val="16"/>
                <w:szCs w:val="16"/>
              </w:rPr>
            </w:pPr>
            <w:r w:rsidRPr="00D70405">
              <w:rPr>
                <w:rFonts w:cs="Arial"/>
                <w:sz w:val="16"/>
                <w:szCs w:val="16"/>
              </w:rPr>
              <w:t>-</w:t>
            </w:r>
          </w:p>
        </w:tc>
        <w:tc>
          <w:tcPr>
            <w:tcW w:w="1980" w:type="dxa"/>
            <w:gridSpan w:val="2"/>
            <w:vAlign w:val="center"/>
          </w:tcPr>
          <w:p w14:paraId="6E978355" w14:textId="77777777" w:rsidR="00FC341E" w:rsidRPr="00957EDC" w:rsidRDefault="00FC341E" w:rsidP="00FC341E">
            <w:pPr>
              <w:rPr>
                <w:rFonts w:cs="Arial"/>
                <w:sz w:val="16"/>
                <w:szCs w:val="16"/>
              </w:rPr>
            </w:pPr>
            <w:r w:rsidRPr="00957EDC">
              <w:rPr>
                <w:rFonts w:cs="Arial"/>
                <w:bCs/>
                <w:sz w:val="16"/>
                <w:szCs w:val="16"/>
              </w:rPr>
              <w:t>21,259</w:t>
            </w:r>
            <w:r w:rsidRPr="00957EDC">
              <w:rPr>
                <w:rFonts w:cs="Arial"/>
                <w:b/>
                <w:bCs/>
                <w:sz w:val="16"/>
                <w:szCs w:val="16"/>
              </w:rPr>
              <w:t xml:space="preserve"> </w:t>
            </w:r>
            <w:r w:rsidRPr="00957EDC">
              <w:rPr>
                <w:rFonts w:cs="Arial"/>
                <w:sz w:val="16"/>
                <w:szCs w:val="16"/>
              </w:rPr>
              <w:t>(17,343-25,794)</w:t>
            </w:r>
          </w:p>
        </w:tc>
        <w:tc>
          <w:tcPr>
            <w:tcW w:w="2160" w:type="dxa"/>
            <w:gridSpan w:val="2"/>
            <w:vAlign w:val="center"/>
          </w:tcPr>
          <w:p w14:paraId="45964C37" w14:textId="77777777" w:rsidR="00FC341E" w:rsidRPr="00957EDC" w:rsidRDefault="00FC341E" w:rsidP="00FC341E">
            <w:pPr>
              <w:jc w:val="center"/>
              <w:rPr>
                <w:rFonts w:cs="Arial"/>
                <w:sz w:val="16"/>
                <w:szCs w:val="16"/>
              </w:rPr>
            </w:pPr>
            <w:r w:rsidRPr="00957EDC">
              <w:rPr>
                <w:rFonts w:cs="Arial"/>
                <w:bCs/>
                <w:sz w:val="16"/>
                <w:szCs w:val="16"/>
              </w:rPr>
              <w:t>103,146</w:t>
            </w:r>
            <w:r w:rsidRPr="00957EDC">
              <w:rPr>
                <w:rFonts w:cs="Arial"/>
                <w:b/>
                <w:bCs/>
                <w:sz w:val="16"/>
                <w:szCs w:val="16"/>
              </w:rPr>
              <w:t xml:space="preserve"> </w:t>
            </w:r>
            <w:r w:rsidRPr="00957EDC">
              <w:rPr>
                <w:rFonts w:cs="Arial"/>
                <w:sz w:val="16"/>
                <w:szCs w:val="16"/>
              </w:rPr>
              <w:t>(92,426-114,758)</w:t>
            </w:r>
          </w:p>
        </w:tc>
        <w:tc>
          <w:tcPr>
            <w:tcW w:w="1218" w:type="dxa"/>
            <w:gridSpan w:val="2"/>
            <w:vAlign w:val="center"/>
          </w:tcPr>
          <w:p w14:paraId="31F6A908" w14:textId="58586C55" w:rsidR="00FC341E" w:rsidRDefault="00FC341E" w:rsidP="00FC341E">
            <w:pPr>
              <w:jc w:val="center"/>
              <w:rPr>
                <w:rFonts w:cs="Arial"/>
                <w:sz w:val="16"/>
                <w:szCs w:val="16"/>
              </w:rPr>
            </w:pPr>
            <w:r w:rsidRPr="00351947">
              <w:rPr>
                <w:rFonts w:cs="Arial"/>
                <w:sz w:val="16"/>
                <w:szCs w:val="16"/>
              </w:rPr>
              <w:t>-</w:t>
            </w:r>
          </w:p>
        </w:tc>
      </w:tr>
      <w:tr w:rsidR="00FC341E" w14:paraId="13A08905" w14:textId="77777777" w:rsidTr="00BB3F3E">
        <w:trPr>
          <w:gridAfter w:val="1"/>
          <w:wAfter w:w="22" w:type="dxa"/>
          <w:trHeight w:val="288"/>
          <w:jc w:val="center"/>
        </w:trPr>
        <w:tc>
          <w:tcPr>
            <w:tcW w:w="1219" w:type="dxa"/>
            <w:vAlign w:val="center"/>
          </w:tcPr>
          <w:p w14:paraId="6F5C3680" w14:textId="77777777" w:rsidR="00FC341E" w:rsidRDefault="00FC341E" w:rsidP="00FC341E">
            <w:pPr>
              <w:tabs>
                <w:tab w:val="left" w:pos="1080"/>
              </w:tabs>
              <w:ind w:right="-108"/>
              <w:jc w:val="center"/>
              <w:rPr>
                <w:rFonts w:cs="Arial"/>
                <w:sz w:val="16"/>
                <w:szCs w:val="16"/>
              </w:rPr>
            </w:pPr>
            <w:r>
              <w:rPr>
                <w:rFonts w:cs="Arial"/>
                <w:sz w:val="16"/>
                <w:szCs w:val="16"/>
              </w:rPr>
              <w:t>2005</w:t>
            </w:r>
          </w:p>
        </w:tc>
        <w:tc>
          <w:tcPr>
            <w:tcW w:w="864" w:type="dxa"/>
            <w:vAlign w:val="center"/>
          </w:tcPr>
          <w:p w14:paraId="3FA3B181" w14:textId="77777777" w:rsidR="00FC341E" w:rsidRDefault="00FC341E" w:rsidP="00BB3F3E">
            <w:pPr>
              <w:ind w:right="38"/>
              <w:jc w:val="right"/>
              <w:rPr>
                <w:rFonts w:cs="Arial"/>
                <w:sz w:val="16"/>
                <w:szCs w:val="16"/>
              </w:rPr>
            </w:pPr>
            <w:r>
              <w:rPr>
                <w:rFonts w:cs="Arial"/>
                <w:sz w:val="16"/>
                <w:szCs w:val="16"/>
              </w:rPr>
              <w:t>62.2</w:t>
            </w:r>
          </w:p>
        </w:tc>
        <w:tc>
          <w:tcPr>
            <w:tcW w:w="698" w:type="dxa"/>
            <w:vAlign w:val="center"/>
          </w:tcPr>
          <w:p w14:paraId="05DD7603" w14:textId="77777777" w:rsidR="00FC341E" w:rsidRDefault="00FC341E" w:rsidP="00BB3F3E">
            <w:pPr>
              <w:jc w:val="right"/>
              <w:rPr>
                <w:rFonts w:cs="Arial"/>
                <w:sz w:val="16"/>
                <w:szCs w:val="16"/>
              </w:rPr>
            </w:pPr>
            <w:r>
              <w:rPr>
                <w:rFonts w:cs="Arial"/>
                <w:sz w:val="16"/>
                <w:szCs w:val="16"/>
              </w:rPr>
              <w:t>79.8</w:t>
            </w:r>
          </w:p>
        </w:tc>
        <w:tc>
          <w:tcPr>
            <w:tcW w:w="666" w:type="dxa"/>
            <w:gridSpan w:val="2"/>
            <w:vAlign w:val="center"/>
          </w:tcPr>
          <w:p w14:paraId="1C0503E5" w14:textId="77777777" w:rsidR="00FC341E" w:rsidRDefault="00FC341E" w:rsidP="00BB3F3E">
            <w:pPr>
              <w:jc w:val="right"/>
              <w:rPr>
                <w:rFonts w:cs="Arial"/>
                <w:sz w:val="16"/>
                <w:szCs w:val="16"/>
              </w:rPr>
            </w:pPr>
            <w:r>
              <w:rPr>
                <w:rFonts w:cs="Arial"/>
                <w:sz w:val="16"/>
                <w:szCs w:val="16"/>
              </w:rPr>
              <w:t>117.2</w:t>
            </w:r>
          </w:p>
        </w:tc>
        <w:tc>
          <w:tcPr>
            <w:tcW w:w="2430" w:type="dxa"/>
            <w:gridSpan w:val="2"/>
            <w:vAlign w:val="center"/>
          </w:tcPr>
          <w:p w14:paraId="07732184" w14:textId="77777777" w:rsidR="00FC341E" w:rsidRPr="00957EDC" w:rsidRDefault="00FC341E" w:rsidP="00FC341E">
            <w:pPr>
              <w:jc w:val="center"/>
              <w:rPr>
                <w:rFonts w:cs="Arial"/>
                <w:sz w:val="16"/>
                <w:szCs w:val="16"/>
              </w:rPr>
            </w:pPr>
            <w:r w:rsidRPr="00957EDC">
              <w:rPr>
                <w:rFonts w:cs="Arial"/>
                <w:bCs/>
                <w:sz w:val="16"/>
                <w:szCs w:val="16"/>
              </w:rPr>
              <w:t>59,939</w:t>
            </w:r>
            <w:r>
              <w:rPr>
                <w:rFonts w:cs="Arial"/>
                <w:bCs/>
                <w:sz w:val="16"/>
                <w:szCs w:val="16"/>
              </w:rPr>
              <w:t xml:space="preserve"> </w:t>
            </w:r>
            <w:r w:rsidRPr="00957EDC">
              <w:rPr>
                <w:rFonts w:cs="Arial"/>
                <w:sz w:val="16"/>
                <w:szCs w:val="16"/>
              </w:rPr>
              <w:t>(53,551-66,870)</w:t>
            </w:r>
          </w:p>
        </w:tc>
        <w:tc>
          <w:tcPr>
            <w:tcW w:w="2160" w:type="dxa"/>
            <w:gridSpan w:val="2"/>
            <w:vAlign w:val="center"/>
          </w:tcPr>
          <w:p w14:paraId="66D976B4" w14:textId="77777777" w:rsidR="00FC341E" w:rsidRDefault="00FC341E" w:rsidP="00FC341E">
            <w:pPr>
              <w:jc w:val="center"/>
              <w:rPr>
                <w:rFonts w:cs="Arial"/>
                <w:bCs/>
                <w:sz w:val="16"/>
                <w:szCs w:val="16"/>
              </w:rPr>
            </w:pPr>
            <w:r>
              <w:rPr>
                <w:rFonts w:cs="Arial"/>
                <w:bCs/>
                <w:sz w:val="16"/>
                <w:szCs w:val="16"/>
              </w:rPr>
              <w:t xml:space="preserve">60,500 </w:t>
            </w:r>
            <w:r>
              <w:rPr>
                <w:rFonts w:cs="Arial"/>
                <w:sz w:val="16"/>
                <w:szCs w:val="16"/>
              </w:rPr>
              <w:t>(38,800-86,000)</w:t>
            </w:r>
          </w:p>
        </w:tc>
        <w:tc>
          <w:tcPr>
            <w:tcW w:w="1980" w:type="dxa"/>
            <w:gridSpan w:val="2"/>
            <w:vAlign w:val="center"/>
          </w:tcPr>
          <w:p w14:paraId="3FABC89C" w14:textId="77777777" w:rsidR="00FC341E" w:rsidRPr="00957EDC" w:rsidRDefault="00FC341E" w:rsidP="00FC341E">
            <w:pPr>
              <w:rPr>
                <w:rFonts w:cs="Arial"/>
                <w:sz w:val="16"/>
                <w:szCs w:val="16"/>
              </w:rPr>
            </w:pPr>
            <w:r w:rsidRPr="00957EDC">
              <w:rPr>
                <w:rFonts w:cs="Arial"/>
                <w:bCs/>
                <w:sz w:val="16"/>
                <w:szCs w:val="16"/>
              </w:rPr>
              <w:t>23,496</w:t>
            </w:r>
            <w:r w:rsidRPr="00957EDC">
              <w:rPr>
                <w:rFonts w:cs="Arial"/>
                <w:b/>
                <w:bCs/>
                <w:sz w:val="16"/>
                <w:szCs w:val="16"/>
              </w:rPr>
              <w:t xml:space="preserve"> </w:t>
            </w:r>
            <w:r w:rsidRPr="00957EDC">
              <w:rPr>
                <w:rFonts w:cs="Arial"/>
                <w:sz w:val="16"/>
                <w:szCs w:val="16"/>
              </w:rPr>
              <w:t>(18,902-28,868)</w:t>
            </w:r>
          </w:p>
        </w:tc>
        <w:tc>
          <w:tcPr>
            <w:tcW w:w="2160" w:type="dxa"/>
            <w:gridSpan w:val="2"/>
            <w:vAlign w:val="center"/>
          </w:tcPr>
          <w:p w14:paraId="3C3BCDC2" w14:textId="77777777" w:rsidR="00FC341E" w:rsidRPr="00957EDC" w:rsidRDefault="00FC341E" w:rsidP="00FC341E">
            <w:pPr>
              <w:jc w:val="center"/>
              <w:rPr>
                <w:rFonts w:cs="Arial"/>
                <w:sz w:val="16"/>
                <w:szCs w:val="16"/>
              </w:rPr>
            </w:pPr>
            <w:r w:rsidRPr="00957EDC">
              <w:rPr>
                <w:rFonts w:cs="Arial"/>
                <w:bCs/>
                <w:sz w:val="16"/>
                <w:szCs w:val="16"/>
              </w:rPr>
              <w:t>82,565</w:t>
            </w:r>
            <w:r w:rsidRPr="00957EDC">
              <w:rPr>
                <w:rFonts w:cs="Arial"/>
                <w:b/>
                <w:bCs/>
                <w:sz w:val="16"/>
                <w:szCs w:val="16"/>
              </w:rPr>
              <w:t xml:space="preserve"> </w:t>
            </w:r>
            <w:r w:rsidRPr="00957EDC">
              <w:rPr>
                <w:rFonts w:cs="Arial"/>
                <w:sz w:val="16"/>
                <w:szCs w:val="16"/>
              </w:rPr>
              <w:t>(73,514-92,415)</w:t>
            </w:r>
          </w:p>
        </w:tc>
        <w:tc>
          <w:tcPr>
            <w:tcW w:w="1218" w:type="dxa"/>
            <w:gridSpan w:val="2"/>
            <w:vAlign w:val="center"/>
          </w:tcPr>
          <w:p w14:paraId="5D515115" w14:textId="781D374F" w:rsidR="00FC341E" w:rsidRDefault="00FC341E" w:rsidP="00FC341E">
            <w:pPr>
              <w:jc w:val="center"/>
              <w:rPr>
                <w:rFonts w:cs="Arial"/>
                <w:sz w:val="16"/>
                <w:szCs w:val="16"/>
              </w:rPr>
            </w:pPr>
            <w:r w:rsidRPr="00351947">
              <w:rPr>
                <w:rFonts w:cs="Arial"/>
                <w:sz w:val="16"/>
                <w:szCs w:val="16"/>
              </w:rPr>
              <w:t>-</w:t>
            </w:r>
          </w:p>
        </w:tc>
      </w:tr>
      <w:tr w:rsidR="00FC341E" w14:paraId="37112765" w14:textId="77777777" w:rsidTr="00BB3F3E">
        <w:trPr>
          <w:gridAfter w:val="1"/>
          <w:wAfter w:w="22" w:type="dxa"/>
          <w:trHeight w:val="288"/>
          <w:jc w:val="center"/>
        </w:trPr>
        <w:tc>
          <w:tcPr>
            <w:tcW w:w="1219" w:type="dxa"/>
            <w:vAlign w:val="center"/>
          </w:tcPr>
          <w:p w14:paraId="10B537FF" w14:textId="77777777" w:rsidR="00FC341E" w:rsidRDefault="00FC341E" w:rsidP="00FC341E">
            <w:pPr>
              <w:tabs>
                <w:tab w:val="left" w:pos="1080"/>
              </w:tabs>
              <w:ind w:right="-108"/>
              <w:jc w:val="center"/>
              <w:rPr>
                <w:rFonts w:cs="Arial"/>
                <w:sz w:val="16"/>
                <w:szCs w:val="16"/>
              </w:rPr>
            </w:pPr>
            <w:r>
              <w:rPr>
                <w:rFonts w:cs="Arial"/>
                <w:sz w:val="16"/>
                <w:szCs w:val="16"/>
              </w:rPr>
              <w:t>2006</w:t>
            </w:r>
          </w:p>
        </w:tc>
        <w:tc>
          <w:tcPr>
            <w:tcW w:w="864" w:type="dxa"/>
            <w:vAlign w:val="center"/>
          </w:tcPr>
          <w:p w14:paraId="1331E770" w14:textId="77777777" w:rsidR="00FC341E" w:rsidRDefault="00FC341E" w:rsidP="00BB3F3E">
            <w:pPr>
              <w:ind w:right="38"/>
              <w:jc w:val="right"/>
              <w:rPr>
                <w:rFonts w:cs="Arial"/>
                <w:sz w:val="16"/>
                <w:szCs w:val="16"/>
              </w:rPr>
            </w:pPr>
            <w:r>
              <w:rPr>
                <w:rFonts w:cs="Arial"/>
                <w:sz w:val="16"/>
                <w:szCs w:val="16"/>
              </w:rPr>
              <w:t>54.1</w:t>
            </w:r>
          </w:p>
        </w:tc>
        <w:tc>
          <w:tcPr>
            <w:tcW w:w="698" w:type="dxa"/>
            <w:vAlign w:val="center"/>
          </w:tcPr>
          <w:p w14:paraId="7C887732" w14:textId="77777777" w:rsidR="00FC341E" w:rsidRDefault="00FC341E" w:rsidP="00BB3F3E">
            <w:pPr>
              <w:jc w:val="right"/>
              <w:rPr>
                <w:rFonts w:cs="Arial"/>
                <w:sz w:val="16"/>
                <w:szCs w:val="16"/>
              </w:rPr>
            </w:pPr>
            <w:r>
              <w:rPr>
                <w:rFonts w:cs="Arial"/>
                <w:sz w:val="16"/>
                <w:szCs w:val="16"/>
              </w:rPr>
              <w:t>49.6</w:t>
            </w:r>
          </w:p>
        </w:tc>
        <w:tc>
          <w:tcPr>
            <w:tcW w:w="666" w:type="dxa"/>
            <w:gridSpan w:val="2"/>
            <w:vAlign w:val="center"/>
          </w:tcPr>
          <w:p w14:paraId="1A51AC42" w14:textId="77777777" w:rsidR="00FC341E" w:rsidRDefault="00FC341E" w:rsidP="00BB3F3E">
            <w:pPr>
              <w:jc w:val="right"/>
              <w:rPr>
                <w:rFonts w:cs="Arial"/>
                <w:sz w:val="16"/>
                <w:szCs w:val="16"/>
              </w:rPr>
            </w:pPr>
            <w:r>
              <w:rPr>
                <w:rFonts w:cs="Arial"/>
                <w:sz w:val="16"/>
                <w:szCs w:val="16"/>
              </w:rPr>
              <w:t>65.7</w:t>
            </w:r>
          </w:p>
        </w:tc>
        <w:tc>
          <w:tcPr>
            <w:tcW w:w="2430" w:type="dxa"/>
            <w:gridSpan w:val="2"/>
            <w:vAlign w:val="center"/>
          </w:tcPr>
          <w:p w14:paraId="4A4A1374" w14:textId="77777777" w:rsidR="00FC341E" w:rsidRPr="00957EDC" w:rsidRDefault="00FC341E" w:rsidP="00FC341E">
            <w:pPr>
              <w:jc w:val="center"/>
              <w:rPr>
                <w:rFonts w:cs="Arial"/>
                <w:sz w:val="16"/>
                <w:szCs w:val="16"/>
              </w:rPr>
            </w:pPr>
            <w:r w:rsidRPr="00957EDC">
              <w:rPr>
                <w:rFonts w:cs="Arial"/>
                <w:sz w:val="16"/>
                <w:szCs w:val="16"/>
              </w:rPr>
              <w:t>54,541</w:t>
            </w:r>
            <w:r>
              <w:rPr>
                <w:rFonts w:cs="Arial"/>
                <w:sz w:val="16"/>
                <w:szCs w:val="16"/>
              </w:rPr>
              <w:t xml:space="preserve"> </w:t>
            </w:r>
            <w:r w:rsidRPr="00957EDC">
              <w:rPr>
                <w:rFonts w:cs="Arial"/>
                <w:sz w:val="16"/>
                <w:szCs w:val="16"/>
              </w:rPr>
              <w:t>(48,235-61,438)</w:t>
            </w:r>
          </w:p>
        </w:tc>
        <w:tc>
          <w:tcPr>
            <w:tcW w:w="2160" w:type="dxa"/>
            <w:gridSpan w:val="2"/>
            <w:vAlign w:val="center"/>
          </w:tcPr>
          <w:p w14:paraId="16D91AD1" w14:textId="77777777" w:rsidR="00FC341E" w:rsidRDefault="00FC341E" w:rsidP="00FC341E">
            <w:pPr>
              <w:jc w:val="center"/>
              <w:rPr>
                <w:rFonts w:cs="Arial"/>
                <w:sz w:val="16"/>
                <w:szCs w:val="16"/>
              </w:rPr>
            </w:pPr>
            <w:r>
              <w:rPr>
                <w:rFonts w:cs="Arial"/>
                <w:sz w:val="16"/>
                <w:szCs w:val="16"/>
              </w:rPr>
              <w:t>49,700 (33,200-73,000)</w:t>
            </w:r>
          </w:p>
        </w:tc>
        <w:tc>
          <w:tcPr>
            <w:tcW w:w="1980" w:type="dxa"/>
            <w:gridSpan w:val="2"/>
            <w:vAlign w:val="center"/>
          </w:tcPr>
          <w:p w14:paraId="21E676F4" w14:textId="77777777" w:rsidR="00FC341E" w:rsidRPr="00957EDC" w:rsidRDefault="00FC341E" w:rsidP="00FC341E">
            <w:pPr>
              <w:rPr>
                <w:rFonts w:cs="Arial"/>
                <w:sz w:val="16"/>
                <w:szCs w:val="16"/>
              </w:rPr>
            </w:pPr>
            <w:r w:rsidRPr="00957EDC">
              <w:rPr>
                <w:rFonts w:cs="Arial"/>
                <w:sz w:val="16"/>
                <w:szCs w:val="16"/>
              </w:rPr>
              <w:t>19,621</w:t>
            </w:r>
            <w:r w:rsidRPr="00957EDC">
              <w:rPr>
                <w:rFonts w:cs="Arial"/>
                <w:b/>
                <w:sz w:val="16"/>
                <w:szCs w:val="16"/>
              </w:rPr>
              <w:t xml:space="preserve"> </w:t>
            </w:r>
            <w:r w:rsidRPr="00957EDC">
              <w:rPr>
                <w:rFonts w:cs="Arial"/>
                <w:sz w:val="16"/>
                <w:szCs w:val="16"/>
              </w:rPr>
              <w:t>(16,697-22,907)</w:t>
            </w:r>
          </w:p>
        </w:tc>
        <w:tc>
          <w:tcPr>
            <w:tcW w:w="2160" w:type="dxa"/>
            <w:gridSpan w:val="2"/>
            <w:vAlign w:val="center"/>
          </w:tcPr>
          <w:p w14:paraId="216E3CDE" w14:textId="77777777" w:rsidR="00FC341E" w:rsidRPr="00957EDC" w:rsidRDefault="00FC341E" w:rsidP="00FC341E">
            <w:pPr>
              <w:jc w:val="center"/>
              <w:rPr>
                <w:rFonts w:cs="Arial"/>
                <w:sz w:val="16"/>
                <w:szCs w:val="16"/>
              </w:rPr>
            </w:pPr>
            <w:r w:rsidRPr="00957EDC">
              <w:rPr>
                <w:rFonts w:cs="Arial"/>
                <w:sz w:val="16"/>
                <w:szCs w:val="16"/>
              </w:rPr>
              <w:t>73,645</w:t>
            </w:r>
            <w:r w:rsidRPr="00957EDC">
              <w:rPr>
                <w:rFonts w:cs="Arial"/>
                <w:b/>
                <w:sz w:val="16"/>
                <w:szCs w:val="16"/>
              </w:rPr>
              <w:t xml:space="preserve"> </w:t>
            </w:r>
            <w:r w:rsidRPr="00957EDC">
              <w:rPr>
                <w:rFonts w:cs="Arial"/>
                <w:sz w:val="16"/>
                <w:szCs w:val="16"/>
              </w:rPr>
              <w:t>(65,681-82,302)</w:t>
            </w:r>
          </w:p>
        </w:tc>
        <w:tc>
          <w:tcPr>
            <w:tcW w:w="1218" w:type="dxa"/>
            <w:gridSpan w:val="2"/>
            <w:vAlign w:val="center"/>
          </w:tcPr>
          <w:p w14:paraId="1D21DC67" w14:textId="0873CB7C" w:rsidR="00FC341E" w:rsidRDefault="00FC341E" w:rsidP="00FC341E">
            <w:pPr>
              <w:jc w:val="center"/>
              <w:rPr>
                <w:rFonts w:cs="Arial"/>
                <w:sz w:val="16"/>
                <w:szCs w:val="16"/>
              </w:rPr>
            </w:pPr>
            <w:r w:rsidRPr="00351947">
              <w:rPr>
                <w:rFonts w:cs="Arial"/>
                <w:sz w:val="16"/>
                <w:szCs w:val="16"/>
              </w:rPr>
              <w:t>-</w:t>
            </w:r>
          </w:p>
        </w:tc>
      </w:tr>
      <w:tr w:rsidR="00FC341E" w14:paraId="5220FC96" w14:textId="77777777" w:rsidTr="00BB3F3E">
        <w:trPr>
          <w:gridAfter w:val="1"/>
          <w:wAfter w:w="22" w:type="dxa"/>
          <w:trHeight w:val="288"/>
          <w:jc w:val="center"/>
        </w:trPr>
        <w:tc>
          <w:tcPr>
            <w:tcW w:w="1219" w:type="dxa"/>
            <w:vAlign w:val="center"/>
          </w:tcPr>
          <w:p w14:paraId="28212E93" w14:textId="77777777" w:rsidR="00FC341E" w:rsidRDefault="00FC341E" w:rsidP="00FC341E">
            <w:pPr>
              <w:tabs>
                <w:tab w:val="left" w:pos="1080"/>
              </w:tabs>
              <w:ind w:right="-108"/>
              <w:jc w:val="center"/>
              <w:rPr>
                <w:rFonts w:cs="Arial"/>
                <w:sz w:val="16"/>
                <w:szCs w:val="16"/>
              </w:rPr>
            </w:pPr>
            <w:r>
              <w:rPr>
                <w:rFonts w:cs="Arial"/>
                <w:sz w:val="16"/>
                <w:szCs w:val="16"/>
              </w:rPr>
              <w:t>2007</w:t>
            </w:r>
          </w:p>
        </w:tc>
        <w:tc>
          <w:tcPr>
            <w:tcW w:w="864" w:type="dxa"/>
            <w:vAlign w:val="center"/>
          </w:tcPr>
          <w:p w14:paraId="1C0491ED" w14:textId="77777777" w:rsidR="00FC341E" w:rsidRDefault="00FC341E" w:rsidP="00BB3F3E">
            <w:pPr>
              <w:ind w:right="38"/>
              <w:jc w:val="right"/>
              <w:rPr>
                <w:rFonts w:cs="Arial"/>
                <w:sz w:val="16"/>
                <w:szCs w:val="16"/>
              </w:rPr>
            </w:pPr>
            <w:r>
              <w:rPr>
                <w:rFonts w:cs="Arial"/>
                <w:sz w:val="16"/>
                <w:szCs w:val="16"/>
              </w:rPr>
              <w:t>56.5</w:t>
            </w:r>
          </w:p>
        </w:tc>
        <w:tc>
          <w:tcPr>
            <w:tcW w:w="698" w:type="dxa"/>
            <w:vAlign w:val="center"/>
          </w:tcPr>
          <w:p w14:paraId="765EE060" w14:textId="77777777" w:rsidR="00FC341E" w:rsidRDefault="00FC341E" w:rsidP="00BB3F3E">
            <w:pPr>
              <w:jc w:val="right"/>
              <w:rPr>
                <w:rFonts w:cs="Arial"/>
                <w:sz w:val="16"/>
                <w:szCs w:val="16"/>
              </w:rPr>
            </w:pPr>
            <w:r>
              <w:rPr>
                <w:rFonts w:cs="Arial"/>
                <w:sz w:val="16"/>
                <w:szCs w:val="16"/>
              </w:rPr>
              <w:t>47.6</w:t>
            </w:r>
          </w:p>
        </w:tc>
        <w:tc>
          <w:tcPr>
            <w:tcW w:w="666" w:type="dxa"/>
            <w:gridSpan w:val="2"/>
            <w:vAlign w:val="center"/>
          </w:tcPr>
          <w:p w14:paraId="30D2B451" w14:textId="77777777" w:rsidR="00FC341E" w:rsidRDefault="00FC341E" w:rsidP="00BB3F3E">
            <w:pPr>
              <w:jc w:val="right"/>
              <w:rPr>
                <w:rFonts w:cs="Arial"/>
                <w:sz w:val="16"/>
                <w:szCs w:val="16"/>
              </w:rPr>
            </w:pPr>
            <w:r>
              <w:rPr>
                <w:rFonts w:cs="Arial"/>
                <w:sz w:val="16"/>
                <w:szCs w:val="16"/>
              </w:rPr>
              <w:t>55.4</w:t>
            </w:r>
          </w:p>
        </w:tc>
        <w:tc>
          <w:tcPr>
            <w:tcW w:w="2430" w:type="dxa"/>
            <w:gridSpan w:val="2"/>
            <w:vAlign w:val="center"/>
          </w:tcPr>
          <w:p w14:paraId="1E5C6191" w14:textId="77777777" w:rsidR="00FC341E" w:rsidRPr="00957EDC" w:rsidRDefault="00FC341E" w:rsidP="00FC341E">
            <w:pPr>
              <w:jc w:val="center"/>
              <w:rPr>
                <w:rFonts w:cs="Arial"/>
                <w:sz w:val="16"/>
                <w:szCs w:val="16"/>
              </w:rPr>
            </w:pPr>
            <w:r w:rsidRPr="00957EDC">
              <w:rPr>
                <w:rFonts w:cs="Arial"/>
                <w:sz w:val="16"/>
                <w:szCs w:val="16"/>
              </w:rPr>
              <w:t>40,048</w:t>
            </w:r>
            <w:r>
              <w:rPr>
                <w:rFonts w:cs="Arial"/>
                <w:sz w:val="16"/>
                <w:szCs w:val="16"/>
              </w:rPr>
              <w:t xml:space="preserve"> </w:t>
            </w:r>
            <w:r w:rsidRPr="00957EDC">
              <w:rPr>
                <w:rFonts w:cs="Arial"/>
                <w:sz w:val="16"/>
                <w:szCs w:val="16"/>
              </w:rPr>
              <w:t>(35,286-45,269)</w:t>
            </w:r>
          </w:p>
        </w:tc>
        <w:tc>
          <w:tcPr>
            <w:tcW w:w="2160" w:type="dxa"/>
            <w:gridSpan w:val="2"/>
            <w:vAlign w:val="center"/>
          </w:tcPr>
          <w:p w14:paraId="5917BEDB" w14:textId="77777777" w:rsidR="00FC341E" w:rsidRDefault="00FC341E" w:rsidP="00FC341E">
            <w:pPr>
              <w:jc w:val="center"/>
              <w:rPr>
                <w:rFonts w:cs="Arial"/>
                <w:sz w:val="16"/>
                <w:szCs w:val="16"/>
              </w:rPr>
            </w:pPr>
            <w:r>
              <w:rPr>
                <w:rFonts w:cs="Arial"/>
                <w:sz w:val="16"/>
                <w:szCs w:val="16"/>
              </w:rPr>
              <w:t>35,200 (21,300-55,000)</w:t>
            </w:r>
          </w:p>
        </w:tc>
        <w:tc>
          <w:tcPr>
            <w:tcW w:w="1980" w:type="dxa"/>
            <w:gridSpan w:val="2"/>
            <w:vAlign w:val="center"/>
          </w:tcPr>
          <w:p w14:paraId="7F01C6D3" w14:textId="77777777" w:rsidR="00FC341E" w:rsidRPr="00957EDC" w:rsidRDefault="00FC341E" w:rsidP="00FC341E">
            <w:pPr>
              <w:rPr>
                <w:rFonts w:cs="Arial"/>
                <w:sz w:val="16"/>
                <w:szCs w:val="16"/>
              </w:rPr>
            </w:pPr>
            <w:r w:rsidRPr="00957EDC">
              <w:rPr>
                <w:rFonts w:cs="Arial"/>
                <w:bCs/>
                <w:sz w:val="16"/>
                <w:szCs w:val="16"/>
              </w:rPr>
              <w:t>26,829</w:t>
            </w:r>
            <w:r w:rsidRPr="00957EDC">
              <w:rPr>
                <w:rFonts w:cs="Arial"/>
                <w:b/>
                <w:bCs/>
                <w:sz w:val="16"/>
                <w:szCs w:val="16"/>
              </w:rPr>
              <w:t xml:space="preserve"> </w:t>
            </w:r>
            <w:r w:rsidRPr="00957EDC">
              <w:rPr>
                <w:rFonts w:cs="Arial"/>
                <w:sz w:val="16"/>
                <w:szCs w:val="16"/>
              </w:rPr>
              <w:t>(23,232-30,821)</w:t>
            </w:r>
          </w:p>
        </w:tc>
        <w:tc>
          <w:tcPr>
            <w:tcW w:w="2160" w:type="dxa"/>
            <w:gridSpan w:val="2"/>
            <w:vAlign w:val="center"/>
          </w:tcPr>
          <w:p w14:paraId="023582BE" w14:textId="77777777" w:rsidR="00FC341E" w:rsidRPr="00957EDC" w:rsidRDefault="00FC341E" w:rsidP="00FC341E">
            <w:pPr>
              <w:jc w:val="center"/>
              <w:rPr>
                <w:rFonts w:cs="Arial"/>
                <w:sz w:val="16"/>
                <w:szCs w:val="16"/>
              </w:rPr>
            </w:pPr>
            <w:r w:rsidRPr="00957EDC">
              <w:rPr>
                <w:rFonts w:cs="Arial"/>
                <w:sz w:val="16"/>
                <w:szCs w:val="16"/>
              </w:rPr>
              <w:t>66,371</w:t>
            </w:r>
            <w:r w:rsidRPr="00957EDC">
              <w:rPr>
                <w:rFonts w:cs="Arial"/>
                <w:b/>
                <w:sz w:val="16"/>
                <w:szCs w:val="16"/>
              </w:rPr>
              <w:t xml:space="preserve"> </w:t>
            </w:r>
            <w:r w:rsidRPr="00957EDC">
              <w:rPr>
                <w:rFonts w:cs="Arial"/>
                <w:sz w:val="16"/>
                <w:szCs w:val="16"/>
              </w:rPr>
              <w:t>(59,971-73,264)</w:t>
            </w:r>
          </w:p>
        </w:tc>
        <w:tc>
          <w:tcPr>
            <w:tcW w:w="1218" w:type="dxa"/>
            <w:gridSpan w:val="2"/>
            <w:vAlign w:val="center"/>
          </w:tcPr>
          <w:p w14:paraId="59E570B0" w14:textId="2F4ACD9A" w:rsidR="00FC341E" w:rsidRDefault="00FC341E" w:rsidP="00FC341E">
            <w:pPr>
              <w:jc w:val="center"/>
              <w:rPr>
                <w:rFonts w:cs="Arial"/>
                <w:sz w:val="16"/>
                <w:szCs w:val="16"/>
              </w:rPr>
            </w:pPr>
            <w:r w:rsidRPr="00351947">
              <w:rPr>
                <w:rFonts w:cs="Arial"/>
                <w:sz w:val="16"/>
                <w:szCs w:val="16"/>
              </w:rPr>
              <w:t>-</w:t>
            </w:r>
          </w:p>
        </w:tc>
      </w:tr>
      <w:tr w:rsidR="00FC341E" w14:paraId="3AB4470B" w14:textId="77777777" w:rsidTr="00BB3F3E">
        <w:trPr>
          <w:gridAfter w:val="1"/>
          <w:wAfter w:w="22" w:type="dxa"/>
          <w:trHeight w:val="288"/>
          <w:jc w:val="center"/>
        </w:trPr>
        <w:tc>
          <w:tcPr>
            <w:tcW w:w="1219" w:type="dxa"/>
            <w:vAlign w:val="center"/>
          </w:tcPr>
          <w:p w14:paraId="5686DF82" w14:textId="77777777" w:rsidR="00FC341E" w:rsidRDefault="00FC341E" w:rsidP="00FC341E">
            <w:pPr>
              <w:tabs>
                <w:tab w:val="left" w:pos="1080"/>
              </w:tabs>
              <w:ind w:right="-108"/>
              <w:jc w:val="center"/>
              <w:rPr>
                <w:rFonts w:cs="Arial"/>
                <w:sz w:val="16"/>
                <w:szCs w:val="16"/>
              </w:rPr>
            </w:pPr>
            <w:r>
              <w:rPr>
                <w:rFonts w:cs="Arial"/>
                <w:sz w:val="16"/>
                <w:szCs w:val="16"/>
              </w:rPr>
              <w:t>2008</w:t>
            </w:r>
          </w:p>
        </w:tc>
        <w:tc>
          <w:tcPr>
            <w:tcW w:w="864" w:type="dxa"/>
            <w:vAlign w:val="center"/>
          </w:tcPr>
          <w:p w14:paraId="0F394FFA" w14:textId="77777777" w:rsidR="00FC341E" w:rsidRDefault="00FC341E" w:rsidP="00BB3F3E">
            <w:pPr>
              <w:ind w:right="38"/>
              <w:jc w:val="right"/>
              <w:rPr>
                <w:rFonts w:cs="Arial"/>
                <w:sz w:val="16"/>
                <w:szCs w:val="16"/>
              </w:rPr>
            </w:pPr>
            <w:r>
              <w:rPr>
                <w:rFonts w:cs="Arial"/>
                <w:sz w:val="16"/>
                <w:szCs w:val="16"/>
              </w:rPr>
              <w:t>80.6</w:t>
            </w:r>
          </w:p>
        </w:tc>
        <w:tc>
          <w:tcPr>
            <w:tcW w:w="698" w:type="dxa"/>
            <w:vAlign w:val="center"/>
          </w:tcPr>
          <w:p w14:paraId="24BDE3D1" w14:textId="77777777" w:rsidR="00FC341E" w:rsidRDefault="00FC341E" w:rsidP="00BB3F3E">
            <w:pPr>
              <w:jc w:val="right"/>
              <w:rPr>
                <w:rFonts w:cs="Arial"/>
                <w:sz w:val="16"/>
                <w:szCs w:val="16"/>
              </w:rPr>
            </w:pPr>
            <w:r>
              <w:rPr>
                <w:rFonts w:cs="Arial"/>
                <w:sz w:val="16"/>
                <w:szCs w:val="16"/>
              </w:rPr>
              <w:t>54.6</w:t>
            </w:r>
          </w:p>
        </w:tc>
        <w:tc>
          <w:tcPr>
            <w:tcW w:w="666" w:type="dxa"/>
            <w:gridSpan w:val="2"/>
            <w:vAlign w:val="center"/>
          </w:tcPr>
          <w:p w14:paraId="23D99308" w14:textId="77777777" w:rsidR="00FC341E" w:rsidRDefault="00FC341E" w:rsidP="00BB3F3E">
            <w:pPr>
              <w:jc w:val="right"/>
              <w:rPr>
                <w:rFonts w:cs="Arial"/>
                <w:sz w:val="16"/>
                <w:szCs w:val="16"/>
              </w:rPr>
            </w:pPr>
            <w:r>
              <w:rPr>
                <w:rFonts w:cs="Arial"/>
                <w:sz w:val="16"/>
                <w:szCs w:val="16"/>
              </w:rPr>
              <w:t>45.8</w:t>
            </w:r>
          </w:p>
        </w:tc>
        <w:tc>
          <w:tcPr>
            <w:tcW w:w="2430" w:type="dxa"/>
            <w:gridSpan w:val="2"/>
            <w:vAlign w:val="center"/>
          </w:tcPr>
          <w:p w14:paraId="6CEA6608" w14:textId="77777777" w:rsidR="00FC341E" w:rsidRPr="00957EDC" w:rsidRDefault="00FC341E" w:rsidP="00FC341E">
            <w:pPr>
              <w:jc w:val="center"/>
              <w:rPr>
                <w:rFonts w:cs="Arial"/>
                <w:sz w:val="16"/>
                <w:szCs w:val="16"/>
              </w:rPr>
            </w:pPr>
            <w:r w:rsidRPr="00957EDC">
              <w:rPr>
                <w:rFonts w:cs="Arial"/>
                <w:sz w:val="16"/>
                <w:szCs w:val="16"/>
              </w:rPr>
              <w:t>32,241</w:t>
            </w:r>
            <w:r>
              <w:rPr>
                <w:rFonts w:cs="Arial"/>
                <w:sz w:val="16"/>
                <w:szCs w:val="16"/>
              </w:rPr>
              <w:t xml:space="preserve"> </w:t>
            </w:r>
            <w:r w:rsidRPr="00957EDC">
              <w:rPr>
                <w:rFonts w:cs="Arial"/>
                <w:sz w:val="16"/>
                <w:szCs w:val="16"/>
              </w:rPr>
              <w:t>(27,929-37,027)</w:t>
            </w:r>
          </w:p>
        </w:tc>
        <w:tc>
          <w:tcPr>
            <w:tcW w:w="2160" w:type="dxa"/>
            <w:gridSpan w:val="2"/>
            <w:vAlign w:val="center"/>
          </w:tcPr>
          <w:p w14:paraId="77592FB9" w14:textId="77777777" w:rsidR="00FC341E" w:rsidRDefault="00FC341E" w:rsidP="00FC341E">
            <w:pPr>
              <w:jc w:val="center"/>
              <w:rPr>
                <w:rFonts w:cs="Arial"/>
                <w:sz w:val="16"/>
                <w:szCs w:val="16"/>
              </w:rPr>
            </w:pPr>
            <w:r>
              <w:rPr>
                <w:rFonts w:cs="Arial"/>
                <w:sz w:val="16"/>
                <w:szCs w:val="16"/>
              </w:rPr>
              <w:t>29,000 (18,500-42,000)</w:t>
            </w:r>
          </w:p>
        </w:tc>
        <w:tc>
          <w:tcPr>
            <w:tcW w:w="1980" w:type="dxa"/>
            <w:gridSpan w:val="2"/>
            <w:vAlign w:val="center"/>
          </w:tcPr>
          <w:p w14:paraId="3388BEEC" w14:textId="77777777" w:rsidR="00FC341E" w:rsidRPr="00957EDC" w:rsidRDefault="00FC341E" w:rsidP="00FC341E">
            <w:pPr>
              <w:rPr>
                <w:rFonts w:cs="Arial"/>
                <w:sz w:val="16"/>
                <w:szCs w:val="16"/>
              </w:rPr>
            </w:pPr>
            <w:r w:rsidRPr="00957EDC">
              <w:rPr>
                <w:rFonts w:cs="Arial"/>
                <w:bCs/>
                <w:sz w:val="16"/>
                <w:szCs w:val="16"/>
              </w:rPr>
              <w:t>20,981</w:t>
            </w:r>
            <w:r w:rsidRPr="00957EDC">
              <w:rPr>
                <w:rFonts w:cs="Arial"/>
                <w:b/>
                <w:bCs/>
                <w:sz w:val="16"/>
                <w:szCs w:val="16"/>
              </w:rPr>
              <w:t xml:space="preserve"> </w:t>
            </w:r>
            <w:r w:rsidRPr="00957EDC">
              <w:rPr>
                <w:rFonts w:cs="Arial"/>
                <w:sz w:val="16"/>
                <w:szCs w:val="16"/>
              </w:rPr>
              <w:t>(17,989-24,327)</w:t>
            </w:r>
          </w:p>
        </w:tc>
        <w:tc>
          <w:tcPr>
            <w:tcW w:w="2160" w:type="dxa"/>
            <w:gridSpan w:val="2"/>
            <w:vAlign w:val="center"/>
          </w:tcPr>
          <w:p w14:paraId="2011412C" w14:textId="77777777" w:rsidR="00FC341E" w:rsidRPr="00957EDC" w:rsidRDefault="00FC341E" w:rsidP="00FC341E">
            <w:pPr>
              <w:jc w:val="center"/>
              <w:rPr>
                <w:rFonts w:cs="Arial"/>
                <w:sz w:val="16"/>
                <w:szCs w:val="16"/>
              </w:rPr>
            </w:pPr>
            <w:r w:rsidRPr="00957EDC">
              <w:rPr>
                <w:rFonts w:cs="Arial"/>
                <w:sz w:val="16"/>
                <w:szCs w:val="16"/>
              </w:rPr>
              <w:t>52,921</w:t>
            </w:r>
            <w:r w:rsidRPr="00957EDC">
              <w:rPr>
                <w:rFonts w:cs="Arial"/>
                <w:b/>
                <w:sz w:val="16"/>
                <w:szCs w:val="16"/>
              </w:rPr>
              <w:t xml:space="preserve"> </w:t>
            </w:r>
            <w:r w:rsidRPr="00957EDC">
              <w:rPr>
                <w:rFonts w:cs="Arial"/>
                <w:sz w:val="16"/>
                <w:szCs w:val="16"/>
              </w:rPr>
              <w:t>(47,167-59,178)</w:t>
            </w:r>
          </w:p>
        </w:tc>
        <w:tc>
          <w:tcPr>
            <w:tcW w:w="1218" w:type="dxa"/>
            <w:gridSpan w:val="2"/>
            <w:vAlign w:val="center"/>
          </w:tcPr>
          <w:p w14:paraId="50FDFBDE" w14:textId="19BF271A" w:rsidR="00FC341E" w:rsidRDefault="00FC341E" w:rsidP="00FC341E">
            <w:pPr>
              <w:jc w:val="center"/>
              <w:rPr>
                <w:rFonts w:cs="Arial"/>
                <w:sz w:val="16"/>
                <w:szCs w:val="16"/>
              </w:rPr>
            </w:pPr>
            <w:r w:rsidRPr="00351947">
              <w:rPr>
                <w:rFonts w:cs="Arial"/>
                <w:sz w:val="16"/>
                <w:szCs w:val="16"/>
              </w:rPr>
              <w:t>-</w:t>
            </w:r>
          </w:p>
        </w:tc>
      </w:tr>
      <w:tr w:rsidR="00FC341E" w14:paraId="7EC9805F" w14:textId="77777777" w:rsidTr="00BB3F3E">
        <w:trPr>
          <w:gridAfter w:val="1"/>
          <w:wAfter w:w="22" w:type="dxa"/>
          <w:trHeight w:val="288"/>
          <w:jc w:val="center"/>
        </w:trPr>
        <w:tc>
          <w:tcPr>
            <w:tcW w:w="1219" w:type="dxa"/>
            <w:vAlign w:val="center"/>
          </w:tcPr>
          <w:p w14:paraId="31165135" w14:textId="77777777" w:rsidR="00FC341E" w:rsidRDefault="00FC341E" w:rsidP="00FC341E">
            <w:pPr>
              <w:tabs>
                <w:tab w:val="left" w:pos="1080"/>
              </w:tabs>
              <w:ind w:right="-108"/>
              <w:jc w:val="center"/>
              <w:rPr>
                <w:rFonts w:cs="Arial"/>
                <w:sz w:val="16"/>
                <w:szCs w:val="16"/>
              </w:rPr>
            </w:pPr>
            <w:r>
              <w:rPr>
                <w:rFonts w:cs="Arial"/>
                <w:sz w:val="16"/>
                <w:szCs w:val="16"/>
              </w:rPr>
              <w:t>2009</w:t>
            </w:r>
          </w:p>
        </w:tc>
        <w:tc>
          <w:tcPr>
            <w:tcW w:w="864" w:type="dxa"/>
            <w:vAlign w:val="center"/>
          </w:tcPr>
          <w:p w14:paraId="40361A6C" w14:textId="77777777" w:rsidR="00FC341E" w:rsidRDefault="00FC341E" w:rsidP="00BB3F3E">
            <w:pPr>
              <w:ind w:right="38"/>
              <w:jc w:val="right"/>
              <w:rPr>
                <w:rFonts w:cs="Arial"/>
                <w:sz w:val="16"/>
                <w:szCs w:val="16"/>
              </w:rPr>
            </w:pPr>
            <w:r>
              <w:rPr>
                <w:rFonts w:cs="Arial"/>
                <w:sz w:val="16"/>
                <w:szCs w:val="16"/>
              </w:rPr>
              <w:t>88.5</w:t>
            </w:r>
          </w:p>
        </w:tc>
        <w:tc>
          <w:tcPr>
            <w:tcW w:w="698" w:type="dxa"/>
            <w:vAlign w:val="center"/>
          </w:tcPr>
          <w:p w14:paraId="76A0759A" w14:textId="77777777" w:rsidR="00FC341E" w:rsidRDefault="00FC341E" w:rsidP="00BB3F3E">
            <w:pPr>
              <w:jc w:val="right"/>
              <w:rPr>
                <w:rFonts w:cs="Arial"/>
                <w:sz w:val="16"/>
                <w:szCs w:val="16"/>
              </w:rPr>
            </w:pPr>
            <w:r>
              <w:rPr>
                <w:rFonts w:cs="Arial"/>
                <w:sz w:val="16"/>
                <w:szCs w:val="16"/>
              </w:rPr>
              <w:t>69.3</w:t>
            </w:r>
          </w:p>
        </w:tc>
        <w:tc>
          <w:tcPr>
            <w:tcW w:w="666" w:type="dxa"/>
            <w:gridSpan w:val="2"/>
            <w:vAlign w:val="center"/>
          </w:tcPr>
          <w:p w14:paraId="04CC8305" w14:textId="77777777" w:rsidR="00FC341E" w:rsidRDefault="00FC341E" w:rsidP="00BB3F3E">
            <w:pPr>
              <w:jc w:val="right"/>
              <w:rPr>
                <w:rFonts w:cs="Arial"/>
                <w:sz w:val="16"/>
                <w:szCs w:val="16"/>
              </w:rPr>
            </w:pPr>
            <w:r>
              <w:rPr>
                <w:rFonts w:cs="Arial"/>
                <w:sz w:val="16"/>
                <w:szCs w:val="16"/>
              </w:rPr>
              <w:t>43.8</w:t>
            </w:r>
          </w:p>
        </w:tc>
        <w:tc>
          <w:tcPr>
            <w:tcW w:w="2430" w:type="dxa"/>
            <w:gridSpan w:val="2"/>
            <w:vAlign w:val="center"/>
          </w:tcPr>
          <w:p w14:paraId="34CB03D9" w14:textId="77777777" w:rsidR="00FC341E" w:rsidRPr="00957EDC" w:rsidRDefault="00FC341E" w:rsidP="00FC341E">
            <w:pPr>
              <w:jc w:val="center"/>
              <w:rPr>
                <w:rFonts w:cs="Arial"/>
                <w:sz w:val="16"/>
                <w:szCs w:val="16"/>
              </w:rPr>
            </w:pPr>
            <w:r w:rsidRPr="00957EDC">
              <w:rPr>
                <w:rFonts w:cs="Arial"/>
                <w:sz w:val="16"/>
                <w:szCs w:val="16"/>
              </w:rPr>
              <w:t>20,618</w:t>
            </w:r>
            <w:r>
              <w:rPr>
                <w:rFonts w:cs="Arial"/>
                <w:sz w:val="16"/>
                <w:szCs w:val="16"/>
              </w:rPr>
              <w:t xml:space="preserve"> </w:t>
            </w:r>
            <w:r w:rsidRPr="00957EDC">
              <w:rPr>
                <w:rFonts w:cs="Arial"/>
                <w:sz w:val="16"/>
                <w:szCs w:val="16"/>
              </w:rPr>
              <w:t>(17,747-23,818)</w:t>
            </w:r>
          </w:p>
        </w:tc>
        <w:tc>
          <w:tcPr>
            <w:tcW w:w="2160" w:type="dxa"/>
            <w:gridSpan w:val="2"/>
            <w:vAlign w:val="center"/>
          </w:tcPr>
          <w:p w14:paraId="6B5F7C0A" w14:textId="77777777" w:rsidR="00FC341E" w:rsidRDefault="00FC341E" w:rsidP="00FC341E">
            <w:pPr>
              <w:jc w:val="center"/>
              <w:rPr>
                <w:rFonts w:cs="Arial"/>
                <w:sz w:val="16"/>
                <w:szCs w:val="16"/>
              </w:rPr>
            </w:pPr>
            <w:r>
              <w:rPr>
                <w:rFonts w:cs="Arial"/>
                <w:sz w:val="16"/>
                <w:szCs w:val="16"/>
              </w:rPr>
              <w:t>27,700 (17,800-38,000)</w:t>
            </w:r>
          </w:p>
        </w:tc>
        <w:tc>
          <w:tcPr>
            <w:tcW w:w="1980" w:type="dxa"/>
            <w:gridSpan w:val="2"/>
            <w:vAlign w:val="center"/>
          </w:tcPr>
          <w:p w14:paraId="49266E2A" w14:textId="77777777" w:rsidR="00FC341E" w:rsidRPr="00957EDC" w:rsidRDefault="00FC341E" w:rsidP="00FC341E">
            <w:pPr>
              <w:rPr>
                <w:rFonts w:cs="Arial"/>
                <w:sz w:val="16"/>
                <w:szCs w:val="16"/>
              </w:rPr>
            </w:pPr>
            <w:r w:rsidRPr="00957EDC">
              <w:rPr>
                <w:rFonts w:cs="Arial"/>
                <w:bCs/>
                <w:sz w:val="16"/>
                <w:szCs w:val="16"/>
              </w:rPr>
              <w:t>10,454</w:t>
            </w:r>
            <w:r w:rsidRPr="00957EDC">
              <w:rPr>
                <w:rFonts w:cs="Arial"/>
                <w:b/>
                <w:bCs/>
                <w:sz w:val="16"/>
                <w:szCs w:val="16"/>
              </w:rPr>
              <w:t xml:space="preserve"> </w:t>
            </w:r>
            <w:r w:rsidRPr="00957EDC">
              <w:rPr>
                <w:rFonts w:cs="Arial"/>
                <w:sz w:val="16"/>
                <w:szCs w:val="16"/>
              </w:rPr>
              <w:t>(8,697-12,474)</w:t>
            </w:r>
          </w:p>
        </w:tc>
        <w:tc>
          <w:tcPr>
            <w:tcW w:w="2160" w:type="dxa"/>
            <w:gridSpan w:val="2"/>
            <w:vAlign w:val="center"/>
          </w:tcPr>
          <w:p w14:paraId="625D15B3" w14:textId="77777777" w:rsidR="00FC341E" w:rsidRPr="00957EDC" w:rsidRDefault="00FC341E" w:rsidP="00FC341E">
            <w:pPr>
              <w:jc w:val="center"/>
              <w:rPr>
                <w:rFonts w:cs="Arial"/>
                <w:b/>
                <w:sz w:val="16"/>
                <w:szCs w:val="16"/>
              </w:rPr>
            </w:pPr>
            <w:r w:rsidRPr="00957EDC">
              <w:rPr>
                <w:rFonts w:cs="Arial"/>
                <w:sz w:val="16"/>
                <w:szCs w:val="16"/>
              </w:rPr>
              <w:t>31,015</w:t>
            </w:r>
            <w:r w:rsidRPr="00957EDC">
              <w:rPr>
                <w:rFonts w:cs="Arial"/>
                <w:b/>
                <w:sz w:val="16"/>
                <w:szCs w:val="16"/>
              </w:rPr>
              <w:t xml:space="preserve"> </w:t>
            </w:r>
            <w:r w:rsidRPr="00957EDC">
              <w:rPr>
                <w:rFonts w:cs="Arial"/>
                <w:sz w:val="16"/>
                <w:szCs w:val="16"/>
              </w:rPr>
              <w:t>(27,519-34,829)</w:t>
            </w:r>
          </w:p>
        </w:tc>
        <w:tc>
          <w:tcPr>
            <w:tcW w:w="1218" w:type="dxa"/>
            <w:gridSpan w:val="2"/>
            <w:vAlign w:val="center"/>
          </w:tcPr>
          <w:p w14:paraId="28166911" w14:textId="567CE858" w:rsidR="00FC341E" w:rsidRDefault="00FC341E" w:rsidP="00FC341E">
            <w:pPr>
              <w:jc w:val="center"/>
              <w:rPr>
                <w:rFonts w:cs="Arial"/>
                <w:sz w:val="16"/>
                <w:szCs w:val="16"/>
              </w:rPr>
            </w:pPr>
            <w:r w:rsidRPr="00351947">
              <w:rPr>
                <w:rFonts w:cs="Arial"/>
                <w:sz w:val="16"/>
                <w:szCs w:val="16"/>
              </w:rPr>
              <w:t>-</w:t>
            </w:r>
          </w:p>
        </w:tc>
      </w:tr>
      <w:tr w:rsidR="00381066" w14:paraId="30B67042" w14:textId="77777777" w:rsidTr="00BB3F3E">
        <w:trPr>
          <w:gridAfter w:val="1"/>
          <w:wAfter w:w="22" w:type="dxa"/>
          <w:trHeight w:val="288"/>
          <w:jc w:val="center"/>
        </w:trPr>
        <w:tc>
          <w:tcPr>
            <w:tcW w:w="1219" w:type="dxa"/>
            <w:vAlign w:val="center"/>
          </w:tcPr>
          <w:p w14:paraId="134EBC7E" w14:textId="77777777" w:rsidR="00381066" w:rsidRDefault="00381066" w:rsidP="00713829">
            <w:pPr>
              <w:tabs>
                <w:tab w:val="left" w:pos="1080"/>
              </w:tabs>
              <w:ind w:right="-108"/>
              <w:jc w:val="center"/>
              <w:rPr>
                <w:rFonts w:cs="Arial"/>
                <w:sz w:val="16"/>
                <w:szCs w:val="16"/>
              </w:rPr>
            </w:pPr>
            <w:r>
              <w:rPr>
                <w:rFonts w:cs="Arial"/>
                <w:sz w:val="16"/>
                <w:szCs w:val="16"/>
              </w:rPr>
              <w:t>2010</w:t>
            </w:r>
          </w:p>
        </w:tc>
        <w:tc>
          <w:tcPr>
            <w:tcW w:w="864" w:type="dxa"/>
            <w:vAlign w:val="center"/>
          </w:tcPr>
          <w:p w14:paraId="4EA1EA8A" w14:textId="77777777" w:rsidR="00381066" w:rsidRDefault="005B50DB" w:rsidP="00BB3F3E">
            <w:pPr>
              <w:ind w:right="38"/>
              <w:jc w:val="right"/>
              <w:rPr>
                <w:rFonts w:cs="Arial"/>
                <w:sz w:val="16"/>
                <w:szCs w:val="16"/>
              </w:rPr>
            </w:pPr>
            <w:r>
              <w:rPr>
                <w:rFonts w:cs="Arial"/>
                <w:sz w:val="16"/>
                <w:szCs w:val="16"/>
              </w:rPr>
              <w:t>140.8</w:t>
            </w:r>
          </w:p>
        </w:tc>
        <w:tc>
          <w:tcPr>
            <w:tcW w:w="698" w:type="dxa"/>
            <w:vAlign w:val="center"/>
          </w:tcPr>
          <w:p w14:paraId="34AF95E3" w14:textId="77777777" w:rsidR="00381066" w:rsidRDefault="005B50DB" w:rsidP="00BB3F3E">
            <w:pPr>
              <w:jc w:val="right"/>
              <w:rPr>
                <w:rFonts w:cs="Arial"/>
                <w:sz w:val="16"/>
                <w:szCs w:val="16"/>
              </w:rPr>
            </w:pPr>
            <w:r>
              <w:rPr>
                <w:rFonts w:cs="Arial"/>
                <w:sz w:val="16"/>
                <w:szCs w:val="16"/>
              </w:rPr>
              <w:t>110.3</w:t>
            </w:r>
          </w:p>
        </w:tc>
        <w:tc>
          <w:tcPr>
            <w:tcW w:w="666" w:type="dxa"/>
            <w:gridSpan w:val="2"/>
            <w:vAlign w:val="center"/>
          </w:tcPr>
          <w:p w14:paraId="4F15F291" w14:textId="77777777" w:rsidR="00381066" w:rsidRDefault="00FB408F" w:rsidP="00BB3F3E">
            <w:pPr>
              <w:jc w:val="right"/>
              <w:rPr>
                <w:rFonts w:cs="Arial"/>
                <w:sz w:val="16"/>
                <w:szCs w:val="16"/>
              </w:rPr>
            </w:pPr>
            <w:r>
              <w:rPr>
                <w:rFonts w:cs="Arial"/>
                <w:sz w:val="16"/>
                <w:szCs w:val="16"/>
              </w:rPr>
              <w:t>72.5</w:t>
            </w:r>
          </w:p>
        </w:tc>
        <w:tc>
          <w:tcPr>
            <w:tcW w:w="2430" w:type="dxa"/>
            <w:gridSpan w:val="2"/>
            <w:vAlign w:val="center"/>
          </w:tcPr>
          <w:p w14:paraId="18077AFF" w14:textId="77777777" w:rsidR="00381066" w:rsidRPr="00957EDC" w:rsidRDefault="00381066" w:rsidP="00713829">
            <w:pPr>
              <w:jc w:val="center"/>
              <w:rPr>
                <w:rFonts w:cs="Arial"/>
                <w:sz w:val="16"/>
                <w:szCs w:val="16"/>
              </w:rPr>
            </w:pPr>
            <w:r w:rsidRPr="00957EDC">
              <w:rPr>
                <w:rFonts w:cs="Arial"/>
                <w:sz w:val="16"/>
                <w:szCs w:val="16"/>
              </w:rPr>
              <w:t>20,477</w:t>
            </w:r>
            <w:r>
              <w:rPr>
                <w:rFonts w:cs="Arial"/>
                <w:sz w:val="16"/>
                <w:szCs w:val="16"/>
              </w:rPr>
              <w:t xml:space="preserve"> </w:t>
            </w:r>
            <w:r w:rsidRPr="00957EDC">
              <w:rPr>
                <w:rFonts w:cs="Arial"/>
                <w:sz w:val="16"/>
                <w:szCs w:val="16"/>
              </w:rPr>
              <w:t>(17,815-23,423)</w:t>
            </w:r>
          </w:p>
        </w:tc>
        <w:tc>
          <w:tcPr>
            <w:tcW w:w="2160" w:type="dxa"/>
            <w:gridSpan w:val="2"/>
            <w:vAlign w:val="center"/>
          </w:tcPr>
          <w:p w14:paraId="720645B3" w14:textId="77777777" w:rsidR="00381066" w:rsidRDefault="00381066" w:rsidP="00713829">
            <w:pPr>
              <w:jc w:val="center"/>
              <w:rPr>
                <w:rFonts w:cs="Arial"/>
                <w:sz w:val="16"/>
                <w:szCs w:val="16"/>
              </w:rPr>
            </w:pPr>
            <w:r>
              <w:rPr>
                <w:rFonts w:cs="Arial"/>
                <w:sz w:val="16"/>
                <w:szCs w:val="16"/>
              </w:rPr>
              <w:t>25,900 (17,100-37,000)</w:t>
            </w:r>
          </w:p>
        </w:tc>
        <w:tc>
          <w:tcPr>
            <w:tcW w:w="1980" w:type="dxa"/>
            <w:gridSpan w:val="2"/>
            <w:vAlign w:val="center"/>
          </w:tcPr>
          <w:p w14:paraId="75ACE5A6" w14:textId="77777777" w:rsidR="00381066" w:rsidRPr="00957EDC" w:rsidRDefault="00381066" w:rsidP="00713829">
            <w:pPr>
              <w:rPr>
                <w:rFonts w:cs="Arial"/>
                <w:bCs/>
                <w:sz w:val="16"/>
                <w:szCs w:val="16"/>
              </w:rPr>
            </w:pPr>
            <w:r w:rsidRPr="00957EDC">
              <w:rPr>
                <w:rFonts w:cs="Arial"/>
                <w:bCs/>
                <w:sz w:val="16"/>
                <w:szCs w:val="16"/>
              </w:rPr>
              <w:t>15,490</w:t>
            </w:r>
            <w:r w:rsidRPr="00957EDC">
              <w:rPr>
                <w:rFonts w:cs="Arial"/>
                <w:b/>
                <w:bCs/>
                <w:sz w:val="16"/>
                <w:szCs w:val="16"/>
              </w:rPr>
              <w:t xml:space="preserve"> </w:t>
            </w:r>
            <w:r w:rsidRPr="00957EDC">
              <w:rPr>
                <w:rFonts w:cs="Arial"/>
                <w:bCs/>
                <w:sz w:val="16"/>
                <w:szCs w:val="16"/>
              </w:rPr>
              <w:t>(13,022-18,289)</w:t>
            </w:r>
          </w:p>
        </w:tc>
        <w:tc>
          <w:tcPr>
            <w:tcW w:w="2160" w:type="dxa"/>
            <w:gridSpan w:val="2"/>
            <w:vAlign w:val="center"/>
          </w:tcPr>
          <w:p w14:paraId="04F31ACD" w14:textId="77777777" w:rsidR="00381066" w:rsidRPr="00957EDC" w:rsidRDefault="00381066" w:rsidP="00713829">
            <w:pPr>
              <w:jc w:val="center"/>
              <w:rPr>
                <w:rFonts w:cs="Arial"/>
                <w:sz w:val="16"/>
                <w:szCs w:val="16"/>
              </w:rPr>
            </w:pPr>
            <w:r w:rsidRPr="00957EDC">
              <w:rPr>
                <w:rFonts w:cs="Arial"/>
                <w:sz w:val="16"/>
                <w:szCs w:val="16"/>
              </w:rPr>
              <w:t>35,929</w:t>
            </w:r>
            <w:r w:rsidRPr="00957EDC">
              <w:rPr>
                <w:rFonts w:cs="Arial"/>
                <w:b/>
                <w:sz w:val="16"/>
                <w:szCs w:val="16"/>
              </w:rPr>
              <w:t xml:space="preserve"> </w:t>
            </w:r>
            <w:r w:rsidRPr="00957EDC">
              <w:rPr>
                <w:rFonts w:cs="Arial"/>
                <w:sz w:val="16"/>
                <w:szCs w:val="16"/>
              </w:rPr>
              <w:t>(32,049-40,147)</w:t>
            </w:r>
          </w:p>
        </w:tc>
        <w:tc>
          <w:tcPr>
            <w:tcW w:w="1218" w:type="dxa"/>
            <w:gridSpan w:val="2"/>
            <w:vAlign w:val="center"/>
          </w:tcPr>
          <w:p w14:paraId="7D57E9EF" w14:textId="41FE9FB3" w:rsidR="00381066" w:rsidRDefault="00381066" w:rsidP="00713829">
            <w:pPr>
              <w:jc w:val="center"/>
              <w:rPr>
                <w:rFonts w:cs="Arial"/>
                <w:sz w:val="16"/>
                <w:szCs w:val="16"/>
              </w:rPr>
            </w:pPr>
            <w:r>
              <w:rPr>
                <w:rFonts w:cs="Arial"/>
                <w:sz w:val="16"/>
                <w:szCs w:val="16"/>
              </w:rPr>
              <w:t>64</w:t>
            </w:r>
          </w:p>
        </w:tc>
      </w:tr>
      <w:tr w:rsidR="00381066" w14:paraId="1BF02C30" w14:textId="77777777" w:rsidTr="00BB3F3E">
        <w:trPr>
          <w:gridAfter w:val="1"/>
          <w:wAfter w:w="22" w:type="dxa"/>
          <w:trHeight w:val="288"/>
          <w:jc w:val="center"/>
        </w:trPr>
        <w:tc>
          <w:tcPr>
            <w:tcW w:w="1219" w:type="dxa"/>
            <w:vAlign w:val="center"/>
          </w:tcPr>
          <w:p w14:paraId="61FD6652" w14:textId="77777777" w:rsidR="00381066" w:rsidRDefault="00381066" w:rsidP="00713829">
            <w:pPr>
              <w:tabs>
                <w:tab w:val="left" w:pos="1080"/>
              </w:tabs>
              <w:ind w:right="-108"/>
              <w:jc w:val="center"/>
              <w:rPr>
                <w:rFonts w:cs="Arial"/>
                <w:sz w:val="16"/>
                <w:szCs w:val="16"/>
              </w:rPr>
            </w:pPr>
            <w:r>
              <w:rPr>
                <w:rFonts w:cs="Arial"/>
                <w:sz w:val="16"/>
                <w:szCs w:val="16"/>
              </w:rPr>
              <w:t>2011</w:t>
            </w:r>
          </w:p>
        </w:tc>
        <w:tc>
          <w:tcPr>
            <w:tcW w:w="864" w:type="dxa"/>
            <w:vAlign w:val="center"/>
          </w:tcPr>
          <w:p w14:paraId="514B4988" w14:textId="77777777" w:rsidR="00381066" w:rsidRDefault="005B50DB" w:rsidP="00BB3F3E">
            <w:pPr>
              <w:ind w:right="38"/>
              <w:jc w:val="right"/>
              <w:rPr>
                <w:rFonts w:cs="Arial"/>
                <w:sz w:val="16"/>
                <w:szCs w:val="16"/>
              </w:rPr>
            </w:pPr>
            <w:r>
              <w:rPr>
                <w:rFonts w:cs="Arial"/>
                <w:sz w:val="16"/>
                <w:szCs w:val="16"/>
              </w:rPr>
              <w:t>91.4</w:t>
            </w:r>
          </w:p>
        </w:tc>
        <w:tc>
          <w:tcPr>
            <w:tcW w:w="698" w:type="dxa"/>
            <w:vAlign w:val="center"/>
          </w:tcPr>
          <w:p w14:paraId="5050B5E8" w14:textId="77777777" w:rsidR="00381066" w:rsidRDefault="005B50DB" w:rsidP="00BB3F3E">
            <w:pPr>
              <w:jc w:val="right"/>
              <w:rPr>
                <w:rFonts w:cs="Arial"/>
                <w:sz w:val="16"/>
                <w:szCs w:val="16"/>
              </w:rPr>
            </w:pPr>
            <w:r>
              <w:rPr>
                <w:rFonts w:cs="Arial"/>
                <w:sz w:val="16"/>
                <w:szCs w:val="16"/>
              </w:rPr>
              <w:t>99.2</w:t>
            </w:r>
          </w:p>
        </w:tc>
        <w:tc>
          <w:tcPr>
            <w:tcW w:w="666" w:type="dxa"/>
            <w:gridSpan w:val="2"/>
            <w:vAlign w:val="center"/>
          </w:tcPr>
          <w:p w14:paraId="435F5468" w14:textId="77777777" w:rsidR="00381066" w:rsidRDefault="00FB408F" w:rsidP="00BB3F3E">
            <w:pPr>
              <w:jc w:val="right"/>
              <w:rPr>
                <w:rFonts w:cs="Arial"/>
                <w:sz w:val="16"/>
                <w:szCs w:val="16"/>
              </w:rPr>
            </w:pPr>
            <w:r>
              <w:rPr>
                <w:rFonts w:cs="Arial"/>
                <w:sz w:val="16"/>
                <w:szCs w:val="16"/>
              </w:rPr>
              <w:t>88.2</w:t>
            </w:r>
          </w:p>
        </w:tc>
        <w:tc>
          <w:tcPr>
            <w:tcW w:w="2430" w:type="dxa"/>
            <w:gridSpan w:val="2"/>
            <w:vAlign w:val="center"/>
          </w:tcPr>
          <w:p w14:paraId="3B35EC6E" w14:textId="77777777" w:rsidR="00381066" w:rsidRPr="00957EDC" w:rsidRDefault="00381066" w:rsidP="00713829">
            <w:pPr>
              <w:jc w:val="center"/>
              <w:rPr>
                <w:rFonts w:cs="Arial"/>
                <w:sz w:val="16"/>
                <w:szCs w:val="16"/>
              </w:rPr>
            </w:pPr>
            <w:r w:rsidRPr="00957EDC">
              <w:rPr>
                <w:rFonts w:cs="Arial"/>
                <w:sz w:val="16"/>
                <w:szCs w:val="16"/>
              </w:rPr>
              <w:t>29,643</w:t>
            </w:r>
            <w:r>
              <w:rPr>
                <w:rFonts w:cs="Arial"/>
                <w:sz w:val="16"/>
                <w:szCs w:val="16"/>
              </w:rPr>
              <w:t xml:space="preserve"> </w:t>
            </w:r>
            <w:r w:rsidRPr="00957EDC">
              <w:rPr>
                <w:rFonts w:cs="Arial"/>
                <w:sz w:val="16"/>
                <w:szCs w:val="16"/>
              </w:rPr>
              <w:t>(25,676-34,045)</w:t>
            </w:r>
          </w:p>
        </w:tc>
        <w:tc>
          <w:tcPr>
            <w:tcW w:w="2160" w:type="dxa"/>
            <w:gridSpan w:val="2"/>
            <w:vAlign w:val="center"/>
          </w:tcPr>
          <w:p w14:paraId="1EBBF8DA" w14:textId="77777777" w:rsidR="00381066" w:rsidRDefault="00381066" w:rsidP="00713829">
            <w:pPr>
              <w:jc w:val="center"/>
              <w:rPr>
                <w:rFonts w:cs="Arial"/>
                <w:sz w:val="16"/>
                <w:szCs w:val="16"/>
              </w:rPr>
            </w:pPr>
            <w:r>
              <w:rPr>
                <w:rFonts w:cs="Arial"/>
                <w:sz w:val="16"/>
                <w:szCs w:val="16"/>
              </w:rPr>
              <w:t>33,700 (22,900-47,000)</w:t>
            </w:r>
          </w:p>
        </w:tc>
        <w:tc>
          <w:tcPr>
            <w:tcW w:w="1980" w:type="dxa"/>
            <w:gridSpan w:val="2"/>
            <w:vAlign w:val="center"/>
          </w:tcPr>
          <w:p w14:paraId="2C468236" w14:textId="77777777" w:rsidR="00381066" w:rsidRPr="00957EDC" w:rsidRDefault="00381066" w:rsidP="00713829">
            <w:pPr>
              <w:rPr>
                <w:rFonts w:cs="Arial"/>
                <w:bCs/>
                <w:sz w:val="16"/>
                <w:szCs w:val="16"/>
              </w:rPr>
            </w:pPr>
            <w:r w:rsidRPr="00957EDC">
              <w:rPr>
                <w:rFonts w:cs="Arial"/>
                <w:bCs/>
                <w:sz w:val="16"/>
                <w:szCs w:val="16"/>
              </w:rPr>
              <w:t>33,679</w:t>
            </w:r>
            <w:r w:rsidRPr="00957EDC">
              <w:rPr>
                <w:rFonts w:cs="Arial"/>
                <w:b/>
                <w:bCs/>
                <w:sz w:val="16"/>
                <w:szCs w:val="16"/>
              </w:rPr>
              <w:t xml:space="preserve"> </w:t>
            </w:r>
            <w:r w:rsidRPr="00957EDC">
              <w:rPr>
                <w:rFonts w:cs="Arial"/>
                <w:bCs/>
                <w:sz w:val="16"/>
                <w:szCs w:val="16"/>
              </w:rPr>
              <w:t>(28,430-39,613)</w:t>
            </w:r>
          </w:p>
        </w:tc>
        <w:tc>
          <w:tcPr>
            <w:tcW w:w="2160" w:type="dxa"/>
            <w:gridSpan w:val="2"/>
            <w:vAlign w:val="center"/>
          </w:tcPr>
          <w:p w14:paraId="27FE223E" w14:textId="77777777" w:rsidR="00381066" w:rsidRPr="00957EDC" w:rsidRDefault="00381066" w:rsidP="00713829">
            <w:pPr>
              <w:jc w:val="center"/>
              <w:rPr>
                <w:rFonts w:cs="Arial"/>
                <w:sz w:val="16"/>
                <w:szCs w:val="16"/>
              </w:rPr>
            </w:pPr>
            <w:r w:rsidRPr="00957EDC">
              <w:rPr>
                <w:rFonts w:cs="Arial"/>
                <w:sz w:val="16"/>
                <w:szCs w:val="16"/>
              </w:rPr>
              <w:t>62,841</w:t>
            </w:r>
            <w:r w:rsidRPr="00957EDC">
              <w:rPr>
                <w:rFonts w:cs="Arial"/>
                <w:b/>
                <w:sz w:val="16"/>
                <w:szCs w:val="16"/>
              </w:rPr>
              <w:t xml:space="preserve"> </w:t>
            </w:r>
            <w:r w:rsidRPr="00957EDC">
              <w:rPr>
                <w:rFonts w:cs="Arial"/>
                <w:sz w:val="16"/>
                <w:szCs w:val="16"/>
              </w:rPr>
              <w:t>(55,985-70,299)</w:t>
            </w:r>
          </w:p>
        </w:tc>
        <w:tc>
          <w:tcPr>
            <w:tcW w:w="1218" w:type="dxa"/>
            <w:gridSpan w:val="2"/>
            <w:vAlign w:val="center"/>
          </w:tcPr>
          <w:p w14:paraId="5B746915" w14:textId="5A610E64" w:rsidR="00381066" w:rsidRDefault="00381066" w:rsidP="00713829">
            <w:pPr>
              <w:jc w:val="center"/>
              <w:rPr>
                <w:rFonts w:cs="Arial"/>
                <w:sz w:val="16"/>
                <w:szCs w:val="16"/>
              </w:rPr>
            </w:pPr>
            <w:r>
              <w:rPr>
                <w:rFonts w:cs="Arial"/>
                <w:sz w:val="16"/>
                <w:szCs w:val="16"/>
              </w:rPr>
              <w:t>64</w:t>
            </w:r>
          </w:p>
        </w:tc>
      </w:tr>
      <w:tr w:rsidR="00381066" w14:paraId="717CCF71" w14:textId="77777777" w:rsidTr="00BB3F3E">
        <w:trPr>
          <w:gridAfter w:val="1"/>
          <w:wAfter w:w="22" w:type="dxa"/>
          <w:trHeight w:val="288"/>
          <w:jc w:val="center"/>
        </w:trPr>
        <w:tc>
          <w:tcPr>
            <w:tcW w:w="1219" w:type="dxa"/>
            <w:vAlign w:val="center"/>
          </w:tcPr>
          <w:p w14:paraId="67DBF3F1" w14:textId="77777777" w:rsidR="00381066" w:rsidRDefault="00381066" w:rsidP="00713829">
            <w:pPr>
              <w:tabs>
                <w:tab w:val="left" w:pos="1080"/>
              </w:tabs>
              <w:ind w:right="-108"/>
              <w:jc w:val="center"/>
              <w:rPr>
                <w:rFonts w:cs="Arial"/>
                <w:sz w:val="16"/>
                <w:szCs w:val="16"/>
              </w:rPr>
            </w:pPr>
            <w:r>
              <w:rPr>
                <w:rFonts w:cs="Arial"/>
                <w:sz w:val="16"/>
                <w:szCs w:val="16"/>
              </w:rPr>
              <w:t>2012</w:t>
            </w:r>
          </w:p>
        </w:tc>
        <w:tc>
          <w:tcPr>
            <w:tcW w:w="864" w:type="dxa"/>
            <w:vAlign w:val="center"/>
          </w:tcPr>
          <w:p w14:paraId="7C2A61D4" w14:textId="77777777" w:rsidR="00381066" w:rsidRDefault="005B50DB" w:rsidP="00BB3F3E">
            <w:pPr>
              <w:ind w:right="38"/>
              <w:jc w:val="right"/>
              <w:rPr>
                <w:rFonts w:cs="Arial"/>
                <w:sz w:val="16"/>
                <w:szCs w:val="16"/>
              </w:rPr>
            </w:pPr>
            <w:r>
              <w:rPr>
                <w:rFonts w:cs="Arial"/>
                <w:sz w:val="16"/>
                <w:szCs w:val="16"/>
              </w:rPr>
              <w:t>95.7</w:t>
            </w:r>
          </w:p>
        </w:tc>
        <w:tc>
          <w:tcPr>
            <w:tcW w:w="698" w:type="dxa"/>
            <w:vAlign w:val="center"/>
          </w:tcPr>
          <w:p w14:paraId="00F7F6D5" w14:textId="77777777" w:rsidR="00381066" w:rsidRDefault="00381066" w:rsidP="00BB3F3E">
            <w:pPr>
              <w:jc w:val="right"/>
              <w:rPr>
                <w:rFonts w:cs="Arial"/>
                <w:sz w:val="16"/>
                <w:szCs w:val="16"/>
              </w:rPr>
            </w:pPr>
            <w:r>
              <w:rPr>
                <w:rFonts w:cs="Arial"/>
                <w:sz w:val="16"/>
                <w:szCs w:val="16"/>
              </w:rPr>
              <w:t>86.</w:t>
            </w:r>
            <w:r w:rsidR="005B50DB">
              <w:rPr>
                <w:rFonts w:cs="Arial"/>
                <w:sz w:val="16"/>
                <w:szCs w:val="16"/>
              </w:rPr>
              <w:t>4</w:t>
            </w:r>
          </w:p>
        </w:tc>
        <w:tc>
          <w:tcPr>
            <w:tcW w:w="666" w:type="dxa"/>
            <w:gridSpan w:val="2"/>
            <w:vAlign w:val="center"/>
          </w:tcPr>
          <w:p w14:paraId="43C503C0" w14:textId="77777777" w:rsidR="00381066" w:rsidRDefault="00FB408F" w:rsidP="00BB3F3E">
            <w:pPr>
              <w:jc w:val="right"/>
              <w:rPr>
                <w:rFonts w:cs="Arial"/>
                <w:sz w:val="16"/>
                <w:szCs w:val="16"/>
              </w:rPr>
            </w:pPr>
            <w:r>
              <w:rPr>
                <w:rFonts w:cs="Arial"/>
                <w:sz w:val="16"/>
                <w:szCs w:val="16"/>
              </w:rPr>
              <w:t>80.5</w:t>
            </w:r>
          </w:p>
        </w:tc>
        <w:tc>
          <w:tcPr>
            <w:tcW w:w="2430" w:type="dxa"/>
            <w:gridSpan w:val="2"/>
            <w:vAlign w:val="center"/>
          </w:tcPr>
          <w:p w14:paraId="782DA355" w14:textId="77777777" w:rsidR="00381066" w:rsidRPr="00957EDC" w:rsidRDefault="00381066" w:rsidP="00713829">
            <w:pPr>
              <w:jc w:val="center"/>
              <w:rPr>
                <w:rFonts w:cs="Arial"/>
                <w:sz w:val="16"/>
                <w:szCs w:val="16"/>
              </w:rPr>
            </w:pPr>
            <w:r w:rsidRPr="00957EDC">
              <w:rPr>
                <w:rFonts w:cs="Arial"/>
                <w:sz w:val="16"/>
                <w:szCs w:val="16"/>
              </w:rPr>
              <w:t>49,010</w:t>
            </w:r>
            <w:r>
              <w:rPr>
                <w:rFonts w:cs="Arial"/>
                <w:sz w:val="16"/>
                <w:szCs w:val="16"/>
              </w:rPr>
              <w:t xml:space="preserve"> </w:t>
            </w:r>
            <w:r w:rsidRPr="00957EDC">
              <w:rPr>
                <w:rFonts w:cs="Arial"/>
                <w:sz w:val="16"/>
                <w:szCs w:val="16"/>
              </w:rPr>
              <w:t>(40,382-58,931)</w:t>
            </w:r>
          </w:p>
        </w:tc>
        <w:tc>
          <w:tcPr>
            <w:tcW w:w="2160" w:type="dxa"/>
            <w:gridSpan w:val="2"/>
            <w:vAlign w:val="center"/>
          </w:tcPr>
          <w:p w14:paraId="09DFDD3B" w14:textId="77777777" w:rsidR="00381066" w:rsidRDefault="00381066" w:rsidP="00713829">
            <w:pPr>
              <w:jc w:val="center"/>
              <w:rPr>
                <w:rFonts w:cs="Arial"/>
                <w:sz w:val="16"/>
                <w:szCs w:val="16"/>
              </w:rPr>
            </w:pPr>
            <w:r>
              <w:rPr>
                <w:rFonts w:cs="Arial"/>
                <w:sz w:val="16"/>
                <w:szCs w:val="16"/>
              </w:rPr>
              <w:t>40,700 (31,300-52,400)</w:t>
            </w:r>
          </w:p>
        </w:tc>
        <w:tc>
          <w:tcPr>
            <w:tcW w:w="1980" w:type="dxa"/>
            <w:gridSpan w:val="2"/>
            <w:vAlign w:val="center"/>
          </w:tcPr>
          <w:p w14:paraId="6C36E2E5" w14:textId="77777777" w:rsidR="00381066" w:rsidRPr="00957EDC" w:rsidRDefault="00381066" w:rsidP="00713829">
            <w:pPr>
              <w:rPr>
                <w:rFonts w:cs="Arial"/>
                <w:bCs/>
                <w:sz w:val="16"/>
                <w:szCs w:val="16"/>
              </w:rPr>
            </w:pPr>
            <w:r w:rsidRPr="00957EDC">
              <w:rPr>
                <w:rFonts w:cs="Arial"/>
                <w:bCs/>
                <w:sz w:val="16"/>
                <w:szCs w:val="16"/>
              </w:rPr>
              <w:t>25,615</w:t>
            </w:r>
            <w:r w:rsidRPr="00957EDC">
              <w:rPr>
                <w:rFonts w:cs="Arial"/>
                <w:b/>
                <w:bCs/>
                <w:sz w:val="16"/>
                <w:szCs w:val="16"/>
              </w:rPr>
              <w:t xml:space="preserve"> </w:t>
            </w:r>
            <w:r w:rsidRPr="00957EDC">
              <w:rPr>
                <w:rFonts w:cs="Arial"/>
                <w:bCs/>
                <w:sz w:val="16"/>
                <w:szCs w:val="16"/>
              </w:rPr>
              <w:t>(21,607-30,147)</w:t>
            </w:r>
          </w:p>
        </w:tc>
        <w:tc>
          <w:tcPr>
            <w:tcW w:w="2160" w:type="dxa"/>
            <w:gridSpan w:val="2"/>
            <w:vAlign w:val="center"/>
          </w:tcPr>
          <w:p w14:paraId="10AB4974" w14:textId="77777777" w:rsidR="00381066" w:rsidRPr="00957EDC" w:rsidRDefault="00381066" w:rsidP="00713829">
            <w:pPr>
              <w:jc w:val="center"/>
              <w:rPr>
                <w:rFonts w:cs="Arial"/>
                <w:sz w:val="16"/>
                <w:szCs w:val="16"/>
              </w:rPr>
            </w:pPr>
            <w:r w:rsidRPr="00957EDC">
              <w:rPr>
                <w:rFonts w:cs="Arial"/>
                <w:sz w:val="16"/>
                <w:szCs w:val="16"/>
              </w:rPr>
              <w:t>74,778</w:t>
            </w:r>
            <w:r w:rsidRPr="00957EDC">
              <w:rPr>
                <w:rFonts w:cs="Arial"/>
                <w:b/>
                <w:sz w:val="16"/>
                <w:szCs w:val="16"/>
              </w:rPr>
              <w:t xml:space="preserve"> </w:t>
            </w:r>
            <w:r w:rsidRPr="00957EDC">
              <w:rPr>
                <w:rFonts w:cs="Arial"/>
                <w:sz w:val="16"/>
                <w:szCs w:val="16"/>
              </w:rPr>
              <w:t>(64,881-85,748)</w:t>
            </w:r>
          </w:p>
        </w:tc>
        <w:tc>
          <w:tcPr>
            <w:tcW w:w="1218" w:type="dxa"/>
            <w:gridSpan w:val="2"/>
            <w:vAlign w:val="center"/>
          </w:tcPr>
          <w:p w14:paraId="162DAE1A" w14:textId="3183C665" w:rsidR="00381066" w:rsidRDefault="00381066" w:rsidP="00713829">
            <w:pPr>
              <w:jc w:val="center"/>
              <w:rPr>
                <w:rFonts w:cs="Arial"/>
                <w:sz w:val="16"/>
                <w:szCs w:val="16"/>
              </w:rPr>
            </w:pPr>
            <w:r>
              <w:rPr>
                <w:rFonts w:cs="Arial"/>
                <w:sz w:val="16"/>
                <w:szCs w:val="16"/>
              </w:rPr>
              <w:t>69</w:t>
            </w:r>
          </w:p>
        </w:tc>
      </w:tr>
      <w:tr w:rsidR="00381066" w14:paraId="1C22827A" w14:textId="77777777" w:rsidTr="00BB3F3E">
        <w:trPr>
          <w:gridAfter w:val="1"/>
          <w:wAfter w:w="22" w:type="dxa"/>
          <w:trHeight w:val="288"/>
          <w:jc w:val="center"/>
        </w:trPr>
        <w:tc>
          <w:tcPr>
            <w:tcW w:w="1219" w:type="dxa"/>
            <w:vAlign w:val="center"/>
          </w:tcPr>
          <w:p w14:paraId="5C2F2480" w14:textId="77777777" w:rsidR="00381066" w:rsidRDefault="00381066" w:rsidP="00713829">
            <w:pPr>
              <w:tabs>
                <w:tab w:val="left" w:pos="1080"/>
              </w:tabs>
              <w:ind w:right="-108"/>
              <w:jc w:val="center"/>
              <w:rPr>
                <w:rFonts w:cs="Arial"/>
                <w:sz w:val="16"/>
                <w:szCs w:val="16"/>
              </w:rPr>
            </w:pPr>
            <w:r>
              <w:rPr>
                <w:rFonts w:cs="Arial"/>
                <w:sz w:val="16"/>
                <w:szCs w:val="16"/>
              </w:rPr>
              <w:t>2013</w:t>
            </w:r>
          </w:p>
        </w:tc>
        <w:tc>
          <w:tcPr>
            <w:tcW w:w="864" w:type="dxa"/>
            <w:vAlign w:val="center"/>
          </w:tcPr>
          <w:p w14:paraId="1798257C" w14:textId="77777777" w:rsidR="00381066" w:rsidRDefault="005B50DB" w:rsidP="00BB3F3E">
            <w:pPr>
              <w:ind w:right="38"/>
              <w:jc w:val="right"/>
              <w:rPr>
                <w:rFonts w:cs="Arial"/>
                <w:sz w:val="16"/>
                <w:szCs w:val="16"/>
              </w:rPr>
            </w:pPr>
            <w:r>
              <w:rPr>
                <w:rFonts w:cs="Arial"/>
                <w:sz w:val="16"/>
                <w:szCs w:val="16"/>
              </w:rPr>
              <w:t>103.1</w:t>
            </w:r>
          </w:p>
        </w:tc>
        <w:tc>
          <w:tcPr>
            <w:tcW w:w="698" w:type="dxa"/>
            <w:vAlign w:val="center"/>
          </w:tcPr>
          <w:p w14:paraId="42E2B780" w14:textId="77777777" w:rsidR="00381066" w:rsidRDefault="005B50DB" w:rsidP="00BB3F3E">
            <w:pPr>
              <w:jc w:val="right"/>
              <w:rPr>
                <w:rFonts w:cs="Arial"/>
                <w:sz w:val="16"/>
                <w:szCs w:val="16"/>
              </w:rPr>
            </w:pPr>
            <w:r>
              <w:rPr>
                <w:rFonts w:cs="Arial"/>
                <w:sz w:val="16"/>
                <w:szCs w:val="16"/>
              </w:rPr>
              <w:t>85.1</w:t>
            </w:r>
          </w:p>
        </w:tc>
        <w:tc>
          <w:tcPr>
            <w:tcW w:w="666" w:type="dxa"/>
            <w:gridSpan w:val="2"/>
            <w:vAlign w:val="center"/>
          </w:tcPr>
          <w:p w14:paraId="0EA67ED9" w14:textId="77777777" w:rsidR="00381066" w:rsidRDefault="00FB408F" w:rsidP="00BB3F3E">
            <w:pPr>
              <w:jc w:val="right"/>
              <w:rPr>
                <w:rFonts w:cs="Arial"/>
                <w:sz w:val="16"/>
                <w:szCs w:val="16"/>
              </w:rPr>
            </w:pPr>
            <w:r>
              <w:rPr>
                <w:rFonts w:cs="Arial"/>
                <w:sz w:val="16"/>
                <w:szCs w:val="16"/>
              </w:rPr>
              <w:t>79.4</w:t>
            </w:r>
          </w:p>
        </w:tc>
        <w:tc>
          <w:tcPr>
            <w:tcW w:w="2430" w:type="dxa"/>
            <w:gridSpan w:val="2"/>
            <w:vAlign w:val="center"/>
          </w:tcPr>
          <w:p w14:paraId="245CFA0A" w14:textId="77777777" w:rsidR="00381066" w:rsidRPr="00957EDC" w:rsidRDefault="00381066" w:rsidP="00713829">
            <w:pPr>
              <w:jc w:val="center"/>
              <w:rPr>
                <w:rFonts w:cs="Arial"/>
                <w:sz w:val="16"/>
                <w:szCs w:val="16"/>
              </w:rPr>
            </w:pPr>
            <w:r w:rsidRPr="00957EDC">
              <w:rPr>
                <w:rFonts w:cs="Arial"/>
                <w:sz w:val="16"/>
                <w:szCs w:val="16"/>
              </w:rPr>
              <w:t>39,988</w:t>
            </w:r>
            <w:r>
              <w:rPr>
                <w:rFonts w:cs="Arial"/>
                <w:sz w:val="16"/>
                <w:szCs w:val="16"/>
              </w:rPr>
              <w:t xml:space="preserve"> </w:t>
            </w:r>
            <w:r w:rsidRPr="00957EDC">
              <w:rPr>
                <w:rFonts w:cs="Arial"/>
                <w:sz w:val="16"/>
                <w:szCs w:val="16"/>
              </w:rPr>
              <w:t>(31,504-50,055)</w:t>
            </w:r>
          </w:p>
        </w:tc>
        <w:tc>
          <w:tcPr>
            <w:tcW w:w="2160" w:type="dxa"/>
            <w:gridSpan w:val="2"/>
            <w:vAlign w:val="center"/>
          </w:tcPr>
          <w:p w14:paraId="1DF115BF" w14:textId="77777777" w:rsidR="00381066" w:rsidRDefault="00381066" w:rsidP="00713829">
            <w:pPr>
              <w:jc w:val="center"/>
              <w:rPr>
                <w:rFonts w:cs="Arial"/>
                <w:sz w:val="16"/>
                <w:szCs w:val="16"/>
              </w:rPr>
            </w:pPr>
            <w:r>
              <w:rPr>
                <w:rFonts w:cs="Arial"/>
                <w:sz w:val="16"/>
                <w:szCs w:val="16"/>
              </w:rPr>
              <w:t>40,380 (31,670-50,380)</w:t>
            </w:r>
          </w:p>
        </w:tc>
        <w:tc>
          <w:tcPr>
            <w:tcW w:w="1980" w:type="dxa"/>
            <w:gridSpan w:val="2"/>
            <w:vAlign w:val="center"/>
          </w:tcPr>
          <w:p w14:paraId="44DBF822" w14:textId="77777777" w:rsidR="00381066" w:rsidRPr="00957EDC" w:rsidRDefault="00381066" w:rsidP="00713829">
            <w:pPr>
              <w:rPr>
                <w:rFonts w:cs="Arial"/>
                <w:b/>
                <w:bCs/>
                <w:sz w:val="16"/>
                <w:szCs w:val="16"/>
              </w:rPr>
            </w:pPr>
            <w:r w:rsidRPr="00957EDC">
              <w:rPr>
                <w:rFonts w:cs="Arial"/>
                <w:bCs/>
                <w:sz w:val="16"/>
                <w:szCs w:val="16"/>
              </w:rPr>
              <w:t>27,092</w:t>
            </w:r>
            <w:r w:rsidRPr="00957EDC">
              <w:rPr>
                <w:rFonts w:cs="Arial"/>
                <w:b/>
                <w:bCs/>
                <w:sz w:val="16"/>
                <w:szCs w:val="16"/>
              </w:rPr>
              <w:t xml:space="preserve"> </w:t>
            </w:r>
            <w:r w:rsidRPr="00957EDC">
              <w:rPr>
                <w:rFonts w:cs="Arial"/>
                <w:bCs/>
                <w:sz w:val="16"/>
                <w:szCs w:val="16"/>
              </w:rPr>
              <w:t>(22,041-32,952)</w:t>
            </w:r>
          </w:p>
        </w:tc>
        <w:tc>
          <w:tcPr>
            <w:tcW w:w="2160" w:type="dxa"/>
            <w:gridSpan w:val="2"/>
            <w:vAlign w:val="center"/>
          </w:tcPr>
          <w:p w14:paraId="45CB0F96" w14:textId="77777777" w:rsidR="00381066" w:rsidRPr="00957EDC" w:rsidRDefault="00381066" w:rsidP="00713829">
            <w:pPr>
              <w:jc w:val="center"/>
              <w:rPr>
                <w:rFonts w:cs="Arial"/>
                <w:sz w:val="16"/>
                <w:szCs w:val="16"/>
              </w:rPr>
            </w:pPr>
            <w:r w:rsidRPr="00957EDC">
              <w:rPr>
                <w:rFonts w:cs="Arial"/>
                <w:sz w:val="16"/>
                <w:szCs w:val="16"/>
              </w:rPr>
              <w:t>66,709</w:t>
            </w:r>
            <w:r w:rsidRPr="00957EDC">
              <w:rPr>
                <w:rFonts w:cs="Arial"/>
                <w:b/>
                <w:sz w:val="16"/>
                <w:szCs w:val="16"/>
              </w:rPr>
              <w:t xml:space="preserve"> </w:t>
            </w:r>
            <w:r w:rsidRPr="00957EDC">
              <w:rPr>
                <w:rFonts w:cs="Arial"/>
                <w:sz w:val="16"/>
                <w:szCs w:val="16"/>
              </w:rPr>
              <w:t>(54,294-81,108)</w:t>
            </w:r>
          </w:p>
        </w:tc>
        <w:tc>
          <w:tcPr>
            <w:tcW w:w="1218" w:type="dxa"/>
            <w:gridSpan w:val="2"/>
            <w:vAlign w:val="center"/>
          </w:tcPr>
          <w:p w14:paraId="1A21C22A" w14:textId="4B2F204D" w:rsidR="00381066" w:rsidRDefault="00381066" w:rsidP="00713829">
            <w:pPr>
              <w:jc w:val="center"/>
              <w:rPr>
                <w:rFonts w:cs="Arial"/>
                <w:sz w:val="16"/>
                <w:szCs w:val="16"/>
              </w:rPr>
            </w:pPr>
            <w:r>
              <w:rPr>
                <w:rFonts w:cs="Arial"/>
                <w:sz w:val="16"/>
                <w:szCs w:val="16"/>
              </w:rPr>
              <w:t>72</w:t>
            </w:r>
          </w:p>
        </w:tc>
      </w:tr>
      <w:tr w:rsidR="00381066" w14:paraId="546A8D8F" w14:textId="77777777" w:rsidTr="00BB3F3E">
        <w:trPr>
          <w:gridAfter w:val="1"/>
          <w:wAfter w:w="22" w:type="dxa"/>
          <w:trHeight w:val="288"/>
          <w:jc w:val="center"/>
        </w:trPr>
        <w:tc>
          <w:tcPr>
            <w:tcW w:w="1219" w:type="dxa"/>
            <w:vAlign w:val="center"/>
          </w:tcPr>
          <w:p w14:paraId="72F44527" w14:textId="77777777" w:rsidR="00381066" w:rsidRDefault="00381066" w:rsidP="00713829">
            <w:pPr>
              <w:tabs>
                <w:tab w:val="left" w:pos="1080"/>
              </w:tabs>
              <w:ind w:right="-108"/>
              <w:jc w:val="center"/>
              <w:rPr>
                <w:rFonts w:cs="Arial"/>
                <w:sz w:val="16"/>
                <w:szCs w:val="16"/>
              </w:rPr>
            </w:pPr>
            <w:r>
              <w:rPr>
                <w:rFonts w:cs="Arial"/>
                <w:sz w:val="16"/>
                <w:szCs w:val="16"/>
              </w:rPr>
              <w:t>2014</w:t>
            </w:r>
          </w:p>
        </w:tc>
        <w:tc>
          <w:tcPr>
            <w:tcW w:w="864" w:type="dxa"/>
            <w:vAlign w:val="center"/>
          </w:tcPr>
          <w:p w14:paraId="200DEA46" w14:textId="77777777" w:rsidR="00381066" w:rsidRDefault="005B50DB" w:rsidP="00BB3F3E">
            <w:pPr>
              <w:ind w:right="38"/>
              <w:jc w:val="right"/>
              <w:rPr>
                <w:rFonts w:cs="Arial"/>
                <w:sz w:val="16"/>
                <w:szCs w:val="16"/>
              </w:rPr>
            </w:pPr>
            <w:r>
              <w:rPr>
                <w:rFonts w:cs="Arial"/>
                <w:sz w:val="16"/>
                <w:szCs w:val="16"/>
              </w:rPr>
              <w:t>105.1</w:t>
            </w:r>
          </w:p>
        </w:tc>
        <w:tc>
          <w:tcPr>
            <w:tcW w:w="698" w:type="dxa"/>
            <w:vAlign w:val="center"/>
          </w:tcPr>
          <w:p w14:paraId="50E131B5" w14:textId="77777777" w:rsidR="00381066" w:rsidRDefault="005B50DB" w:rsidP="00BB3F3E">
            <w:pPr>
              <w:jc w:val="right"/>
              <w:rPr>
                <w:rFonts w:cs="Arial"/>
                <w:sz w:val="16"/>
                <w:szCs w:val="16"/>
              </w:rPr>
            </w:pPr>
            <w:r>
              <w:rPr>
                <w:rFonts w:cs="Arial"/>
                <w:sz w:val="16"/>
                <w:szCs w:val="16"/>
              </w:rPr>
              <w:t>93.6</w:t>
            </w:r>
          </w:p>
        </w:tc>
        <w:tc>
          <w:tcPr>
            <w:tcW w:w="666" w:type="dxa"/>
            <w:gridSpan w:val="2"/>
            <w:vAlign w:val="center"/>
          </w:tcPr>
          <w:p w14:paraId="6A3CC205" w14:textId="77777777" w:rsidR="00381066" w:rsidRDefault="00FB408F" w:rsidP="00BB3F3E">
            <w:pPr>
              <w:jc w:val="right"/>
              <w:rPr>
                <w:rFonts w:cs="Arial"/>
                <w:sz w:val="16"/>
                <w:szCs w:val="16"/>
              </w:rPr>
            </w:pPr>
            <w:r>
              <w:rPr>
                <w:rFonts w:cs="Arial"/>
                <w:sz w:val="16"/>
                <w:szCs w:val="16"/>
              </w:rPr>
              <w:t>117.2</w:t>
            </w:r>
          </w:p>
        </w:tc>
        <w:tc>
          <w:tcPr>
            <w:tcW w:w="2430" w:type="dxa"/>
            <w:gridSpan w:val="2"/>
            <w:vAlign w:val="center"/>
          </w:tcPr>
          <w:p w14:paraId="37EC2EC8" w14:textId="77777777" w:rsidR="00381066" w:rsidRPr="00957EDC" w:rsidRDefault="00381066" w:rsidP="00713829">
            <w:pPr>
              <w:jc w:val="center"/>
              <w:rPr>
                <w:rFonts w:cs="Arial"/>
                <w:sz w:val="16"/>
                <w:szCs w:val="16"/>
              </w:rPr>
            </w:pPr>
            <w:r w:rsidRPr="00957EDC">
              <w:rPr>
                <w:rFonts w:cs="Arial"/>
                <w:sz w:val="16"/>
                <w:szCs w:val="16"/>
              </w:rPr>
              <w:t>44,285</w:t>
            </w:r>
            <w:r>
              <w:rPr>
                <w:rFonts w:cs="Arial"/>
                <w:sz w:val="16"/>
                <w:szCs w:val="16"/>
              </w:rPr>
              <w:t xml:space="preserve"> </w:t>
            </w:r>
            <w:r w:rsidRPr="00957EDC">
              <w:rPr>
                <w:rFonts w:cs="Arial"/>
                <w:sz w:val="16"/>
                <w:szCs w:val="16"/>
              </w:rPr>
              <w:t>(37,440-52,014)</w:t>
            </w:r>
          </w:p>
        </w:tc>
        <w:tc>
          <w:tcPr>
            <w:tcW w:w="2160" w:type="dxa"/>
            <w:gridSpan w:val="2"/>
            <w:vAlign w:val="center"/>
          </w:tcPr>
          <w:p w14:paraId="7ACB76E2" w14:textId="77777777" w:rsidR="00381066" w:rsidRDefault="00381066" w:rsidP="00713829">
            <w:pPr>
              <w:jc w:val="center"/>
              <w:rPr>
                <w:rFonts w:cs="Arial"/>
                <w:sz w:val="16"/>
                <w:szCs w:val="16"/>
              </w:rPr>
            </w:pPr>
            <w:r>
              <w:rPr>
                <w:rFonts w:cs="Arial"/>
                <w:sz w:val="16"/>
                <w:szCs w:val="16"/>
              </w:rPr>
              <w:t>37,893 (28,568-49,114)</w:t>
            </w:r>
          </w:p>
        </w:tc>
        <w:tc>
          <w:tcPr>
            <w:tcW w:w="1980" w:type="dxa"/>
            <w:gridSpan w:val="2"/>
            <w:vAlign w:val="center"/>
          </w:tcPr>
          <w:p w14:paraId="6A9CC033" w14:textId="77777777" w:rsidR="00381066" w:rsidRPr="00957EDC" w:rsidRDefault="00381066" w:rsidP="00713829">
            <w:pPr>
              <w:rPr>
                <w:rFonts w:cs="Arial"/>
                <w:b/>
                <w:bCs/>
                <w:sz w:val="16"/>
                <w:szCs w:val="16"/>
              </w:rPr>
            </w:pPr>
            <w:r w:rsidRPr="00957EDC">
              <w:rPr>
                <w:rFonts w:cs="Arial"/>
                <w:bCs/>
                <w:sz w:val="16"/>
                <w:szCs w:val="16"/>
              </w:rPr>
              <w:t>23,863</w:t>
            </w:r>
            <w:r w:rsidRPr="00957EDC">
              <w:rPr>
                <w:rFonts w:cs="Arial"/>
                <w:b/>
                <w:bCs/>
                <w:sz w:val="16"/>
                <w:szCs w:val="16"/>
              </w:rPr>
              <w:t xml:space="preserve"> </w:t>
            </w:r>
            <w:r w:rsidRPr="00957EDC">
              <w:rPr>
                <w:rFonts w:cs="Arial"/>
                <w:bCs/>
                <w:sz w:val="16"/>
                <w:szCs w:val="16"/>
              </w:rPr>
              <w:t>(20,356-27,799)</w:t>
            </w:r>
          </w:p>
        </w:tc>
        <w:tc>
          <w:tcPr>
            <w:tcW w:w="2160" w:type="dxa"/>
            <w:gridSpan w:val="2"/>
            <w:vAlign w:val="center"/>
          </w:tcPr>
          <w:p w14:paraId="1A86475C" w14:textId="77777777" w:rsidR="00381066" w:rsidRPr="00957EDC" w:rsidRDefault="00381066" w:rsidP="00713829">
            <w:pPr>
              <w:jc w:val="center"/>
              <w:rPr>
                <w:rFonts w:cs="Arial"/>
                <w:b/>
                <w:sz w:val="16"/>
                <w:szCs w:val="16"/>
              </w:rPr>
            </w:pPr>
            <w:r w:rsidRPr="00957EDC">
              <w:rPr>
                <w:rFonts w:cs="Arial"/>
                <w:sz w:val="16"/>
                <w:szCs w:val="16"/>
              </w:rPr>
              <w:t>67,990</w:t>
            </w:r>
            <w:r w:rsidRPr="00957EDC">
              <w:rPr>
                <w:rFonts w:cs="Arial"/>
                <w:b/>
                <w:sz w:val="16"/>
                <w:szCs w:val="16"/>
              </w:rPr>
              <w:t xml:space="preserve"> </w:t>
            </w:r>
            <w:r w:rsidRPr="00957EDC">
              <w:rPr>
                <w:rFonts w:cs="Arial"/>
                <w:sz w:val="16"/>
                <w:szCs w:val="16"/>
              </w:rPr>
              <w:t>(59,802-76,978)</w:t>
            </w:r>
          </w:p>
        </w:tc>
        <w:tc>
          <w:tcPr>
            <w:tcW w:w="1218" w:type="dxa"/>
            <w:gridSpan w:val="2"/>
            <w:vAlign w:val="center"/>
          </w:tcPr>
          <w:p w14:paraId="2C6C5E4D" w14:textId="75AC418C" w:rsidR="00381066" w:rsidRDefault="00381066" w:rsidP="00713829">
            <w:pPr>
              <w:jc w:val="center"/>
              <w:rPr>
                <w:rFonts w:cs="Arial"/>
                <w:sz w:val="16"/>
                <w:szCs w:val="16"/>
              </w:rPr>
            </w:pPr>
            <w:r>
              <w:rPr>
                <w:rFonts w:cs="Arial"/>
                <w:sz w:val="16"/>
                <w:szCs w:val="16"/>
              </w:rPr>
              <w:t>72</w:t>
            </w:r>
          </w:p>
        </w:tc>
      </w:tr>
      <w:tr w:rsidR="00381066" w14:paraId="48ADA375" w14:textId="77777777" w:rsidTr="00BB3F3E">
        <w:trPr>
          <w:gridAfter w:val="1"/>
          <w:wAfter w:w="22" w:type="dxa"/>
          <w:trHeight w:val="288"/>
          <w:jc w:val="center"/>
        </w:trPr>
        <w:tc>
          <w:tcPr>
            <w:tcW w:w="1219" w:type="dxa"/>
            <w:vAlign w:val="center"/>
          </w:tcPr>
          <w:p w14:paraId="16C57BC5" w14:textId="77777777" w:rsidR="00381066" w:rsidRDefault="00381066" w:rsidP="00713829">
            <w:pPr>
              <w:tabs>
                <w:tab w:val="left" w:pos="1080"/>
              </w:tabs>
              <w:ind w:right="-108"/>
              <w:jc w:val="center"/>
              <w:rPr>
                <w:rFonts w:cs="Arial"/>
                <w:sz w:val="16"/>
                <w:szCs w:val="16"/>
              </w:rPr>
            </w:pPr>
            <w:r>
              <w:rPr>
                <w:rFonts w:cs="Arial"/>
                <w:sz w:val="16"/>
                <w:szCs w:val="16"/>
              </w:rPr>
              <w:t>2015</w:t>
            </w:r>
          </w:p>
        </w:tc>
        <w:tc>
          <w:tcPr>
            <w:tcW w:w="864" w:type="dxa"/>
            <w:vAlign w:val="center"/>
          </w:tcPr>
          <w:p w14:paraId="3129FFB9" w14:textId="77777777" w:rsidR="00381066" w:rsidRDefault="005B50DB" w:rsidP="00BB3F3E">
            <w:pPr>
              <w:ind w:right="38"/>
              <w:jc w:val="right"/>
              <w:rPr>
                <w:rFonts w:cs="Arial"/>
                <w:sz w:val="16"/>
                <w:szCs w:val="16"/>
              </w:rPr>
            </w:pPr>
            <w:r>
              <w:rPr>
                <w:rFonts w:cs="Arial"/>
                <w:sz w:val="16"/>
                <w:szCs w:val="16"/>
              </w:rPr>
              <w:t>107.1</w:t>
            </w:r>
          </w:p>
        </w:tc>
        <w:tc>
          <w:tcPr>
            <w:tcW w:w="698" w:type="dxa"/>
            <w:vAlign w:val="center"/>
          </w:tcPr>
          <w:p w14:paraId="334416CD" w14:textId="77777777" w:rsidR="00381066" w:rsidRDefault="005B50DB" w:rsidP="00BB3F3E">
            <w:pPr>
              <w:jc w:val="right"/>
              <w:rPr>
                <w:rFonts w:cs="Arial"/>
                <w:sz w:val="16"/>
                <w:szCs w:val="16"/>
              </w:rPr>
            </w:pPr>
            <w:r>
              <w:rPr>
                <w:rFonts w:cs="Arial"/>
                <w:sz w:val="16"/>
                <w:szCs w:val="16"/>
              </w:rPr>
              <w:t>124.7</w:t>
            </w:r>
          </w:p>
        </w:tc>
        <w:tc>
          <w:tcPr>
            <w:tcW w:w="666" w:type="dxa"/>
            <w:gridSpan w:val="2"/>
            <w:vAlign w:val="center"/>
          </w:tcPr>
          <w:p w14:paraId="562B91F6" w14:textId="77777777" w:rsidR="00381066" w:rsidRDefault="00FB408F" w:rsidP="00BB3F3E">
            <w:pPr>
              <w:jc w:val="right"/>
              <w:rPr>
                <w:rFonts w:cs="Arial"/>
                <w:sz w:val="16"/>
                <w:szCs w:val="16"/>
              </w:rPr>
            </w:pPr>
            <w:r>
              <w:rPr>
                <w:rFonts w:cs="Arial"/>
                <w:sz w:val="16"/>
                <w:szCs w:val="16"/>
              </w:rPr>
              <w:t>127.5</w:t>
            </w:r>
          </w:p>
        </w:tc>
        <w:tc>
          <w:tcPr>
            <w:tcW w:w="2430" w:type="dxa"/>
            <w:gridSpan w:val="2"/>
            <w:vAlign w:val="center"/>
          </w:tcPr>
          <w:p w14:paraId="608B5BE3" w14:textId="77777777" w:rsidR="00381066" w:rsidRPr="00957EDC" w:rsidRDefault="00381066" w:rsidP="00713829">
            <w:pPr>
              <w:jc w:val="center"/>
              <w:rPr>
                <w:rFonts w:cs="Arial"/>
                <w:sz w:val="16"/>
                <w:szCs w:val="16"/>
              </w:rPr>
            </w:pPr>
            <w:r w:rsidRPr="00957EDC">
              <w:rPr>
                <w:rFonts w:cs="Arial"/>
                <w:sz w:val="16"/>
                <w:szCs w:val="16"/>
              </w:rPr>
              <w:t>34,982</w:t>
            </w:r>
            <w:r>
              <w:rPr>
                <w:rFonts w:cs="Arial"/>
                <w:sz w:val="16"/>
                <w:szCs w:val="16"/>
              </w:rPr>
              <w:t xml:space="preserve"> </w:t>
            </w:r>
            <w:r w:rsidRPr="00957EDC">
              <w:rPr>
                <w:rFonts w:cs="Arial"/>
                <w:sz w:val="16"/>
                <w:szCs w:val="16"/>
              </w:rPr>
              <w:t>(29,145-41,643)</w:t>
            </w:r>
          </w:p>
        </w:tc>
        <w:tc>
          <w:tcPr>
            <w:tcW w:w="2160" w:type="dxa"/>
            <w:gridSpan w:val="2"/>
            <w:vAlign w:val="center"/>
          </w:tcPr>
          <w:p w14:paraId="5D510548" w14:textId="77777777" w:rsidR="00381066" w:rsidRDefault="00381066" w:rsidP="00713829">
            <w:pPr>
              <w:jc w:val="center"/>
              <w:rPr>
                <w:rFonts w:cs="Arial"/>
                <w:sz w:val="16"/>
                <w:szCs w:val="16"/>
              </w:rPr>
            </w:pPr>
            <w:r>
              <w:rPr>
                <w:rFonts w:cs="Arial"/>
                <w:sz w:val="16"/>
                <w:szCs w:val="16"/>
              </w:rPr>
              <w:t>42,300 (32,760-51,840)</w:t>
            </w:r>
          </w:p>
        </w:tc>
        <w:tc>
          <w:tcPr>
            <w:tcW w:w="1980" w:type="dxa"/>
            <w:gridSpan w:val="2"/>
            <w:vAlign w:val="center"/>
          </w:tcPr>
          <w:p w14:paraId="084471A1" w14:textId="77777777" w:rsidR="00381066" w:rsidRPr="00957EDC" w:rsidRDefault="00381066" w:rsidP="00713829">
            <w:pPr>
              <w:rPr>
                <w:rFonts w:cs="Arial"/>
                <w:b/>
                <w:bCs/>
                <w:sz w:val="16"/>
                <w:szCs w:val="16"/>
              </w:rPr>
            </w:pPr>
            <w:r w:rsidRPr="00957EDC">
              <w:rPr>
                <w:rFonts w:cs="Arial"/>
                <w:bCs/>
                <w:sz w:val="16"/>
                <w:szCs w:val="16"/>
              </w:rPr>
              <w:t>24,309</w:t>
            </w:r>
            <w:r w:rsidRPr="00957EDC">
              <w:rPr>
                <w:rFonts w:cs="Arial"/>
                <w:b/>
                <w:bCs/>
                <w:sz w:val="16"/>
                <w:szCs w:val="16"/>
              </w:rPr>
              <w:t xml:space="preserve"> </w:t>
            </w:r>
            <w:r w:rsidRPr="00957EDC">
              <w:rPr>
                <w:rFonts w:cs="Arial"/>
                <w:bCs/>
                <w:sz w:val="16"/>
                <w:szCs w:val="16"/>
              </w:rPr>
              <w:t>(20,876-28,143)</w:t>
            </w:r>
          </w:p>
        </w:tc>
        <w:tc>
          <w:tcPr>
            <w:tcW w:w="2160" w:type="dxa"/>
            <w:gridSpan w:val="2"/>
            <w:vAlign w:val="center"/>
          </w:tcPr>
          <w:p w14:paraId="44C7D221" w14:textId="77777777" w:rsidR="00381066" w:rsidRPr="00957EDC" w:rsidRDefault="00381066" w:rsidP="00713829">
            <w:pPr>
              <w:jc w:val="center"/>
              <w:rPr>
                <w:rFonts w:cs="Arial"/>
                <w:b/>
                <w:sz w:val="16"/>
                <w:szCs w:val="16"/>
              </w:rPr>
            </w:pPr>
            <w:r w:rsidRPr="00957EDC">
              <w:rPr>
                <w:rFonts w:cs="Arial"/>
                <w:sz w:val="16"/>
                <w:szCs w:val="16"/>
              </w:rPr>
              <w:t>58,927</w:t>
            </w:r>
            <w:r w:rsidRPr="00957EDC">
              <w:rPr>
                <w:rFonts w:cs="Arial"/>
                <w:b/>
                <w:sz w:val="16"/>
                <w:szCs w:val="16"/>
              </w:rPr>
              <w:t xml:space="preserve"> </w:t>
            </w:r>
            <w:r w:rsidRPr="00957EDC">
              <w:rPr>
                <w:rFonts w:cs="Arial"/>
                <w:sz w:val="16"/>
                <w:szCs w:val="16"/>
              </w:rPr>
              <w:t>(51,368-67,278)</w:t>
            </w:r>
          </w:p>
        </w:tc>
        <w:tc>
          <w:tcPr>
            <w:tcW w:w="1218" w:type="dxa"/>
            <w:gridSpan w:val="2"/>
            <w:vAlign w:val="center"/>
          </w:tcPr>
          <w:p w14:paraId="40D50F02" w14:textId="2976A07C" w:rsidR="00381066" w:rsidRDefault="00381066" w:rsidP="00713829">
            <w:pPr>
              <w:jc w:val="center"/>
              <w:rPr>
                <w:rFonts w:cs="Arial"/>
                <w:sz w:val="16"/>
                <w:szCs w:val="16"/>
              </w:rPr>
            </w:pPr>
            <w:r>
              <w:rPr>
                <w:rFonts w:cs="Arial"/>
                <w:sz w:val="16"/>
                <w:szCs w:val="16"/>
              </w:rPr>
              <w:t>73</w:t>
            </w:r>
          </w:p>
        </w:tc>
      </w:tr>
      <w:tr w:rsidR="00381066" w14:paraId="48941207" w14:textId="77777777" w:rsidTr="00BB3F3E">
        <w:trPr>
          <w:gridAfter w:val="1"/>
          <w:wAfter w:w="22" w:type="dxa"/>
          <w:trHeight w:val="288"/>
          <w:jc w:val="center"/>
        </w:trPr>
        <w:tc>
          <w:tcPr>
            <w:tcW w:w="1219" w:type="dxa"/>
            <w:vAlign w:val="center"/>
          </w:tcPr>
          <w:p w14:paraId="48649047" w14:textId="77777777" w:rsidR="00381066" w:rsidRDefault="00381066" w:rsidP="00713829">
            <w:pPr>
              <w:tabs>
                <w:tab w:val="left" w:pos="1080"/>
              </w:tabs>
              <w:ind w:right="-108"/>
              <w:jc w:val="center"/>
              <w:rPr>
                <w:rFonts w:cs="Arial"/>
                <w:sz w:val="16"/>
                <w:szCs w:val="16"/>
              </w:rPr>
            </w:pPr>
            <w:r>
              <w:rPr>
                <w:rFonts w:cs="Arial"/>
                <w:sz w:val="16"/>
                <w:szCs w:val="16"/>
              </w:rPr>
              <w:t>2016</w:t>
            </w:r>
          </w:p>
        </w:tc>
        <w:tc>
          <w:tcPr>
            <w:tcW w:w="864" w:type="dxa"/>
            <w:vAlign w:val="center"/>
          </w:tcPr>
          <w:p w14:paraId="54FFC64A" w14:textId="77777777" w:rsidR="00381066" w:rsidRDefault="005B50DB" w:rsidP="00BB3F3E">
            <w:pPr>
              <w:ind w:right="38"/>
              <w:jc w:val="right"/>
              <w:rPr>
                <w:rFonts w:cs="Arial"/>
                <w:sz w:val="16"/>
                <w:szCs w:val="16"/>
              </w:rPr>
            </w:pPr>
            <w:r>
              <w:rPr>
                <w:rFonts w:cs="Arial"/>
                <w:sz w:val="16"/>
                <w:szCs w:val="16"/>
              </w:rPr>
              <w:t>113.1</w:t>
            </w:r>
          </w:p>
        </w:tc>
        <w:tc>
          <w:tcPr>
            <w:tcW w:w="698" w:type="dxa"/>
            <w:vAlign w:val="center"/>
          </w:tcPr>
          <w:p w14:paraId="7366DE32" w14:textId="77777777" w:rsidR="00381066" w:rsidRDefault="005B50DB" w:rsidP="00BB3F3E">
            <w:pPr>
              <w:jc w:val="right"/>
              <w:rPr>
                <w:rFonts w:cs="Arial"/>
                <w:sz w:val="16"/>
                <w:szCs w:val="16"/>
              </w:rPr>
            </w:pPr>
            <w:r>
              <w:rPr>
                <w:rFonts w:cs="Arial"/>
                <w:sz w:val="16"/>
                <w:szCs w:val="16"/>
              </w:rPr>
              <w:t>124.8</w:t>
            </w:r>
          </w:p>
        </w:tc>
        <w:tc>
          <w:tcPr>
            <w:tcW w:w="666" w:type="dxa"/>
            <w:gridSpan w:val="2"/>
            <w:vAlign w:val="center"/>
          </w:tcPr>
          <w:p w14:paraId="4C6711C9" w14:textId="77777777" w:rsidR="00381066" w:rsidRDefault="00FB408F" w:rsidP="00BB3F3E">
            <w:pPr>
              <w:jc w:val="right"/>
              <w:rPr>
                <w:rFonts w:cs="Arial"/>
                <w:sz w:val="16"/>
                <w:szCs w:val="16"/>
              </w:rPr>
            </w:pPr>
            <w:r>
              <w:rPr>
                <w:rFonts w:cs="Arial"/>
                <w:sz w:val="16"/>
                <w:szCs w:val="16"/>
              </w:rPr>
              <w:t>101.6</w:t>
            </w:r>
          </w:p>
        </w:tc>
        <w:tc>
          <w:tcPr>
            <w:tcW w:w="2430" w:type="dxa"/>
            <w:gridSpan w:val="2"/>
            <w:vAlign w:val="center"/>
          </w:tcPr>
          <w:p w14:paraId="29221BF8" w14:textId="77777777" w:rsidR="00381066" w:rsidRPr="00957EDC" w:rsidRDefault="00381066" w:rsidP="00713829">
            <w:pPr>
              <w:jc w:val="center"/>
              <w:rPr>
                <w:rFonts w:cs="Arial"/>
                <w:sz w:val="16"/>
                <w:szCs w:val="16"/>
              </w:rPr>
            </w:pPr>
            <w:r w:rsidRPr="00957EDC">
              <w:rPr>
                <w:rFonts w:cs="Arial"/>
                <w:sz w:val="16"/>
                <w:szCs w:val="16"/>
              </w:rPr>
              <w:t>74,124</w:t>
            </w:r>
            <w:r>
              <w:rPr>
                <w:rFonts w:cs="Arial"/>
                <w:sz w:val="16"/>
                <w:szCs w:val="16"/>
              </w:rPr>
              <w:t xml:space="preserve"> </w:t>
            </w:r>
            <w:r w:rsidRPr="00957EDC">
              <w:rPr>
                <w:rFonts w:cs="Arial"/>
                <w:sz w:val="16"/>
                <w:szCs w:val="16"/>
              </w:rPr>
              <w:t>(64,811-84,392)</w:t>
            </w:r>
          </w:p>
        </w:tc>
        <w:tc>
          <w:tcPr>
            <w:tcW w:w="2160" w:type="dxa"/>
            <w:gridSpan w:val="2"/>
            <w:vAlign w:val="center"/>
          </w:tcPr>
          <w:p w14:paraId="1C97CBAB" w14:textId="77777777" w:rsidR="00381066" w:rsidRDefault="00381066" w:rsidP="00713829">
            <w:pPr>
              <w:jc w:val="center"/>
              <w:rPr>
                <w:rFonts w:cs="Arial"/>
                <w:sz w:val="16"/>
                <w:szCs w:val="16"/>
              </w:rPr>
            </w:pPr>
            <w:r>
              <w:rPr>
                <w:rFonts w:cs="Arial"/>
                <w:sz w:val="16"/>
                <w:szCs w:val="16"/>
              </w:rPr>
              <w:t>50,000 (36,400-66,900)</w:t>
            </w:r>
          </w:p>
        </w:tc>
        <w:tc>
          <w:tcPr>
            <w:tcW w:w="1980" w:type="dxa"/>
            <w:gridSpan w:val="2"/>
            <w:vAlign w:val="center"/>
          </w:tcPr>
          <w:p w14:paraId="066D190B" w14:textId="77777777" w:rsidR="00381066" w:rsidRPr="00957EDC" w:rsidRDefault="006A3E68" w:rsidP="00713829">
            <w:pPr>
              <w:rPr>
                <w:rFonts w:cs="Arial"/>
                <w:b/>
                <w:bCs/>
                <w:sz w:val="16"/>
                <w:szCs w:val="16"/>
              </w:rPr>
            </w:pPr>
            <w:r>
              <w:rPr>
                <w:rFonts w:cs="Arial"/>
                <w:bCs/>
                <w:sz w:val="16"/>
                <w:szCs w:val="16"/>
              </w:rPr>
              <w:t>2</w:t>
            </w:r>
            <w:r w:rsidR="00381066" w:rsidRPr="00957EDC">
              <w:rPr>
                <w:rFonts w:cs="Arial"/>
                <w:bCs/>
                <w:sz w:val="16"/>
                <w:szCs w:val="16"/>
              </w:rPr>
              <w:t>4,650</w:t>
            </w:r>
            <w:r w:rsidR="00381066" w:rsidRPr="00957EDC">
              <w:rPr>
                <w:rFonts w:cs="Arial"/>
                <w:b/>
                <w:bCs/>
                <w:sz w:val="16"/>
                <w:szCs w:val="16"/>
              </w:rPr>
              <w:t xml:space="preserve"> </w:t>
            </w:r>
            <w:r w:rsidR="00381066" w:rsidRPr="00957EDC">
              <w:rPr>
                <w:rFonts w:cs="Arial"/>
                <w:bCs/>
                <w:sz w:val="16"/>
                <w:szCs w:val="16"/>
              </w:rPr>
              <w:t>(21,369-28,793)</w:t>
            </w:r>
          </w:p>
        </w:tc>
        <w:tc>
          <w:tcPr>
            <w:tcW w:w="2160" w:type="dxa"/>
            <w:gridSpan w:val="2"/>
            <w:vAlign w:val="center"/>
          </w:tcPr>
          <w:p w14:paraId="22667E22" w14:textId="73D07CC2" w:rsidR="00381066" w:rsidRPr="00957EDC" w:rsidRDefault="00BB3F3E" w:rsidP="00713829">
            <w:pPr>
              <w:jc w:val="center"/>
              <w:rPr>
                <w:rFonts w:cs="Arial"/>
                <w:b/>
                <w:sz w:val="16"/>
                <w:szCs w:val="16"/>
              </w:rPr>
            </w:pPr>
            <w:r>
              <w:rPr>
                <w:rFonts w:cs="Arial"/>
                <w:sz w:val="16"/>
                <w:szCs w:val="16"/>
              </w:rPr>
              <w:t xml:space="preserve">  </w:t>
            </w:r>
            <w:r w:rsidR="00381066" w:rsidRPr="00957EDC">
              <w:rPr>
                <w:rFonts w:cs="Arial"/>
                <w:sz w:val="16"/>
                <w:szCs w:val="16"/>
              </w:rPr>
              <w:t>98,394</w:t>
            </w:r>
            <w:r w:rsidR="00381066" w:rsidRPr="00957EDC">
              <w:rPr>
                <w:rFonts w:cs="Arial"/>
                <w:b/>
                <w:sz w:val="16"/>
                <w:szCs w:val="16"/>
              </w:rPr>
              <w:t xml:space="preserve"> </w:t>
            </w:r>
            <w:r w:rsidR="00381066" w:rsidRPr="00957EDC">
              <w:rPr>
                <w:rFonts w:cs="Arial"/>
                <w:sz w:val="16"/>
                <w:szCs w:val="16"/>
              </w:rPr>
              <w:t>(87,150-110,677)</w:t>
            </w:r>
          </w:p>
        </w:tc>
        <w:tc>
          <w:tcPr>
            <w:tcW w:w="1218" w:type="dxa"/>
            <w:gridSpan w:val="2"/>
            <w:vAlign w:val="center"/>
          </w:tcPr>
          <w:p w14:paraId="5101AE99" w14:textId="501FB950" w:rsidR="00381066" w:rsidRDefault="00381066" w:rsidP="00713829">
            <w:pPr>
              <w:jc w:val="center"/>
              <w:rPr>
                <w:rFonts w:cs="Arial"/>
                <w:sz w:val="16"/>
                <w:szCs w:val="16"/>
              </w:rPr>
            </w:pPr>
            <w:r>
              <w:rPr>
                <w:rFonts w:cs="Arial"/>
                <w:sz w:val="16"/>
                <w:szCs w:val="16"/>
              </w:rPr>
              <w:t>75</w:t>
            </w:r>
          </w:p>
        </w:tc>
      </w:tr>
      <w:tr w:rsidR="00381066" w14:paraId="5172C6B6" w14:textId="77777777" w:rsidTr="00BB3F3E">
        <w:trPr>
          <w:gridAfter w:val="1"/>
          <w:wAfter w:w="22" w:type="dxa"/>
          <w:trHeight w:val="288"/>
          <w:jc w:val="center"/>
        </w:trPr>
        <w:tc>
          <w:tcPr>
            <w:tcW w:w="1219" w:type="dxa"/>
            <w:vAlign w:val="center"/>
          </w:tcPr>
          <w:p w14:paraId="73846657" w14:textId="77777777" w:rsidR="00381066" w:rsidRDefault="00381066" w:rsidP="00713829">
            <w:pPr>
              <w:tabs>
                <w:tab w:val="left" w:pos="1080"/>
              </w:tabs>
              <w:ind w:right="-108"/>
              <w:jc w:val="center"/>
              <w:rPr>
                <w:rFonts w:cs="Arial"/>
                <w:sz w:val="16"/>
                <w:szCs w:val="16"/>
              </w:rPr>
            </w:pPr>
            <w:r>
              <w:rPr>
                <w:rFonts w:cs="Arial"/>
                <w:sz w:val="16"/>
                <w:szCs w:val="16"/>
              </w:rPr>
              <w:t>2017</w:t>
            </w:r>
          </w:p>
        </w:tc>
        <w:tc>
          <w:tcPr>
            <w:tcW w:w="864" w:type="dxa"/>
            <w:vAlign w:val="center"/>
          </w:tcPr>
          <w:p w14:paraId="3957029B" w14:textId="77777777" w:rsidR="00381066" w:rsidRDefault="005B50DB" w:rsidP="00BB3F3E">
            <w:pPr>
              <w:ind w:right="38"/>
              <w:jc w:val="right"/>
              <w:rPr>
                <w:rFonts w:cs="Arial"/>
                <w:sz w:val="16"/>
                <w:szCs w:val="16"/>
              </w:rPr>
            </w:pPr>
            <w:r>
              <w:rPr>
                <w:rFonts w:cs="Arial"/>
                <w:sz w:val="16"/>
                <w:szCs w:val="16"/>
              </w:rPr>
              <w:t>113.0</w:t>
            </w:r>
          </w:p>
        </w:tc>
        <w:tc>
          <w:tcPr>
            <w:tcW w:w="698" w:type="dxa"/>
            <w:vAlign w:val="center"/>
          </w:tcPr>
          <w:p w14:paraId="5A0BB678" w14:textId="77777777" w:rsidR="00381066" w:rsidRDefault="005B50DB" w:rsidP="00BB3F3E">
            <w:pPr>
              <w:jc w:val="right"/>
              <w:rPr>
                <w:rFonts w:cs="Arial"/>
                <w:sz w:val="16"/>
                <w:szCs w:val="16"/>
              </w:rPr>
            </w:pPr>
            <w:r>
              <w:rPr>
                <w:rFonts w:cs="Arial"/>
                <w:sz w:val="16"/>
                <w:szCs w:val="16"/>
              </w:rPr>
              <w:t>119.6</w:t>
            </w:r>
          </w:p>
        </w:tc>
        <w:tc>
          <w:tcPr>
            <w:tcW w:w="666" w:type="dxa"/>
            <w:gridSpan w:val="2"/>
            <w:vAlign w:val="center"/>
          </w:tcPr>
          <w:p w14:paraId="0E640259" w14:textId="77777777" w:rsidR="00381066" w:rsidRDefault="00FB408F" w:rsidP="00BB3F3E">
            <w:pPr>
              <w:jc w:val="right"/>
              <w:rPr>
                <w:rFonts w:cs="Arial"/>
                <w:sz w:val="16"/>
                <w:szCs w:val="16"/>
              </w:rPr>
            </w:pPr>
            <w:r>
              <w:rPr>
                <w:rFonts w:cs="Arial"/>
                <w:sz w:val="16"/>
                <w:szCs w:val="16"/>
              </w:rPr>
              <w:t>103.3</w:t>
            </w:r>
          </w:p>
        </w:tc>
        <w:tc>
          <w:tcPr>
            <w:tcW w:w="2430" w:type="dxa"/>
            <w:gridSpan w:val="2"/>
            <w:vAlign w:val="center"/>
          </w:tcPr>
          <w:p w14:paraId="2DBAC143" w14:textId="77777777" w:rsidR="00381066" w:rsidRPr="00957EDC" w:rsidRDefault="00381066" w:rsidP="00713829">
            <w:pPr>
              <w:jc w:val="center"/>
              <w:rPr>
                <w:rFonts w:cs="Arial"/>
                <w:sz w:val="16"/>
                <w:szCs w:val="16"/>
              </w:rPr>
            </w:pPr>
            <w:r w:rsidRPr="00957EDC">
              <w:rPr>
                <w:rFonts w:cs="Arial"/>
                <w:sz w:val="16"/>
                <w:szCs w:val="16"/>
              </w:rPr>
              <w:t>51,127</w:t>
            </w:r>
            <w:r>
              <w:rPr>
                <w:rFonts w:cs="Arial"/>
                <w:sz w:val="16"/>
                <w:szCs w:val="16"/>
              </w:rPr>
              <w:t xml:space="preserve"> </w:t>
            </w:r>
            <w:r w:rsidRPr="00957EDC">
              <w:rPr>
                <w:rFonts w:cs="Arial"/>
                <w:sz w:val="16"/>
                <w:szCs w:val="16"/>
              </w:rPr>
              <w:t>(43,976-59,103)</w:t>
            </w:r>
          </w:p>
        </w:tc>
        <w:tc>
          <w:tcPr>
            <w:tcW w:w="2160" w:type="dxa"/>
            <w:gridSpan w:val="2"/>
            <w:vAlign w:val="center"/>
          </w:tcPr>
          <w:p w14:paraId="7094F244" w14:textId="77777777" w:rsidR="00381066" w:rsidRDefault="00381066" w:rsidP="00713829">
            <w:pPr>
              <w:jc w:val="center"/>
              <w:rPr>
                <w:rFonts w:cs="Arial"/>
                <w:sz w:val="16"/>
                <w:szCs w:val="16"/>
              </w:rPr>
            </w:pPr>
            <w:r>
              <w:rPr>
                <w:rFonts w:cs="Arial"/>
                <w:sz w:val="16"/>
                <w:szCs w:val="16"/>
              </w:rPr>
              <w:t>46,200 (31,400-64,230)</w:t>
            </w:r>
          </w:p>
        </w:tc>
        <w:tc>
          <w:tcPr>
            <w:tcW w:w="1980" w:type="dxa"/>
            <w:gridSpan w:val="2"/>
            <w:vAlign w:val="center"/>
          </w:tcPr>
          <w:p w14:paraId="1D1F0D1F" w14:textId="77777777" w:rsidR="00381066" w:rsidRPr="00957EDC" w:rsidRDefault="00381066" w:rsidP="00713829">
            <w:pPr>
              <w:rPr>
                <w:rFonts w:cs="Arial"/>
                <w:b/>
                <w:bCs/>
                <w:sz w:val="16"/>
                <w:szCs w:val="16"/>
              </w:rPr>
            </w:pPr>
            <w:r w:rsidRPr="00957EDC">
              <w:rPr>
                <w:rFonts w:cs="Arial"/>
                <w:bCs/>
                <w:sz w:val="16"/>
                <w:szCs w:val="16"/>
              </w:rPr>
              <w:t>14,759</w:t>
            </w:r>
            <w:r w:rsidRPr="00957EDC">
              <w:rPr>
                <w:rFonts w:cs="Arial"/>
                <w:b/>
                <w:bCs/>
                <w:sz w:val="16"/>
                <w:szCs w:val="16"/>
              </w:rPr>
              <w:t xml:space="preserve"> </w:t>
            </w:r>
            <w:r w:rsidRPr="00957EDC">
              <w:rPr>
                <w:rFonts w:cs="Arial"/>
                <w:bCs/>
                <w:sz w:val="16"/>
                <w:szCs w:val="16"/>
              </w:rPr>
              <w:t>(12,134-17,534)</w:t>
            </w:r>
          </w:p>
        </w:tc>
        <w:tc>
          <w:tcPr>
            <w:tcW w:w="2160" w:type="dxa"/>
            <w:gridSpan w:val="2"/>
            <w:vAlign w:val="center"/>
          </w:tcPr>
          <w:p w14:paraId="4B471FD3" w14:textId="77777777" w:rsidR="00381066" w:rsidRPr="00957EDC" w:rsidRDefault="00381066" w:rsidP="00713829">
            <w:pPr>
              <w:jc w:val="center"/>
              <w:rPr>
                <w:rFonts w:cs="Arial"/>
                <w:b/>
                <w:sz w:val="16"/>
                <w:szCs w:val="16"/>
              </w:rPr>
            </w:pPr>
            <w:r w:rsidRPr="00957EDC">
              <w:rPr>
                <w:rFonts w:cs="Arial"/>
                <w:sz w:val="16"/>
                <w:szCs w:val="16"/>
              </w:rPr>
              <w:t>65,738</w:t>
            </w:r>
            <w:r w:rsidRPr="00957EDC">
              <w:rPr>
                <w:rFonts w:cs="Arial"/>
                <w:b/>
                <w:sz w:val="16"/>
                <w:szCs w:val="16"/>
              </w:rPr>
              <w:t xml:space="preserve"> </w:t>
            </w:r>
            <w:r w:rsidRPr="00957EDC">
              <w:rPr>
                <w:rFonts w:cs="Arial"/>
                <w:sz w:val="16"/>
                <w:szCs w:val="16"/>
              </w:rPr>
              <w:t>(57,221-75,157)</w:t>
            </w:r>
          </w:p>
        </w:tc>
        <w:tc>
          <w:tcPr>
            <w:tcW w:w="1218" w:type="dxa"/>
            <w:gridSpan w:val="2"/>
            <w:vAlign w:val="center"/>
          </w:tcPr>
          <w:p w14:paraId="029CB906" w14:textId="1C333B4D" w:rsidR="00381066" w:rsidRPr="00EE247E" w:rsidRDefault="00381066" w:rsidP="00713829">
            <w:pPr>
              <w:jc w:val="center"/>
              <w:rPr>
                <w:rFonts w:cs="Arial"/>
                <w:sz w:val="16"/>
                <w:szCs w:val="16"/>
              </w:rPr>
            </w:pPr>
            <w:r>
              <w:rPr>
                <w:rFonts w:cs="Arial"/>
                <w:sz w:val="16"/>
                <w:szCs w:val="16"/>
              </w:rPr>
              <w:t>74</w:t>
            </w:r>
          </w:p>
        </w:tc>
      </w:tr>
      <w:tr w:rsidR="00381066" w14:paraId="06C83F07" w14:textId="77777777" w:rsidTr="006E708D">
        <w:trPr>
          <w:gridAfter w:val="1"/>
          <w:wAfter w:w="22" w:type="dxa"/>
          <w:trHeight w:val="288"/>
          <w:jc w:val="center"/>
        </w:trPr>
        <w:tc>
          <w:tcPr>
            <w:tcW w:w="1219" w:type="dxa"/>
            <w:vAlign w:val="center"/>
          </w:tcPr>
          <w:p w14:paraId="3B3E226A" w14:textId="77777777" w:rsidR="00381066" w:rsidRDefault="00381066" w:rsidP="00713829">
            <w:pPr>
              <w:tabs>
                <w:tab w:val="left" w:pos="1080"/>
              </w:tabs>
              <w:ind w:right="-108"/>
              <w:jc w:val="center"/>
              <w:rPr>
                <w:rFonts w:cs="Arial"/>
                <w:sz w:val="16"/>
                <w:szCs w:val="16"/>
              </w:rPr>
            </w:pPr>
            <w:r>
              <w:rPr>
                <w:rFonts w:cs="Arial"/>
                <w:sz w:val="16"/>
                <w:szCs w:val="16"/>
              </w:rPr>
              <w:t>2018</w:t>
            </w:r>
          </w:p>
        </w:tc>
        <w:tc>
          <w:tcPr>
            <w:tcW w:w="864" w:type="dxa"/>
            <w:vAlign w:val="center"/>
          </w:tcPr>
          <w:p w14:paraId="59BB155F" w14:textId="77777777" w:rsidR="00381066" w:rsidRPr="00E77E6C" w:rsidRDefault="005B50DB" w:rsidP="00BB3F3E">
            <w:pPr>
              <w:ind w:right="38"/>
              <w:jc w:val="right"/>
              <w:rPr>
                <w:sz w:val="16"/>
                <w:szCs w:val="16"/>
              </w:rPr>
            </w:pPr>
            <w:r>
              <w:rPr>
                <w:sz w:val="16"/>
                <w:szCs w:val="16"/>
              </w:rPr>
              <w:t>135.6</w:t>
            </w:r>
          </w:p>
        </w:tc>
        <w:tc>
          <w:tcPr>
            <w:tcW w:w="698" w:type="dxa"/>
            <w:vAlign w:val="center"/>
          </w:tcPr>
          <w:p w14:paraId="792FC7AF" w14:textId="77777777" w:rsidR="00381066" w:rsidRPr="00E77E6C" w:rsidRDefault="005B50DB" w:rsidP="00BB3F3E">
            <w:pPr>
              <w:jc w:val="right"/>
              <w:rPr>
                <w:sz w:val="16"/>
                <w:szCs w:val="16"/>
              </w:rPr>
            </w:pPr>
            <w:r>
              <w:rPr>
                <w:sz w:val="16"/>
                <w:szCs w:val="16"/>
              </w:rPr>
              <w:t>116.5</w:t>
            </w:r>
          </w:p>
        </w:tc>
        <w:tc>
          <w:tcPr>
            <w:tcW w:w="666" w:type="dxa"/>
            <w:gridSpan w:val="2"/>
            <w:vAlign w:val="center"/>
          </w:tcPr>
          <w:p w14:paraId="390C6D2D" w14:textId="77777777" w:rsidR="00381066" w:rsidRPr="00E77E6C" w:rsidRDefault="00FB408F" w:rsidP="00BB3F3E">
            <w:pPr>
              <w:jc w:val="right"/>
              <w:rPr>
                <w:sz w:val="16"/>
                <w:szCs w:val="16"/>
              </w:rPr>
            </w:pPr>
            <w:r>
              <w:rPr>
                <w:sz w:val="16"/>
                <w:szCs w:val="16"/>
              </w:rPr>
              <w:t>108.3</w:t>
            </w:r>
          </w:p>
        </w:tc>
        <w:tc>
          <w:tcPr>
            <w:tcW w:w="2430" w:type="dxa"/>
            <w:gridSpan w:val="2"/>
            <w:vAlign w:val="center"/>
          </w:tcPr>
          <w:p w14:paraId="2CC520B4" w14:textId="77777777" w:rsidR="00381066" w:rsidRPr="00957EDC" w:rsidRDefault="00381066" w:rsidP="00713829">
            <w:pPr>
              <w:jc w:val="center"/>
              <w:rPr>
                <w:rFonts w:cs="Arial"/>
                <w:sz w:val="16"/>
                <w:szCs w:val="16"/>
              </w:rPr>
            </w:pPr>
            <w:r>
              <w:rPr>
                <w:rFonts w:cs="Arial"/>
                <w:sz w:val="16"/>
                <w:szCs w:val="16"/>
              </w:rPr>
              <w:t xml:space="preserve">59,609 </w:t>
            </w:r>
            <w:r w:rsidRPr="00957EDC">
              <w:rPr>
                <w:rFonts w:cs="Arial"/>
                <w:sz w:val="16"/>
                <w:szCs w:val="16"/>
              </w:rPr>
              <w:t>(51,755-68,310)</w:t>
            </w:r>
          </w:p>
        </w:tc>
        <w:tc>
          <w:tcPr>
            <w:tcW w:w="2160" w:type="dxa"/>
            <w:gridSpan w:val="2"/>
            <w:vAlign w:val="center"/>
          </w:tcPr>
          <w:p w14:paraId="21846C90" w14:textId="77777777" w:rsidR="00381066" w:rsidRDefault="00381066" w:rsidP="00713829">
            <w:pPr>
              <w:jc w:val="center"/>
              <w:rPr>
                <w:rFonts w:cs="Arial"/>
                <w:sz w:val="16"/>
                <w:szCs w:val="16"/>
              </w:rPr>
            </w:pPr>
            <w:r>
              <w:rPr>
                <w:rFonts w:cs="Arial"/>
                <w:sz w:val="16"/>
                <w:szCs w:val="16"/>
              </w:rPr>
              <w:t>47,700 (33,800-64,880)</w:t>
            </w:r>
          </w:p>
        </w:tc>
        <w:tc>
          <w:tcPr>
            <w:tcW w:w="1980" w:type="dxa"/>
            <w:gridSpan w:val="2"/>
            <w:vAlign w:val="center"/>
          </w:tcPr>
          <w:p w14:paraId="70459B9D" w14:textId="77777777" w:rsidR="00381066" w:rsidRPr="00957EDC" w:rsidRDefault="00381066" w:rsidP="00713829">
            <w:pPr>
              <w:rPr>
                <w:rFonts w:cs="Arial"/>
                <w:bCs/>
                <w:sz w:val="16"/>
                <w:szCs w:val="16"/>
              </w:rPr>
            </w:pPr>
            <w:r w:rsidRPr="00957EDC">
              <w:rPr>
                <w:rFonts w:cs="Arial"/>
                <w:bCs/>
                <w:sz w:val="16"/>
                <w:szCs w:val="16"/>
              </w:rPr>
              <w:t>21,432 (17,270-26,291)</w:t>
            </w:r>
          </w:p>
        </w:tc>
        <w:tc>
          <w:tcPr>
            <w:tcW w:w="2160" w:type="dxa"/>
            <w:gridSpan w:val="2"/>
            <w:vAlign w:val="center"/>
          </w:tcPr>
          <w:p w14:paraId="396FC4EE" w14:textId="77777777" w:rsidR="00381066" w:rsidRPr="00957EDC" w:rsidRDefault="00381066" w:rsidP="00713829">
            <w:pPr>
              <w:jc w:val="center"/>
              <w:rPr>
                <w:rFonts w:cs="Arial"/>
                <w:sz w:val="16"/>
                <w:szCs w:val="16"/>
              </w:rPr>
            </w:pPr>
            <w:r w:rsidRPr="00957EDC">
              <w:rPr>
                <w:rFonts w:cs="Arial"/>
                <w:sz w:val="16"/>
                <w:szCs w:val="16"/>
              </w:rPr>
              <w:t>80,746 (70,984-91,467)</w:t>
            </w:r>
          </w:p>
        </w:tc>
        <w:tc>
          <w:tcPr>
            <w:tcW w:w="1218" w:type="dxa"/>
            <w:gridSpan w:val="2"/>
            <w:vAlign w:val="center"/>
          </w:tcPr>
          <w:p w14:paraId="0FE2B1B6" w14:textId="7EFAD50A" w:rsidR="00381066" w:rsidRPr="007E6C7B" w:rsidRDefault="00381066" w:rsidP="00713829">
            <w:pPr>
              <w:jc w:val="center"/>
              <w:rPr>
                <w:rFonts w:cs="Arial"/>
                <w:sz w:val="16"/>
                <w:szCs w:val="16"/>
              </w:rPr>
            </w:pPr>
            <w:r>
              <w:rPr>
                <w:rFonts w:cs="Arial"/>
                <w:sz w:val="16"/>
                <w:szCs w:val="16"/>
              </w:rPr>
              <w:t>71</w:t>
            </w:r>
          </w:p>
        </w:tc>
      </w:tr>
      <w:tr w:rsidR="00381066" w:rsidRPr="006E708D" w14:paraId="7235C6BD" w14:textId="77777777" w:rsidTr="006E708D">
        <w:trPr>
          <w:gridAfter w:val="1"/>
          <w:wAfter w:w="22" w:type="dxa"/>
          <w:trHeight w:val="288"/>
          <w:jc w:val="center"/>
        </w:trPr>
        <w:tc>
          <w:tcPr>
            <w:tcW w:w="1219" w:type="dxa"/>
            <w:shd w:val="clear" w:color="auto" w:fill="E6E6E6"/>
            <w:vAlign w:val="center"/>
          </w:tcPr>
          <w:p w14:paraId="4B26B3F4" w14:textId="77777777" w:rsidR="00381066" w:rsidRPr="006E708D" w:rsidRDefault="00381066" w:rsidP="00713829">
            <w:pPr>
              <w:tabs>
                <w:tab w:val="left" w:pos="1080"/>
              </w:tabs>
              <w:ind w:right="-108"/>
              <w:jc w:val="center"/>
              <w:rPr>
                <w:rFonts w:cs="Arial"/>
                <w:sz w:val="16"/>
                <w:szCs w:val="16"/>
              </w:rPr>
            </w:pPr>
            <w:r w:rsidRPr="006E708D">
              <w:rPr>
                <w:rFonts w:cs="Arial"/>
                <w:sz w:val="16"/>
                <w:szCs w:val="16"/>
              </w:rPr>
              <w:t>2019</w:t>
            </w:r>
          </w:p>
        </w:tc>
        <w:tc>
          <w:tcPr>
            <w:tcW w:w="864" w:type="dxa"/>
            <w:shd w:val="clear" w:color="auto" w:fill="E6E6E6"/>
            <w:vAlign w:val="center"/>
          </w:tcPr>
          <w:p w14:paraId="26D26B43" w14:textId="77777777" w:rsidR="00381066" w:rsidRPr="006E708D" w:rsidRDefault="00BC07FE" w:rsidP="00BB3F3E">
            <w:pPr>
              <w:ind w:right="38"/>
              <w:jc w:val="right"/>
              <w:rPr>
                <w:sz w:val="16"/>
                <w:szCs w:val="16"/>
              </w:rPr>
            </w:pPr>
            <w:r w:rsidRPr="006E708D">
              <w:rPr>
                <w:sz w:val="16"/>
                <w:szCs w:val="16"/>
              </w:rPr>
              <w:t>190.7</w:t>
            </w:r>
          </w:p>
        </w:tc>
        <w:tc>
          <w:tcPr>
            <w:tcW w:w="698" w:type="dxa"/>
            <w:shd w:val="clear" w:color="auto" w:fill="E6E6E6"/>
            <w:vAlign w:val="center"/>
          </w:tcPr>
          <w:p w14:paraId="7169B816" w14:textId="77777777" w:rsidR="00381066" w:rsidRPr="006E708D" w:rsidRDefault="00BC07FE" w:rsidP="00BB3F3E">
            <w:pPr>
              <w:jc w:val="right"/>
              <w:rPr>
                <w:sz w:val="16"/>
                <w:szCs w:val="16"/>
              </w:rPr>
            </w:pPr>
            <w:r w:rsidRPr="006E708D">
              <w:rPr>
                <w:sz w:val="16"/>
                <w:szCs w:val="16"/>
              </w:rPr>
              <w:t>185.9</w:t>
            </w:r>
          </w:p>
        </w:tc>
        <w:tc>
          <w:tcPr>
            <w:tcW w:w="666" w:type="dxa"/>
            <w:gridSpan w:val="2"/>
            <w:shd w:val="clear" w:color="auto" w:fill="E6E6E6"/>
            <w:vAlign w:val="center"/>
          </w:tcPr>
          <w:p w14:paraId="7FC82085" w14:textId="77777777" w:rsidR="00381066" w:rsidRPr="006E708D" w:rsidRDefault="00BC07FE" w:rsidP="00BB3F3E">
            <w:pPr>
              <w:jc w:val="right"/>
              <w:rPr>
                <w:sz w:val="16"/>
                <w:szCs w:val="16"/>
              </w:rPr>
            </w:pPr>
            <w:r w:rsidRPr="006E708D">
              <w:rPr>
                <w:sz w:val="16"/>
                <w:szCs w:val="16"/>
              </w:rPr>
              <w:t>185.7</w:t>
            </w:r>
          </w:p>
        </w:tc>
        <w:tc>
          <w:tcPr>
            <w:tcW w:w="2430" w:type="dxa"/>
            <w:gridSpan w:val="2"/>
            <w:shd w:val="clear" w:color="auto" w:fill="E6E6E6"/>
            <w:vAlign w:val="center"/>
          </w:tcPr>
          <w:p w14:paraId="3B948A53" w14:textId="77777777" w:rsidR="00381066" w:rsidRPr="006E708D" w:rsidRDefault="00AF0A82" w:rsidP="00713829">
            <w:pPr>
              <w:jc w:val="center"/>
              <w:rPr>
                <w:rFonts w:cs="Arial"/>
                <w:sz w:val="16"/>
                <w:szCs w:val="16"/>
              </w:rPr>
            </w:pPr>
            <w:r w:rsidRPr="006E708D">
              <w:rPr>
                <w:rFonts w:cs="Arial"/>
                <w:sz w:val="16"/>
                <w:szCs w:val="16"/>
              </w:rPr>
              <w:t>58,995 (50,215-68,863)</w:t>
            </w:r>
          </w:p>
        </w:tc>
        <w:tc>
          <w:tcPr>
            <w:tcW w:w="2160" w:type="dxa"/>
            <w:gridSpan w:val="2"/>
            <w:shd w:val="clear" w:color="auto" w:fill="auto"/>
            <w:vAlign w:val="center"/>
          </w:tcPr>
          <w:p w14:paraId="4C8B5D4E" w14:textId="77777777" w:rsidR="00381066" w:rsidRPr="006E708D" w:rsidRDefault="00147A72" w:rsidP="00713829">
            <w:pPr>
              <w:jc w:val="center"/>
              <w:rPr>
                <w:rFonts w:cs="Arial"/>
                <w:sz w:val="16"/>
                <w:szCs w:val="16"/>
              </w:rPr>
            </w:pPr>
            <w:r w:rsidRPr="006E708D">
              <w:rPr>
                <w:rFonts w:cs="Arial"/>
                <w:sz w:val="16"/>
                <w:szCs w:val="16"/>
              </w:rPr>
              <w:t>49,820 (33,790-70,970)</w:t>
            </w:r>
          </w:p>
        </w:tc>
        <w:tc>
          <w:tcPr>
            <w:tcW w:w="1980" w:type="dxa"/>
            <w:gridSpan w:val="2"/>
            <w:shd w:val="clear" w:color="auto" w:fill="E6E6E6"/>
            <w:vAlign w:val="center"/>
          </w:tcPr>
          <w:p w14:paraId="19875A4C" w14:textId="77777777" w:rsidR="00381066" w:rsidRPr="006E708D" w:rsidRDefault="00AF0A82" w:rsidP="00AF0A82">
            <w:pPr>
              <w:rPr>
                <w:rFonts w:cs="Arial"/>
                <w:sz w:val="16"/>
                <w:szCs w:val="16"/>
              </w:rPr>
            </w:pPr>
            <w:r w:rsidRPr="006E708D">
              <w:rPr>
                <w:rFonts w:cs="Arial"/>
                <w:sz w:val="16"/>
                <w:szCs w:val="16"/>
              </w:rPr>
              <w:t>20,291 (16,940-24,109)</w:t>
            </w:r>
          </w:p>
        </w:tc>
        <w:tc>
          <w:tcPr>
            <w:tcW w:w="2160" w:type="dxa"/>
            <w:gridSpan w:val="2"/>
            <w:shd w:val="clear" w:color="auto" w:fill="E6E6E6"/>
            <w:vAlign w:val="center"/>
          </w:tcPr>
          <w:p w14:paraId="789FCABB" w14:textId="77777777" w:rsidR="00381066" w:rsidRPr="006E708D" w:rsidRDefault="00AF0A82" w:rsidP="00713829">
            <w:pPr>
              <w:jc w:val="center"/>
              <w:rPr>
                <w:rFonts w:cs="Arial"/>
                <w:sz w:val="16"/>
                <w:szCs w:val="16"/>
              </w:rPr>
            </w:pPr>
            <w:r w:rsidRPr="006E708D">
              <w:rPr>
                <w:rFonts w:cs="Arial"/>
                <w:sz w:val="16"/>
                <w:szCs w:val="16"/>
              </w:rPr>
              <w:t>79,066 (69,072-90,091)</w:t>
            </w:r>
          </w:p>
        </w:tc>
        <w:tc>
          <w:tcPr>
            <w:tcW w:w="1218" w:type="dxa"/>
            <w:gridSpan w:val="2"/>
            <w:shd w:val="clear" w:color="auto" w:fill="E6E6E6"/>
            <w:vAlign w:val="center"/>
          </w:tcPr>
          <w:p w14:paraId="25315FD2" w14:textId="2FBE6CD5" w:rsidR="00381066" w:rsidRPr="006E708D" w:rsidRDefault="00381066" w:rsidP="00713829">
            <w:pPr>
              <w:jc w:val="center"/>
              <w:rPr>
                <w:rFonts w:cs="Arial"/>
                <w:sz w:val="16"/>
                <w:szCs w:val="16"/>
              </w:rPr>
            </w:pPr>
            <w:r w:rsidRPr="006E708D">
              <w:rPr>
                <w:rFonts w:cs="Arial"/>
                <w:sz w:val="16"/>
                <w:szCs w:val="16"/>
              </w:rPr>
              <w:t>71</w:t>
            </w:r>
          </w:p>
        </w:tc>
      </w:tr>
      <w:tr w:rsidR="00AF0A82" w14:paraId="3AD7F2BC" w14:textId="77777777" w:rsidTr="006E708D">
        <w:trPr>
          <w:trHeight w:val="288"/>
          <w:jc w:val="center"/>
        </w:trPr>
        <w:tc>
          <w:tcPr>
            <w:tcW w:w="1219" w:type="dxa"/>
            <w:shd w:val="clear" w:color="auto" w:fill="E6E6E6"/>
            <w:vAlign w:val="center"/>
          </w:tcPr>
          <w:p w14:paraId="14163D7E" w14:textId="77777777" w:rsidR="00AF0A82" w:rsidRPr="006E708D" w:rsidRDefault="00AF0A82" w:rsidP="00AF0A82">
            <w:pPr>
              <w:tabs>
                <w:tab w:val="left" w:pos="1080"/>
              </w:tabs>
              <w:ind w:right="-108"/>
              <w:jc w:val="center"/>
              <w:rPr>
                <w:rFonts w:cs="Arial"/>
                <w:sz w:val="16"/>
                <w:szCs w:val="16"/>
              </w:rPr>
            </w:pPr>
            <w:r w:rsidRPr="006E708D">
              <w:rPr>
                <w:rFonts w:cs="Arial"/>
                <w:sz w:val="16"/>
                <w:szCs w:val="16"/>
              </w:rPr>
              <w:t>2020</w:t>
            </w:r>
          </w:p>
        </w:tc>
        <w:tc>
          <w:tcPr>
            <w:tcW w:w="864" w:type="dxa"/>
            <w:shd w:val="clear" w:color="auto" w:fill="E6E6E6"/>
            <w:vAlign w:val="center"/>
          </w:tcPr>
          <w:p w14:paraId="3441D5ED" w14:textId="34D3ECA4" w:rsidR="00AF0A82" w:rsidRPr="006E708D" w:rsidRDefault="00E13350" w:rsidP="00BB3F3E">
            <w:pPr>
              <w:ind w:right="38"/>
              <w:jc w:val="right"/>
              <w:rPr>
                <w:sz w:val="16"/>
                <w:szCs w:val="16"/>
              </w:rPr>
            </w:pPr>
            <w:r w:rsidRPr="006E708D">
              <w:rPr>
                <w:sz w:val="16"/>
                <w:szCs w:val="16"/>
              </w:rPr>
              <w:t>180.9</w:t>
            </w:r>
          </w:p>
        </w:tc>
        <w:tc>
          <w:tcPr>
            <w:tcW w:w="720" w:type="dxa"/>
            <w:gridSpan w:val="2"/>
            <w:shd w:val="clear" w:color="auto" w:fill="E6E6E6"/>
            <w:vAlign w:val="center"/>
          </w:tcPr>
          <w:p w14:paraId="5CB8C60E" w14:textId="49C2C3E4" w:rsidR="00AF0A82" w:rsidRPr="006E708D" w:rsidRDefault="00E13350" w:rsidP="00BB3F3E">
            <w:pPr>
              <w:jc w:val="right"/>
              <w:rPr>
                <w:sz w:val="16"/>
                <w:szCs w:val="16"/>
              </w:rPr>
            </w:pPr>
            <w:r w:rsidRPr="006E708D">
              <w:rPr>
                <w:sz w:val="16"/>
                <w:szCs w:val="16"/>
              </w:rPr>
              <w:t>170.3</w:t>
            </w:r>
          </w:p>
        </w:tc>
        <w:tc>
          <w:tcPr>
            <w:tcW w:w="666" w:type="dxa"/>
            <w:gridSpan w:val="2"/>
            <w:shd w:val="clear" w:color="auto" w:fill="E6E6E6"/>
            <w:vAlign w:val="center"/>
          </w:tcPr>
          <w:p w14:paraId="3792E293" w14:textId="6A2C2956" w:rsidR="00AF0A82" w:rsidRPr="006E708D" w:rsidRDefault="00E13350" w:rsidP="00BB3F3E">
            <w:pPr>
              <w:jc w:val="right"/>
              <w:rPr>
                <w:sz w:val="16"/>
                <w:szCs w:val="16"/>
              </w:rPr>
            </w:pPr>
            <w:r w:rsidRPr="006E708D">
              <w:rPr>
                <w:sz w:val="16"/>
                <w:szCs w:val="16"/>
              </w:rPr>
              <w:t>203.0</w:t>
            </w:r>
          </w:p>
        </w:tc>
        <w:tc>
          <w:tcPr>
            <w:tcW w:w="2430" w:type="dxa"/>
            <w:gridSpan w:val="2"/>
            <w:shd w:val="clear" w:color="auto" w:fill="E6E6E6"/>
            <w:vAlign w:val="center"/>
          </w:tcPr>
          <w:p w14:paraId="190AF2ED" w14:textId="276C5F9C" w:rsidR="00AF0A82" w:rsidRPr="006E708D" w:rsidRDefault="006865D1" w:rsidP="00AF0A82">
            <w:pPr>
              <w:jc w:val="center"/>
              <w:rPr>
                <w:rFonts w:cs="Arial"/>
                <w:sz w:val="16"/>
                <w:szCs w:val="16"/>
              </w:rPr>
            </w:pPr>
            <w:r w:rsidRPr="006E708D">
              <w:rPr>
                <w:sz w:val="16"/>
                <w:szCs w:val="16"/>
              </w:rPr>
              <w:t>58,438 (49,759-68,189)</w:t>
            </w:r>
          </w:p>
        </w:tc>
        <w:tc>
          <w:tcPr>
            <w:tcW w:w="2160" w:type="dxa"/>
            <w:gridSpan w:val="2"/>
            <w:shd w:val="clear" w:color="auto" w:fill="E6E6E6"/>
            <w:vAlign w:val="center"/>
          </w:tcPr>
          <w:p w14:paraId="5416398D" w14:textId="503C72A9" w:rsidR="00AF0A82" w:rsidRPr="006E708D" w:rsidRDefault="0021206E" w:rsidP="00AF0A82">
            <w:pPr>
              <w:jc w:val="center"/>
              <w:rPr>
                <w:rFonts w:cs="Arial"/>
                <w:sz w:val="16"/>
                <w:szCs w:val="16"/>
              </w:rPr>
            </w:pPr>
            <w:r w:rsidRPr="006E708D">
              <w:rPr>
                <w:rFonts w:cs="Arial"/>
                <w:sz w:val="16"/>
                <w:szCs w:val="16"/>
              </w:rPr>
              <w:t xml:space="preserve"> </w:t>
            </w:r>
            <w:r w:rsidR="00A2400F" w:rsidRPr="006E708D">
              <w:rPr>
                <w:rFonts w:cs="Arial"/>
                <w:sz w:val="16"/>
                <w:szCs w:val="16"/>
              </w:rPr>
              <w:t>74,280 (49,300-107,400</w:t>
            </w:r>
            <w:r w:rsidR="00E63728" w:rsidRPr="006E708D">
              <w:rPr>
                <w:rFonts w:cs="Arial"/>
                <w:sz w:val="16"/>
                <w:szCs w:val="16"/>
              </w:rPr>
              <w:t>)</w:t>
            </w:r>
          </w:p>
        </w:tc>
        <w:tc>
          <w:tcPr>
            <w:tcW w:w="1980" w:type="dxa"/>
            <w:gridSpan w:val="2"/>
            <w:shd w:val="clear" w:color="auto" w:fill="E6E6E6"/>
            <w:vAlign w:val="center"/>
          </w:tcPr>
          <w:p w14:paraId="73AAACB0" w14:textId="024E373B" w:rsidR="00AF0A82" w:rsidRPr="006E708D" w:rsidRDefault="006865D1" w:rsidP="006865D1">
            <w:pPr>
              <w:rPr>
                <w:rFonts w:cs="Arial"/>
                <w:sz w:val="16"/>
                <w:szCs w:val="16"/>
              </w:rPr>
            </w:pPr>
            <w:r w:rsidRPr="006E708D">
              <w:rPr>
                <w:rFonts w:cs="Arial"/>
                <w:sz w:val="16"/>
                <w:szCs w:val="16"/>
              </w:rPr>
              <w:t>19,107 (16,235-22,339)</w:t>
            </w:r>
          </w:p>
        </w:tc>
        <w:tc>
          <w:tcPr>
            <w:tcW w:w="2160" w:type="dxa"/>
            <w:gridSpan w:val="2"/>
            <w:shd w:val="clear" w:color="auto" w:fill="E6E6E6"/>
            <w:vAlign w:val="center"/>
          </w:tcPr>
          <w:p w14:paraId="75AFCD4D" w14:textId="6D6120CA" w:rsidR="00AF0A82" w:rsidRPr="006E708D" w:rsidRDefault="006865D1" w:rsidP="00AF0A82">
            <w:pPr>
              <w:jc w:val="center"/>
              <w:rPr>
                <w:rFonts w:cs="Arial"/>
                <w:sz w:val="16"/>
                <w:szCs w:val="16"/>
              </w:rPr>
            </w:pPr>
            <w:r w:rsidRPr="006E708D">
              <w:rPr>
                <w:rFonts w:cs="Arial"/>
                <w:sz w:val="16"/>
                <w:szCs w:val="16"/>
              </w:rPr>
              <w:t>77,748 (67,706-88.852)</w:t>
            </w:r>
          </w:p>
        </w:tc>
        <w:tc>
          <w:tcPr>
            <w:tcW w:w="1218" w:type="dxa"/>
            <w:gridSpan w:val="2"/>
            <w:shd w:val="clear" w:color="auto" w:fill="E6E6E6"/>
            <w:vAlign w:val="center"/>
          </w:tcPr>
          <w:p w14:paraId="7463FC6E" w14:textId="1F706598" w:rsidR="00AF0A82" w:rsidRPr="006E708D" w:rsidRDefault="00AE70D1" w:rsidP="00AF0A82">
            <w:pPr>
              <w:jc w:val="center"/>
              <w:rPr>
                <w:rFonts w:cs="Arial"/>
                <w:sz w:val="16"/>
                <w:szCs w:val="16"/>
              </w:rPr>
            </w:pPr>
            <w:r w:rsidRPr="006E708D">
              <w:rPr>
                <w:rFonts w:cs="Arial"/>
                <w:sz w:val="16"/>
                <w:szCs w:val="16"/>
              </w:rPr>
              <w:t>70</w:t>
            </w:r>
          </w:p>
        </w:tc>
      </w:tr>
      <w:tr w:rsidR="00FC341E" w14:paraId="62FC163B" w14:textId="77777777" w:rsidTr="006E708D">
        <w:trPr>
          <w:trHeight w:val="288"/>
          <w:jc w:val="center"/>
        </w:trPr>
        <w:tc>
          <w:tcPr>
            <w:tcW w:w="1219" w:type="dxa"/>
            <w:tcBorders>
              <w:bottom w:val="single" w:sz="4" w:space="0" w:color="auto"/>
            </w:tcBorders>
            <w:vAlign w:val="center"/>
          </w:tcPr>
          <w:p w14:paraId="6067DAF4" w14:textId="1EAF703A" w:rsidR="00FC341E" w:rsidRDefault="00FC341E" w:rsidP="00FC341E">
            <w:pPr>
              <w:tabs>
                <w:tab w:val="left" w:pos="1080"/>
              </w:tabs>
              <w:ind w:right="-108"/>
              <w:jc w:val="center"/>
              <w:rPr>
                <w:rFonts w:cs="Arial"/>
                <w:sz w:val="16"/>
                <w:szCs w:val="16"/>
              </w:rPr>
            </w:pPr>
            <w:r>
              <w:rPr>
                <w:rFonts w:cs="Arial"/>
                <w:sz w:val="16"/>
                <w:szCs w:val="16"/>
              </w:rPr>
              <w:t>2021</w:t>
            </w:r>
          </w:p>
        </w:tc>
        <w:tc>
          <w:tcPr>
            <w:tcW w:w="864" w:type="dxa"/>
            <w:tcBorders>
              <w:bottom w:val="single" w:sz="4" w:space="0" w:color="auto"/>
            </w:tcBorders>
            <w:vAlign w:val="center"/>
          </w:tcPr>
          <w:p w14:paraId="0B479A3C" w14:textId="47BCF722" w:rsidR="00FC341E" w:rsidRDefault="00FC341E" w:rsidP="00FC341E">
            <w:pPr>
              <w:jc w:val="center"/>
              <w:rPr>
                <w:sz w:val="16"/>
                <w:szCs w:val="16"/>
              </w:rPr>
            </w:pPr>
            <w:r w:rsidRPr="00BA06CB">
              <w:rPr>
                <w:rFonts w:cs="Arial"/>
                <w:sz w:val="16"/>
                <w:szCs w:val="16"/>
              </w:rPr>
              <w:t>-</w:t>
            </w:r>
          </w:p>
        </w:tc>
        <w:tc>
          <w:tcPr>
            <w:tcW w:w="720" w:type="dxa"/>
            <w:gridSpan w:val="2"/>
            <w:tcBorders>
              <w:bottom w:val="single" w:sz="4" w:space="0" w:color="auto"/>
            </w:tcBorders>
            <w:vAlign w:val="center"/>
          </w:tcPr>
          <w:p w14:paraId="54F4B03C" w14:textId="3A775460" w:rsidR="00FC341E" w:rsidRDefault="00FC341E" w:rsidP="00FC341E">
            <w:pPr>
              <w:jc w:val="center"/>
              <w:rPr>
                <w:sz w:val="16"/>
                <w:szCs w:val="16"/>
              </w:rPr>
            </w:pPr>
            <w:r w:rsidRPr="00BA06CB">
              <w:rPr>
                <w:rFonts w:cs="Arial"/>
                <w:sz w:val="16"/>
                <w:szCs w:val="16"/>
              </w:rPr>
              <w:t>-</w:t>
            </w:r>
          </w:p>
        </w:tc>
        <w:tc>
          <w:tcPr>
            <w:tcW w:w="666" w:type="dxa"/>
            <w:gridSpan w:val="2"/>
            <w:tcBorders>
              <w:bottom w:val="single" w:sz="4" w:space="0" w:color="auto"/>
            </w:tcBorders>
            <w:vAlign w:val="center"/>
          </w:tcPr>
          <w:p w14:paraId="4A19CFBA" w14:textId="2D450BA9" w:rsidR="00FC341E" w:rsidRDefault="00FC341E" w:rsidP="00FC341E">
            <w:pPr>
              <w:jc w:val="center"/>
              <w:rPr>
                <w:sz w:val="16"/>
                <w:szCs w:val="16"/>
              </w:rPr>
            </w:pPr>
            <w:r w:rsidRPr="00BA06CB">
              <w:rPr>
                <w:rFonts w:cs="Arial"/>
                <w:sz w:val="16"/>
                <w:szCs w:val="16"/>
              </w:rPr>
              <w:t>-</w:t>
            </w:r>
          </w:p>
        </w:tc>
        <w:tc>
          <w:tcPr>
            <w:tcW w:w="2430" w:type="dxa"/>
            <w:gridSpan w:val="2"/>
            <w:tcBorders>
              <w:bottom w:val="single" w:sz="4" w:space="0" w:color="auto"/>
            </w:tcBorders>
            <w:vAlign w:val="center"/>
          </w:tcPr>
          <w:p w14:paraId="5B42FBEB" w14:textId="59D1C42B" w:rsidR="00FC341E" w:rsidRDefault="00FC341E" w:rsidP="00FC341E">
            <w:pPr>
              <w:jc w:val="center"/>
              <w:rPr>
                <w:sz w:val="16"/>
                <w:szCs w:val="16"/>
              </w:rPr>
            </w:pPr>
            <w:r w:rsidRPr="00BA06CB">
              <w:rPr>
                <w:rFonts w:cs="Arial"/>
                <w:sz w:val="16"/>
                <w:szCs w:val="16"/>
              </w:rPr>
              <w:t>-</w:t>
            </w:r>
          </w:p>
        </w:tc>
        <w:tc>
          <w:tcPr>
            <w:tcW w:w="2160" w:type="dxa"/>
            <w:gridSpan w:val="2"/>
            <w:shd w:val="clear" w:color="auto" w:fill="E6E6E6"/>
            <w:vAlign w:val="center"/>
          </w:tcPr>
          <w:p w14:paraId="33C74F0C" w14:textId="0480E175" w:rsidR="00FC341E" w:rsidRPr="006E708D" w:rsidRDefault="00FC341E" w:rsidP="00FC341E">
            <w:pPr>
              <w:jc w:val="center"/>
              <w:rPr>
                <w:rFonts w:cs="Arial"/>
                <w:sz w:val="16"/>
                <w:szCs w:val="16"/>
              </w:rPr>
            </w:pPr>
            <w:r w:rsidRPr="006E708D">
              <w:rPr>
                <w:rFonts w:cs="Arial"/>
                <w:sz w:val="16"/>
                <w:szCs w:val="16"/>
              </w:rPr>
              <w:t>79,870 (52760-115,700)</w:t>
            </w:r>
          </w:p>
        </w:tc>
        <w:tc>
          <w:tcPr>
            <w:tcW w:w="1980" w:type="dxa"/>
            <w:gridSpan w:val="2"/>
            <w:tcBorders>
              <w:bottom w:val="single" w:sz="4" w:space="0" w:color="auto"/>
            </w:tcBorders>
            <w:vAlign w:val="center"/>
          </w:tcPr>
          <w:p w14:paraId="00304FB0" w14:textId="7307274F" w:rsidR="00FC341E" w:rsidRPr="006E708D" w:rsidRDefault="00FC341E" w:rsidP="00FC341E">
            <w:pPr>
              <w:jc w:val="center"/>
              <w:rPr>
                <w:rFonts w:cs="Arial"/>
                <w:sz w:val="16"/>
                <w:szCs w:val="16"/>
              </w:rPr>
            </w:pPr>
            <w:r w:rsidRPr="006E708D">
              <w:rPr>
                <w:rFonts w:cs="Arial"/>
                <w:sz w:val="16"/>
                <w:szCs w:val="16"/>
              </w:rPr>
              <w:t>-</w:t>
            </w:r>
          </w:p>
        </w:tc>
        <w:tc>
          <w:tcPr>
            <w:tcW w:w="2160" w:type="dxa"/>
            <w:gridSpan w:val="2"/>
            <w:tcBorders>
              <w:bottom w:val="single" w:sz="4" w:space="0" w:color="auto"/>
            </w:tcBorders>
            <w:vAlign w:val="center"/>
          </w:tcPr>
          <w:p w14:paraId="586DBB9F" w14:textId="517C2E08" w:rsidR="00FC341E" w:rsidRPr="006E708D" w:rsidRDefault="00FC341E" w:rsidP="00FC341E">
            <w:pPr>
              <w:jc w:val="center"/>
              <w:rPr>
                <w:rFonts w:cs="Arial"/>
                <w:sz w:val="16"/>
                <w:szCs w:val="16"/>
              </w:rPr>
            </w:pPr>
            <w:r w:rsidRPr="006E708D">
              <w:rPr>
                <w:rFonts w:cs="Arial"/>
                <w:sz w:val="16"/>
                <w:szCs w:val="16"/>
              </w:rPr>
              <w:t>-</w:t>
            </w:r>
          </w:p>
        </w:tc>
        <w:tc>
          <w:tcPr>
            <w:tcW w:w="1218" w:type="dxa"/>
            <w:gridSpan w:val="2"/>
            <w:shd w:val="clear" w:color="auto" w:fill="E6E6E6"/>
            <w:vAlign w:val="center"/>
          </w:tcPr>
          <w:p w14:paraId="04C3B4CF" w14:textId="34678A38" w:rsidR="00FC341E" w:rsidRPr="006E708D" w:rsidRDefault="00FC341E" w:rsidP="00FC341E">
            <w:pPr>
              <w:jc w:val="center"/>
              <w:rPr>
                <w:rFonts w:cs="Arial"/>
                <w:sz w:val="16"/>
                <w:szCs w:val="16"/>
              </w:rPr>
            </w:pPr>
            <w:r w:rsidRPr="006E708D">
              <w:rPr>
                <w:rFonts w:cs="Arial"/>
                <w:sz w:val="16"/>
                <w:szCs w:val="16"/>
              </w:rPr>
              <w:t>70</w:t>
            </w:r>
          </w:p>
        </w:tc>
      </w:tr>
    </w:tbl>
    <w:p w14:paraId="615BE2B0" w14:textId="3AFDE6BF" w:rsidR="0020395D" w:rsidRDefault="00381066" w:rsidP="0020395D">
      <w:pPr>
        <w:pStyle w:val="Caption-Table"/>
      </w:pPr>
      <w:r>
        <w:br w:type="page"/>
      </w:r>
      <w:r w:rsidR="00E928C1">
        <w:lastRenderedPageBreak/>
        <w:t>Table 7</w:t>
      </w:r>
      <w:r>
        <w:t xml:space="preserve">. Estimated snow crab commercial biomass (t, mean and </w:t>
      </w:r>
      <w:r w:rsidR="008A504C">
        <w:t>95% confidence interval) for the 2021</w:t>
      </w:r>
      <w:r>
        <w:t xml:space="preserve"> </w:t>
      </w:r>
      <w:r w:rsidR="008A504C">
        <w:t xml:space="preserve">fishery </w:t>
      </w:r>
      <w:r>
        <w:t xml:space="preserve">using </w:t>
      </w:r>
      <w:proofErr w:type="spellStart"/>
      <w:r>
        <w:t>kriging</w:t>
      </w:r>
      <w:proofErr w:type="spellEnd"/>
      <w:r>
        <w:t xml:space="preserve"> with external drift for the southern Gulf overall, by management areas 12, 19, 12E and 12F, and in buffer zones based on the</w:t>
      </w:r>
      <w:r w:rsidR="008A504C">
        <w:t xml:space="preserve"> 2020</w:t>
      </w:r>
      <w:r>
        <w:t xml:space="preserve"> trawl survey data.</w:t>
      </w:r>
      <w:r w:rsidR="0020395D">
        <w:t xml:space="preserve"> Biomass values are unadjusted for the increase in survey catchability in 2019 and 2020.</w:t>
      </w:r>
    </w:p>
    <w:p w14:paraId="0987E9FF" w14:textId="4FD9609A" w:rsidR="00381066" w:rsidRDefault="00381066" w:rsidP="003A5387">
      <w:pPr>
        <w:pStyle w:val="Caption-Table"/>
      </w:pPr>
    </w:p>
    <w:tbl>
      <w:tblPr>
        <w:tblW w:w="8315" w:type="dxa"/>
        <w:jc w:val="center"/>
        <w:tblLayout w:type="fixed"/>
        <w:tblLook w:val="0000" w:firstRow="0" w:lastRow="0" w:firstColumn="0" w:lastColumn="0" w:noHBand="0" w:noVBand="0"/>
      </w:tblPr>
      <w:tblGrid>
        <w:gridCol w:w="3212"/>
        <w:gridCol w:w="1985"/>
        <w:gridCol w:w="1276"/>
        <w:gridCol w:w="1842"/>
      </w:tblGrid>
      <w:tr w:rsidR="00BF3F0F" w14:paraId="58487403" w14:textId="77777777" w:rsidTr="00BF3F0F">
        <w:trPr>
          <w:trHeight w:val="220"/>
          <w:tblHeader/>
          <w:jc w:val="center"/>
        </w:trPr>
        <w:tc>
          <w:tcPr>
            <w:tcW w:w="3212" w:type="dxa"/>
            <w:vMerge w:val="restart"/>
            <w:tcBorders>
              <w:top w:val="single" w:sz="12" w:space="0" w:color="auto"/>
              <w:right w:val="single" w:sz="6" w:space="0" w:color="auto"/>
            </w:tcBorders>
            <w:vAlign w:val="center"/>
          </w:tcPr>
          <w:p w14:paraId="3E288AFE" w14:textId="77777777" w:rsidR="00381066" w:rsidRDefault="00381066" w:rsidP="00713829">
            <w:pPr>
              <w:jc w:val="center"/>
              <w:rPr>
                <w:rFonts w:cs="Arial"/>
                <w:sz w:val="20"/>
                <w:lang w:val="en-CA"/>
              </w:rPr>
            </w:pPr>
            <w:r>
              <w:rPr>
                <w:rFonts w:cs="Arial"/>
                <w:sz w:val="20"/>
                <w:lang w:val="fr-CA"/>
              </w:rPr>
              <w:t>Areas</w:t>
            </w:r>
          </w:p>
        </w:tc>
        <w:tc>
          <w:tcPr>
            <w:tcW w:w="1985" w:type="dxa"/>
            <w:vMerge w:val="restart"/>
            <w:tcBorders>
              <w:top w:val="single" w:sz="12" w:space="0" w:color="auto"/>
              <w:right w:val="single" w:sz="6" w:space="0" w:color="auto"/>
            </w:tcBorders>
            <w:vAlign w:val="center"/>
          </w:tcPr>
          <w:p w14:paraId="34690452" w14:textId="77777777" w:rsidR="00381066" w:rsidRDefault="00381066" w:rsidP="00713829">
            <w:pPr>
              <w:jc w:val="center"/>
              <w:rPr>
                <w:rFonts w:cs="Arial"/>
                <w:sz w:val="20"/>
                <w:lang w:val="en-CA"/>
              </w:rPr>
            </w:pPr>
            <w:r>
              <w:rPr>
                <w:rFonts w:cs="Arial"/>
                <w:sz w:val="20"/>
                <w:lang w:val="fr-CA"/>
              </w:rPr>
              <w:t>Surface area (km</w:t>
            </w:r>
            <w:r>
              <w:rPr>
                <w:rFonts w:cs="Arial"/>
                <w:sz w:val="20"/>
                <w:vertAlign w:val="superscript"/>
                <w:lang w:val="fr-CA"/>
              </w:rPr>
              <w:t>2</w:t>
            </w:r>
            <w:r>
              <w:rPr>
                <w:rFonts w:cs="Arial"/>
                <w:sz w:val="20"/>
                <w:lang w:val="fr-CA"/>
              </w:rPr>
              <w:t>)</w:t>
            </w:r>
          </w:p>
        </w:tc>
        <w:tc>
          <w:tcPr>
            <w:tcW w:w="3118" w:type="dxa"/>
            <w:gridSpan w:val="2"/>
            <w:tcBorders>
              <w:top w:val="single" w:sz="12" w:space="0" w:color="auto"/>
              <w:bottom w:val="single" w:sz="6" w:space="0" w:color="auto"/>
            </w:tcBorders>
            <w:vAlign w:val="center"/>
          </w:tcPr>
          <w:p w14:paraId="3BD793A8" w14:textId="77777777" w:rsidR="00381066" w:rsidRDefault="00381066" w:rsidP="00713829">
            <w:pPr>
              <w:jc w:val="center"/>
              <w:rPr>
                <w:rFonts w:cs="Arial"/>
                <w:sz w:val="20"/>
                <w:lang w:val="fr-CA"/>
              </w:rPr>
            </w:pPr>
            <w:r>
              <w:rPr>
                <w:rFonts w:cs="Arial"/>
                <w:sz w:val="20"/>
                <w:lang w:val="fr-CA"/>
              </w:rPr>
              <w:t xml:space="preserve">Commercial </w:t>
            </w:r>
            <w:proofErr w:type="spellStart"/>
            <w:r>
              <w:rPr>
                <w:rFonts w:cs="Arial"/>
                <w:sz w:val="20"/>
                <w:lang w:val="fr-CA"/>
              </w:rPr>
              <w:t>biomass</w:t>
            </w:r>
            <w:proofErr w:type="spellEnd"/>
            <w:r>
              <w:rPr>
                <w:rFonts w:cs="Arial"/>
                <w:sz w:val="20"/>
                <w:lang w:val="fr-CA"/>
              </w:rPr>
              <w:t xml:space="preserve"> (t)</w:t>
            </w:r>
          </w:p>
        </w:tc>
      </w:tr>
      <w:tr w:rsidR="00BF3F0F" w14:paraId="34B348AC" w14:textId="77777777" w:rsidTr="00BF3F0F">
        <w:trPr>
          <w:trHeight w:val="354"/>
          <w:tblHeader/>
          <w:jc w:val="center"/>
        </w:trPr>
        <w:tc>
          <w:tcPr>
            <w:tcW w:w="3212" w:type="dxa"/>
            <w:vMerge/>
            <w:tcBorders>
              <w:bottom w:val="single" w:sz="6" w:space="0" w:color="auto"/>
              <w:right w:val="single" w:sz="6" w:space="0" w:color="auto"/>
            </w:tcBorders>
            <w:vAlign w:val="center"/>
          </w:tcPr>
          <w:p w14:paraId="6E978B14" w14:textId="77777777" w:rsidR="00381066" w:rsidRDefault="00381066" w:rsidP="00713829">
            <w:pPr>
              <w:jc w:val="center"/>
              <w:rPr>
                <w:rFonts w:cs="Arial"/>
                <w:sz w:val="20"/>
                <w:lang w:val="fr-CA"/>
              </w:rPr>
            </w:pPr>
          </w:p>
        </w:tc>
        <w:tc>
          <w:tcPr>
            <w:tcW w:w="1985" w:type="dxa"/>
            <w:vMerge/>
            <w:tcBorders>
              <w:bottom w:val="single" w:sz="6" w:space="0" w:color="auto"/>
              <w:right w:val="single" w:sz="6" w:space="0" w:color="auto"/>
            </w:tcBorders>
            <w:vAlign w:val="center"/>
          </w:tcPr>
          <w:p w14:paraId="46BF5EFF" w14:textId="77777777" w:rsidR="00381066" w:rsidRDefault="00381066" w:rsidP="00713829">
            <w:pPr>
              <w:jc w:val="center"/>
              <w:rPr>
                <w:rFonts w:cs="Arial"/>
                <w:sz w:val="20"/>
                <w:lang w:val="fr-CA"/>
              </w:rPr>
            </w:pPr>
          </w:p>
        </w:tc>
        <w:tc>
          <w:tcPr>
            <w:tcW w:w="1276" w:type="dxa"/>
            <w:tcBorders>
              <w:top w:val="single" w:sz="6" w:space="0" w:color="auto"/>
              <w:bottom w:val="single" w:sz="6" w:space="0" w:color="auto"/>
            </w:tcBorders>
            <w:vAlign w:val="center"/>
          </w:tcPr>
          <w:p w14:paraId="36AC49A9" w14:textId="77777777" w:rsidR="00381066" w:rsidRDefault="00381066" w:rsidP="00713829">
            <w:pPr>
              <w:jc w:val="center"/>
              <w:rPr>
                <w:rFonts w:cs="Arial"/>
                <w:sz w:val="20"/>
              </w:rPr>
            </w:pPr>
            <w:r>
              <w:rPr>
                <w:rFonts w:cs="Arial"/>
                <w:sz w:val="20"/>
              </w:rPr>
              <w:t>Mean</w:t>
            </w:r>
          </w:p>
        </w:tc>
        <w:tc>
          <w:tcPr>
            <w:tcW w:w="1842" w:type="dxa"/>
            <w:tcBorders>
              <w:top w:val="single" w:sz="6" w:space="0" w:color="auto"/>
              <w:bottom w:val="single" w:sz="6" w:space="0" w:color="auto"/>
            </w:tcBorders>
            <w:vAlign w:val="center"/>
          </w:tcPr>
          <w:p w14:paraId="0A9296E3" w14:textId="023AC02E" w:rsidR="00381066" w:rsidRDefault="00381066" w:rsidP="00BF3F0F">
            <w:pPr>
              <w:jc w:val="center"/>
              <w:rPr>
                <w:rFonts w:cs="Arial"/>
                <w:sz w:val="20"/>
                <w:lang w:val="fr-CA"/>
              </w:rPr>
            </w:pPr>
            <w:r>
              <w:rPr>
                <w:rFonts w:cs="Arial"/>
                <w:sz w:val="20"/>
                <w:lang w:val="fr-CA"/>
              </w:rPr>
              <w:t xml:space="preserve">95% </w:t>
            </w:r>
            <w:proofErr w:type="spellStart"/>
            <w:r>
              <w:rPr>
                <w:rFonts w:cs="Arial"/>
                <w:sz w:val="20"/>
                <w:lang w:val="fr-CA"/>
              </w:rPr>
              <w:t>conf</w:t>
            </w:r>
            <w:proofErr w:type="spellEnd"/>
            <w:r w:rsidR="00BF3F0F">
              <w:rPr>
                <w:rFonts w:cs="Arial"/>
                <w:sz w:val="20"/>
                <w:lang w:val="fr-CA"/>
              </w:rPr>
              <w:t>.</w:t>
            </w:r>
            <w:r>
              <w:rPr>
                <w:rFonts w:cs="Arial"/>
                <w:sz w:val="20"/>
                <w:lang w:val="fr-CA"/>
              </w:rPr>
              <w:t xml:space="preserve"> </w:t>
            </w:r>
            <w:proofErr w:type="spellStart"/>
            <w:r>
              <w:rPr>
                <w:rFonts w:cs="Arial"/>
                <w:sz w:val="20"/>
                <w:lang w:val="fr-CA"/>
              </w:rPr>
              <w:t>interval</w:t>
            </w:r>
            <w:proofErr w:type="spellEnd"/>
          </w:p>
        </w:tc>
      </w:tr>
      <w:tr w:rsidR="00BF3F0F" w14:paraId="518D37BA" w14:textId="77777777" w:rsidTr="00BF3F0F">
        <w:trPr>
          <w:trHeight w:val="227"/>
          <w:jc w:val="center"/>
        </w:trPr>
        <w:tc>
          <w:tcPr>
            <w:tcW w:w="3212" w:type="dxa"/>
            <w:tcBorders>
              <w:top w:val="single" w:sz="6" w:space="0" w:color="auto"/>
              <w:bottom w:val="dashSmallGap" w:sz="4" w:space="0" w:color="auto"/>
              <w:right w:val="single" w:sz="6" w:space="0" w:color="auto"/>
            </w:tcBorders>
            <w:vAlign w:val="center"/>
          </w:tcPr>
          <w:p w14:paraId="5CF7CFE4" w14:textId="77777777" w:rsidR="00381066" w:rsidRDefault="00381066" w:rsidP="00713829">
            <w:pPr>
              <w:jc w:val="center"/>
              <w:rPr>
                <w:rFonts w:cs="Arial"/>
                <w:sz w:val="20"/>
              </w:rPr>
            </w:pPr>
            <w:r>
              <w:rPr>
                <w:rFonts w:cs="Arial"/>
                <w:sz w:val="20"/>
              </w:rPr>
              <w:t>Southern Gulf</w:t>
            </w:r>
          </w:p>
        </w:tc>
        <w:tc>
          <w:tcPr>
            <w:tcW w:w="1985" w:type="dxa"/>
            <w:tcBorders>
              <w:top w:val="single" w:sz="6" w:space="0" w:color="auto"/>
              <w:bottom w:val="dashSmallGap" w:sz="4" w:space="0" w:color="auto"/>
              <w:right w:val="single" w:sz="6" w:space="0" w:color="auto"/>
            </w:tcBorders>
            <w:vAlign w:val="center"/>
          </w:tcPr>
          <w:p w14:paraId="29EF3CC4" w14:textId="77777777" w:rsidR="00381066" w:rsidRDefault="00F53EE7" w:rsidP="00713829">
            <w:pPr>
              <w:jc w:val="center"/>
              <w:rPr>
                <w:rFonts w:cs="Arial"/>
                <w:bCs/>
                <w:sz w:val="20"/>
              </w:rPr>
            </w:pPr>
            <w:r>
              <w:rPr>
                <w:rFonts w:cs="Arial"/>
                <w:bCs/>
                <w:sz w:val="20"/>
              </w:rPr>
              <w:t>57,842.8</w:t>
            </w:r>
          </w:p>
        </w:tc>
        <w:tc>
          <w:tcPr>
            <w:tcW w:w="1276" w:type="dxa"/>
            <w:tcBorders>
              <w:top w:val="single" w:sz="6" w:space="0" w:color="auto"/>
              <w:bottom w:val="dashSmallGap" w:sz="4" w:space="0" w:color="auto"/>
            </w:tcBorders>
            <w:vAlign w:val="center"/>
          </w:tcPr>
          <w:p w14:paraId="59FAE3FF" w14:textId="6CC4A9A4" w:rsidR="00381066" w:rsidRPr="006A11E9" w:rsidRDefault="006865D1" w:rsidP="00713829">
            <w:pPr>
              <w:jc w:val="center"/>
              <w:rPr>
                <w:rFonts w:cs="Arial"/>
                <w:sz w:val="20"/>
              </w:rPr>
            </w:pPr>
            <w:r w:rsidRPr="006A11E9">
              <w:rPr>
                <w:rFonts w:cs="Arial"/>
                <w:sz w:val="20"/>
              </w:rPr>
              <w:t>77,748</w:t>
            </w:r>
          </w:p>
        </w:tc>
        <w:tc>
          <w:tcPr>
            <w:tcW w:w="1842" w:type="dxa"/>
            <w:tcBorders>
              <w:top w:val="single" w:sz="6" w:space="0" w:color="auto"/>
              <w:bottom w:val="dashSmallGap" w:sz="4" w:space="0" w:color="auto"/>
            </w:tcBorders>
            <w:vAlign w:val="center"/>
          </w:tcPr>
          <w:p w14:paraId="0909A1B4" w14:textId="6AB042F0" w:rsidR="00381066" w:rsidRPr="006A11E9" w:rsidRDefault="00381066" w:rsidP="006865D1">
            <w:pPr>
              <w:jc w:val="center"/>
              <w:rPr>
                <w:rFonts w:cs="Arial"/>
                <w:sz w:val="20"/>
              </w:rPr>
            </w:pPr>
            <w:r w:rsidRPr="006A11E9">
              <w:rPr>
                <w:rFonts w:cs="Arial"/>
                <w:sz w:val="20"/>
              </w:rPr>
              <w:t>(</w:t>
            </w:r>
            <w:r w:rsidR="006865D1" w:rsidRPr="006A11E9">
              <w:rPr>
                <w:rFonts w:cs="Arial"/>
                <w:sz w:val="20"/>
              </w:rPr>
              <w:t>67,706</w:t>
            </w:r>
            <w:r w:rsidRPr="006A11E9">
              <w:rPr>
                <w:rFonts w:cs="Arial"/>
                <w:sz w:val="20"/>
              </w:rPr>
              <w:t>-</w:t>
            </w:r>
            <w:r w:rsidR="006865D1" w:rsidRPr="006A11E9">
              <w:rPr>
                <w:rFonts w:cs="Arial"/>
                <w:sz w:val="20"/>
              </w:rPr>
              <w:t>88,852</w:t>
            </w:r>
            <w:r w:rsidRPr="006A11E9">
              <w:rPr>
                <w:rFonts w:cs="Arial"/>
                <w:sz w:val="20"/>
              </w:rPr>
              <w:t>)</w:t>
            </w:r>
          </w:p>
        </w:tc>
      </w:tr>
      <w:tr w:rsidR="00BF3F0F" w14:paraId="2C951939" w14:textId="77777777" w:rsidTr="00BF3F0F">
        <w:trPr>
          <w:trHeight w:val="227"/>
          <w:jc w:val="center"/>
        </w:trPr>
        <w:tc>
          <w:tcPr>
            <w:tcW w:w="3212" w:type="dxa"/>
            <w:tcBorders>
              <w:top w:val="dashSmallGap" w:sz="4" w:space="0" w:color="auto"/>
              <w:right w:val="single" w:sz="6" w:space="0" w:color="auto"/>
            </w:tcBorders>
          </w:tcPr>
          <w:p w14:paraId="319FC365" w14:textId="77777777" w:rsidR="00381066" w:rsidRDefault="00381066" w:rsidP="00713829">
            <w:pPr>
              <w:jc w:val="center"/>
              <w:rPr>
                <w:rFonts w:cs="Arial"/>
                <w:sz w:val="20"/>
              </w:rPr>
            </w:pPr>
            <w:r>
              <w:rPr>
                <w:rFonts w:cs="Arial"/>
                <w:sz w:val="20"/>
              </w:rPr>
              <w:t>Area 12</w:t>
            </w:r>
          </w:p>
        </w:tc>
        <w:tc>
          <w:tcPr>
            <w:tcW w:w="1985" w:type="dxa"/>
            <w:tcBorders>
              <w:top w:val="dashSmallGap" w:sz="4" w:space="0" w:color="auto"/>
              <w:right w:val="single" w:sz="6" w:space="0" w:color="auto"/>
            </w:tcBorders>
          </w:tcPr>
          <w:p w14:paraId="5917D7F3" w14:textId="77777777" w:rsidR="00381066" w:rsidRDefault="00F53EE7" w:rsidP="00713829">
            <w:pPr>
              <w:jc w:val="center"/>
              <w:rPr>
                <w:rFonts w:cs="Arial"/>
                <w:sz w:val="20"/>
              </w:rPr>
            </w:pPr>
            <w:r>
              <w:rPr>
                <w:rFonts w:cs="Arial"/>
                <w:sz w:val="20"/>
              </w:rPr>
              <w:t>48,074</w:t>
            </w:r>
          </w:p>
        </w:tc>
        <w:tc>
          <w:tcPr>
            <w:tcW w:w="1276" w:type="dxa"/>
            <w:tcBorders>
              <w:top w:val="dashSmallGap" w:sz="4" w:space="0" w:color="auto"/>
            </w:tcBorders>
          </w:tcPr>
          <w:p w14:paraId="02C47274" w14:textId="6BA372E7" w:rsidR="00381066" w:rsidRPr="006A11E9" w:rsidRDefault="00026F94" w:rsidP="00713829">
            <w:pPr>
              <w:jc w:val="center"/>
              <w:rPr>
                <w:rFonts w:cs="Arial"/>
                <w:sz w:val="20"/>
              </w:rPr>
            </w:pPr>
            <w:r w:rsidRPr="006A11E9">
              <w:rPr>
                <w:rFonts w:cs="Arial"/>
                <w:bCs/>
                <w:sz w:val="20"/>
              </w:rPr>
              <w:t>62</w:t>
            </w:r>
            <w:r w:rsidR="006865D1" w:rsidRPr="006A11E9">
              <w:rPr>
                <w:rFonts w:cs="Arial"/>
                <w:bCs/>
                <w:sz w:val="20"/>
              </w:rPr>
              <w:t>,422</w:t>
            </w:r>
          </w:p>
        </w:tc>
        <w:tc>
          <w:tcPr>
            <w:tcW w:w="1842" w:type="dxa"/>
            <w:tcBorders>
              <w:top w:val="dashSmallGap" w:sz="4" w:space="0" w:color="auto"/>
            </w:tcBorders>
          </w:tcPr>
          <w:p w14:paraId="45677234" w14:textId="6EB66D65" w:rsidR="00381066" w:rsidRPr="006A11E9" w:rsidRDefault="00381066" w:rsidP="006865D1">
            <w:pPr>
              <w:jc w:val="center"/>
              <w:rPr>
                <w:rFonts w:cs="Arial"/>
                <w:sz w:val="20"/>
              </w:rPr>
            </w:pPr>
            <w:r w:rsidRPr="006A11E9">
              <w:rPr>
                <w:rFonts w:cs="Arial"/>
                <w:sz w:val="20"/>
              </w:rPr>
              <w:t>(</w:t>
            </w:r>
            <w:r w:rsidR="006865D1" w:rsidRPr="006A11E9">
              <w:rPr>
                <w:rFonts w:cs="Arial"/>
                <w:sz w:val="20"/>
              </w:rPr>
              <w:t xml:space="preserve">53,667 </w:t>
            </w:r>
            <w:r w:rsidRPr="006A11E9">
              <w:rPr>
                <w:rFonts w:cs="Arial"/>
                <w:sz w:val="20"/>
              </w:rPr>
              <w:t>-</w:t>
            </w:r>
            <w:r w:rsidR="006865D1" w:rsidRPr="006A11E9">
              <w:rPr>
                <w:rFonts w:cs="Arial"/>
                <w:sz w:val="20"/>
              </w:rPr>
              <w:t>72,190</w:t>
            </w:r>
            <w:r w:rsidRPr="006A11E9">
              <w:rPr>
                <w:rFonts w:cs="Arial"/>
                <w:sz w:val="20"/>
              </w:rPr>
              <w:t>)</w:t>
            </w:r>
          </w:p>
        </w:tc>
      </w:tr>
      <w:tr w:rsidR="00BF3F0F" w14:paraId="2314C950" w14:textId="77777777" w:rsidTr="00BF3F0F">
        <w:trPr>
          <w:trHeight w:val="227"/>
          <w:jc w:val="center"/>
        </w:trPr>
        <w:tc>
          <w:tcPr>
            <w:tcW w:w="3212" w:type="dxa"/>
            <w:tcBorders>
              <w:right w:val="single" w:sz="6" w:space="0" w:color="auto"/>
            </w:tcBorders>
          </w:tcPr>
          <w:p w14:paraId="6EF57280" w14:textId="77777777" w:rsidR="00381066" w:rsidRDefault="00381066" w:rsidP="00713829">
            <w:pPr>
              <w:jc w:val="center"/>
              <w:rPr>
                <w:rFonts w:cs="Arial"/>
                <w:sz w:val="20"/>
              </w:rPr>
            </w:pPr>
            <w:r>
              <w:rPr>
                <w:rFonts w:cs="Arial"/>
                <w:sz w:val="20"/>
              </w:rPr>
              <w:t>Area 19</w:t>
            </w:r>
          </w:p>
        </w:tc>
        <w:tc>
          <w:tcPr>
            <w:tcW w:w="1985" w:type="dxa"/>
            <w:tcBorders>
              <w:right w:val="single" w:sz="6" w:space="0" w:color="auto"/>
            </w:tcBorders>
          </w:tcPr>
          <w:p w14:paraId="59368DB0" w14:textId="77777777" w:rsidR="00381066" w:rsidRDefault="00F53EE7" w:rsidP="00713829">
            <w:pPr>
              <w:jc w:val="center"/>
              <w:rPr>
                <w:rFonts w:cs="Arial"/>
                <w:sz w:val="20"/>
              </w:rPr>
            </w:pPr>
            <w:r>
              <w:rPr>
                <w:rFonts w:cs="Arial"/>
                <w:sz w:val="20"/>
              </w:rPr>
              <w:t>3,81</w:t>
            </w:r>
            <w:r w:rsidR="00381066">
              <w:rPr>
                <w:rFonts w:cs="Arial"/>
                <w:sz w:val="20"/>
              </w:rPr>
              <w:t>3</w:t>
            </w:r>
          </w:p>
        </w:tc>
        <w:tc>
          <w:tcPr>
            <w:tcW w:w="1276" w:type="dxa"/>
          </w:tcPr>
          <w:p w14:paraId="1CE67613" w14:textId="7A856432" w:rsidR="00381066" w:rsidRPr="006A11E9" w:rsidRDefault="006865D1" w:rsidP="00713829">
            <w:pPr>
              <w:jc w:val="center"/>
              <w:rPr>
                <w:rFonts w:cs="Arial"/>
                <w:sz w:val="20"/>
              </w:rPr>
            </w:pPr>
            <w:r w:rsidRPr="006A11E9">
              <w:rPr>
                <w:rFonts w:cs="Arial"/>
                <w:bCs/>
                <w:sz w:val="20"/>
              </w:rPr>
              <w:t>6,897</w:t>
            </w:r>
          </w:p>
        </w:tc>
        <w:tc>
          <w:tcPr>
            <w:tcW w:w="1842" w:type="dxa"/>
          </w:tcPr>
          <w:p w14:paraId="504C8846" w14:textId="674B534C" w:rsidR="00381066" w:rsidRPr="006A11E9" w:rsidRDefault="00381066" w:rsidP="006865D1">
            <w:pPr>
              <w:jc w:val="center"/>
              <w:rPr>
                <w:rFonts w:cs="Arial"/>
                <w:sz w:val="20"/>
              </w:rPr>
            </w:pPr>
            <w:r w:rsidRPr="006A11E9">
              <w:rPr>
                <w:rFonts w:cs="Arial"/>
                <w:sz w:val="20"/>
              </w:rPr>
              <w:t>(</w:t>
            </w:r>
            <w:r w:rsidR="006865D1" w:rsidRPr="006A11E9">
              <w:rPr>
                <w:rFonts w:cs="Arial"/>
                <w:sz w:val="20"/>
              </w:rPr>
              <w:t>5,011</w:t>
            </w:r>
            <w:r w:rsidRPr="006A11E9">
              <w:rPr>
                <w:rFonts w:cs="Arial"/>
                <w:sz w:val="20"/>
              </w:rPr>
              <w:t>-</w:t>
            </w:r>
            <w:r w:rsidR="006865D1" w:rsidRPr="006A11E9">
              <w:rPr>
                <w:rFonts w:cs="Arial"/>
                <w:sz w:val="20"/>
              </w:rPr>
              <w:t>9,261</w:t>
            </w:r>
            <w:r w:rsidRPr="006A11E9">
              <w:rPr>
                <w:rFonts w:cs="Arial"/>
                <w:sz w:val="20"/>
              </w:rPr>
              <w:t>)</w:t>
            </w:r>
          </w:p>
        </w:tc>
      </w:tr>
      <w:tr w:rsidR="00BF3F0F" w14:paraId="6DBE031B" w14:textId="77777777" w:rsidTr="00BF3F0F">
        <w:trPr>
          <w:trHeight w:val="227"/>
          <w:jc w:val="center"/>
        </w:trPr>
        <w:tc>
          <w:tcPr>
            <w:tcW w:w="3212" w:type="dxa"/>
            <w:tcBorders>
              <w:right w:val="single" w:sz="6" w:space="0" w:color="auto"/>
            </w:tcBorders>
          </w:tcPr>
          <w:p w14:paraId="6F7BBA68" w14:textId="77777777" w:rsidR="00381066" w:rsidRDefault="00381066" w:rsidP="00713829">
            <w:pPr>
              <w:jc w:val="center"/>
              <w:rPr>
                <w:rFonts w:cs="Arial"/>
                <w:sz w:val="20"/>
              </w:rPr>
            </w:pPr>
            <w:r>
              <w:rPr>
                <w:rFonts w:cs="Arial"/>
                <w:sz w:val="20"/>
              </w:rPr>
              <w:t>Area 12E</w:t>
            </w:r>
          </w:p>
        </w:tc>
        <w:tc>
          <w:tcPr>
            <w:tcW w:w="1985" w:type="dxa"/>
            <w:tcBorders>
              <w:right w:val="single" w:sz="6" w:space="0" w:color="auto"/>
            </w:tcBorders>
          </w:tcPr>
          <w:p w14:paraId="78AB1865" w14:textId="77777777" w:rsidR="00381066" w:rsidRDefault="00F53EE7" w:rsidP="00713829">
            <w:pPr>
              <w:jc w:val="center"/>
              <w:rPr>
                <w:rFonts w:cs="Arial"/>
                <w:sz w:val="20"/>
              </w:rPr>
            </w:pPr>
            <w:r>
              <w:rPr>
                <w:rFonts w:cs="Arial"/>
                <w:sz w:val="20"/>
              </w:rPr>
              <w:t>2,436.9</w:t>
            </w:r>
          </w:p>
        </w:tc>
        <w:tc>
          <w:tcPr>
            <w:tcW w:w="1276" w:type="dxa"/>
          </w:tcPr>
          <w:p w14:paraId="56D3DB31" w14:textId="6F2898D0" w:rsidR="00381066" w:rsidRPr="006A11E9" w:rsidRDefault="006865D1" w:rsidP="00713829">
            <w:pPr>
              <w:jc w:val="center"/>
              <w:rPr>
                <w:rFonts w:cs="Arial"/>
                <w:sz w:val="20"/>
              </w:rPr>
            </w:pPr>
            <w:r w:rsidRPr="006A11E9">
              <w:rPr>
                <w:rFonts w:cs="Arial"/>
                <w:bCs/>
                <w:sz w:val="20"/>
              </w:rPr>
              <w:t>687</w:t>
            </w:r>
          </w:p>
        </w:tc>
        <w:tc>
          <w:tcPr>
            <w:tcW w:w="1842" w:type="dxa"/>
          </w:tcPr>
          <w:p w14:paraId="188CD46C" w14:textId="39A991D0" w:rsidR="00381066" w:rsidRPr="006A11E9" w:rsidRDefault="00381066" w:rsidP="00713829">
            <w:pPr>
              <w:jc w:val="center"/>
              <w:rPr>
                <w:rFonts w:cs="Arial"/>
                <w:sz w:val="20"/>
              </w:rPr>
            </w:pPr>
            <w:r w:rsidRPr="006A11E9">
              <w:rPr>
                <w:rFonts w:cs="Arial"/>
                <w:sz w:val="20"/>
              </w:rPr>
              <w:t>(</w:t>
            </w:r>
            <w:r w:rsidR="006865D1" w:rsidRPr="006A11E9">
              <w:rPr>
                <w:rFonts w:cs="Arial"/>
                <w:sz w:val="20"/>
              </w:rPr>
              <w:t>86-2,579</w:t>
            </w:r>
            <w:r w:rsidRPr="006A11E9">
              <w:rPr>
                <w:rFonts w:cs="Arial"/>
                <w:sz w:val="20"/>
              </w:rPr>
              <w:t>)</w:t>
            </w:r>
          </w:p>
        </w:tc>
      </w:tr>
      <w:tr w:rsidR="00BF3F0F" w14:paraId="23FD913E" w14:textId="77777777" w:rsidTr="00BF3F0F">
        <w:trPr>
          <w:trHeight w:val="227"/>
          <w:jc w:val="center"/>
        </w:trPr>
        <w:tc>
          <w:tcPr>
            <w:tcW w:w="3212" w:type="dxa"/>
            <w:tcBorders>
              <w:bottom w:val="dashed" w:sz="4" w:space="0" w:color="auto"/>
              <w:right w:val="single" w:sz="6" w:space="0" w:color="auto"/>
            </w:tcBorders>
          </w:tcPr>
          <w:p w14:paraId="2D8A14C7" w14:textId="77777777" w:rsidR="00381066" w:rsidRDefault="00381066" w:rsidP="00713829">
            <w:pPr>
              <w:jc w:val="center"/>
              <w:rPr>
                <w:rFonts w:cs="Arial"/>
                <w:sz w:val="20"/>
              </w:rPr>
            </w:pPr>
            <w:r>
              <w:rPr>
                <w:rFonts w:cs="Arial"/>
                <w:sz w:val="20"/>
              </w:rPr>
              <w:t>Area 12F</w:t>
            </w:r>
          </w:p>
        </w:tc>
        <w:tc>
          <w:tcPr>
            <w:tcW w:w="1985" w:type="dxa"/>
            <w:tcBorders>
              <w:bottom w:val="dashed" w:sz="4" w:space="0" w:color="auto"/>
              <w:right w:val="single" w:sz="6" w:space="0" w:color="auto"/>
            </w:tcBorders>
          </w:tcPr>
          <w:p w14:paraId="254BD469" w14:textId="77777777" w:rsidR="00381066" w:rsidRDefault="00F53EE7" w:rsidP="00713829">
            <w:pPr>
              <w:jc w:val="center"/>
              <w:rPr>
                <w:rFonts w:cs="Arial"/>
                <w:sz w:val="20"/>
              </w:rPr>
            </w:pPr>
            <w:r>
              <w:rPr>
                <w:rFonts w:cs="Arial"/>
                <w:sz w:val="20"/>
              </w:rPr>
              <w:t>2,426.8</w:t>
            </w:r>
          </w:p>
        </w:tc>
        <w:tc>
          <w:tcPr>
            <w:tcW w:w="1276" w:type="dxa"/>
            <w:tcBorders>
              <w:bottom w:val="dashed" w:sz="4" w:space="0" w:color="auto"/>
            </w:tcBorders>
          </w:tcPr>
          <w:p w14:paraId="692089DF" w14:textId="55E0D5C5" w:rsidR="00381066" w:rsidRPr="006A11E9" w:rsidRDefault="006865D1" w:rsidP="00713829">
            <w:pPr>
              <w:jc w:val="center"/>
              <w:rPr>
                <w:rFonts w:cs="Arial"/>
                <w:sz w:val="20"/>
              </w:rPr>
            </w:pPr>
            <w:r w:rsidRPr="006A11E9">
              <w:rPr>
                <w:rFonts w:cs="Arial"/>
                <w:bCs/>
                <w:sz w:val="20"/>
              </w:rPr>
              <w:t>6,480</w:t>
            </w:r>
          </w:p>
        </w:tc>
        <w:tc>
          <w:tcPr>
            <w:tcW w:w="1842" w:type="dxa"/>
            <w:tcBorders>
              <w:bottom w:val="dashed" w:sz="4" w:space="0" w:color="auto"/>
            </w:tcBorders>
          </w:tcPr>
          <w:p w14:paraId="20562607" w14:textId="1997172F" w:rsidR="00381066" w:rsidRPr="006A11E9" w:rsidRDefault="00381066" w:rsidP="006865D1">
            <w:pPr>
              <w:jc w:val="center"/>
              <w:rPr>
                <w:rFonts w:cs="Arial"/>
                <w:sz w:val="20"/>
              </w:rPr>
            </w:pPr>
            <w:r w:rsidRPr="006A11E9">
              <w:rPr>
                <w:rFonts w:cs="Arial"/>
                <w:sz w:val="20"/>
              </w:rPr>
              <w:t>(</w:t>
            </w:r>
            <w:r w:rsidR="006865D1" w:rsidRPr="006A11E9">
              <w:rPr>
                <w:rFonts w:cs="Arial"/>
                <w:sz w:val="20"/>
              </w:rPr>
              <w:t>4,939</w:t>
            </w:r>
            <w:r w:rsidRPr="006A11E9">
              <w:rPr>
                <w:rFonts w:cs="Arial"/>
                <w:sz w:val="20"/>
              </w:rPr>
              <w:t>-</w:t>
            </w:r>
            <w:r w:rsidR="006865D1" w:rsidRPr="006A11E9">
              <w:rPr>
                <w:rFonts w:cs="Arial"/>
                <w:sz w:val="20"/>
              </w:rPr>
              <w:t>8,350</w:t>
            </w:r>
            <w:r w:rsidRPr="006A11E9">
              <w:rPr>
                <w:rFonts w:cs="Arial"/>
                <w:sz w:val="20"/>
              </w:rPr>
              <w:t>)</w:t>
            </w:r>
          </w:p>
        </w:tc>
      </w:tr>
      <w:tr w:rsidR="00BF3F0F" w14:paraId="58F758C2" w14:textId="77777777" w:rsidTr="00BF3F0F">
        <w:trPr>
          <w:trHeight w:val="227"/>
          <w:jc w:val="center"/>
        </w:trPr>
        <w:tc>
          <w:tcPr>
            <w:tcW w:w="3212" w:type="dxa"/>
            <w:tcBorders>
              <w:top w:val="dashed" w:sz="4" w:space="0" w:color="auto"/>
              <w:bottom w:val="dashed" w:sz="4" w:space="0" w:color="auto"/>
            </w:tcBorders>
            <w:shd w:val="clear" w:color="auto" w:fill="E6E6E6"/>
          </w:tcPr>
          <w:p w14:paraId="51B9C1ED" w14:textId="77777777" w:rsidR="00381066" w:rsidRDefault="00381066" w:rsidP="00713829">
            <w:pPr>
              <w:jc w:val="center"/>
              <w:rPr>
                <w:rFonts w:cs="Arial"/>
                <w:sz w:val="20"/>
                <w:lang w:val="en-CA"/>
              </w:rPr>
            </w:pPr>
            <w:r>
              <w:rPr>
                <w:rFonts w:cs="Arial"/>
                <w:sz w:val="20"/>
                <w:lang w:val="en-CA"/>
              </w:rPr>
              <w:t xml:space="preserve">Sum of management areas </w:t>
            </w:r>
          </w:p>
        </w:tc>
        <w:tc>
          <w:tcPr>
            <w:tcW w:w="1985" w:type="dxa"/>
            <w:tcBorders>
              <w:top w:val="dashed" w:sz="4" w:space="0" w:color="auto"/>
              <w:bottom w:val="dashed" w:sz="4" w:space="0" w:color="auto"/>
            </w:tcBorders>
            <w:shd w:val="clear" w:color="auto" w:fill="E6E6E6"/>
          </w:tcPr>
          <w:p w14:paraId="5E518919" w14:textId="77777777" w:rsidR="00381066" w:rsidRDefault="00F53EE7" w:rsidP="00713829">
            <w:pPr>
              <w:jc w:val="center"/>
              <w:rPr>
                <w:rFonts w:cs="Arial"/>
                <w:sz w:val="20"/>
                <w:lang w:val="fr-CA"/>
              </w:rPr>
            </w:pPr>
            <w:r>
              <w:rPr>
                <w:rFonts w:cs="Arial"/>
                <w:sz w:val="20"/>
                <w:lang w:val="fr-CA"/>
              </w:rPr>
              <w:t>56,750.7</w:t>
            </w:r>
          </w:p>
        </w:tc>
        <w:tc>
          <w:tcPr>
            <w:tcW w:w="1276" w:type="dxa"/>
            <w:tcBorders>
              <w:top w:val="dashed" w:sz="4" w:space="0" w:color="auto"/>
              <w:bottom w:val="dashed" w:sz="4" w:space="0" w:color="auto"/>
            </w:tcBorders>
            <w:shd w:val="clear" w:color="auto" w:fill="E6E6E6"/>
          </w:tcPr>
          <w:p w14:paraId="7905626A" w14:textId="7AD18414" w:rsidR="00381066" w:rsidRPr="006A11E9" w:rsidRDefault="00026F94" w:rsidP="00713829">
            <w:pPr>
              <w:jc w:val="center"/>
              <w:rPr>
                <w:rFonts w:cs="Arial"/>
                <w:bCs/>
                <w:sz w:val="20"/>
                <w:lang w:val="fr-CA"/>
              </w:rPr>
            </w:pPr>
            <w:r w:rsidRPr="006A11E9">
              <w:rPr>
                <w:rFonts w:cs="Arial"/>
                <w:bCs/>
                <w:sz w:val="20"/>
                <w:lang w:val="fr-CA"/>
              </w:rPr>
              <w:t>76</w:t>
            </w:r>
            <w:r w:rsidR="00726574" w:rsidRPr="006A11E9">
              <w:rPr>
                <w:rFonts w:cs="Arial"/>
                <w:bCs/>
                <w:sz w:val="20"/>
                <w:lang w:val="fr-CA"/>
              </w:rPr>
              <w:t>,486</w:t>
            </w:r>
          </w:p>
        </w:tc>
        <w:tc>
          <w:tcPr>
            <w:tcW w:w="1842" w:type="dxa"/>
            <w:tcBorders>
              <w:top w:val="dashed" w:sz="4" w:space="0" w:color="auto"/>
              <w:bottom w:val="dashed" w:sz="4" w:space="0" w:color="auto"/>
            </w:tcBorders>
            <w:shd w:val="clear" w:color="auto" w:fill="E6E6E6"/>
          </w:tcPr>
          <w:p w14:paraId="5E9D70A5" w14:textId="51C42818" w:rsidR="00381066" w:rsidRPr="006A11E9" w:rsidRDefault="00381066" w:rsidP="00713829">
            <w:pPr>
              <w:jc w:val="center"/>
              <w:rPr>
                <w:rFonts w:cs="Arial"/>
                <w:sz w:val="20"/>
                <w:lang w:val="fr-CA"/>
              </w:rPr>
            </w:pPr>
          </w:p>
        </w:tc>
      </w:tr>
      <w:tr w:rsidR="00BF3F0F" w14:paraId="59D5C2F7" w14:textId="77777777" w:rsidTr="00BF3F0F">
        <w:trPr>
          <w:trHeight w:val="227"/>
          <w:jc w:val="center"/>
        </w:trPr>
        <w:tc>
          <w:tcPr>
            <w:tcW w:w="3212" w:type="dxa"/>
            <w:tcBorders>
              <w:top w:val="dashed" w:sz="4" w:space="0" w:color="auto"/>
              <w:right w:val="single" w:sz="6" w:space="0" w:color="auto"/>
            </w:tcBorders>
          </w:tcPr>
          <w:p w14:paraId="2414FD1E" w14:textId="77777777" w:rsidR="00381066" w:rsidRDefault="00381066" w:rsidP="00713829">
            <w:pPr>
              <w:jc w:val="center"/>
              <w:rPr>
                <w:rFonts w:cs="Arial"/>
                <w:sz w:val="20"/>
                <w:lang w:val="en-CA"/>
              </w:rPr>
            </w:pPr>
            <w:r>
              <w:rPr>
                <w:rFonts w:cs="Arial"/>
                <w:sz w:val="20"/>
                <w:lang w:val="en-CA"/>
              </w:rPr>
              <w:t xml:space="preserve">Unassigned zone above 12E </w:t>
            </w:r>
            <w:r>
              <w:rPr>
                <w:rFonts w:cs="Arial"/>
                <w:b/>
                <w:sz w:val="20"/>
                <w:lang w:val="en-CA"/>
              </w:rPr>
              <w:t>(A)</w:t>
            </w:r>
          </w:p>
        </w:tc>
        <w:tc>
          <w:tcPr>
            <w:tcW w:w="1985" w:type="dxa"/>
            <w:tcBorders>
              <w:top w:val="dashed" w:sz="4" w:space="0" w:color="auto"/>
              <w:right w:val="single" w:sz="6" w:space="0" w:color="auto"/>
            </w:tcBorders>
          </w:tcPr>
          <w:p w14:paraId="543F3E4A" w14:textId="77777777" w:rsidR="00381066" w:rsidRDefault="00F53EE7" w:rsidP="00713829">
            <w:pPr>
              <w:jc w:val="center"/>
              <w:rPr>
                <w:rFonts w:cs="Arial"/>
                <w:sz w:val="20"/>
              </w:rPr>
            </w:pPr>
            <w:r>
              <w:rPr>
                <w:rFonts w:cs="Arial"/>
                <w:sz w:val="20"/>
                <w:lang w:val="fr-CA"/>
              </w:rPr>
              <w:t>667.9</w:t>
            </w:r>
          </w:p>
        </w:tc>
        <w:tc>
          <w:tcPr>
            <w:tcW w:w="1276" w:type="dxa"/>
            <w:tcBorders>
              <w:top w:val="dashed" w:sz="4" w:space="0" w:color="auto"/>
            </w:tcBorders>
          </w:tcPr>
          <w:p w14:paraId="19458749" w14:textId="4894B63B" w:rsidR="00381066" w:rsidRPr="006A11E9" w:rsidRDefault="00106817" w:rsidP="00713829">
            <w:pPr>
              <w:jc w:val="center"/>
              <w:rPr>
                <w:rFonts w:cs="Arial"/>
                <w:bCs/>
                <w:sz w:val="20"/>
                <w:lang w:val="fr-CA"/>
              </w:rPr>
            </w:pPr>
            <w:r w:rsidRPr="006A11E9">
              <w:rPr>
                <w:rFonts w:cs="Arial"/>
                <w:bCs/>
                <w:sz w:val="20"/>
                <w:lang w:val="fr-CA"/>
              </w:rPr>
              <w:t>433</w:t>
            </w:r>
          </w:p>
        </w:tc>
        <w:tc>
          <w:tcPr>
            <w:tcW w:w="1842" w:type="dxa"/>
            <w:tcBorders>
              <w:top w:val="dashed" w:sz="4" w:space="0" w:color="auto"/>
            </w:tcBorders>
          </w:tcPr>
          <w:p w14:paraId="1B63AC4D" w14:textId="7FA23827" w:rsidR="00381066" w:rsidRPr="006A11E9" w:rsidRDefault="00C367C4" w:rsidP="00C367C4">
            <w:pPr>
              <w:jc w:val="center"/>
              <w:rPr>
                <w:rFonts w:cs="Arial"/>
                <w:sz w:val="20"/>
                <w:lang w:val="fr-CA"/>
              </w:rPr>
            </w:pPr>
            <w:r w:rsidRPr="006A11E9">
              <w:rPr>
                <w:rFonts w:cs="Arial"/>
                <w:sz w:val="20"/>
                <w:lang w:val="fr-CA"/>
              </w:rPr>
              <w:t>(</w:t>
            </w:r>
            <w:r w:rsidR="00106817" w:rsidRPr="006A11E9">
              <w:rPr>
                <w:rFonts w:cs="Arial"/>
                <w:sz w:val="20"/>
                <w:lang w:val="fr-CA"/>
              </w:rPr>
              <w:t>76</w:t>
            </w:r>
            <w:r w:rsidR="00381066" w:rsidRPr="006A11E9">
              <w:rPr>
                <w:rFonts w:cs="Arial"/>
                <w:sz w:val="20"/>
                <w:lang w:val="fr-CA"/>
              </w:rPr>
              <w:t>-</w:t>
            </w:r>
            <w:r w:rsidR="00106817" w:rsidRPr="006A11E9">
              <w:rPr>
                <w:rFonts w:cs="Arial"/>
                <w:sz w:val="20"/>
                <w:lang w:val="fr-CA"/>
              </w:rPr>
              <w:t>1,417</w:t>
            </w:r>
            <w:r w:rsidR="00381066" w:rsidRPr="006A11E9">
              <w:rPr>
                <w:rFonts w:cs="Arial"/>
                <w:sz w:val="20"/>
                <w:lang w:val="fr-CA"/>
              </w:rPr>
              <w:t>)</w:t>
            </w:r>
          </w:p>
        </w:tc>
      </w:tr>
      <w:tr w:rsidR="00BF3F0F" w14:paraId="26512989" w14:textId="77777777" w:rsidTr="00BF3F0F">
        <w:trPr>
          <w:trHeight w:val="227"/>
          <w:jc w:val="center"/>
        </w:trPr>
        <w:tc>
          <w:tcPr>
            <w:tcW w:w="3212" w:type="dxa"/>
            <w:tcBorders>
              <w:right w:val="single" w:sz="6" w:space="0" w:color="auto"/>
            </w:tcBorders>
          </w:tcPr>
          <w:p w14:paraId="78A55206" w14:textId="77777777" w:rsidR="00381066" w:rsidRDefault="00381066" w:rsidP="00713829">
            <w:pPr>
              <w:jc w:val="center"/>
              <w:rPr>
                <w:rFonts w:cs="Arial"/>
                <w:sz w:val="20"/>
                <w:lang w:val="it-IT"/>
              </w:rPr>
            </w:pPr>
            <w:r>
              <w:rPr>
                <w:rFonts w:cs="Arial"/>
                <w:sz w:val="20"/>
                <w:lang w:val="it-IT"/>
              </w:rPr>
              <w:t xml:space="preserve">Buffer zone 19/12F </w:t>
            </w:r>
            <w:r>
              <w:rPr>
                <w:rFonts w:cs="Arial"/>
                <w:b/>
                <w:sz w:val="20"/>
                <w:lang w:val="en-CA"/>
              </w:rPr>
              <w:t>(B)</w:t>
            </w:r>
          </w:p>
        </w:tc>
        <w:tc>
          <w:tcPr>
            <w:tcW w:w="1985" w:type="dxa"/>
            <w:tcBorders>
              <w:right w:val="single" w:sz="6" w:space="0" w:color="auto"/>
            </w:tcBorders>
          </w:tcPr>
          <w:p w14:paraId="79489747" w14:textId="77777777" w:rsidR="00381066" w:rsidRDefault="00F53EE7" w:rsidP="00713829">
            <w:pPr>
              <w:jc w:val="center"/>
              <w:rPr>
                <w:rFonts w:cs="Arial"/>
                <w:sz w:val="20"/>
                <w:lang w:val="fr-CA"/>
              </w:rPr>
            </w:pPr>
            <w:r>
              <w:rPr>
                <w:rFonts w:cs="Arial"/>
                <w:sz w:val="20"/>
              </w:rPr>
              <w:t>134.2</w:t>
            </w:r>
          </w:p>
        </w:tc>
        <w:tc>
          <w:tcPr>
            <w:tcW w:w="1276" w:type="dxa"/>
          </w:tcPr>
          <w:p w14:paraId="70E07C98" w14:textId="364AE839" w:rsidR="00381066" w:rsidRPr="006A11E9" w:rsidRDefault="00106817" w:rsidP="00713829">
            <w:pPr>
              <w:jc w:val="center"/>
              <w:rPr>
                <w:rFonts w:cs="Arial"/>
                <w:bCs/>
                <w:sz w:val="20"/>
              </w:rPr>
            </w:pPr>
            <w:r w:rsidRPr="006A11E9">
              <w:rPr>
                <w:rFonts w:cs="Arial"/>
                <w:bCs/>
                <w:sz w:val="20"/>
              </w:rPr>
              <w:t>325</w:t>
            </w:r>
          </w:p>
        </w:tc>
        <w:tc>
          <w:tcPr>
            <w:tcW w:w="1842" w:type="dxa"/>
          </w:tcPr>
          <w:p w14:paraId="6F18D285" w14:textId="611DC4ED" w:rsidR="00381066" w:rsidRPr="006A11E9" w:rsidRDefault="00106817" w:rsidP="00713829">
            <w:pPr>
              <w:jc w:val="center"/>
              <w:rPr>
                <w:rFonts w:cs="Arial"/>
                <w:sz w:val="20"/>
              </w:rPr>
            </w:pPr>
            <w:r w:rsidRPr="006A11E9">
              <w:rPr>
                <w:rFonts w:cs="Arial"/>
                <w:sz w:val="20"/>
              </w:rPr>
              <w:t>(153-610</w:t>
            </w:r>
            <w:r w:rsidR="00381066" w:rsidRPr="006A11E9">
              <w:rPr>
                <w:rFonts w:cs="Arial"/>
                <w:sz w:val="20"/>
              </w:rPr>
              <w:t>)</w:t>
            </w:r>
          </w:p>
        </w:tc>
      </w:tr>
      <w:tr w:rsidR="00BF3F0F" w14:paraId="22346616" w14:textId="77777777" w:rsidTr="00BF3F0F">
        <w:trPr>
          <w:trHeight w:val="227"/>
          <w:jc w:val="center"/>
        </w:trPr>
        <w:tc>
          <w:tcPr>
            <w:tcW w:w="3212" w:type="dxa"/>
            <w:tcBorders>
              <w:bottom w:val="dashed" w:sz="4" w:space="0" w:color="auto"/>
              <w:right w:val="single" w:sz="6" w:space="0" w:color="auto"/>
            </w:tcBorders>
          </w:tcPr>
          <w:p w14:paraId="12B331EE" w14:textId="77777777" w:rsidR="00381066" w:rsidRDefault="00381066" w:rsidP="00713829">
            <w:pPr>
              <w:jc w:val="center"/>
              <w:rPr>
                <w:rFonts w:cs="Arial"/>
                <w:sz w:val="20"/>
                <w:lang w:val="it-IT"/>
              </w:rPr>
            </w:pPr>
            <w:r>
              <w:rPr>
                <w:rFonts w:cs="Arial"/>
                <w:sz w:val="20"/>
                <w:lang w:val="it-IT"/>
              </w:rPr>
              <w:t xml:space="preserve">Buffer zone 12/ 19 </w:t>
            </w:r>
            <w:r>
              <w:rPr>
                <w:rFonts w:cs="Arial"/>
                <w:b/>
                <w:sz w:val="20"/>
                <w:lang w:val="it-IT"/>
              </w:rPr>
              <w:t>(C)</w:t>
            </w:r>
          </w:p>
        </w:tc>
        <w:tc>
          <w:tcPr>
            <w:tcW w:w="1985" w:type="dxa"/>
            <w:tcBorders>
              <w:bottom w:val="dashed" w:sz="4" w:space="0" w:color="auto"/>
              <w:right w:val="single" w:sz="6" w:space="0" w:color="auto"/>
            </w:tcBorders>
          </w:tcPr>
          <w:p w14:paraId="7F8F4409" w14:textId="77777777" w:rsidR="00381066" w:rsidRDefault="00F53EE7" w:rsidP="00713829">
            <w:pPr>
              <w:jc w:val="center"/>
              <w:rPr>
                <w:rFonts w:cs="Arial"/>
                <w:sz w:val="20"/>
                <w:lang w:val="fr-CA"/>
              </w:rPr>
            </w:pPr>
            <w:r>
              <w:rPr>
                <w:rFonts w:cs="Arial"/>
                <w:sz w:val="20"/>
                <w:lang w:val="fr-CA"/>
              </w:rPr>
              <w:t>289.5</w:t>
            </w:r>
          </w:p>
        </w:tc>
        <w:tc>
          <w:tcPr>
            <w:tcW w:w="1276" w:type="dxa"/>
            <w:tcBorders>
              <w:bottom w:val="dashed" w:sz="4" w:space="0" w:color="auto"/>
            </w:tcBorders>
          </w:tcPr>
          <w:p w14:paraId="3631FF89" w14:textId="304DB17B" w:rsidR="00381066" w:rsidRPr="006A11E9" w:rsidRDefault="00106817" w:rsidP="00713829">
            <w:pPr>
              <w:jc w:val="center"/>
              <w:rPr>
                <w:rFonts w:cs="Arial"/>
                <w:bCs/>
                <w:sz w:val="20"/>
                <w:lang w:val="fr-CA"/>
              </w:rPr>
            </w:pPr>
            <w:r w:rsidRPr="006A11E9">
              <w:rPr>
                <w:rFonts w:cs="Arial"/>
                <w:bCs/>
                <w:sz w:val="20"/>
                <w:lang w:val="fr-CA"/>
              </w:rPr>
              <w:t>6</w:t>
            </w:r>
            <w:r w:rsidR="00C367C4" w:rsidRPr="006A11E9">
              <w:rPr>
                <w:rFonts w:cs="Arial"/>
                <w:bCs/>
                <w:sz w:val="20"/>
                <w:lang w:val="fr-CA"/>
              </w:rPr>
              <w:t>27</w:t>
            </w:r>
          </w:p>
        </w:tc>
        <w:tc>
          <w:tcPr>
            <w:tcW w:w="1842" w:type="dxa"/>
            <w:tcBorders>
              <w:bottom w:val="dashed" w:sz="4" w:space="0" w:color="auto"/>
            </w:tcBorders>
          </w:tcPr>
          <w:p w14:paraId="372504C2" w14:textId="6F6E88B8" w:rsidR="00381066" w:rsidRPr="006A11E9" w:rsidRDefault="00106817" w:rsidP="00713829">
            <w:pPr>
              <w:jc w:val="center"/>
              <w:rPr>
                <w:rFonts w:cs="Arial"/>
                <w:sz w:val="20"/>
                <w:lang w:val="fr-CA"/>
              </w:rPr>
            </w:pPr>
            <w:r w:rsidRPr="006A11E9">
              <w:rPr>
                <w:rFonts w:cs="Arial"/>
                <w:sz w:val="20"/>
                <w:lang w:val="fr-CA"/>
              </w:rPr>
              <w:t>(205-1,268</w:t>
            </w:r>
            <w:r w:rsidR="00381066" w:rsidRPr="006A11E9">
              <w:rPr>
                <w:rFonts w:cs="Arial"/>
                <w:sz w:val="20"/>
                <w:lang w:val="fr-CA"/>
              </w:rPr>
              <w:t>)</w:t>
            </w:r>
          </w:p>
        </w:tc>
      </w:tr>
      <w:tr w:rsidR="00BF3F0F" w14:paraId="4D679BA9" w14:textId="77777777" w:rsidTr="00BF3F0F">
        <w:trPr>
          <w:trHeight w:val="227"/>
          <w:jc w:val="center"/>
        </w:trPr>
        <w:tc>
          <w:tcPr>
            <w:tcW w:w="3212" w:type="dxa"/>
            <w:tcBorders>
              <w:top w:val="dashed" w:sz="4" w:space="0" w:color="auto"/>
              <w:bottom w:val="single" w:sz="12" w:space="0" w:color="auto"/>
              <w:right w:val="single" w:sz="6" w:space="0" w:color="auto"/>
            </w:tcBorders>
            <w:shd w:val="clear" w:color="auto" w:fill="E6E6E6"/>
          </w:tcPr>
          <w:p w14:paraId="4F3D2B24" w14:textId="77777777" w:rsidR="00381066" w:rsidRDefault="00381066" w:rsidP="00713829">
            <w:pPr>
              <w:jc w:val="center"/>
              <w:rPr>
                <w:rFonts w:cs="Arial"/>
                <w:sz w:val="20"/>
              </w:rPr>
            </w:pPr>
            <w:r>
              <w:rPr>
                <w:rFonts w:cs="Arial"/>
                <w:sz w:val="20"/>
              </w:rPr>
              <w:t>Sum of total areas and zones</w:t>
            </w:r>
          </w:p>
        </w:tc>
        <w:tc>
          <w:tcPr>
            <w:tcW w:w="1985" w:type="dxa"/>
            <w:tcBorders>
              <w:top w:val="dashed" w:sz="4" w:space="0" w:color="auto"/>
              <w:bottom w:val="single" w:sz="12" w:space="0" w:color="auto"/>
              <w:right w:val="single" w:sz="6" w:space="0" w:color="auto"/>
            </w:tcBorders>
            <w:shd w:val="clear" w:color="auto" w:fill="E6E6E6"/>
          </w:tcPr>
          <w:p w14:paraId="78ACD30D" w14:textId="77777777" w:rsidR="00381066" w:rsidRDefault="00F53EE7" w:rsidP="00713829">
            <w:pPr>
              <w:jc w:val="center"/>
              <w:rPr>
                <w:rFonts w:cs="Arial"/>
                <w:sz w:val="20"/>
              </w:rPr>
            </w:pPr>
            <w:r>
              <w:rPr>
                <w:rFonts w:cs="Arial"/>
                <w:sz w:val="20"/>
              </w:rPr>
              <w:t>57,842.7</w:t>
            </w:r>
          </w:p>
        </w:tc>
        <w:tc>
          <w:tcPr>
            <w:tcW w:w="1276" w:type="dxa"/>
            <w:tcBorders>
              <w:top w:val="dashed" w:sz="4" w:space="0" w:color="auto"/>
              <w:bottom w:val="single" w:sz="12" w:space="0" w:color="auto"/>
            </w:tcBorders>
            <w:shd w:val="clear" w:color="auto" w:fill="E6E6E6"/>
          </w:tcPr>
          <w:p w14:paraId="192984CC" w14:textId="4B9580FC" w:rsidR="00381066" w:rsidRPr="006A11E9" w:rsidRDefault="00026F94" w:rsidP="00713829">
            <w:pPr>
              <w:jc w:val="center"/>
              <w:rPr>
                <w:rFonts w:cs="Arial"/>
                <w:bCs/>
                <w:sz w:val="20"/>
              </w:rPr>
            </w:pPr>
            <w:r w:rsidRPr="006A11E9">
              <w:rPr>
                <w:rFonts w:cs="Arial"/>
                <w:bCs/>
                <w:sz w:val="20"/>
              </w:rPr>
              <w:t>77</w:t>
            </w:r>
            <w:r w:rsidR="00726574" w:rsidRPr="006A11E9">
              <w:rPr>
                <w:rFonts w:cs="Arial"/>
                <w:bCs/>
                <w:sz w:val="20"/>
              </w:rPr>
              <w:t>,871</w:t>
            </w:r>
          </w:p>
        </w:tc>
        <w:tc>
          <w:tcPr>
            <w:tcW w:w="1842" w:type="dxa"/>
            <w:tcBorders>
              <w:top w:val="dashed" w:sz="4" w:space="0" w:color="auto"/>
              <w:bottom w:val="single" w:sz="12" w:space="0" w:color="auto"/>
            </w:tcBorders>
            <w:shd w:val="clear" w:color="auto" w:fill="E6E6E6"/>
          </w:tcPr>
          <w:p w14:paraId="68D84F50" w14:textId="6D430100" w:rsidR="00381066" w:rsidRPr="006A11E9" w:rsidRDefault="00381066" w:rsidP="00713829">
            <w:pPr>
              <w:jc w:val="center"/>
              <w:rPr>
                <w:rFonts w:cs="Arial"/>
                <w:sz w:val="20"/>
              </w:rPr>
            </w:pPr>
          </w:p>
        </w:tc>
      </w:tr>
    </w:tbl>
    <w:p w14:paraId="450E9F06" w14:textId="5A1BBB8D" w:rsidR="00381066" w:rsidRDefault="00381066" w:rsidP="007C7266">
      <w:pPr>
        <w:pStyle w:val="Caption-Table"/>
        <w:rPr>
          <w:i w:val="0"/>
          <w:lang w:val="fr-CA"/>
        </w:rPr>
        <w:sectPr w:rsidR="00381066">
          <w:pgSz w:w="15840" w:h="12240" w:orient="landscape" w:code="1"/>
          <w:pgMar w:top="1440" w:right="1440" w:bottom="1440" w:left="1440" w:header="720" w:footer="720" w:gutter="0"/>
          <w:cols w:space="720"/>
          <w:docGrid w:linePitch="360"/>
        </w:sectPr>
      </w:pPr>
      <w:r>
        <w:br w:type="page"/>
      </w:r>
    </w:p>
    <w:p w14:paraId="63ED95E7" w14:textId="4D400BA9" w:rsidR="007C7266" w:rsidRDefault="007C7266" w:rsidP="007C7266">
      <w:pPr>
        <w:pStyle w:val="Caption-Table"/>
      </w:pPr>
      <w:r>
        <w:lastRenderedPageBreak/>
        <w:t xml:space="preserve">Table 8. Fishery landings, commercial biomass estimates, residual biomass estimates and corresponding exploitation rates by fishery year. Note that commercial and residual biomass estimates are offset by one year relative to the fishery year. </w:t>
      </w:r>
      <w:r w:rsidR="008B4202">
        <w:t>Reference points are based on c</w:t>
      </w:r>
      <w:r>
        <w:t xml:space="preserve">ommercial and residual biomass values from </w:t>
      </w:r>
      <w:r w:rsidR="008B4202">
        <w:t xml:space="preserve">the </w:t>
      </w:r>
      <w:r>
        <w:t xml:space="preserve">1997 to 2008 </w:t>
      </w:r>
      <w:r w:rsidR="008B4202">
        <w:t>surveys</w:t>
      </w:r>
      <w:r>
        <w:t>.</w:t>
      </w:r>
      <w:r w:rsidR="008B4202">
        <w:t xml:space="preserve"> Shaded values from the 2019 and 2020 surveys are unadjusted for the increase in survey catchability.</w:t>
      </w:r>
    </w:p>
    <w:p w14:paraId="2C9CB2D6" w14:textId="77777777" w:rsidR="007C7266" w:rsidRDefault="007C7266" w:rsidP="007C7266">
      <w:pPr>
        <w:pStyle w:val="Caption-Table"/>
      </w:pPr>
    </w:p>
    <w:tbl>
      <w:tblPr>
        <w:tblpPr w:leftFromText="180" w:rightFromText="180" w:vertAnchor="text" w:tblpXSpec="center" w:tblpY="1"/>
        <w:tblOverlap w:val="never"/>
        <w:tblW w:w="9288" w:type="dxa"/>
        <w:tblLayout w:type="fixed"/>
        <w:tblLook w:val="0000" w:firstRow="0" w:lastRow="0" w:firstColumn="0" w:lastColumn="0" w:noHBand="0" w:noVBand="0"/>
      </w:tblPr>
      <w:tblGrid>
        <w:gridCol w:w="1278"/>
        <w:gridCol w:w="1350"/>
        <w:gridCol w:w="2700"/>
        <w:gridCol w:w="2430"/>
        <w:gridCol w:w="1530"/>
      </w:tblGrid>
      <w:tr w:rsidR="007C7266" w14:paraId="4D58C5A0" w14:textId="77777777" w:rsidTr="004C1E46">
        <w:trPr>
          <w:trHeight w:val="354"/>
          <w:tblHeader/>
        </w:trPr>
        <w:tc>
          <w:tcPr>
            <w:tcW w:w="1278" w:type="dxa"/>
            <w:tcBorders>
              <w:bottom w:val="single" w:sz="6" w:space="0" w:color="auto"/>
            </w:tcBorders>
            <w:vAlign w:val="center"/>
          </w:tcPr>
          <w:p w14:paraId="12857A9C" w14:textId="77777777" w:rsidR="007C7266" w:rsidRPr="000226A0" w:rsidRDefault="007C7266" w:rsidP="004C1E46">
            <w:pPr>
              <w:jc w:val="center"/>
              <w:rPr>
                <w:rFonts w:cs="Arial"/>
                <w:b/>
                <w:sz w:val="18"/>
                <w:szCs w:val="18"/>
                <w:lang w:val="en-CA"/>
              </w:rPr>
            </w:pPr>
            <w:r w:rsidRPr="000226A0">
              <w:rPr>
                <w:rFonts w:cs="Arial"/>
                <w:b/>
                <w:sz w:val="18"/>
                <w:szCs w:val="18"/>
                <w:lang w:val="en-CA"/>
              </w:rPr>
              <w:t>Fishery year</w:t>
            </w:r>
          </w:p>
        </w:tc>
        <w:tc>
          <w:tcPr>
            <w:tcW w:w="1350" w:type="dxa"/>
            <w:tcBorders>
              <w:bottom w:val="single" w:sz="6" w:space="0" w:color="auto"/>
              <w:right w:val="single" w:sz="6" w:space="0" w:color="auto"/>
            </w:tcBorders>
            <w:vAlign w:val="center"/>
          </w:tcPr>
          <w:p w14:paraId="25BD755C" w14:textId="77777777" w:rsidR="007C7266" w:rsidRPr="000226A0" w:rsidRDefault="007C7266" w:rsidP="004C1E46">
            <w:pPr>
              <w:jc w:val="center"/>
              <w:rPr>
                <w:rFonts w:cs="Arial"/>
                <w:b/>
                <w:sz w:val="18"/>
                <w:szCs w:val="18"/>
              </w:rPr>
            </w:pPr>
            <w:r w:rsidRPr="000226A0">
              <w:rPr>
                <w:rFonts w:cs="Arial"/>
                <w:b/>
                <w:sz w:val="18"/>
                <w:szCs w:val="18"/>
              </w:rPr>
              <w:t>Landings (t)</w:t>
            </w:r>
          </w:p>
        </w:tc>
        <w:tc>
          <w:tcPr>
            <w:tcW w:w="2700" w:type="dxa"/>
            <w:tcBorders>
              <w:left w:val="single" w:sz="6" w:space="0" w:color="auto"/>
              <w:bottom w:val="single" w:sz="6" w:space="0" w:color="auto"/>
            </w:tcBorders>
            <w:vAlign w:val="center"/>
          </w:tcPr>
          <w:p w14:paraId="704C1739" w14:textId="77777777" w:rsidR="007C7266" w:rsidRPr="000226A0" w:rsidRDefault="007C7266" w:rsidP="004C1E46">
            <w:pPr>
              <w:jc w:val="center"/>
              <w:rPr>
                <w:rFonts w:cs="Arial"/>
                <w:b/>
                <w:sz w:val="18"/>
                <w:szCs w:val="18"/>
                <w:lang w:val="en-CA"/>
              </w:rPr>
            </w:pPr>
            <w:r w:rsidRPr="000226A0">
              <w:rPr>
                <w:rFonts w:cs="Arial"/>
                <w:b/>
                <w:sz w:val="18"/>
                <w:szCs w:val="18"/>
                <w:lang w:val="en-CA"/>
              </w:rPr>
              <w:t>Commercial biomass (t) from previous year’s survey</w:t>
            </w:r>
          </w:p>
        </w:tc>
        <w:tc>
          <w:tcPr>
            <w:tcW w:w="2430" w:type="dxa"/>
            <w:tcBorders>
              <w:bottom w:val="single" w:sz="6" w:space="0" w:color="auto"/>
            </w:tcBorders>
            <w:vAlign w:val="center"/>
          </w:tcPr>
          <w:p w14:paraId="3223C684" w14:textId="77777777" w:rsidR="007C7266" w:rsidRPr="000226A0" w:rsidRDefault="007C7266" w:rsidP="004C1E46">
            <w:pPr>
              <w:jc w:val="center"/>
              <w:rPr>
                <w:rFonts w:cs="Arial"/>
                <w:b/>
                <w:sz w:val="18"/>
                <w:szCs w:val="18"/>
                <w:lang w:val="en-CA"/>
              </w:rPr>
            </w:pPr>
            <w:r w:rsidRPr="000226A0">
              <w:rPr>
                <w:rFonts w:cs="Arial"/>
                <w:b/>
                <w:sz w:val="18"/>
                <w:szCs w:val="18"/>
                <w:lang w:val="en-CA"/>
              </w:rPr>
              <w:t>Residual biomass (t) from previous year’s survey</w:t>
            </w:r>
          </w:p>
        </w:tc>
        <w:tc>
          <w:tcPr>
            <w:tcW w:w="1530" w:type="dxa"/>
            <w:tcBorders>
              <w:left w:val="nil"/>
              <w:bottom w:val="single" w:sz="6" w:space="0" w:color="auto"/>
            </w:tcBorders>
            <w:vAlign w:val="center"/>
          </w:tcPr>
          <w:p w14:paraId="21838382" w14:textId="77777777" w:rsidR="007C7266" w:rsidRPr="000226A0" w:rsidRDefault="007C7266" w:rsidP="004C1E46">
            <w:pPr>
              <w:jc w:val="center"/>
              <w:rPr>
                <w:rFonts w:cs="Arial"/>
                <w:b/>
                <w:sz w:val="18"/>
                <w:szCs w:val="18"/>
              </w:rPr>
            </w:pPr>
            <w:r w:rsidRPr="000226A0">
              <w:rPr>
                <w:rFonts w:cs="Arial"/>
                <w:b/>
                <w:sz w:val="18"/>
                <w:szCs w:val="18"/>
              </w:rPr>
              <w:t>Exploitation rate (%)</w:t>
            </w:r>
          </w:p>
        </w:tc>
      </w:tr>
      <w:tr w:rsidR="007C7266" w14:paraId="058FD6AC" w14:textId="77777777" w:rsidTr="004C1E46">
        <w:trPr>
          <w:trHeight w:val="227"/>
        </w:trPr>
        <w:tc>
          <w:tcPr>
            <w:tcW w:w="1278" w:type="dxa"/>
            <w:tcBorders>
              <w:right w:val="single" w:sz="6" w:space="0" w:color="auto"/>
            </w:tcBorders>
            <w:vAlign w:val="center"/>
          </w:tcPr>
          <w:p w14:paraId="61A27C31" w14:textId="77777777" w:rsidR="007C7266" w:rsidRPr="00787B05" w:rsidRDefault="007C7266" w:rsidP="004C1E46">
            <w:pPr>
              <w:jc w:val="center"/>
              <w:rPr>
                <w:rFonts w:cs="Arial"/>
                <w:sz w:val="18"/>
                <w:szCs w:val="18"/>
              </w:rPr>
            </w:pPr>
            <w:r w:rsidRPr="00787B05">
              <w:rPr>
                <w:rFonts w:cs="Arial"/>
                <w:sz w:val="18"/>
                <w:szCs w:val="18"/>
              </w:rPr>
              <w:t>1998</w:t>
            </w:r>
          </w:p>
        </w:tc>
        <w:tc>
          <w:tcPr>
            <w:tcW w:w="1350" w:type="dxa"/>
            <w:tcBorders>
              <w:right w:val="single" w:sz="6" w:space="0" w:color="auto"/>
            </w:tcBorders>
            <w:vAlign w:val="center"/>
          </w:tcPr>
          <w:p w14:paraId="31834150" w14:textId="77777777" w:rsidR="007C7266" w:rsidRPr="00787B05" w:rsidRDefault="007C7266" w:rsidP="004C1E46">
            <w:pPr>
              <w:jc w:val="center"/>
              <w:rPr>
                <w:rFonts w:cs="Arial"/>
                <w:sz w:val="18"/>
                <w:szCs w:val="18"/>
              </w:rPr>
            </w:pPr>
            <w:r w:rsidRPr="00787B05">
              <w:rPr>
                <w:rFonts w:cs="Arial"/>
                <w:sz w:val="18"/>
                <w:szCs w:val="18"/>
              </w:rPr>
              <w:t>13,575</w:t>
            </w:r>
          </w:p>
        </w:tc>
        <w:tc>
          <w:tcPr>
            <w:tcW w:w="2700" w:type="dxa"/>
            <w:tcBorders>
              <w:left w:val="single" w:sz="6" w:space="0" w:color="auto"/>
            </w:tcBorders>
            <w:vAlign w:val="center"/>
          </w:tcPr>
          <w:p w14:paraId="136D67EB" w14:textId="77777777" w:rsidR="007C7266" w:rsidRPr="008B4202" w:rsidRDefault="007C7266" w:rsidP="004C1E46">
            <w:pPr>
              <w:jc w:val="center"/>
              <w:rPr>
                <w:rFonts w:cs="Arial"/>
                <w:sz w:val="18"/>
                <w:szCs w:val="18"/>
              </w:rPr>
            </w:pPr>
            <w:r w:rsidRPr="008B4202">
              <w:rPr>
                <w:rFonts w:cs="Arial"/>
                <w:bCs/>
                <w:sz w:val="18"/>
                <w:szCs w:val="18"/>
              </w:rPr>
              <w:t>64,518</w:t>
            </w:r>
            <w:r w:rsidRPr="008B4202">
              <w:rPr>
                <w:rFonts w:cs="Arial"/>
                <w:b/>
                <w:bCs/>
                <w:sz w:val="18"/>
                <w:szCs w:val="18"/>
              </w:rPr>
              <w:t xml:space="preserve"> </w:t>
            </w:r>
            <w:r w:rsidRPr="008B4202">
              <w:rPr>
                <w:rFonts w:cs="Arial"/>
                <w:sz w:val="18"/>
                <w:szCs w:val="18"/>
              </w:rPr>
              <w:t>(54,105-76,345)</w:t>
            </w:r>
          </w:p>
        </w:tc>
        <w:tc>
          <w:tcPr>
            <w:tcW w:w="2430" w:type="dxa"/>
            <w:vAlign w:val="center"/>
          </w:tcPr>
          <w:p w14:paraId="67384B48" w14:textId="77777777" w:rsidR="007C7266" w:rsidRPr="008B4202" w:rsidRDefault="007C7266" w:rsidP="004C1E46">
            <w:pPr>
              <w:jc w:val="center"/>
              <w:rPr>
                <w:rFonts w:cs="Arial"/>
                <w:sz w:val="18"/>
                <w:szCs w:val="18"/>
              </w:rPr>
            </w:pPr>
            <w:r w:rsidRPr="008B4202">
              <w:rPr>
                <w:rFonts w:cs="Arial"/>
                <w:bCs/>
                <w:sz w:val="18"/>
                <w:szCs w:val="18"/>
              </w:rPr>
              <w:t>27,688</w:t>
            </w:r>
            <w:r w:rsidRPr="008B4202">
              <w:rPr>
                <w:rFonts w:cs="Arial"/>
                <w:b/>
                <w:bCs/>
                <w:sz w:val="18"/>
                <w:szCs w:val="18"/>
              </w:rPr>
              <w:t xml:space="preserve"> </w:t>
            </w:r>
            <w:r w:rsidRPr="008B4202">
              <w:rPr>
                <w:rFonts w:cs="Arial"/>
                <w:sz w:val="18"/>
                <w:szCs w:val="18"/>
              </w:rPr>
              <w:t>(21,982-34,422)</w:t>
            </w:r>
          </w:p>
        </w:tc>
        <w:tc>
          <w:tcPr>
            <w:tcW w:w="1530" w:type="dxa"/>
            <w:tcBorders>
              <w:left w:val="nil"/>
            </w:tcBorders>
            <w:vAlign w:val="center"/>
          </w:tcPr>
          <w:p w14:paraId="75ACE9BC" w14:textId="77777777" w:rsidR="007C7266" w:rsidRPr="00787B05" w:rsidRDefault="007C7266" w:rsidP="004C1E46">
            <w:pPr>
              <w:jc w:val="center"/>
              <w:rPr>
                <w:rFonts w:cs="Arial"/>
                <w:sz w:val="18"/>
                <w:szCs w:val="18"/>
              </w:rPr>
            </w:pPr>
            <w:r w:rsidRPr="00787B05">
              <w:rPr>
                <w:rFonts w:cs="Arial"/>
                <w:sz w:val="18"/>
                <w:szCs w:val="18"/>
              </w:rPr>
              <w:t>21.0</w:t>
            </w:r>
          </w:p>
        </w:tc>
      </w:tr>
      <w:tr w:rsidR="007C7266" w14:paraId="1BC6E8D0" w14:textId="77777777" w:rsidTr="004C1E46">
        <w:trPr>
          <w:trHeight w:val="227"/>
        </w:trPr>
        <w:tc>
          <w:tcPr>
            <w:tcW w:w="1278" w:type="dxa"/>
            <w:tcBorders>
              <w:right w:val="single" w:sz="6" w:space="0" w:color="auto"/>
            </w:tcBorders>
            <w:vAlign w:val="center"/>
          </w:tcPr>
          <w:p w14:paraId="7A2B443F" w14:textId="77777777" w:rsidR="007C7266" w:rsidRPr="00787B05" w:rsidRDefault="007C7266" w:rsidP="004C1E46">
            <w:pPr>
              <w:jc w:val="center"/>
              <w:rPr>
                <w:rFonts w:cs="Arial"/>
                <w:sz w:val="18"/>
                <w:szCs w:val="18"/>
              </w:rPr>
            </w:pPr>
            <w:r w:rsidRPr="00787B05">
              <w:rPr>
                <w:rFonts w:cs="Arial"/>
                <w:sz w:val="18"/>
                <w:szCs w:val="18"/>
              </w:rPr>
              <w:t>1999</w:t>
            </w:r>
          </w:p>
        </w:tc>
        <w:tc>
          <w:tcPr>
            <w:tcW w:w="1350" w:type="dxa"/>
            <w:tcBorders>
              <w:right w:val="single" w:sz="6" w:space="0" w:color="auto"/>
            </w:tcBorders>
            <w:vAlign w:val="center"/>
          </w:tcPr>
          <w:p w14:paraId="68E614D4" w14:textId="77777777" w:rsidR="007C7266" w:rsidRPr="00787B05" w:rsidRDefault="007C7266" w:rsidP="004C1E46">
            <w:pPr>
              <w:jc w:val="center"/>
              <w:rPr>
                <w:rFonts w:cs="Arial"/>
                <w:sz w:val="18"/>
                <w:szCs w:val="18"/>
              </w:rPr>
            </w:pPr>
            <w:r w:rsidRPr="00787B05">
              <w:rPr>
                <w:rFonts w:cs="Arial"/>
                <w:sz w:val="18"/>
                <w:szCs w:val="18"/>
              </w:rPr>
              <w:t>15,110</w:t>
            </w:r>
          </w:p>
        </w:tc>
        <w:tc>
          <w:tcPr>
            <w:tcW w:w="2700" w:type="dxa"/>
            <w:tcBorders>
              <w:left w:val="single" w:sz="6" w:space="0" w:color="auto"/>
            </w:tcBorders>
            <w:vAlign w:val="center"/>
          </w:tcPr>
          <w:p w14:paraId="5DB9F13D" w14:textId="77777777" w:rsidR="007C7266" w:rsidRPr="008B4202" w:rsidRDefault="007C7266" w:rsidP="004C1E46">
            <w:pPr>
              <w:jc w:val="center"/>
              <w:rPr>
                <w:rFonts w:cs="Arial"/>
                <w:sz w:val="18"/>
                <w:szCs w:val="18"/>
              </w:rPr>
            </w:pPr>
            <w:r w:rsidRPr="008B4202">
              <w:rPr>
                <w:rFonts w:cs="Arial"/>
                <w:bCs/>
                <w:sz w:val="18"/>
                <w:szCs w:val="18"/>
              </w:rPr>
              <w:t>57,813</w:t>
            </w:r>
            <w:r w:rsidRPr="008B4202">
              <w:rPr>
                <w:rFonts w:cs="Arial"/>
                <w:b/>
                <w:bCs/>
                <w:sz w:val="18"/>
                <w:szCs w:val="18"/>
              </w:rPr>
              <w:t xml:space="preserve"> </w:t>
            </w:r>
            <w:r w:rsidRPr="008B4202">
              <w:rPr>
                <w:rFonts w:cs="Arial"/>
                <w:sz w:val="18"/>
                <w:szCs w:val="18"/>
              </w:rPr>
              <w:t>(45,856-71,931)</w:t>
            </w:r>
          </w:p>
        </w:tc>
        <w:tc>
          <w:tcPr>
            <w:tcW w:w="2430" w:type="dxa"/>
            <w:vAlign w:val="center"/>
          </w:tcPr>
          <w:p w14:paraId="4168A466" w14:textId="77777777" w:rsidR="007C7266" w:rsidRPr="008B4202" w:rsidRDefault="007C7266" w:rsidP="004C1E46">
            <w:pPr>
              <w:jc w:val="center"/>
              <w:rPr>
                <w:rFonts w:cs="Arial"/>
                <w:sz w:val="18"/>
                <w:szCs w:val="18"/>
              </w:rPr>
            </w:pPr>
            <w:r w:rsidRPr="008B4202">
              <w:rPr>
                <w:rFonts w:cs="Arial"/>
                <w:bCs/>
                <w:sz w:val="18"/>
                <w:szCs w:val="18"/>
              </w:rPr>
              <w:t>28,295</w:t>
            </w:r>
            <w:r w:rsidRPr="008B4202">
              <w:rPr>
                <w:rFonts w:cs="Arial"/>
                <w:b/>
                <w:bCs/>
                <w:sz w:val="18"/>
                <w:szCs w:val="18"/>
              </w:rPr>
              <w:t xml:space="preserve"> </w:t>
            </w:r>
            <w:r w:rsidRPr="008B4202">
              <w:rPr>
                <w:rFonts w:cs="Arial"/>
                <w:sz w:val="18"/>
                <w:szCs w:val="18"/>
              </w:rPr>
              <w:t>(21,497-36,566)</w:t>
            </w:r>
          </w:p>
        </w:tc>
        <w:tc>
          <w:tcPr>
            <w:tcW w:w="1530" w:type="dxa"/>
            <w:tcBorders>
              <w:left w:val="nil"/>
            </w:tcBorders>
            <w:vAlign w:val="center"/>
          </w:tcPr>
          <w:p w14:paraId="6677C4D4" w14:textId="77777777" w:rsidR="007C7266" w:rsidRPr="00787B05" w:rsidRDefault="007C7266" w:rsidP="004C1E46">
            <w:pPr>
              <w:jc w:val="center"/>
              <w:rPr>
                <w:rFonts w:cs="Arial"/>
                <w:sz w:val="18"/>
                <w:szCs w:val="18"/>
              </w:rPr>
            </w:pPr>
            <w:r w:rsidRPr="00787B05">
              <w:rPr>
                <w:rFonts w:cs="Arial"/>
                <w:sz w:val="18"/>
                <w:szCs w:val="18"/>
              </w:rPr>
              <w:t>26.1</w:t>
            </w:r>
          </w:p>
        </w:tc>
      </w:tr>
      <w:tr w:rsidR="007C7266" w14:paraId="5C167CE3" w14:textId="77777777" w:rsidTr="004C1E46">
        <w:trPr>
          <w:trHeight w:val="227"/>
        </w:trPr>
        <w:tc>
          <w:tcPr>
            <w:tcW w:w="1278" w:type="dxa"/>
            <w:tcBorders>
              <w:right w:val="single" w:sz="6" w:space="0" w:color="auto"/>
            </w:tcBorders>
            <w:vAlign w:val="center"/>
          </w:tcPr>
          <w:p w14:paraId="38DE2757" w14:textId="77777777" w:rsidR="007C7266" w:rsidRPr="00787B05" w:rsidRDefault="007C7266" w:rsidP="004C1E46">
            <w:pPr>
              <w:jc w:val="center"/>
              <w:rPr>
                <w:rFonts w:cs="Arial"/>
                <w:sz w:val="18"/>
                <w:szCs w:val="18"/>
              </w:rPr>
            </w:pPr>
            <w:r w:rsidRPr="00787B05">
              <w:rPr>
                <w:rFonts w:cs="Arial"/>
                <w:sz w:val="18"/>
                <w:szCs w:val="18"/>
              </w:rPr>
              <w:t>2000</w:t>
            </w:r>
          </w:p>
        </w:tc>
        <w:tc>
          <w:tcPr>
            <w:tcW w:w="1350" w:type="dxa"/>
            <w:tcBorders>
              <w:right w:val="single" w:sz="6" w:space="0" w:color="auto"/>
            </w:tcBorders>
            <w:vAlign w:val="center"/>
          </w:tcPr>
          <w:p w14:paraId="3D97FBCA" w14:textId="77777777" w:rsidR="007C7266" w:rsidRPr="00787B05" w:rsidRDefault="007C7266" w:rsidP="004C1E46">
            <w:pPr>
              <w:jc w:val="center"/>
              <w:rPr>
                <w:rFonts w:cs="Arial"/>
                <w:sz w:val="18"/>
                <w:szCs w:val="18"/>
              </w:rPr>
            </w:pPr>
            <w:r w:rsidRPr="00787B05">
              <w:rPr>
                <w:rFonts w:cs="Arial"/>
                <w:sz w:val="18"/>
                <w:szCs w:val="18"/>
              </w:rPr>
              <w:t>18,712</w:t>
            </w:r>
          </w:p>
        </w:tc>
        <w:tc>
          <w:tcPr>
            <w:tcW w:w="2700" w:type="dxa"/>
            <w:tcBorders>
              <w:left w:val="single" w:sz="6" w:space="0" w:color="auto"/>
            </w:tcBorders>
            <w:vAlign w:val="center"/>
          </w:tcPr>
          <w:p w14:paraId="0AA33D4B" w14:textId="77777777" w:rsidR="007C7266" w:rsidRPr="008B4202" w:rsidRDefault="007C7266" w:rsidP="004C1E46">
            <w:pPr>
              <w:jc w:val="center"/>
              <w:rPr>
                <w:rFonts w:cs="Arial"/>
                <w:sz w:val="18"/>
                <w:szCs w:val="18"/>
              </w:rPr>
            </w:pPr>
            <w:r w:rsidRPr="008B4202">
              <w:rPr>
                <w:rFonts w:cs="Arial"/>
                <w:bCs/>
                <w:sz w:val="18"/>
                <w:szCs w:val="18"/>
              </w:rPr>
              <w:t>56,757</w:t>
            </w:r>
            <w:r w:rsidRPr="008B4202">
              <w:rPr>
                <w:rFonts w:cs="Arial"/>
                <w:b/>
                <w:bCs/>
                <w:sz w:val="18"/>
                <w:szCs w:val="18"/>
              </w:rPr>
              <w:t xml:space="preserve"> </w:t>
            </w:r>
            <w:r w:rsidRPr="008B4202">
              <w:rPr>
                <w:rFonts w:cs="Arial"/>
                <w:sz w:val="18"/>
                <w:szCs w:val="18"/>
              </w:rPr>
              <w:t>(47,641-67,102)</w:t>
            </w:r>
          </w:p>
        </w:tc>
        <w:tc>
          <w:tcPr>
            <w:tcW w:w="2430" w:type="dxa"/>
            <w:vAlign w:val="center"/>
          </w:tcPr>
          <w:p w14:paraId="33730F9C" w14:textId="77777777" w:rsidR="007C7266" w:rsidRPr="008B4202" w:rsidRDefault="007C7266" w:rsidP="004C1E46">
            <w:pPr>
              <w:jc w:val="center"/>
              <w:rPr>
                <w:rFonts w:cs="Arial"/>
                <w:sz w:val="18"/>
                <w:szCs w:val="18"/>
              </w:rPr>
            </w:pPr>
            <w:r w:rsidRPr="008B4202">
              <w:rPr>
                <w:rFonts w:cs="Arial"/>
                <w:bCs/>
                <w:sz w:val="18"/>
                <w:szCs w:val="18"/>
              </w:rPr>
              <w:t>31,177</w:t>
            </w:r>
            <w:r w:rsidRPr="008B4202">
              <w:rPr>
                <w:rFonts w:cs="Arial"/>
                <w:b/>
                <w:bCs/>
                <w:sz w:val="18"/>
                <w:szCs w:val="18"/>
              </w:rPr>
              <w:t xml:space="preserve"> </w:t>
            </w:r>
            <w:r w:rsidRPr="008B4202">
              <w:rPr>
                <w:rFonts w:cs="Arial"/>
                <w:sz w:val="18"/>
                <w:szCs w:val="18"/>
              </w:rPr>
              <w:t>(25,044-38,356)</w:t>
            </w:r>
          </w:p>
        </w:tc>
        <w:tc>
          <w:tcPr>
            <w:tcW w:w="1530" w:type="dxa"/>
            <w:tcBorders>
              <w:left w:val="nil"/>
            </w:tcBorders>
            <w:vAlign w:val="center"/>
          </w:tcPr>
          <w:p w14:paraId="602A9156" w14:textId="77777777" w:rsidR="007C7266" w:rsidRPr="00787B05" w:rsidRDefault="007C7266" w:rsidP="004C1E46">
            <w:pPr>
              <w:jc w:val="center"/>
              <w:rPr>
                <w:rFonts w:cs="Arial"/>
                <w:sz w:val="18"/>
                <w:szCs w:val="18"/>
              </w:rPr>
            </w:pPr>
            <w:r w:rsidRPr="00787B05">
              <w:rPr>
                <w:rFonts w:cs="Arial"/>
                <w:sz w:val="18"/>
                <w:szCs w:val="18"/>
              </w:rPr>
              <w:t>33.0</w:t>
            </w:r>
          </w:p>
        </w:tc>
      </w:tr>
      <w:tr w:rsidR="007C7266" w14:paraId="6675DB10" w14:textId="77777777" w:rsidTr="004C1E46">
        <w:trPr>
          <w:trHeight w:val="227"/>
        </w:trPr>
        <w:tc>
          <w:tcPr>
            <w:tcW w:w="1278" w:type="dxa"/>
            <w:tcBorders>
              <w:right w:val="single" w:sz="6" w:space="0" w:color="auto"/>
            </w:tcBorders>
            <w:vAlign w:val="center"/>
          </w:tcPr>
          <w:p w14:paraId="65C1F8D7" w14:textId="77777777" w:rsidR="007C7266" w:rsidRPr="00787B05" w:rsidRDefault="007C7266" w:rsidP="004C1E46">
            <w:pPr>
              <w:jc w:val="center"/>
              <w:rPr>
                <w:rFonts w:cs="Arial"/>
                <w:sz w:val="18"/>
                <w:szCs w:val="18"/>
              </w:rPr>
            </w:pPr>
            <w:r w:rsidRPr="00787B05">
              <w:rPr>
                <w:rFonts w:cs="Arial"/>
                <w:sz w:val="18"/>
                <w:szCs w:val="18"/>
              </w:rPr>
              <w:t>2001</w:t>
            </w:r>
          </w:p>
        </w:tc>
        <w:tc>
          <w:tcPr>
            <w:tcW w:w="1350" w:type="dxa"/>
            <w:tcBorders>
              <w:right w:val="single" w:sz="6" w:space="0" w:color="auto"/>
            </w:tcBorders>
            <w:vAlign w:val="center"/>
          </w:tcPr>
          <w:p w14:paraId="5D742AEB" w14:textId="77777777" w:rsidR="007C7266" w:rsidRPr="00787B05" w:rsidRDefault="007C7266" w:rsidP="004C1E46">
            <w:pPr>
              <w:jc w:val="center"/>
              <w:rPr>
                <w:rFonts w:cs="Arial"/>
                <w:sz w:val="18"/>
                <w:szCs w:val="18"/>
              </w:rPr>
            </w:pPr>
            <w:r w:rsidRPr="00787B05">
              <w:rPr>
                <w:rFonts w:cs="Arial"/>
                <w:sz w:val="18"/>
                <w:szCs w:val="18"/>
              </w:rPr>
              <w:t>18,262</w:t>
            </w:r>
          </w:p>
        </w:tc>
        <w:tc>
          <w:tcPr>
            <w:tcW w:w="2700" w:type="dxa"/>
            <w:tcBorders>
              <w:left w:val="single" w:sz="6" w:space="0" w:color="auto"/>
            </w:tcBorders>
            <w:vAlign w:val="center"/>
          </w:tcPr>
          <w:p w14:paraId="4C9F58E7" w14:textId="77777777" w:rsidR="007C7266" w:rsidRPr="008B4202" w:rsidRDefault="007C7266" w:rsidP="004C1E46">
            <w:pPr>
              <w:jc w:val="center"/>
              <w:rPr>
                <w:rFonts w:cs="Arial"/>
                <w:sz w:val="18"/>
                <w:szCs w:val="18"/>
              </w:rPr>
            </w:pPr>
            <w:r w:rsidRPr="008B4202">
              <w:rPr>
                <w:rFonts w:cs="Arial"/>
                <w:bCs/>
                <w:sz w:val="18"/>
                <w:szCs w:val="18"/>
              </w:rPr>
              <w:t>50,621</w:t>
            </w:r>
            <w:r w:rsidRPr="008B4202">
              <w:rPr>
                <w:rFonts w:cs="Arial"/>
                <w:b/>
                <w:bCs/>
                <w:sz w:val="18"/>
                <w:szCs w:val="18"/>
              </w:rPr>
              <w:t xml:space="preserve"> </w:t>
            </w:r>
            <w:r w:rsidRPr="008B4202">
              <w:rPr>
                <w:rFonts w:cs="Arial"/>
                <w:sz w:val="18"/>
                <w:szCs w:val="18"/>
              </w:rPr>
              <w:t>(41,843-60,692)</w:t>
            </w:r>
          </w:p>
        </w:tc>
        <w:tc>
          <w:tcPr>
            <w:tcW w:w="2430" w:type="dxa"/>
            <w:vAlign w:val="center"/>
          </w:tcPr>
          <w:p w14:paraId="18228677" w14:textId="77777777" w:rsidR="007C7266" w:rsidRPr="008B4202" w:rsidRDefault="007C7266" w:rsidP="004C1E46">
            <w:pPr>
              <w:jc w:val="center"/>
              <w:rPr>
                <w:rFonts w:cs="Arial"/>
                <w:sz w:val="18"/>
                <w:szCs w:val="18"/>
              </w:rPr>
            </w:pPr>
            <w:r w:rsidRPr="008B4202">
              <w:rPr>
                <w:rFonts w:cs="Arial"/>
                <w:bCs/>
                <w:sz w:val="18"/>
                <w:szCs w:val="18"/>
              </w:rPr>
              <w:t>9,979</w:t>
            </w:r>
            <w:r w:rsidRPr="008B4202">
              <w:rPr>
                <w:rFonts w:cs="Arial"/>
                <w:b/>
                <w:bCs/>
                <w:sz w:val="18"/>
                <w:szCs w:val="18"/>
              </w:rPr>
              <w:t xml:space="preserve"> </w:t>
            </w:r>
            <w:r w:rsidRPr="008B4202">
              <w:rPr>
                <w:rFonts w:cs="Arial"/>
                <w:sz w:val="18"/>
                <w:szCs w:val="18"/>
              </w:rPr>
              <w:t>(6,987-13,827)</w:t>
            </w:r>
          </w:p>
        </w:tc>
        <w:tc>
          <w:tcPr>
            <w:tcW w:w="1530" w:type="dxa"/>
            <w:tcBorders>
              <w:left w:val="nil"/>
            </w:tcBorders>
            <w:vAlign w:val="center"/>
          </w:tcPr>
          <w:p w14:paraId="7F8D2FF6" w14:textId="77777777" w:rsidR="007C7266" w:rsidRPr="00787B05" w:rsidRDefault="007C7266" w:rsidP="004C1E46">
            <w:pPr>
              <w:jc w:val="center"/>
              <w:rPr>
                <w:rFonts w:cs="Arial"/>
                <w:sz w:val="18"/>
                <w:szCs w:val="18"/>
              </w:rPr>
            </w:pPr>
            <w:r w:rsidRPr="00787B05">
              <w:rPr>
                <w:rFonts w:cs="Arial"/>
                <w:sz w:val="18"/>
                <w:szCs w:val="18"/>
              </w:rPr>
              <w:t>36.1</w:t>
            </w:r>
          </w:p>
        </w:tc>
      </w:tr>
      <w:tr w:rsidR="007C7266" w14:paraId="5864BA2C" w14:textId="77777777" w:rsidTr="004C1E46">
        <w:trPr>
          <w:trHeight w:val="227"/>
        </w:trPr>
        <w:tc>
          <w:tcPr>
            <w:tcW w:w="1278" w:type="dxa"/>
            <w:tcBorders>
              <w:right w:val="single" w:sz="6" w:space="0" w:color="auto"/>
            </w:tcBorders>
            <w:vAlign w:val="center"/>
          </w:tcPr>
          <w:p w14:paraId="5261E7D4" w14:textId="77777777" w:rsidR="007C7266" w:rsidRPr="00787B05" w:rsidRDefault="007C7266" w:rsidP="004C1E46">
            <w:pPr>
              <w:jc w:val="center"/>
              <w:rPr>
                <w:rFonts w:cs="Arial"/>
                <w:sz w:val="18"/>
                <w:szCs w:val="18"/>
              </w:rPr>
            </w:pPr>
            <w:r w:rsidRPr="00787B05">
              <w:rPr>
                <w:rFonts w:cs="Arial"/>
                <w:sz w:val="18"/>
                <w:szCs w:val="18"/>
              </w:rPr>
              <w:t>2002</w:t>
            </w:r>
          </w:p>
        </w:tc>
        <w:tc>
          <w:tcPr>
            <w:tcW w:w="1350" w:type="dxa"/>
            <w:tcBorders>
              <w:right w:val="single" w:sz="6" w:space="0" w:color="auto"/>
            </w:tcBorders>
            <w:vAlign w:val="center"/>
          </w:tcPr>
          <w:p w14:paraId="110782E4" w14:textId="77777777" w:rsidR="007C7266" w:rsidRPr="00787B05" w:rsidRDefault="007C7266" w:rsidP="004C1E46">
            <w:pPr>
              <w:jc w:val="center"/>
              <w:rPr>
                <w:rFonts w:cs="Arial"/>
                <w:sz w:val="18"/>
                <w:szCs w:val="18"/>
              </w:rPr>
            </w:pPr>
            <w:r w:rsidRPr="00787B05">
              <w:rPr>
                <w:rFonts w:cs="Arial"/>
                <w:sz w:val="18"/>
                <w:szCs w:val="18"/>
              </w:rPr>
              <w:t>25,691</w:t>
            </w:r>
          </w:p>
        </w:tc>
        <w:tc>
          <w:tcPr>
            <w:tcW w:w="2700" w:type="dxa"/>
            <w:tcBorders>
              <w:left w:val="single" w:sz="6" w:space="0" w:color="auto"/>
            </w:tcBorders>
            <w:vAlign w:val="center"/>
          </w:tcPr>
          <w:p w14:paraId="68351441" w14:textId="77777777" w:rsidR="007C7266" w:rsidRPr="008B4202" w:rsidRDefault="007C7266" w:rsidP="004C1E46">
            <w:pPr>
              <w:jc w:val="center"/>
              <w:rPr>
                <w:rFonts w:cs="Arial"/>
                <w:sz w:val="18"/>
                <w:szCs w:val="18"/>
              </w:rPr>
            </w:pPr>
            <w:r w:rsidRPr="008B4202">
              <w:rPr>
                <w:rFonts w:cs="Arial"/>
                <w:bCs/>
                <w:sz w:val="18"/>
                <w:szCs w:val="18"/>
              </w:rPr>
              <w:t>60,328</w:t>
            </w:r>
            <w:r w:rsidRPr="008B4202">
              <w:rPr>
                <w:rFonts w:cs="Arial"/>
                <w:b/>
                <w:bCs/>
                <w:sz w:val="18"/>
                <w:szCs w:val="18"/>
              </w:rPr>
              <w:t xml:space="preserve"> </w:t>
            </w:r>
            <w:r w:rsidRPr="008B4202">
              <w:rPr>
                <w:rFonts w:cs="Arial"/>
                <w:sz w:val="18"/>
                <w:szCs w:val="18"/>
              </w:rPr>
              <w:t>(49,851-72,351)</w:t>
            </w:r>
          </w:p>
        </w:tc>
        <w:tc>
          <w:tcPr>
            <w:tcW w:w="2430" w:type="dxa"/>
            <w:vAlign w:val="center"/>
          </w:tcPr>
          <w:p w14:paraId="575700FE" w14:textId="77777777" w:rsidR="007C7266" w:rsidRPr="008B4202" w:rsidRDefault="007C7266" w:rsidP="004C1E46">
            <w:pPr>
              <w:jc w:val="center"/>
              <w:rPr>
                <w:rFonts w:cs="Arial"/>
                <w:sz w:val="18"/>
                <w:szCs w:val="18"/>
              </w:rPr>
            </w:pPr>
            <w:r w:rsidRPr="008B4202">
              <w:rPr>
                <w:rFonts w:cs="Arial"/>
                <w:bCs/>
                <w:sz w:val="18"/>
                <w:szCs w:val="18"/>
              </w:rPr>
              <w:t>17,612</w:t>
            </w:r>
            <w:r w:rsidRPr="008B4202">
              <w:rPr>
                <w:rFonts w:cs="Arial"/>
                <w:b/>
                <w:bCs/>
                <w:sz w:val="18"/>
                <w:szCs w:val="18"/>
              </w:rPr>
              <w:t xml:space="preserve"> </w:t>
            </w:r>
            <w:r w:rsidRPr="008B4202">
              <w:rPr>
                <w:rFonts w:cs="Arial"/>
                <w:sz w:val="18"/>
                <w:szCs w:val="18"/>
              </w:rPr>
              <w:t>(13,853-22,077)</w:t>
            </w:r>
          </w:p>
        </w:tc>
        <w:tc>
          <w:tcPr>
            <w:tcW w:w="1530" w:type="dxa"/>
            <w:tcBorders>
              <w:left w:val="nil"/>
            </w:tcBorders>
            <w:vAlign w:val="center"/>
          </w:tcPr>
          <w:p w14:paraId="3FCDE205" w14:textId="77777777" w:rsidR="007C7266" w:rsidRPr="00787B05" w:rsidRDefault="007C7266" w:rsidP="004C1E46">
            <w:pPr>
              <w:jc w:val="center"/>
              <w:rPr>
                <w:rFonts w:cs="Arial"/>
                <w:sz w:val="18"/>
                <w:szCs w:val="18"/>
              </w:rPr>
            </w:pPr>
            <w:r w:rsidRPr="00787B05">
              <w:rPr>
                <w:rFonts w:cs="Arial"/>
                <w:sz w:val="18"/>
                <w:szCs w:val="18"/>
              </w:rPr>
              <w:t>42.6</w:t>
            </w:r>
          </w:p>
        </w:tc>
      </w:tr>
      <w:tr w:rsidR="007C7266" w14:paraId="29F66117" w14:textId="77777777" w:rsidTr="004C1E46">
        <w:trPr>
          <w:trHeight w:val="227"/>
        </w:trPr>
        <w:tc>
          <w:tcPr>
            <w:tcW w:w="1278" w:type="dxa"/>
            <w:tcBorders>
              <w:right w:val="single" w:sz="6" w:space="0" w:color="auto"/>
            </w:tcBorders>
            <w:vAlign w:val="center"/>
          </w:tcPr>
          <w:p w14:paraId="2B471A74" w14:textId="77777777" w:rsidR="007C7266" w:rsidRPr="00787B05" w:rsidRDefault="007C7266" w:rsidP="004C1E46">
            <w:pPr>
              <w:jc w:val="center"/>
              <w:rPr>
                <w:rFonts w:cs="Arial"/>
                <w:sz w:val="18"/>
                <w:szCs w:val="18"/>
              </w:rPr>
            </w:pPr>
            <w:r w:rsidRPr="00787B05">
              <w:rPr>
                <w:rFonts w:cs="Arial"/>
                <w:sz w:val="18"/>
                <w:szCs w:val="18"/>
              </w:rPr>
              <w:t>2003</w:t>
            </w:r>
          </w:p>
        </w:tc>
        <w:tc>
          <w:tcPr>
            <w:tcW w:w="1350" w:type="dxa"/>
            <w:tcBorders>
              <w:right w:val="single" w:sz="6" w:space="0" w:color="auto"/>
            </w:tcBorders>
            <w:vAlign w:val="center"/>
          </w:tcPr>
          <w:p w14:paraId="61CEA044" w14:textId="77777777" w:rsidR="007C7266" w:rsidRPr="00787B05" w:rsidRDefault="007C7266" w:rsidP="004C1E46">
            <w:pPr>
              <w:jc w:val="center"/>
              <w:rPr>
                <w:rFonts w:cs="Arial"/>
                <w:sz w:val="18"/>
                <w:szCs w:val="18"/>
              </w:rPr>
            </w:pPr>
            <w:r w:rsidRPr="00787B05">
              <w:rPr>
                <w:rFonts w:cs="Arial"/>
                <w:sz w:val="18"/>
                <w:szCs w:val="18"/>
              </w:rPr>
              <w:t>21,163</w:t>
            </w:r>
          </w:p>
        </w:tc>
        <w:tc>
          <w:tcPr>
            <w:tcW w:w="2700" w:type="dxa"/>
            <w:tcBorders>
              <w:left w:val="single" w:sz="6" w:space="0" w:color="auto"/>
            </w:tcBorders>
            <w:vAlign w:val="center"/>
          </w:tcPr>
          <w:p w14:paraId="4EE73F85" w14:textId="77777777" w:rsidR="007C7266" w:rsidRPr="008B4202" w:rsidRDefault="007C7266" w:rsidP="004C1E46">
            <w:pPr>
              <w:jc w:val="center"/>
              <w:rPr>
                <w:rFonts w:cs="Arial"/>
                <w:sz w:val="18"/>
                <w:szCs w:val="18"/>
              </w:rPr>
            </w:pPr>
            <w:r w:rsidRPr="008B4202">
              <w:rPr>
                <w:rFonts w:cs="Arial"/>
                <w:bCs/>
                <w:sz w:val="18"/>
                <w:szCs w:val="18"/>
              </w:rPr>
              <w:t>79,228</w:t>
            </w:r>
            <w:r w:rsidRPr="008B4202">
              <w:rPr>
                <w:rFonts w:cs="Arial"/>
                <w:b/>
                <w:bCs/>
                <w:sz w:val="18"/>
                <w:szCs w:val="18"/>
              </w:rPr>
              <w:t xml:space="preserve"> </w:t>
            </w:r>
            <w:r w:rsidRPr="008B4202">
              <w:rPr>
                <w:rFonts w:cs="Arial"/>
                <w:sz w:val="18"/>
                <w:szCs w:val="18"/>
              </w:rPr>
              <w:t>(67,983-91,791)</w:t>
            </w:r>
          </w:p>
        </w:tc>
        <w:tc>
          <w:tcPr>
            <w:tcW w:w="2430" w:type="dxa"/>
            <w:vAlign w:val="center"/>
          </w:tcPr>
          <w:p w14:paraId="187CC3F6" w14:textId="77777777" w:rsidR="007C7266" w:rsidRPr="008B4202" w:rsidRDefault="007C7266" w:rsidP="004C1E46">
            <w:pPr>
              <w:jc w:val="center"/>
              <w:rPr>
                <w:rFonts w:cs="Arial"/>
                <w:sz w:val="18"/>
                <w:szCs w:val="18"/>
              </w:rPr>
            </w:pPr>
            <w:r w:rsidRPr="008B4202">
              <w:rPr>
                <w:rFonts w:cs="Arial"/>
                <w:bCs/>
                <w:sz w:val="18"/>
                <w:szCs w:val="18"/>
              </w:rPr>
              <w:t>13,060</w:t>
            </w:r>
            <w:r w:rsidRPr="008B4202">
              <w:rPr>
                <w:rFonts w:cs="Arial"/>
                <w:b/>
                <w:bCs/>
                <w:sz w:val="18"/>
                <w:szCs w:val="18"/>
              </w:rPr>
              <w:t xml:space="preserve"> </w:t>
            </w:r>
            <w:r w:rsidRPr="008B4202">
              <w:rPr>
                <w:rFonts w:cs="Arial"/>
                <w:sz w:val="18"/>
                <w:szCs w:val="18"/>
              </w:rPr>
              <w:t>(10,793-15,662)</w:t>
            </w:r>
          </w:p>
        </w:tc>
        <w:tc>
          <w:tcPr>
            <w:tcW w:w="1530" w:type="dxa"/>
            <w:tcBorders>
              <w:left w:val="nil"/>
            </w:tcBorders>
            <w:vAlign w:val="center"/>
          </w:tcPr>
          <w:p w14:paraId="05766466" w14:textId="77777777" w:rsidR="007C7266" w:rsidRPr="00787B05" w:rsidRDefault="007C7266" w:rsidP="004C1E46">
            <w:pPr>
              <w:jc w:val="center"/>
              <w:rPr>
                <w:rFonts w:cs="Arial"/>
                <w:sz w:val="18"/>
                <w:szCs w:val="18"/>
              </w:rPr>
            </w:pPr>
            <w:r w:rsidRPr="00787B05">
              <w:rPr>
                <w:rFonts w:cs="Arial"/>
                <w:sz w:val="18"/>
                <w:szCs w:val="18"/>
              </w:rPr>
              <w:t>26.7</w:t>
            </w:r>
          </w:p>
        </w:tc>
      </w:tr>
      <w:tr w:rsidR="007C7266" w14:paraId="6479E811" w14:textId="77777777" w:rsidTr="004C1E46">
        <w:trPr>
          <w:trHeight w:val="227"/>
        </w:trPr>
        <w:tc>
          <w:tcPr>
            <w:tcW w:w="1278" w:type="dxa"/>
            <w:tcBorders>
              <w:right w:val="single" w:sz="6" w:space="0" w:color="auto"/>
            </w:tcBorders>
            <w:vAlign w:val="center"/>
          </w:tcPr>
          <w:p w14:paraId="6BF7867F" w14:textId="77777777" w:rsidR="007C7266" w:rsidRPr="00787B05" w:rsidRDefault="007C7266" w:rsidP="004C1E46">
            <w:pPr>
              <w:jc w:val="center"/>
              <w:rPr>
                <w:rFonts w:cs="Arial"/>
                <w:sz w:val="18"/>
                <w:szCs w:val="18"/>
              </w:rPr>
            </w:pPr>
            <w:r w:rsidRPr="00787B05">
              <w:rPr>
                <w:rFonts w:cs="Arial"/>
                <w:sz w:val="18"/>
                <w:szCs w:val="18"/>
              </w:rPr>
              <w:t>2004</w:t>
            </w:r>
          </w:p>
        </w:tc>
        <w:tc>
          <w:tcPr>
            <w:tcW w:w="1350" w:type="dxa"/>
            <w:tcBorders>
              <w:right w:val="single" w:sz="6" w:space="0" w:color="auto"/>
            </w:tcBorders>
            <w:vAlign w:val="center"/>
          </w:tcPr>
          <w:p w14:paraId="11EF997F" w14:textId="77777777" w:rsidR="007C7266" w:rsidRPr="00787B05" w:rsidRDefault="007C7266" w:rsidP="004C1E46">
            <w:pPr>
              <w:jc w:val="center"/>
              <w:rPr>
                <w:rFonts w:cs="Arial"/>
                <w:sz w:val="18"/>
                <w:szCs w:val="18"/>
              </w:rPr>
            </w:pPr>
            <w:r w:rsidRPr="00787B05">
              <w:rPr>
                <w:rFonts w:cs="Arial"/>
                <w:sz w:val="18"/>
                <w:szCs w:val="18"/>
              </w:rPr>
              <w:t>31,675</w:t>
            </w:r>
          </w:p>
        </w:tc>
        <w:tc>
          <w:tcPr>
            <w:tcW w:w="2700" w:type="dxa"/>
            <w:tcBorders>
              <w:left w:val="single" w:sz="6" w:space="0" w:color="auto"/>
            </w:tcBorders>
            <w:vAlign w:val="center"/>
          </w:tcPr>
          <w:p w14:paraId="2FE04B38" w14:textId="77777777" w:rsidR="007C7266" w:rsidRPr="008B4202" w:rsidRDefault="007C7266" w:rsidP="004C1E46">
            <w:pPr>
              <w:jc w:val="center"/>
              <w:rPr>
                <w:rFonts w:cs="Arial"/>
                <w:sz w:val="18"/>
                <w:szCs w:val="18"/>
              </w:rPr>
            </w:pPr>
            <w:r w:rsidRPr="008B4202">
              <w:rPr>
                <w:rFonts w:cs="Arial"/>
                <w:bCs/>
                <w:sz w:val="18"/>
                <w:szCs w:val="18"/>
              </w:rPr>
              <w:t>84,448</w:t>
            </w:r>
            <w:r w:rsidRPr="008B4202">
              <w:rPr>
                <w:rFonts w:cs="Arial"/>
                <w:b/>
                <w:bCs/>
                <w:sz w:val="18"/>
                <w:szCs w:val="18"/>
              </w:rPr>
              <w:t xml:space="preserve"> </w:t>
            </w:r>
            <w:r w:rsidRPr="008B4202">
              <w:rPr>
                <w:rFonts w:cs="Arial"/>
                <w:sz w:val="18"/>
                <w:szCs w:val="18"/>
              </w:rPr>
              <w:t>(73,486-96,574)</w:t>
            </w:r>
          </w:p>
        </w:tc>
        <w:tc>
          <w:tcPr>
            <w:tcW w:w="2430" w:type="dxa"/>
            <w:vAlign w:val="center"/>
          </w:tcPr>
          <w:p w14:paraId="4AB27205" w14:textId="77777777" w:rsidR="007C7266" w:rsidRPr="008B4202" w:rsidRDefault="007C7266" w:rsidP="004C1E46">
            <w:pPr>
              <w:jc w:val="center"/>
              <w:rPr>
                <w:rFonts w:cs="Arial"/>
                <w:sz w:val="18"/>
                <w:szCs w:val="18"/>
              </w:rPr>
            </w:pPr>
            <w:r w:rsidRPr="008B4202">
              <w:rPr>
                <w:rFonts w:cs="Arial"/>
                <w:bCs/>
                <w:sz w:val="18"/>
                <w:szCs w:val="18"/>
              </w:rPr>
              <w:t>26,993</w:t>
            </w:r>
            <w:r w:rsidRPr="008B4202">
              <w:rPr>
                <w:rFonts w:cs="Arial"/>
                <w:b/>
                <w:bCs/>
                <w:sz w:val="18"/>
                <w:szCs w:val="18"/>
              </w:rPr>
              <w:t xml:space="preserve"> </w:t>
            </w:r>
            <w:r w:rsidRPr="008B4202">
              <w:rPr>
                <w:rFonts w:cs="Arial"/>
                <w:sz w:val="18"/>
                <w:szCs w:val="18"/>
              </w:rPr>
              <w:t>(22,124-32,613)</w:t>
            </w:r>
          </w:p>
        </w:tc>
        <w:tc>
          <w:tcPr>
            <w:tcW w:w="1530" w:type="dxa"/>
            <w:tcBorders>
              <w:left w:val="nil"/>
            </w:tcBorders>
            <w:vAlign w:val="center"/>
          </w:tcPr>
          <w:p w14:paraId="3ACCF904" w14:textId="77777777" w:rsidR="007C7266" w:rsidRPr="00787B05" w:rsidRDefault="007C7266" w:rsidP="004C1E46">
            <w:pPr>
              <w:jc w:val="center"/>
              <w:rPr>
                <w:rFonts w:cs="Arial"/>
                <w:sz w:val="18"/>
                <w:szCs w:val="18"/>
              </w:rPr>
            </w:pPr>
            <w:r w:rsidRPr="00787B05">
              <w:rPr>
                <w:rFonts w:cs="Arial"/>
                <w:sz w:val="18"/>
                <w:szCs w:val="18"/>
              </w:rPr>
              <w:t>37.5</w:t>
            </w:r>
          </w:p>
        </w:tc>
      </w:tr>
      <w:tr w:rsidR="007C7266" w14:paraId="0A30671C" w14:textId="77777777" w:rsidTr="004C1E46">
        <w:trPr>
          <w:trHeight w:val="227"/>
        </w:trPr>
        <w:tc>
          <w:tcPr>
            <w:tcW w:w="1278" w:type="dxa"/>
            <w:tcBorders>
              <w:right w:val="single" w:sz="6" w:space="0" w:color="auto"/>
            </w:tcBorders>
            <w:vAlign w:val="center"/>
          </w:tcPr>
          <w:p w14:paraId="33C8B74F" w14:textId="77777777" w:rsidR="007C7266" w:rsidRPr="00787B05" w:rsidRDefault="007C7266" w:rsidP="004C1E46">
            <w:pPr>
              <w:jc w:val="center"/>
              <w:rPr>
                <w:rFonts w:cs="Arial"/>
                <w:sz w:val="18"/>
                <w:szCs w:val="18"/>
              </w:rPr>
            </w:pPr>
            <w:r w:rsidRPr="00787B05">
              <w:rPr>
                <w:rFonts w:cs="Arial"/>
                <w:sz w:val="18"/>
                <w:szCs w:val="18"/>
              </w:rPr>
              <w:t>2005</w:t>
            </w:r>
          </w:p>
        </w:tc>
        <w:tc>
          <w:tcPr>
            <w:tcW w:w="1350" w:type="dxa"/>
            <w:tcBorders>
              <w:right w:val="single" w:sz="6" w:space="0" w:color="auto"/>
            </w:tcBorders>
            <w:vAlign w:val="center"/>
          </w:tcPr>
          <w:p w14:paraId="362D1117" w14:textId="77777777" w:rsidR="007C7266" w:rsidRPr="00787B05" w:rsidRDefault="007C7266" w:rsidP="004C1E46">
            <w:pPr>
              <w:jc w:val="center"/>
              <w:rPr>
                <w:rFonts w:cs="Arial"/>
                <w:sz w:val="18"/>
                <w:szCs w:val="18"/>
              </w:rPr>
            </w:pPr>
            <w:r w:rsidRPr="00787B05">
              <w:rPr>
                <w:rFonts w:cs="Arial"/>
                <w:sz w:val="18"/>
                <w:szCs w:val="18"/>
              </w:rPr>
              <w:t>36,118</w:t>
            </w:r>
          </w:p>
        </w:tc>
        <w:tc>
          <w:tcPr>
            <w:tcW w:w="2700" w:type="dxa"/>
            <w:tcBorders>
              <w:left w:val="single" w:sz="6" w:space="0" w:color="auto"/>
            </w:tcBorders>
            <w:vAlign w:val="center"/>
          </w:tcPr>
          <w:p w14:paraId="79F56C74" w14:textId="77777777" w:rsidR="007C7266" w:rsidRPr="008B4202" w:rsidRDefault="007C7266" w:rsidP="004C1E46">
            <w:pPr>
              <w:jc w:val="center"/>
              <w:rPr>
                <w:rFonts w:cs="Arial"/>
                <w:sz w:val="18"/>
                <w:szCs w:val="18"/>
              </w:rPr>
            </w:pPr>
            <w:r w:rsidRPr="008B4202">
              <w:rPr>
                <w:rFonts w:cs="Arial"/>
                <w:bCs/>
                <w:sz w:val="18"/>
                <w:szCs w:val="18"/>
              </w:rPr>
              <w:t>103,146</w:t>
            </w:r>
            <w:r w:rsidRPr="008B4202">
              <w:rPr>
                <w:rFonts w:cs="Arial"/>
                <w:b/>
                <w:bCs/>
                <w:sz w:val="18"/>
                <w:szCs w:val="18"/>
              </w:rPr>
              <w:t xml:space="preserve"> </w:t>
            </w:r>
            <w:r w:rsidRPr="008B4202">
              <w:rPr>
                <w:rFonts w:cs="Arial"/>
                <w:sz w:val="18"/>
                <w:szCs w:val="18"/>
              </w:rPr>
              <w:t>(92,426-114,758)</w:t>
            </w:r>
          </w:p>
        </w:tc>
        <w:tc>
          <w:tcPr>
            <w:tcW w:w="2430" w:type="dxa"/>
            <w:vAlign w:val="center"/>
          </w:tcPr>
          <w:p w14:paraId="574E9AD2" w14:textId="77777777" w:rsidR="007C7266" w:rsidRPr="008B4202" w:rsidRDefault="007C7266" w:rsidP="004C1E46">
            <w:pPr>
              <w:jc w:val="center"/>
              <w:rPr>
                <w:rFonts w:cs="Arial"/>
                <w:sz w:val="18"/>
                <w:szCs w:val="18"/>
              </w:rPr>
            </w:pPr>
            <w:r w:rsidRPr="008B4202">
              <w:rPr>
                <w:rFonts w:cs="Arial"/>
                <w:bCs/>
                <w:sz w:val="18"/>
                <w:szCs w:val="18"/>
              </w:rPr>
              <w:t>21,259</w:t>
            </w:r>
            <w:r w:rsidRPr="008B4202">
              <w:rPr>
                <w:rFonts w:cs="Arial"/>
                <w:b/>
                <w:bCs/>
                <w:sz w:val="18"/>
                <w:szCs w:val="18"/>
              </w:rPr>
              <w:t xml:space="preserve"> </w:t>
            </w:r>
            <w:r w:rsidRPr="008B4202">
              <w:rPr>
                <w:rFonts w:cs="Arial"/>
                <w:sz w:val="18"/>
                <w:szCs w:val="18"/>
              </w:rPr>
              <w:t>(17,343-25,794)</w:t>
            </w:r>
          </w:p>
        </w:tc>
        <w:tc>
          <w:tcPr>
            <w:tcW w:w="1530" w:type="dxa"/>
            <w:tcBorders>
              <w:left w:val="nil"/>
            </w:tcBorders>
            <w:vAlign w:val="center"/>
          </w:tcPr>
          <w:p w14:paraId="7D964DB7" w14:textId="77777777" w:rsidR="007C7266" w:rsidRPr="00787B05" w:rsidRDefault="007C7266" w:rsidP="004C1E46">
            <w:pPr>
              <w:jc w:val="center"/>
              <w:rPr>
                <w:rFonts w:cs="Arial"/>
                <w:sz w:val="18"/>
                <w:szCs w:val="18"/>
              </w:rPr>
            </w:pPr>
            <w:r w:rsidRPr="00787B05">
              <w:rPr>
                <w:rFonts w:cs="Arial"/>
                <w:sz w:val="18"/>
                <w:szCs w:val="18"/>
              </w:rPr>
              <w:t>35.0</w:t>
            </w:r>
          </w:p>
        </w:tc>
      </w:tr>
      <w:tr w:rsidR="007C7266" w14:paraId="7F0B4F3A" w14:textId="77777777" w:rsidTr="004C1E46">
        <w:trPr>
          <w:trHeight w:val="227"/>
        </w:trPr>
        <w:tc>
          <w:tcPr>
            <w:tcW w:w="1278" w:type="dxa"/>
            <w:tcBorders>
              <w:right w:val="single" w:sz="6" w:space="0" w:color="auto"/>
            </w:tcBorders>
            <w:vAlign w:val="center"/>
          </w:tcPr>
          <w:p w14:paraId="7DF059EF" w14:textId="77777777" w:rsidR="007C7266" w:rsidRPr="00787B05" w:rsidRDefault="007C7266" w:rsidP="004C1E46">
            <w:pPr>
              <w:jc w:val="center"/>
              <w:rPr>
                <w:rFonts w:cs="Arial"/>
                <w:sz w:val="18"/>
                <w:szCs w:val="18"/>
              </w:rPr>
            </w:pPr>
            <w:r w:rsidRPr="00787B05">
              <w:rPr>
                <w:rFonts w:cs="Arial"/>
                <w:sz w:val="18"/>
                <w:szCs w:val="18"/>
              </w:rPr>
              <w:t>2006</w:t>
            </w:r>
          </w:p>
        </w:tc>
        <w:tc>
          <w:tcPr>
            <w:tcW w:w="1350" w:type="dxa"/>
            <w:tcBorders>
              <w:right w:val="single" w:sz="6" w:space="0" w:color="auto"/>
            </w:tcBorders>
            <w:vAlign w:val="center"/>
          </w:tcPr>
          <w:p w14:paraId="08B731F2" w14:textId="77777777" w:rsidR="007C7266" w:rsidRPr="00787B05" w:rsidRDefault="007C7266" w:rsidP="004C1E46">
            <w:pPr>
              <w:jc w:val="center"/>
              <w:rPr>
                <w:rFonts w:cs="Arial"/>
                <w:sz w:val="18"/>
                <w:szCs w:val="18"/>
              </w:rPr>
            </w:pPr>
            <w:r w:rsidRPr="00787B05">
              <w:rPr>
                <w:rFonts w:cs="Arial"/>
                <w:sz w:val="18"/>
                <w:szCs w:val="18"/>
              </w:rPr>
              <w:t>29,121</w:t>
            </w:r>
          </w:p>
        </w:tc>
        <w:tc>
          <w:tcPr>
            <w:tcW w:w="2700" w:type="dxa"/>
            <w:tcBorders>
              <w:left w:val="single" w:sz="6" w:space="0" w:color="auto"/>
            </w:tcBorders>
            <w:vAlign w:val="center"/>
          </w:tcPr>
          <w:p w14:paraId="7703B7CC" w14:textId="77777777" w:rsidR="007C7266" w:rsidRPr="008B4202" w:rsidRDefault="007C7266" w:rsidP="004C1E46">
            <w:pPr>
              <w:jc w:val="center"/>
              <w:rPr>
                <w:rFonts w:cs="Arial"/>
                <w:sz w:val="18"/>
                <w:szCs w:val="18"/>
              </w:rPr>
            </w:pPr>
            <w:r w:rsidRPr="008B4202">
              <w:rPr>
                <w:rFonts w:cs="Arial"/>
                <w:bCs/>
                <w:sz w:val="18"/>
                <w:szCs w:val="18"/>
              </w:rPr>
              <w:t>82,565</w:t>
            </w:r>
            <w:r w:rsidRPr="008B4202">
              <w:rPr>
                <w:rFonts w:cs="Arial"/>
                <w:b/>
                <w:bCs/>
                <w:sz w:val="18"/>
                <w:szCs w:val="18"/>
              </w:rPr>
              <w:t xml:space="preserve"> </w:t>
            </w:r>
            <w:r w:rsidRPr="008B4202">
              <w:rPr>
                <w:rFonts w:cs="Arial"/>
                <w:sz w:val="18"/>
                <w:szCs w:val="18"/>
              </w:rPr>
              <w:t>(73,514-92,415)</w:t>
            </w:r>
          </w:p>
        </w:tc>
        <w:tc>
          <w:tcPr>
            <w:tcW w:w="2430" w:type="dxa"/>
            <w:vAlign w:val="center"/>
          </w:tcPr>
          <w:p w14:paraId="64AF17BA" w14:textId="77777777" w:rsidR="007C7266" w:rsidRPr="008B4202" w:rsidRDefault="007C7266" w:rsidP="004C1E46">
            <w:pPr>
              <w:jc w:val="center"/>
              <w:rPr>
                <w:rFonts w:cs="Arial"/>
                <w:sz w:val="18"/>
                <w:szCs w:val="18"/>
              </w:rPr>
            </w:pPr>
            <w:r w:rsidRPr="008B4202">
              <w:rPr>
                <w:rFonts w:cs="Arial"/>
                <w:bCs/>
                <w:sz w:val="18"/>
                <w:szCs w:val="18"/>
              </w:rPr>
              <w:t>23,496</w:t>
            </w:r>
            <w:r w:rsidRPr="008B4202">
              <w:rPr>
                <w:rFonts w:cs="Arial"/>
                <w:b/>
                <w:bCs/>
                <w:sz w:val="18"/>
                <w:szCs w:val="18"/>
              </w:rPr>
              <w:t xml:space="preserve"> </w:t>
            </w:r>
            <w:r w:rsidRPr="008B4202">
              <w:rPr>
                <w:rFonts w:cs="Arial"/>
                <w:sz w:val="18"/>
                <w:szCs w:val="18"/>
              </w:rPr>
              <w:t>(18,902-28,868)</w:t>
            </w:r>
          </w:p>
        </w:tc>
        <w:tc>
          <w:tcPr>
            <w:tcW w:w="1530" w:type="dxa"/>
            <w:tcBorders>
              <w:left w:val="nil"/>
            </w:tcBorders>
            <w:vAlign w:val="center"/>
          </w:tcPr>
          <w:p w14:paraId="2C2E15E9" w14:textId="77777777" w:rsidR="007C7266" w:rsidRPr="00787B05" w:rsidRDefault="007C7266" w:rsidP="004C1E46">
            <w:pPr>
              <w:jc w:val="center"/>
              <w:rPr>
                <w:rFonts w:cs="Arial"/>
                <w:sz w:val="18"/>
                <w:szCs w:val="18"/>
              </w:rPr>
            </w:pPr>
            <w:r w:rsidRPr="00787B05">
              <w:rPr>
                <w:rFonts w:cs="Arial"/>
                <w:sz w:val="18"/>
                <w:szCs w:val="18"/>
              </w:rPr>
              <w:t>35.3</w:t>
            </w:r>
          </w:p>
        </w:tc>
      </w:tr>
      <w:tr w:rsidR="007C7266" w14:paraId="1EAAEB0E" w14:textId="77777777" w:rsidTr="004C1E46">
        <w:trPr>
          <w:trHeight w:val="227"/>
        </w:trPr>
        <w:tc>
          <w:tcPr>
            <w:tcW w:w="1278" w:type="dxa"/>
            <w:tcBorders>
              <w:right w:val="single" w:sz="6" w:space="0" w:color="auto"/>
            </w:tcBorders>
            <w:vAlign w:val="center"/>
          </w:tcPr>
          <w:p w14:paraId="6FEB5E20" w14:textId="77777777" w:rsidR="007C7266" w:rsidRPr="00787B05" w:rsidRDefault="007C7266" w:rsidP="004C1E46">
            <w:pPr>
              <w:jc w:val="center"/>
              <w:rPr>
                <w:rFonts w:cs="Arial"/>
                <w:sz w:val="18"/>
                <w:szCs w:val="18"/>
              </w:rPr>
            </w:pPr>
            <w:r w:rsidRPr="00787B05">
              <w:rPr>
                <w:rFonts w:cs="Arial"/>
                <w:sz w:val="18"/>
                <w:szCs w:val="18"/>
              </w:rPr>
              <w:t>2007</w:t>
            </w:r>
          </w:p>
        </w:tc>
        <w:tc>
          <w:tcPr>
            <w:tcW w:w="1350" w:type="dxa"/>
            <w:tcBorders>
              <w:right w:val="single" w:sz="6" w:space="0" w:color="auto"/>
            </w:tcBorders>
            <w:vAlign w:val="center"/>
          </w:tcPr>
          <w:p w14:paraId="3386EDC8" w14:textId="77777777" w:rsidR="007C7266" w:rsidRPr="00787B05" w:rsidRDefault="007C7266" w:rsidP="004C1E46">
            <w:pPr>
              <w:jc w:val="center"/>
              <w:rPr>
                <w:rFonts w:cs="Arial"/>
                <w:sz w:val="18"/>
                <w:szCs w:val="18"/>
              </w:rPr>
            </w:pPr>
            <w:r w:rsidRPr="00787B05">
              <w:rPr>
                <w:rFonts w:cs="Arial"/>
                <w:sz w:val="18"/>
                <w:szCs w:val="18"/>
              </w:rPr>
              <w:t>26,867</w:t>
            </w:r>
          </w:p>
        </w:tc>
        <w:tc>
          <w:tcPr>
            <w:tcW w:w="2700" w:type="dxa"/>
            <w:tcBorders>
              <w:left w:val="single" w:sz="6" w:space="0" w:color="auto"/>
            </w:tcBorders>
            <w:vAlign w:val="center"/>
          </w:tcPr>
          <w:p w14:paraId="5A5CEABF" w14:textId="77777777" w:rsidR="007C7266" w:rsidRPr="008B4202" w:rsidRDefault="007C7266" w:rsidP="004C1E46">
            <w:pPr>
              <w:jc w:val="center"/>
              <w:rPr>
                <w:rFonts w:cs="Arial"/>
                <w:sz w:val="18"/>
                <w:szCs w:val="18"/>
              </w:rPr>
            </w:pPr>
            <w:r w:rsidRPr="008B4202">
              <w:rPr>
                <w:rFonts w:cs="Arial"/>
                <w:sz w:val="18"/>
                <w:szCs w:val="18"/>
              </w:rPr>
              <w:t>73,645</w:t>
            </w:r>
            <w:r w:rsidRPr="008B4202">
              <w:rPr>
                <w:rFonts w:cs="Arial"/>
                <w:b/>
                <w:sz w:val="18"/>
                <w:szCs w:val="18"/>
              </w:rPr>
              <w:t xml:space="preserve"> </w:t>
            </w:r>
            <w:r w:rsidRPr="008B4202">
              <w:rPr>
                <w:rFonts w:cs="Arial"/>
                <w:sz w:val="18"/>
                <w:szCs w:val="18"/>
              </w:rPr>
              <w:t>(65,681-82,302)</w:t>
            </w:r>
          </w:p>
        </w:tc>
        <w:tc>
          <w:tcPr>
            <w:tcW w:w="2430" w:type="dxa"/>
            <w:vAlign w:val="center"/>
          </w:tcPr>
          <w:p w14:paraId="39A67A1A" w14:textId="77777777" w:rsidR="007C7266" w:rsidRPr="008B4202" w:rsidRDefault="007C7266" w:rsidP="004C1E46">
            <w:pPr>
              <w:jc w:val="center"/>
              <w:rPr>
                <w:rFonts w:cs="Arial"/>
                <w:sz w:val="18"/>
                <w:szCs w:val="18"/>
              </w:rPr>
            </w:pPr>
            <w:r w:rsidRPr="008B4202">
              <w:rPr>
                <w:rFonts w:cs="Arial"/>
                <w:sz w:val="18"/>
                <w:szCs w:val="18"/>
              </w:rPr>
              <w:t>19,621</w:t>
            </w:r>
            <w:r w:rsidRPr="008B4202">
              <w:rPr>
                <w:rFonts w:cs="Arial"/>
                <w:b/>
                <w:sz w:val="18"/>
                <w:szCs w:val="18"/>
              </w:rPr>
              <w:t xml:space="preserve"> </w:t>
            </w:r>
            <w:r w:rsidRPr="008B4202">
              <w:rPr>
                <w:rFonts w:cs="Arial"/>
                <w:sz w:val="18"/>
                <w:szCs w:val="18"/>
              </w:rPr>
              <w:t>(16,697-22,907)</w:t>
            </w:r>
          </w:p>
        </w:tc>
        <w:tc>
          <w:tcPr>
            <w:tcW w:w="1530" w:type="dxa"/>
            <w:tcBorders>
              <w:left w:val="nil"/>
            </w:tcBorders>
            <w:vAlign w:val="center"/>
          </w:tcPr>
          <w:p w14:paraId="42A713AF" w14:textId="77777777" w:rsidR="007C7266" w:rsidRPr="00787B05" w:rsidRDefault="007C7266" w:rsidP="004C1E46">
            <w:pPr>
              <w:jc w:val="center"/>
              <w:rPr>
                <w:rFonts w:cs="Arial"/>
                <w:sz w:val="18"/>
                <w:szCs w:val="18"/>
              </w:rPr>
            </w:pPr>
            <w:r w:rsidRPr="00787B05">
              <w:rPr>
                <w:rFonts w:cs="Arial"/>
                <w:sz w:val="18"/>
                <w:szCs w:val="18"/>
              </w:rPr>
              <w:t>36.5</w:t>
            </w:r>
          </w:p>
        </w:tc>
      </w:tr>
      <w:tr w:rsidR="007C7266" w14:paraId="176FBCF0" w14:textId="77777777" w:rsidTr="004C1E46">
        <w:trPr>
          <w:trHeight w:val="227"/>
        </w:trPr>
        <w:tc>
          <w:tcPr>
            <w:tcW w:w="1278" w:type="dxa"/>
            <w:tcBorders>
              <w:right w:val="single" w:sz="6" w:space="0" w:color="auto"/>
            </w:tcBorders>
            <w:vAlign w:val="center"/>
          </w:tcPr>
          <w:p w14:paraId="1E0840B2" w14:textId="77777777" w:rsidR="007C7266" w:rsidRPr="00787B05" w:rsidRDefault="007C7266" w:rsidP="004C1E46">
            <w:pPr>
              <w:jc w:val="center"/>
              <w:rPr>
                <w:rFonts w:cs="Arial"/>
                <w:sz w:val="18"/>
                <w:szCs w:val="18"/>
              </w:rPr>
            </w:pPr>
            <w:r w:rsidRPr="00787B05">
              <w:rPr>
                <w:rFonts w:cs="Arial"/>
                <w:sz w:val="18"/>
                <w:szCs w:val="18"/>
              </w:rPr>
              <w:t>2008</w:t>
            </w:r>
          </w:p>
        </w:tc>
        <w:tc>
          <w:tcPr>
            <w:tcW w:w="1350" w:type="dxa"/>
            <w:tcBorders>
              <w:right w:val="single" w:sz="6" w:space="0" w:color="auto"/>
            </w:tcBorders>
            <w:vAlign w:val="center"/>
          </w:tcPr>
          <w:p w14:paraId="3DA6A084" w14:textId="77777777" w:rsidR="007C7266" w:rsidRPr="00787B05" w:rsidRDefault="007C7266" w:rsidP="004C1E46">
            <w:pPr>
              <w:jc w:val="center"/>
              <w:rPr>
                <w:rFonts w:cs="Arial"/>
                <w:sz w:val="18"/>
                <w:szCs w:val="18"/>
              </w:rPr>
            </w:pPr>
            <w:r w:rsidRPr="00787B05">
              <w:rPr>
                <w:rFonts w:cs="Arial"/>
                <w:sz w:val="18"/>
                <w:szCs w:val="18"/>
              </w:rPr>
              <w:t>24,458</w:t>
            </w:r>
          </w:p>
        </w:tc>
        <w:tc>
          <w:tcPr>
            <w:tcW w:w="2700" w:type="dxa"/>
            <w:tcBorders>
              <w:left w:val="single" w:sz="6" w:space="0" w:color="auto"/>
            </w:tcBorders>
            <w:vAlign w:val="center"/>
          </w:tcPr>
          <w:p w14:paraId="3C68B61B" w14:textId="77777777" w:rsidR="007C7266" w:rsidRPr="008B4202" w:rsidRDefault="007C7266" w:rsidP="004C1E46">
            <w:pPr>
              <w:jc w:val="center"/>
              <w:rPr>
                <w:rFonts w:cs="Arial"/>
                <w:sz w:val="18"/>
                <w:szCs w:val="18"/>
              </w:rPr>
            </w:pPr>
            <w:r w:rsidRPr="008B4202">
              <w:rPr>
                <w:rFonts w:cs="Arial"/>
                <w:sz w:val="18"/>
                <w:szCs w:val="18"/>
              </w:rPr>
              <w:t>66,371</w:t>
            </w:r>
            <w:r w:rsidRPr="008B4202">
              <w:rPr>
                <w:rFonts w:cs="Arial"/>
                <w:b/>
                <w:sz w:val="18"/>
                <w:szCs w:val="18"/>
              </w:rPr>
              <w:t xml:space="preserve"> </w:t>
            </w:r>
            <w:r w:rsidRPr="008B4202">
              <w:rPr>
                <w:rFonts w:cs="Arial"/>
                <w:sz w:val="18"/>
                <w:szCs w:val="18"/>
              </w:rPr>
              <w:t>(59,971-73,264)</w:t>
            </w:r>
          </w:p>
        </w:tc>
        <w:tc>
          <w:tcPr>
            <w:tcW w:w="2430" w:type="dxa"/>
            <w:vAlign w:val="center"/>
          </w:tcPr>
          <w:p w14:paraId="181EEE98" w14:textId="77777777" w:rsidR="007C7266" w:rsidRPr="008B4202" w:rsidRDefault="007C7266" w:rsidP="004C1E46">
            <w:pPr>
              <w:jc w:val="center"/>
              <w:rPr>
                <w:rFonts w:cs="Arial"/>
                <w:sz w:val="18"/>
                <w:szCs w:val="18"/>
              </w:rPr>
            </w:pPr>
            <w:r w:rsidRPr="008B4202">
              <w:rPr>
                <w:rFonts w:cs="Arial"/>
                <w:bCs/>
                <w:sz w:val="18"/>
                <w:szCs w:val="18"/>
              </w:rPr>
              <w:t>26,829</w:t>
            </w:r>
            <w:r w:rsidRPr="008B4202">
              <w:rPr>
                <w:rFonts w:cs="Arial"/>
                <w:b/>
                <w:bCs/>
                <w:sz w:val="18"/>
                <w:szCs w:val="18"/>
              </w:rPr>
              <w:t xml:space="preserve"> </w:t>
            </w:r>
            <w:r w:rsidRPr="008B4202">
              <w:rPr>
                <w:rFonts w:cs="Arial"/>
                <w:sz w:val="18"/>
                <w:szCs w:val="18"/>
              </w:rPr>
              <w:t>(23,232-30,821)</w:t>
            </w:r>
          </w:p>
        </w:tc>
        <w:tc>
          <w:tcPr>
            <w:tcW w:w="1530" w:type="dxa"/>
            <w:tcBorders>
              <w:left w:val="nil"/>
            </w:tcBorders>
            <w:vAlign w:val="center"/>
          </w:tcPr>
          <w:p w14:paraId="75B40D50"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655DE2A2" w14:textId="77777777" w:rsidTr="004C1E46">
        <w:trPr>
          <w:trHeight w:val="227"/>
        </w:trPr>
        <w:tc>
          <w:tcPr>
            <w:tcW w:w="1278" w:type="dxa"/>
            <w:tcBorders>
              <w:bottom w:val="single" w:sz="6" w:space="0" w:color="auto"/>
              <w:right w:val="single" w:sz="6" w:space="0" w:color="auto"/>
            </w:tcBorders>
            <w:vAlign w:val="center"/>
          </w:tcPr>
          <w:p w14:paraId="34AFF4DE" w14:textId="77777777" w:rsidR="007C7266" w:rsidRPr="00787B05" w:rsidRDefault="007C7266" w:rsidP="004C1E46">
            <w:pPr>
              <w:jc w:val="center"/>
              <w:rPr>
                <w:rFonts w:cs="Arial"/>
                <w:sz w:val="18"/>
                <w:szCs w:val="18"/>
              </w:rPr>
            </w:pPr>
            <w:r w:rsidRPr="00787B05">
              <w:rPr>
                <w:rFonts w:cs="Arial"/>
                <w:sz w:val="18"/>
                <w:szCs w:val="18"/>
              </w:rPr>
              <w:t>2009</w:t>
            </w:r>
          </w:p>
        </w:tc>
        <w:tc>
          <w:tcPr>
            <w:tcW w:w="1350" w:type="dxa"/>
            <w:tcBorders>
              <w:bottom w:val="single" w:sz="6" w:space="0" w:color="auto"/>
              <w:right w:val="single" w:sz="6" w:space="0" w:color="auto"/>
            </w:tcBorders>
            <w:vAlign w:val="center"/>
          </w:tcPr>
          <w:p w14:paraId="5D51AC88" w14:textId="77777777" w:rsidR="007C7266" w:rsidRPr="00787B05" w:rsidRDefault="007C7266" w:rsidP="004C1E46">
            <w:pPr>
              <w:jc w:val="center"/>
              <w:rPr>
                <w:rFonts w:cs="Arial"/>
                <w:sz w:val="18"/>
                <w:szCs w:val="18"/>
              </w:rPr>
            </w:pPr>
            <w:r w:rsidRPr="00787B05">
              <w:rPr>
                <w:rFonts w:cs="Arial"/>
                <w:sz w:val="18"/>
                <w:szCs w:val="18"/>
              </w:rPr>
              <w:t>23,642</w:t>
            </w:r>
          </w:p>
        </w:tc>
        <w:tc>
          <w:tcPr>
            <w:tcW w:w="2700" w:type="dxa"/>
            <w:tcBorders>
              <w:left w:val="single" w:sz="6" w:space="0" w:color="auto"/>
              <w:bottom w:val="single" w:sz="6" w:space="0" w:color="auto"/>
            </w:tcBorders>
            <w:vAlign w:val="center"/>
          </w:tcPr>
          <w:p w14:paraId="2154CCFA" w14:textId="77777777" w:rsidR="007C7266" w:rsidRPr="008B4202" w:rsidRDefault="007C7266" w:rsidP="004C1E46">
            <w:pPr>
              <w:jc w:val="center"/>
              <w:rPr>
                <w:rFonts w:cs="Arial"/>
                <w:sz w:val="18"/>
                <w:szCs w:val="18"/>
              </w:rPr>
            </w:pPr>
            <w:r w:rsidRPr="008B4202">
              <w:rPr>
                <w:rFonts w:cs="Arial"/>
                <w:sz w:val="18"/>
                <w:szCs w:val="18"/>
              </w:rPr>
              <w:t>52,921</w:t>
            </w:r>
            <w:r w:rsidRPr="008B4202">
              <w:rPr>
                <w:rFonts w:cs="Arial"/>
                <w:b/>
                <w:sz w:val="18"/>
                <w:szCs w:val="18"/>
              </w:rPr>
              <w:t xml:space="preserve"> </w:t>
            </w:r>
            <w:r w:rsidRPr="008B4202">
              <w:rPr>
                <w:rFonts w:cs="Arial"/>
                <w:sz w:val="18"/>
                <w:szCs w:val="18"/>
              </w:rPr>
              <w:t>(47,167-59,178)</w:t>
            </w:r>
          </w:p>
        </w:tc>
        <w:tc>
          <w:tcPr>
            <w:tcW w:w="2430" w:type="dxa"/>
            <w:tcBorders>
              <w:bottom w:val="single" w:sz="6" w:space="0" w:color="auto"/>
            </w:tcBorders>
            <w:vAlign w:val="center"/>
          </w:tcPr>
          <w:p w14:paraId="4D48580E" w14:textId="77777777" w:rsidR="007C7266" w:rsidRPr="008B4202" w:rsidRDefault="007C7266" w:rsidP="004C1E46">
            <w:pPr>
              <w:jc w:val="center"/>
              <w:rPr>
                <w:rFonts w:cs="Arial"/>
                <w:sz w:val="18"/>
                <w:szCs w:val="18"/>
              </w:rPr>
            </w:pPr>
            <w:r w:rsidRPr="008B4202">
              <w:rPr>
                <w:rFonts w:cs="Arial"/>
                <w:bCs/>
                <w:sz w:val="18"/>
                <w:szCs w:val="18"/>
              </w:rPr>
              <w:t>20,981</w:t>
            </w:r>
            <w:r w:rsidRPr="008B4202">
              <w:rPr>
                <w:rFonts w:cs="Arial"/>
                <w:b/>
                <w:bCs/>
                <w:sz w:val="18"/>
                <w:szCs w:val="18"/>
              </w:rPr>
              <w:t xml:space="preserve"> </w:t>
            </w:r>
            <w:r w:rsidRPr="008B4202">
              <w:rPr>
                <w:rFonts w:cs="Arial"/>
                <w:sz w:val="18"/>
                <w:szCs w:val="18"/>
              </w:rPr>
              <w:t>(17,989-24,327)</w:t>
            </w:r>
          </w:p>
        </w:tc>
        <w:tc>
          <w:tcPr>
            <w:tcW w:w="1530" w:type="dxa"/>
            <w:tcBorders>
              <w:left w:val="nil"/>
              <w:bottom w:val="single" w:sz="6" w:space="0" w:color="auto"/>
            </w:tcBorders>
            <w:vAlign w:val="center"/>
          </w:tcPr>
          <w:p w14:paraId="6B66E4A1" w14:textId="77777777" w:rsidR="007C7266" w:rsidRPr="00787B05" w:rsidRDefault="007C7266" w:rsidP="004C1E46">
            <w:pPr>
              <w:jc w:val="center"/>
              <w:rPr>
                <w:rFonts w:cs="Arial"/>
                <w:sz w:val="18"/>
                <w:szCs w:val="18"/>
              </w:rPr>
            </w:pPr>
            <w:r w:rsidRPr="00787B05">
              <w:rPr>
                <w:rFonts w:cs="Arial"/>
                <w:sz w:val="18"/>
                <w:szCs w:val="18"/>
              </w:rPr>
              <w:t>44.7</w:t>
            </w:r>
          </w:p>
        </w:tc>
      </w:tr>
      <w:tr w:rsidR="007C7266" w14:paraId="3551A7F5" w14:textId="77777777" w:rsidTr="004C1E46">
        <w:trPr>
          <w:trHeight w:val="227"/>
        </w:trPr>
        <w:tc>
          <w:tcPr>
            <w:tcW w:w="1278" w:type="dxa"/>
            <w:tcBorders>
              <w:top w:val="single" w:sz="6" w:space="0" w:color="auto"/>
              <w:right w:val="single" w:sz="6" w:space="0" w:color="auto"/>
            </w:tcBorders>
            <w:vAlign w:val="center"/>
          </w:tcPr>
          <w:p w14:paraId="5DCC3B4A" w14:textId="77777777" w:rsidR="007C7266" w:rsidRPr="00787B05" w:rsidRDefault="007C7266" w:rsidP="004C1E46">
            <w:pPr>
              <w:jc w:val="center"/>
              <w:rPr>
                <w:rFonts w:cs="Arial"/>
                <w:sz w:val="18"/>
                <w:szCs w:val="18"/>
              </w:rPr>
            </w:pPr>
            <w:r w:rsidRPr="00787B05">
              <w:rPr>
                <w:rFonts w:cs="Arial"/>
                <w:sz w:val="18"/>
                <w:szCs w:val="18"/>
              </w:rPr>
              <w:t>2010</w:t>
            </w:r>
          </w:p>
        </w:tc>
        <w:tc>
          <w:tcPr>
            <w:tcW w:w="1350" w:type="dxa"/>
            <w:tcBorders>
              <w:top w:val="single" w:sz="6" w:space="0" w:color="auto"/>
              <w:right w:val="single" w:sz="6" w:space="0" w:color="auto"/>
            </w:tcBorders>
            <w:vAlign w:val="center"/>
          </w:tcPr>
          <w:p w14:paraId="7F0B68EF" w14:textId="576234FD" w:rsidR="007C7266" w:rsidRPr="00787B05" w:rsidRDefault="0020395D" w:rsidP="004C1E46">
            <w:pPr>
              <w:jc w:val="center"/>
              <w:rPr>
                <w:rFonts w:cs="Arial"/>
                <w:sz w:val="18"/>
                <w:szCs w:val="18"/>
              </w:rPr>
            </w:pPr>
            <w:r>
              <w:rPr>
                <w:rFonts w:cs="Arial"/>
                <w:sz w:val="18"/>
                <w:szCs w:val="18"/>
              </w:rPr>
              <w:t xml:space="preserve">  </w:t>
            </w:r>
            <w:r w:rsidR="007C7266" w:rsidRPr="00787B05">
              <w:rPr>
                <w:rFonts w:cs="Arial"/>
                <w:sz w:val="18"/>
                <w:szCs w:val="18"/>
              </w:rPr>
              <w:t>9,549</w:t>
            </w:r>
          </w:p>
        </w:tc>
        <w:tc>
          <w:tcPr>
            <w:tcW w:w="2700" w:type="dxa"/>
            <w:tcBorders>
              <w:top w:val="single" w:sz="6" w:space="0" w:color="auto"/>
              <w:left w:val="single" w:sz="6" w:space="0" w:color="auto"/>
            </w:tcBorders>
            <w:vAlign w:val="center"/>
          </w:tcPr>
          <w:p w14:paraId="73C59DF8" w14:textId="77777777" w:rsidR="007C7266" w:rsidRPr="00787B05" w:rsidRDefault="007C7266" w:rsidP="004C1E46">
            <w:pPr>
              <w:jc w:val="center"/>
              <w:rPr>
                <w:rFonts w:cs="Arial"/>
                <w:b/>
                <w:sz w:val="18"/>
                <w:szCs w:val="18"/>
              </w:rPr>
            </w:pPr>
            <w:r w:rsidRPr="00787B05">
              <w:rPr>
                <w:rFonts w:cs="Arial"/>
                <w:sz w:val="18"/>
                <w:szCs w:val="18"/>
              </w:rPr>
              <w:t>31,015</w:t>
            </w:r>
            <w:r w:rsidRPr="00787B05">
              <w:rPr>
                <w:rFonts w:cs="Arial"/>
                <w:b/>
                <w:sz w:val="18"/>
                <w:szCs w:val="18"/>
              </w:rPr>
              <w:t xml:space="preserve"> </w:t>
            </w:r>
            <w:r w:rsidRPr="00787B05">
              <w:rPr>
                <w:rFonts w:cs="Arial"/>
                <w:sz w:val="18"/>
                <w:szCs w:val="18"/>
              </w:rPr>
              <w:t>(27,519-34,829)</w:t>
            </w:r>
          </w:p>
        </w:tc>
        <w:tc>
          <w:tcPr>
            <w:tcW w:w="2430" w:type="dxa"/>
            <w:tcBorders>
              <w:top w:val="single" w:sz="6" w:space="0" w:color="auto"/>
            </w:tcBorders>
            <w:vAlign w:val="center"/>
          </w:tcPr>
          <w:p w14:paraId="7F4A2AC0" w14:textId="09B09C20" w:rsidR="007C7266" w:rsidRPr="00787B05" w:rsidRDefault="0020395D" w:rsidP="0020395D">
            <w:pPr>
              <w:rPr>
                <w:rFonts w:cs="Arial"/>
                <w:sz w:val="18"/>
                <w:szCs w:val="18"/>
              </w:rPr>
            </w:pPr>
            <w:r>
              <w:rPr>
                <w:rFonts w:cs="Arial"/>
                <w:bCs/>
                <w:sz w:val="18"/>
                <w:szCs w:val="18"/>
              </w:rPr>
              <w:t xml:space="preserve">   </w:t>
            </w:r>
            <w:r w:rsidR="007C7266" w:rsidRPr="00787B05">
              <w:rPr>
                <w:rFonts w:cs="Arial"/>
                <w:bCs/>
                <w:sz w:val="18"/>
                <w:szCs w:val="18"/>
              </w:rPr>
              <w:t>10,454</w:t>
            </w:r>
            <w:r w:rsidR="007C7266" w:rsidRPr="00787B05">
              <w:rPr>
                <w:rFonts w:cs="Arial"/>
                <w:b/>
                <w:bCs/>
                <w:sz w:val="18"/>
                <w:szCs w:val="18"/>
              </w:rPr>
              <w:t xml:space="preserve"> </w:t>
            </w:r>
            <w:r w:rsidR="007C7266" w:rsidRPr="00787B05">
              <w:rPr>
                <w:rFonts w:cs="Arial"/>
                <w:sz w:val="18"/>
                <w:szCs w:val="18"/>
              </w:rPr>
              <w:t>(8,697-12,474)</w:t>
            </w:r>
          </w:p>
        </w:tc>
        <w:tc>
          <w:tcPr>
            <w:tcW w:w="1530" w:type="dxa"/>
            <w:tcBorders>
              <w:top w:val="single" w:sz="6" w:space="0" w:color="auto"/>
              <w:left w:val="nil"/>
            </w:tcBorders>
            <w:vAlign w:val="center"/>
          </w:tcPr>
          <w:p w14:paraId="5B570B19" w14:textId="77777777" w:rsidR="007C7266" w:rsidRPr="00787B05" w:rsidRDefault="007C7266" w:rsidP="004C1E46">
            <w:pPr>
              <w:jc w:val="center"/>
              <w:rPr>
                <w:rFonts w:cs="Arial"/>
                <w:sz w:val="18"/>
                <w:szCs w:val="18"/>
              </w:rPr>
            </w:pPr>
            <w:r w:rsidRPr="00787B05">
              <w:rPr>
                <w:rFonts w:cs="Arial"/>
                <w:sz w:val="18"/>
                <w:szCs w:val="18"/>
              </w:rPr>
              <w:t>30.8</w:t>
            </w:r>
          </w:p>
        </w:tc>
      </w:tr>
      <w:tr w:rsidR="007C7266" w14:paraId="0D2F3F5A" w14:textId="77777777" w:rsidTr="004C1E46">
        <w:trPr>
          <w:trHeight w:val="227"/>
        </w:trPr>
        <w:tc>
          <w:tcPr>
            <w:tcW w:w="1278" w:type="dxa"/>
            <w:tcBorders>
              <w:right w:val="single" w:sz="6" w:space="0" w:color="auto"/>
            </w:tcBorders>
            <w:vAlign w:val="center"/>
          </w:tcPr>
          <w:p w14:paraId="18A52EBC" w14:textId="77777777" w:rsidR="007C7266" w:rsidRPr="00787B05" w:rsidRDefault="007C7266" w:rsidP="004C1E46">
            <w:pPr>
              <w:jc w:val="center"/>
              <w:rPr>
                <w:rFonts w:cs="Arial"/>
                <w:sz w:val="18"/>
                <w:szCs w:val="18"/>
              </w:rPr>
            </w:pPr>
            <w:r w:rsidRPr="00787B05">
              <w:rPr>
                <w:rFonts w:cs="Arial"/>
                <w:sz w:val="18"/>
                <w:szCs w:val="18"/>
              </w:rPr>
              <w:t>2011</w:t>
            </w:r>
          </w:p>
        </w:tc>
        <w:tc>
          <w:tcPr>
            <w:tcW w:w="1350" w:type="dxa"/>
            <w:tcBorders>
              <w:right w:val="single" w:sz="6" w:space="0" w:color="auto"/>
            </w:tcBorders>
            <w:vAlign w:val="center"/>
          </w:tcPr>
          <w:p w14:paraId="13FE95C7" w14:textId="77777777" w:rsidR="007C7266" w:rsidRPr="00787B05" w:rsidRDefault="007C7266" w:rsidP="004C1E46">
            <w:pPr>
              <w:jc w:val="center"/>
              <w:rPr>
                <w:rFonts w:cs="Arial"/>
                <w:sz w:val="18"/>
                <w:szCs w:val="18"/>
              </w:rPr>
            </w:pPr>
            <w:r w:rsidRPr="00787B05">
              <w:rPr>
                <w:rFonts w:cs="Arial"/>
                <w:sz w:val="18"/>
                <w:szCs w:val="18"/>
              </w:rPr>
              <w:t>10,708</w:t>
            </w:r>
          </w:p>
        </w:tc>
        <w:tc>
          <w:tcPr>
            <w:tcW w:w="2700" w:type="dxa"/>
            <w:tcBorders>
              <w:left w:val="single" w:sz="6" w:space="0" w:color="auto"/>
            </w:tcBorders>
            <w:vAlign w:val="center"/>
          </w:tcPr>
          <w:p w14:paraId="28C49E9A" w14:textId="77777777" w:rsidR="007C7266" w:rsidRPr="00787B05" w:rsidRDefault="007C7266" w:rsidP="004C1E46">
            <w:pPr>
              <w:jc w:val="center"/>
              <w:rPr>
                <w:rFonts w:cs="Arial"/>
                <w:sz w:val="18"/>
                <w:szCs w:val="18"/>
              </w:rPr>
            </w:pPr>
            <w:r w:rsidRPr="00787B05">
              <w:rPr>
                <w:rFonts w:cs="Arial"/>
                <w:sz w:val="18"/>
                <w:szCs w:val="18"/>
              </w:rPr>
              <w:t>35,929</w:t>
            </w:r>
            <w:r w:rsidRPr="00787B05">
              <w:rPr>
                <w:rFonts w:cs="Arial"/>
                <w:b/>
                <w:sz w:val="18"/>
                <w:szCs w:val="18"/>
              </w:rPr>
              <w:t xml:space="preserve"> </w:t>
            </w:r>
            <w:r w:rsidRPr="00787B05">
              <w:rPr>
                <w:rFonts w:cs="Arial"/>
                <w:sz w:val="18"/>
                <w:szCs w:val="18"/>
              </w:rPr>
              <w:t>(32,049-40,147)</w:t>
            </w:r>
          </w:p>
        </w:tc>
        <w:tc>
          <w:tcPr>
            <w:tcW w:w="2430" w:type="dxa"/>
            <w:vAlign w:val="center"/>
          </w:tcPr>
          <w:p w14:paraId="1A055356" w14:textId="77777777" w:rsidR="007C7266" w:rsidRPr="00787B05" w:rsidRDefault="007C7266" w:rsidP="004C1E46">
            <w:pPr>
              <w:jc w:val="center"/>
              <w:rPr>
                <w:rFonts w:cs="Arial"/>
                <w:bCs/>
                <w:sz w:val="18"/>
                <w:szCs w:val="18"/>
              </w:rPr>
            </w:pPr>
            <w:r w:rsidRPr="00787B05">
              <w:rPr>
                <w:rFonts w:cs="Arial"/>
                <w:bCs/>
                <w:sz w:val="18"/>
                <w:szCs w:val="18"/>
              </w:rPr>
              <w:t>15,490</w:t>
            </w:r>
            <w:r w:rsidRPr="00787B05">
              <w:rPr>
                <w:rFonts w:cs="Arial"/>
                <w:b/>
                <w:bCs/>
                <w:sz w:val="18"/>
                <w:szCs w:val="18"/>
              </w:rPr>
              <w:t xml:space="preserve"> </w:t>
            </w:r>
            <w:r w:rsidRPr="00787B05">
              <w:rPr>
                <w:rFonts w:cs="Arial"/>
                <w:bCs/>
                <w:sz w:val="18"/>
                <w:szCs w:val="18"/>
              </w:rPr>
              <w:t>(13,022-18,289)</w:t>
            </w:r>
          </w:p>
        </w:tc>
        <w:tc>
          <w:tcPr>
            <w:tcW w:w="1530" w:type="dxa"/>
            <w:tcBorders>
              <w:left w:val="nil"/>
            </w:tcBorders>
            <w:vAlign w:val="center"/>
          </w:tcPr>
          <w:p w14:paraId="595AD877" w14:textId="77777777" w:rsidR="007C7266" w:rsidRPr="00787B05" w:rsidRDefault="007C7266" w:rsidP="004C1E46">
            <w:pPr>
              <w:jc w:val="center"/>
              <w:rPr>
                <w:rFonts w:cs="Arial"/>
                <w:sz w:val="18"/>
                <w:szCs w:val="18"/>
              </w:rPr>
            </w:pPr>
            <w:r w:rsidRPr="00787B05">
              <w:rPr>
                <w:rFonts w:cs="Arial"/>
                <w:sz w:val="18"/>
                <w:szCs w:val="18"/>
              </w:rPr>
              <w:t>29.8</w:t>
            </w:r>
          </w:p>
        </w:tc>
      </w:tr>
      <w:tr w:rsidR="007C7266" w14:paraId="2FC9AB0C" w14:textId="77777777" w:rsidTr="004C1E46">
        <w:trPr>
          <w:trHeight w:val="227"/>
        </w:trPr>
        <w:tc>
          <w:tcPr>
            <w:tcW w:w="1278" w:type="dxa"/>
            <w:tcBorders>
              <w:right w:val="single" w:sz="6" w:space="0" w:color="auto"/>
            </w:tcBorders>
            <w:vAlign w:val="center"/>
          </w:tcPr>
          <w:p w14:paraId="689E054F" w14:textId="77777777" w:rsidR="007C7266" w:rsidRPr="00787B05" w:rsidRDefault="007C7266" w:rsidP="004C1E46">
            <w:pPr>
              <w:jc w:val="center"/>
              <w:rPr>
                <w:rFonts w:cs="Arial"/>
                <w:sz w:val="18"/>
                <w:szCs w:val="18"/>
              </w:rPr>
            </w:pPr>
            <w:r w:rsidRPr="00787B05">
              <w:rPr>
                <w:rFonts w:cs="Arial"/>
                <w:sz w:val="18"/>
                <w:szCs w:val="18"/>
              </w:rPr>
              <w:t>2012</w:t>
            </w:r>
          </w:p>
        </w:tc>
        <w:tc>
          <w:tcPr>
            <w:tcW w:w="1350" w:type="dxa"/>
            <w:tcBorders>
              <w:right w:val="single" w:sz="6" w:space="0" w:color="auto"/>
            </w:tcBorders>
            <w:vAlign w:val="center"/>
          </w:tcPr>
          <w:p w14:paraId="113E8896" w14:textId="77777777" w:rsidR="007C7266" w:rsidRPr="00787B05" w:rsidRDefault="007C7266" w:rsidP="004C1E46">
            <w:pPr>
              <w:jc w:val="center"/>
              <w:rPr>
                <w:rFonts w:cs="Arial"/>
                <w:sz w:val="18"/>
                <w:szCs w:val="18"/>
              </w:rPr>
            </w:pPr>
            <w:r w:rsidRPr="00787B05">
              <w:rPr>
                <w:rFonts w:cs="Arial"/>
                <w:sz w:val="18"/>
                <w:szCs w:val="18"/>
              </w:rPr>
              <w:t>21,956</w:t>
            </w:r>
          </w:p>
        </w:tc>
        <w:tc>
          <w:tcPr>
            <w:tcW w:w="2700" w:type="dxa"/>
            <w:tcBorders>
              <w:left w:val="single" w:sz="6" w:space="0" w:color="auto"/>
            </w:tcBorders>
            <w:vAlign w:val="center"/>
          </w:tcPr>
          <w:p w14:paraId="270A90A6" w14:textId="77777777" w:rsidR="007C7266" w:rsidRPr="00787B05" w:rsidRDefault="007C7266" w:rsidP="004C1E46">
            <w:pPr>
              <w:jc w:val="center"/>
              <w:rPr>
                <w:rFonts w:cs="Arial"/>
                <w:sz w:val="18"/>
                <w:szCs w:val="18"/>
              </w:rPr>
            </w:pPr>
            <w:r w:rsidRPr="00787B05">
              <w:rPr>
                <w:rFonts w:cs="Arial"/>
                <w:sz w:val="18"/>
                <w:szCs w:val="18"/>
              </w:rPr>
              <w:t>62,841</w:t>
            </w:r>
            <w:r w:rsidRPr="00787B05">
              <w:rPr>
                <w:rFonts w:cs="Arial"/>
                <w:b/>
                <w:sz w:val="18"/>
                <w:szCs w:val="18"/>
              </w:rPr>
              <w:t xml:space="preserve"> </w:t>
            </w:r>
            <w:r w:rsidRPr="00787B05">
              <w:rPr>
                <w:rFonts w:cs="Arial"/>
                <w:sz w:val="18"/>
                <w:szCs w:val="18"/>
              </w:rPr>
              <w:t>(55,985-70,299)</w:t>
            </w:r>
          </w:p>
        </w:tc>
        <w:tc>
          <w:tcPr>
            <w:tcW w:w="2430" w:type="dxa"/>
            <w:vAlign w:val="center"/>
          </w:tcPr>
          <w:p w14:paraId="5B5C05F2" w14:textId="77777777" w:rsidR="007C7266" w:rsidRPr="00787B05" w:rsidRDefault="007C7266" w:rsidP="004C1E46">
            <w:pPr>
              <w:jc w:val="center"/>
              <w:rPr>
                <w:rFonts w:cs="Arial"/>
                <w:bCs/>
                <w:sz w:val="18"/>
                <w:szCs w:val="18"/>
              </w:rPr>
            </w:pPr>
            <w:r w:rsidRPr="00787B05">
              <w:rPr>
                <w:rFonts w:cs="Arial"/>
                <w:bCs/>
                <w:sz w:val="18"/>
                <w:szCs w:val="18"/>
              </w:rPr>
              <w:t>33,679</w:t>
            </w:r>
            <w:r w:rsidRPr="00787B05">
              <w:rPr>
                <w:rFonts w:cs="Arial"/>
                <w:b/>
                <w:bCs/>
                <w:sz w:val="18"/>
                <w:szCs w:val="18"/>
              </w:rPr>
              <w:t xml:space="preserve"> </w:t>
            </w:r>
            <w:r w:rsidRPr="00787B05">
              <w:rPr>
                <w:rFonts w:cs="Arial"/>
                <w:bCs/>
                <w:sz w:val="18"/>
                <w:szCs w:val="18"/>
              </w:rPr>
              <w:t>(28,430-39,613)</w:t>
            </w:r>
          </w:p>
        </w:tc>
        <w:tc>
          <w:tcPr>
            <w:tcW w:w="1530" w:type="dxa"/>
            <w:tcBorders>
              <w:left w:val="nil"/>
            </w:tcBorders>
            <w:vAlign w:val="center"/>
          </w:tcPr>
          <w:p w14:paraId="745D065A" w14:textId="77777777" w:rsidR="007C7266" w:rsidRPr="00787B05" w:rsidRDefault="007C7266" w:rsidP="004C1E46">
            <w:pPr>
              <w:jc w:val="center"/>
              <w:rPr>
                <w:rFonts w:cs="Arial"/>
                <w:sz w:val="18"/>
                <w:szCs w:val="18"/>
              </w:rPr>
            </w:pPr>
            <w:r w:rsidRPr="00787B05">
              <w:rPr>
                <w:rFonts w:cs="Arial"/>
                <w:sz w:val="18"/>
                <w:szCs w:val="18"/>
              </w:rPr>
              <w:t>34.9</w:t>
            </w:r>
          </w:p>
        </w:tc>
      </w:tr>
      <w:tr w:rsidR="007C7266" w14:paraId="01731BAB" w14:textId="77777777" w:rsidTr="004C1E46">
        <w:trPr>
          <w:trHeight w:val="227"/>
        </w:trPr>
        <w:tc>
          <w:tcPr>
            <w:tcW w:w="1278" w:type="dxa"/>
            <w:tcBorders>
              <w:right w:val="single" w:sz="6" w:space="0" w:color="auto"/>
            </w:tcBorders>
            <w:vAlign w:val="center"/>
          </w:tcPr>
          <w:p w14:paraId="66B3CB0A" w14:textId="77777777" w:rsidR="007C7266" w:rsidRPr="00787B05" w:rsidRDefault="007C7266" w:rsidP="004C1E46">
            <w:pPr>
              <w:jc w:val="center"/>
              <w:rPr>
                <w:rFonts w:cs="Arial"/>
                <w:sz w:val="18"/>
                <w:szCs w:val="18"/>
              </w:rPr>
            </w:pPr>
            <w:r w:rsidRPr="00787B05">
              <w:rPr>
                <w:rFonts w:cs="Arial"/>
                <w:sz w:val="18"/>
                <w:szCs w:val="18"/>
              </w:rPr>
              <w:t>2013</w:t>
            </w:r>
          </w:p>
        </w:tc>
        <w:tc>
          <w:tcPr>
            <w:tcW w:w="1350" w:type="dxa"/>
            <w:tcBorders>
              <w:right w:val="single" w:sz="6" w:space="0" w:color="auto"/>
            </w:tcBorders>
            <w:vAlign w:val="center"/>
          </w:tcPr>
          <w:p w14:paraId="1A813D1D" w14:textId="77777777" w:rsidR="007C7266" w:rsidRPr="00787B05" w:rsidRDefault="007C7266" w:rsidP="004C1E46">
            <w:pPr>
              <w:jc w:val="center"/>
              <w:rPr>
                <w:rFonts w:cs="Arial"/>
                <w:sz w:val="18"/>
                <w:szCs w:val="18"/>
              </w:rPr>
            </w:pPr>
            <w:r w:rsidRPr="00787B05">
              <w:rPr>
                <w:rFonts w:cs="Arial"/>
                <w:sz w:val="18"/>
                <w:szCs w:val="18"/>
              </w:rPr>
              <w:t>26,049</w:t>
            </w:r>
          </w:p>
        </w:tc>
        <w:tc>
          <w:tcPr>
            <w:tcW w:w="2700" w:type="dxa"/>
            <w:tcBorders>
              <w:left w:val="single" w:sz="6" w:space="0" w:color="auto"/>
            </w:tcBorders>
            <w:vAlign w:val="center"/>
          </w:tcPr>
          <w:p w14:paraId="6B124C63" w14:textId="77777777" w:rsidR="007C7266" w:rsidRPr="00787B05" w:rsidRDefault="007C7266" w:rsidP="004C1E46">
            <w:pPr>
              <w:jc w:val="center"/>
              <w:rPr>
                <w:rFonts w:cs="Arial"/>
                <w:sz w:val="18"/>
                <w:szCs w:val="18"/>
              </w:rPr>
            </w:pPr>
            <w:r w:rsidRPr="00787B05">
              <w:rPr>
                <w:rFonts w:cs="Arial"/>
                <w:sz w:val="18"/>
                <w:szCs w:val="18"/>
              </w:rPr>
              <w:t>74,778</w:t>
            </w:r>
            <w:r w:rsidRPr="00787B05">
              <w:rPr>
                <w:rFonts w:cs="Arial"/>
                <w:b/>
                <w:sz w:val="18"/>
                <w:szCs w:val="18"/>
              </w:rPr>
              <w:t xml:space="preserve"> </w:t>
            </w:r>
            <w:r w:rsidRPr="00787B05">
              <w:rPr>
                <w:rFonts w:cs="Arial"/>
                <w:sz w:val="18"/>
                <w:szCs w:val="18"/>
              </w:rPr>
              <w:t>(64,881-85,748)</w:t>
            </w:r>
          </w:p>
        </w:tc>
        <w:tc>
          <w:tcPr>
            <w:tcW w:w="2430" w:type="dxa"/>
            <w:vAlign w:val="center"/>
          </w:tcPr>
          <w:p w14:paraId="38095D6A" w14:textId="77777777" w:rsidR="007C7266" w:rsidRPr="00787B05" w:rsidRDefault="007C7266" w:rsidP="004C1E46">
            <w:pPr>
              <w:jc w:val="center"/>
              <w:rPr>
                <w:rFonts w:cs="Arial"/>
                <w:bCs/>
                <w:sz w:val="18"/>
                <w:szCs w:val="18"/>
              </w:rPr>
            </w:pPr>
            <w:r w:rsidRPr="00787B05">
              <w:rPr>
                <w:rFonts w:cs="Arial"/>
                <w:bCs/>
                <w:sz w:val="18"/>
                <w:szCs w:val="18"/>
              </w:rPr>
              <w:t>25,615</w:t>
            </w:r>
            <w:r w:rsidRPr="00787B05">
              <w:rPr>
                <w:rFonts w:cs="Arial"/>
                <w:b/>
                <w:bCs/>
                <w:sz w:val="18"/>
                <w:szCs w:val="18"/>
              </w:rPr>
              <w:t xml:space="preserve"> </w:t>
            </w:r>
            <w:r w:rsidRPr="00787B05">
              <w:rPr>
                <w:rFonts w:cs="Arial"/>
                <w:bCs/>
                <w:sz w:val="18"/>
                <w:szCs w:val="18"/>
              </w:rPr>
              <w:t>(21,607-30,147)</w:t>
            </w:r>
          </w:p>
        </w:tc>
        <w:tc>
          <w:tcPr>
            <w:tcW w:w="1530" w:type="dxa"/>
            <w:tcBorders>
              <w:left w:val="nil"/>
            </w:tcBorders>
            <w:vAlign w:val="center"/>
          </w:tcPr>
          <w:p w14:paraId="5A517144" w14:textId="77777777" w:rsidR="007C7266" w:rsidRPr="00787B05" w:rsidRDefault="007C7266" w:rsidP="004C1E46">
            <w:pPr>
              <w:jc w:val="center"/>
              <w:rPr>
                <w:rFonts w:cs="Arial"/>
                <w:sz w:val="18"/>
                <w:szCs w:val="18"/>
              </w:rPr>
            </w:pPr>
            <w:r w:rsidRPr="00787B05">
              <w:rPr>
                <w:rFonts w:cs="Arial"/>
                <w:sz w:val="18"/>
                <w:szCs w:val="18"/>
              </w:rPr>
              <w:t>34.8</w:t>
            </w:r>
          </w:p>
        </w:tc>
      </w:tr>
      <w:tr w:rsidR="007C7266" w14:paraId="3C797C57" w14:textId="77777777" w:rsidTr="004C1E46">
        <w:trPr>
          <w:trHeight w:val="227"/>
        </w:trPr>
        <w:tc>
          <w:tcPr>
            <w:tcW w:w="1278" w:type="dxa"/>
            <w:tcBorders>
              <w:right w:val="single" w:sz="6" w:space="0" w:color="auto"/>
            </w:tcBorders>
            <w:vAlign w:val="center"/>
          </w:tcPr>
          <w:p w14:paraId="37F91A0E" w14:textId="77777777" w:rsidR="007C7266" w:rsidRPr="00787B05" w:rsidRDefault="007C7266" w:rsidP="004C1E46">
            <w:pPr>
              <w:jc w:val="center"/>
              <w:rPr>
                <w:rFonts w:cs="Arial"/>
                <w:sz w:val="18"/>
                <w:szCs w:val="18"/>
              </w:rPr>
            </w:pPr>
            <w:r w:rsidRPr="00787B05">
              <w:rPr>
                <w:rFonts w:cs="Arial"/>
                <w:sz w:val="18"/>
                <w:szCs w:val="18"/>
              </w:rPr>
              <w:t>2014</w:t>
            </w:r>
          </w:p>
        </w:tc>
        <w:tc>
          <w:tcPr>
            <w:tcW w:w="1350" w:type="dxa"/>
            <w:tcBorders>
              <w:right w:val="single" w:sz="6" w:space="0" w:color="auto"/>
            </w:tcBorders>
            <w:vAlign w:val="center"/>
          </w:tcPr>
          <w:p w14:paraId="6A6967FF" w14:textId="77777777" w:rsidR="007C7266" w:rsidRPr="00787B05" w:rsidRDefault="007C7266" w:rsidP="004C1E46">
            <w:pPr>
              <w:jc w:val="center"/>
              <w:rPr>
                <w:rFonts w:cs="Arial"/>
                <w:sz w:val="18"/>
                <w:szCs w:val="18"/>
              </w:rPr>
            </w:pPr>
            <w:r w:rsidRPr="00787B05">
              <w:rPr>
                <w:rFonts w:cs="Arial"/>
                <w:sz w:val="18"/>
                <w:szCs w:val="18"/>
              </w:rPr>
              <w:t>24,479</w:t>
            </w:r>
          </w:p>
        </w:tc>
        <w:tc>
          <w:tcPr>
            <w:tcW w:w="2700" w:type="dxa"/>
            <w:tcBorders>
              <w:left w:val="single" w:sz="6" w:space="0" w:color="auto"/>
            </w:tcBorders>
            <w:vAlign w:val="center"/>
          </w:tcPr>
          <w:p w14:paraId="68C78FEE" w14:textId="77777777" w:rsidR="007C7266" w:rsidRPr="00787B05" w:rsidRDefault="007C7266" w:rsidP="004C1E46">
            <w:pPr>
              <w:jc w:val="center"/>
              <w:rPr>
                <w:rFonts w:cs="Arial"/>
                <w:sz w:val="18"/>
                <w:szCs w:val="18"/>
              </w:rPr>
            </w:pPr>
            <w:r w:rsidRPr="00787B05">
              <w:rPr>
                <w:rFonts w:cs="Arial"/>
                <w:sz w:val="18"/>
                <w:szCs w:val="18"/>
              </w:rPr>
              <w:t>66,709</w:t>
            </w:r>
            <w:r w:rsidRPr="00787B05">
              <w:rPr>
                <w:rFonts w:cs="Arial"/>
                <w:b/>
                <w:sz w:val="18"/>
                <w:szCs w:val="18"/>
              </w:rPr>
              <w:t xml:space="preserve"> </w:t>
            </w:r>
            <w:r w:rsidRPr="00787B05">
              <w:rPr>
                <w:rFonts w:cs="Arial"/>
                <w:sz w:val="18"/>
                <w:szCs w:val="18"/>
              </w:rPr>
              <w:t>(54,294-81,108)</w:t>
            </w:r>
          </w:p>
        </w:tc>
        <w:tc>
          <w:tcPr>
            <w:tcW w:w="2430" w:type="dxa"/>
            <w:vAlign w:val="center"/>
          </w:tcPr>
          <w:p w14:paraId="4AE985B0" w14:textId="77777777" w:rsidR="007C7266" w:rsidRPr="00787B05" w:rsidRDefault="007C7266" w:rsidP="004C1E46">
            <w:pPr>
              <w:jc w:val="center"/>
              <w:rPr>
                <w:rFonts w:cs="Arial"/>
                <w:b/>
                <w:bCs/>
                <w:sz w:val="18"/>
                <w:szCs w:val="18"/>
              </w:rPr>
            </w:pPr>
            <w:r w:rsidRPr="00787B05">
              <w:rPr>
                <w:rFonts w:cs="Arial"/>
                <w:bCs/>
                <w:sz w:val="18"/>
                <w:szCs w:val="18"/>
              </w:rPr>
              <w:t>27,092</w:t>
            </w:r>
            <w:r w:rsidRPr="00787B05">
              <w:rPr>
                <w:rFonts w:cs="Arial"/>
                <w:b/>
                <w:bCs/>
                <w:sz w:val="18"/>
                <w:szCs w:val="18"/>
              </w:rPr>
              <w:t xml:space="preserve"> </w:t>
            </w:r>
            <w:r w:rsidRPr="00787B05">
              <w:rPr>
                <w:rFonts w:cs="Arial"/>
                <w:bCs/>
                <w:sz w:val="18"/>
                <w:szCs w:val="18"/>
              </w:rPr>
              <w:t>(22,041-32,952)</w:t>
            </w:r>
          </w:p>
        </w:tc>
        <w:tc>
          <w:tcPr>
            <w:tcW w:w="1530" w:type="dxa"/>
            <w:tcBorders>
              <w:left w:val="nil"/>
            </w:tcBorders>
            <w:vAlign w:val="center"/>
          </w:tcPr>
          <w:p w14:paraId="7BBA7DD0" w14:textId="77777777" w:rsidR="007C7266" w:rsidRPr="00787B05" w:rsidRDefault="007C7266" w:rsidP="004C1E46">
            <w:pPr>
              <w:jc w:val="center"/>
              <w:rPr>
                <w:rFonts w:cs="Arial"/>
                <w:sz w:val="18"/>
                <w:szCs w:val="18"/>
              </w:rPr>
            </w:pPr>
            <w:r w:rsidRPr="00787B05">
              <w:rPr>
                <w:rFonts w:cs="Arial"/>
                <w:sz w:val="18"/>
                <w:szCs w:val="18"/>
              </w:rPr>
              <w:t>36.7</w:t>
            </w:r>
          </w:p>
        </w:tc>
      </w:tr>
      <w:tr w:rsidR="007C7266" w14:paraId="50A5C9D4" w14:textId="77777777" w:rsidTr="004C1E46">
        <w:trPr>
          <w:trHeight w:val="227"/>
        </w:trPr>
        <w:tc>
          <w:tcPr>
            <w:tcW w:w="1278" w:type="dxa"/>
            <w:tcBorders>
              <w:right w:val="single" w:sz="6" w:space="0" w:color="auto"/>
            </w:tcBorders>
            <w:vAlign w:val="center"/>
          </w:tcPr>
          <w:p w14:paraId="1BA3DF1D" w14:textId="77777777" w:rsidR="007C7266" w:rsidRPr="00787B05" w:rsidRDefault="007C7266" w:rsidP="004C1E46">
            <w:pPr>
              <w:jc w:val="center"/>
              <w:rPr>
                <w:rFonts w:cs="Arial"/>
                <w:sz w:val="18"/>
                <w:szCs w:val="18"/>
              </w:rPr>
            </w:pPr>
            <w:r w:rsidRPr="00787B05">
              <w:rPr>
                <w:rFonts w:cs="Arial"/>
                <w:sz w:val="18"/>
                <w:szCs w:val="18"/>
              </w:rPr>
              <w:t>2015</w:t>
            </w:r>
          </w:p>
        </w:tc>
        <w:tc>
          <w:tcPr>
            <w:tcW w:w="1350" w:type="dxa"/>
            <w:tcBorders>
              <w:right w:val="single" w:sz="6" w:space="0" w:color="auto"/>
            </w:tcBorders>
            <w:vAlign w:val="center"/>
          </w:tcPr>
          <w:p w14:paraId="78B31647" w14:textId="77777777" w:rsidR="007C7266" w:rsidRPr="00787B05" w:rsidRDefault="007C7266" w:rsidP="004C1E46">
            <w:pPr>
              <w:jc w:val="center"/>
              <w:rPr>
                <w:rFonts w:cs="Arial"/>
                <w:sz w:val="18"/>
                <w:szCs w:val="18"/>
              </w:rPr>
            </w:pPr>
            <w:r w:rsidRPr="00787B05">
              <w:rPr>
                <w:rFonts w:cs="Arial"/>
                <w:sz w:val="18"/>
                <w:szCs w:val="18"/>
              </w:rPr>
              <w:t>25,911</w:t>
            </w:r>
          </w:p>
        </w:tc>
        <w:tc>
          <w:tcPr>
            <w:tcW w:w="2700" w:type="dxa"/>
            <w:tcBorders>
              <w:left w:val="single" w:sz="6" w:space="0" w:color="auto"/>
            </w:tcBorders>
            <w:vAlign w:val="center"/>
          </w:tcPr>
          <w:p w14:paraId="096A8B39" w14:textId="77777777" w:rsidR="007C7266" w:rsidRPr="00787B05" w:rsidRDefault="007C7266" w:rsidP="004C1E46">
            <w:pPr>
              <w:jc w:val="center"/>
              <w:rPr>
                <w:rFonts w:cs="Arial"/>
                <w:b/>
                <w:sz w:val="18"/>
                <w:szCs w:val="18"/>
              </w:rPr>
            </w:pPr>
            <w:r w:rsidRPr="00787B05">
              <w:rPr>
                <w:rFonts w:cs="Arial"/>
                <w:sz w:val="18"/>
                <w:szCs w:val="18"/>
              </w:rPr>
              <w:t>67,990</w:t>
            </w:r>
            <w:r w:rsidRPr="00787B05">
              <w:rPr>
                <w:rFonts w:cs="Arial"/>
                <w:b/>
                <w:sz w:val="18"/>
                <w:szCs w:val="18"/>
              </w:rPr>
              <w:t xml:space="preserve"> </w:t>
            </w:r>
            <w:r w:rsidRPr="00787B05">
              <w:rPr>
                <w:rFonts w:cs="Arial"/>
                <w:sz w:val="18"/>
                <w:szCs w:val="18"/>
              </w:rPr>
              <w:t>(59,802-76,978)</w:t>
            </w:r>
          </w:p>
        </w:tc>
        <w:tc>
          <w:tcPr>
            <w:tcW w:w="2430" w:type="dxa"/>
            <w:vAlign w:val="center"/>
          </w:tcPr>
          <w:p w14:paraId="576BACB3" w14:textId="77777777" w:rsidR="007C7266" w:rsidRPr="00787B05" w:rsidRDefault="007C7266" w:rsidP="004C1E46">
            <w:pPr>
              <w:jc w:val="center"/>
              <w:rPr>
                <w:rFonts w:cs="Arial"/>
                <w:b/>
                <w:bCs/>
                <w:sz w:val="18"/>
                <w:szCs w:val="18"/>
              </w:rPr>
            </w:pPr>
            <w:r w:rsidRPr="00787B05">
              <w:rPr>
                <w:rFonts w:cs="Arial"/>
                <w:bCs/>
                <w:sz w:val="18"/>
                <w:szCs w:val="18"/>
              </w:rPr>
              <w:t>23,863</w:t>
            </w:r>
            <w:r w:rsidRPr="00787B05">
              <w:rPr>
                <w:rFonts w:cs="Arial"/>
                <w:b/>
                <w:bCs/>
                <w:sz w:val="18"/>
                <w:szCs w:val="18"/>
              </w:rPr>
              <w:t xml:space="preserve"> </w:t>
            </w:r>
            <w:r w:rsidRPr="00787B05">
              <w:rPr>
                <w:rFonts w:cs="Arial"/>
                <w:bCs/>
                <w:sz w:val="18"/>
                <w:szCs w:val="18"/>
              </w:rPr>
              <w:t>(20,356-27,799)</w:t>
            </w:r>
          </w:p>
        </w:tc>
        <w:tc>
          <w:tcPr>
            <w:tcW w:w="1530" w:type="dxa"/>
            <w:tcBorders>
              <w:left w:val="nil"/>
            </w:tcBorders>
            <w:vAlign w:val="center"/>
          </w:tcPr>
          <w:p w14:paraId="58CD2232" w14:textId="77777777" w:rsidR="007C7266" w:rsidRPr="00787B05" w:rsidRDefault="007C7266" w:rsidP="004C1E46">
            <w:pPr>
              <w:jc w:val="center"/>
              <w:rPr>
                <w:rFonts w:cs="Arial"/>
                <w:sz w:val="18"/>
                <w:szCs w:val="18"/>
              </w:rPr>
            </w:pPr>
            <w:r w:rsidRPr="00787B05">
              <w:rPr>
                <w:rFonts w:cs="Arial"/>
                <w:sz w:val="18"/>
                <w:szCs w:val="18"/>
              </w:rPr>
              <w:t>38.1</w:t>
            </w:r>
          </w:p>
        </w:tc>
      </w:tr>
      <w:tr w:rsidR="007C7266" w14:paraId="155EE7E6" w14:textId="77777777" w:rsidTr="004C1E46">
        <w:trPr>
          <w:trHeight w:val="227"/>
        </w:trPr>
        <w:tc>
          <w:tcPr>
            <w:tcW w:w="1278" w:type="dxa"/>
            <w:tcBorders>
              <w:right w:val="single" w:sz="6" w:space="0" w:color="auto"/>
            </w:tcBorders>
            <w:vAlign w:val="center"/>
          </w:tcPr>
          <w:p w14:paraId="033CB8EA" w14:textId="77777777" w:rsidR="007C7266" w:rsidRPr="00787B05" w:rsidRDefault="007C7266" w:rsidP="004C1E46">
            <w:pPr>
              <w:jc w:val="center"/>
              <w:rPr>
                <w:rFonts w:cs="Arial"/>
                <w:sz w:val="18"/>
                <w:szCs w:val="18"/>
              </w:rPr>
            </w:pPr>
            <w:r w:rsidRPr="00787B05">
              <w:rPr>
                <w:rFonts w:cs="Arial"/>
                <w:sz w:val="18"/>
                <w:szCs w:val="18"/>
              </w:rPr>
              <w:t>2016</w:t>
            </w:r>
          </w:p>
        </w:tc>
        <w:tc>
          <w:tcPr>
            <w:tcW w:w="1350" w:type="dxa"/>
            <w:tcBorders>
              <w:right w:val="single" w:sz="6" w:space="0" w:color="auto"/>
            </w:tcBorders>
            <w:vAlign w:val="center"/>
          </w:tcPr>
          <w:p w14:paraId="4B8E95E4" w14:textId="77777777" w:rsidR="007C7266" w:rsidRPr="00787B05" w:rsidRDefault="007C7266" w:rsidP="004C1E46">
            <w:pPr>
              <w:jc w:val="center"/>
              <w:rPr>
                <w:rFonts w:cs="Arial"/>
                <w:sz w:val="18"/>
                <w:szCs w:val="18"/>
              </w:rPr>
            </w:pPr>
            <w:r w:rsidRPr="00787B05">
              <w:rPr>
                <w:rFonts w:cs="Arial"/>
                <w:sz w:val="18"/>
                <w:szCs w:val="18"/>
              </w:rPr>
              <w:t>21,725</w:t>
            </w:r>
          </w:p>
        </w:tc>
        <w:tc>
          <w:tcPr>
            <w:tcW w:w="2700" w:type="dxa"/>
            <w:tcBorders>
              <w:left w:val="single" w:sz="6" w:space="0" w:color="auto"/>
            </w:tcBorders>
            <w:vAlign w:val="center"/>
          </w:tcPr>
          <w:p w14:paraId="38191E1A" w14:textId="77777777" w:rsidR="007C7266" w:rsidRPr="00787B05" w:rsidRDefault="007C7266" w:rsidP="004C1E46">
            <w:pPr>
              <w:jc w:val="center"/>
              <w:rPr>
                <w:rFonts w:cs="Arial"/>
                <w:b/>
                <w:sz w:val="18"/>
                <w:szCs w:val="18"/>
              </w:rPr>
            </w:pPr>
            <w:r w:rsidRPr="00787B05">
              <w:rPr>
                <w:rFonts w:cs="Arial"/>
                <w:sz w:val="18"/>
                <w:szCs w:val="18"/>
              </w:rPr>
              <w:t>58,927</w:t>
            </w:r>
            <w:r w:rsidRPr="00787B05">
              <w:rPr>
                <w:rFonts w:cs="Arial"/>
                <w:b/>
                <w:sz w:val="18"/>
                <w:szCs w:val="18"/>
              </w:rPr>
              <w:t xml:space="preserve"> </w:t>
            </w:r>
            <w:r w:rsidRPr="00787B05">
              <w:rPr>
                <w:rFonts w:cs="Arial"/>
                <w:sz w:val="18"/>
                <w:szCs w:val="18"/>
              </w:rPr>
              <w:t>(51,368-67,278)</w:t>
            </w:r>
          </w:p>
        </w:tc>
        <w:tc>
          <w:tcPr>
            <w:tcW w:w="2430" w:type="dxa"/>
            <w:vAlign w:val="center"/>
          </w:tcPr>
          <w:p w14:paraId="36A4A6DC" w14:textId="77777777" w:rsidR="007C7266" w:rsidRPr="00787B05" w:rsidRDefault="007C7266" w:rsidP="004C1E46">
            <w:pPr>
              <w:jc w:val="center"/>
              <w:rPr>
                <w:rFonts w:cs="Arial"/>
                <w:b/>
                <w:bCs/>
                <w:sz w:val="18"/>
                <w:szCs w:val="18"/>
              </w:rPr>
            </w:pPr>
            <w:r w:rsidRPr="00787B05">
              <w:rPr>
                <w:rFonts w:cs="Arial"/>
                <w:bCs/>
                <w:sz w:val="18"/>
                <w:szCs w:val="18"/>
              </w:rPr>
              <w:t>24,309</w:t>
            </w:r>
            <w:r w:rsidRPr="00787B05">
              <w:rPr>
                <w:rFonts w:cs="Arial"/>
                <w:b/>
                <w:bCs/>
                <w:sz w:val="18"/>
                <w:szCs w:val="18"/>
              </w:rPr>
              <w:t xml:space="preserve"> </w:t>
            </w:r>
            <w:r w:rsidRPr="00787B05">
              <w:rPr>
                <w:rFonts w:cs="Arial"/>
                <w:bCs/>
                <w:sz w:val="18"/>
                <w:szCs w:val="18"/>
              </w:rPr>
              <w:t>(20,876-28,143)</w:t>
            </w:r>
          </w:p>
        </w:tc>
        <w:tc>
          <w:tcPr>
            <w:tcW w:w="1530" w:type="dxa"/>
            <w:tcBorders>
              <w:left w:val="nil"/>
            </w:tcBorders>
            <w:vAlign w:val="center"/>
          </w:tcPr>
          <w:p w14:paraId="65A21079"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040C292B" w14:textId="77777777" w:rsidTr="004C1E46">
        <w:trPr>
          <w:trHeight w:val="227"/>
        </w:trPr>
        <w:tc>
          <w:tcPr>
            <w:tcW w:w="1278" w:type="dxa"/>
            <w:tcBorders>
              <w:right w:val="single" w:sz="6" w:space="0" w:color="auto"/>
            </w:tcBorders>
            <w:vAlign w:val="center"/>
          </w:tcPr>
          <w:p w14:paraId="74F31248" w14:textId="77777777" w:rsidR="007C7266" w:rsidRPr="00787B05" w:rsidRDefault="007C7266" w:rsidP="004C1E46">
            <w:pPr>
              <w:jc w:val="center"/>
              <w:rPr>
                <w:rFonts w:cs="Arial"/>
                <w:sz w:val="18"/>
                <w:szCs w:val="18"/>
              </w:rPr>
            </w:pPr>
            <w:r w:rsidRPr="00787B05">
              <w:rPr>
                <w:rFonts w:cs="Arial"/>
                <w:sz w:val="18"/>
                <w:szCs w:val="18"/>
              </w:rPr>
              <w:t>2017</w:t>
            </w:r>
          </w:p>
        </w:tc>
        <w:tc>
          <w:tcPr>
            <w:tcW w:w="1350" w:type="dxa"/>
            <w:tcBorders>
              <w:right w:val="single" w:sz="6" w:space="0" w:color="auto"/>
            </w:tcBorders>
            <w:vAlign w:val="center"/>
          </w:tcPr>
          <w:p w14:paraId="2C11490C" w14:textId="77777777" w:rsidR="007C7266" w:rsidRPr="00787B05" w:rsidRDefault="007C7266" w:rsidP="004C1E46">
            <w:pPr>
              <w:jc w:val="center"/>
              <w:rPr>
                <w:rFonts w:cs="Arial"/>
                <w:sz w:val="18"/>
                <w:szCs w:val="18"/>
              </w:rPr>
            </w:pPr>
            <w:r w:rsidRPr="00787B05">
              <w:rPr>
                <w:rFonts w:cs="Arial"/>
                <w:sz w:val="18"/>
                <w:szCs w:val="18"/>
              </w:rPr>
              <w:t>43,656</w:t>
            </w:r>
          </w:p>
        </w:tc>
        <w:tc>
          <w:tcPr>
            <w:tcW w:w="2700" w:type="dxa"/>
            <w:tcBorders>
              <w:left w:val="single" w:sz="6" w:space="0" w:color="auto"/>
            </w:tcBorders>
            <w:vAlign w:val="center"/>
          </w:tcPr>
          <w:p w14:paraId="2E2C12A0" w14:textId="7534E7E1" w:rsidR="007C7266" w:rsidRPr="00787B05" w:rsidRDefault="0020395D" w:rsidP="004C1E46">
            <w:pPr>
              <w:jc w:val="center"/>
              <w:rPr>
                <w:rFonts w:cs="Arial"/>
                <w:b/>
                <w:sz w:val="18"/>
                <w:szCs w:val="18"/>
              </w:rPr>
            </w:pPr>
            <w:r>
              <w:rPr>
                <w:rFonts w:cs="Arial"/>
                <w:sz w:val="18"/>
                <w:szCs w:val="18"/>
              </w:rPr>
              <w:t xml:space="preserve">  </w:t>
            </w:r>
            <w:r w:rsidR="007C7266" w:rsidRPr="00787B05">
              <w:rPr>
                <w:rFonts w:cs="Arial"/>
                <w:sz w:val="18"/>
                <w:szCs w:val="18"/>
              </w:rPr>
              <w:t>98,394 (87,150-110,677)</w:t>
            </w:r>
          </w:p>
        </w:tc>
        <w:tc>
          <w:tcPr>
            <w:tcW w:w="2430" w:type="dxa"/>
            <w:vAlign w:val="center"/>
          </w:tcPr>
          <w:p w14:paraId="6BD33F9E" w14:textId="77777777" w:rsidR="007C7266" w:rsidRPr="00787B05" w:rsidRDefault="007C7266" w:rsidP="004C1E46">
            <w:pPr>
              <w:jc w:val="center"/>
              <w:rPr>
                <w:rFonts w:cs="Arial"/>
                <w:b/>
                <w:bCs/>
                <w:sz w:val="18"/>
                <w:szCs w:val="18"/>
              </w:rPr>
            </w:pPr>
            <w:r w:rsidRPr="00787B05">
              <w:rPr>
                <w:rFonts w:cs="Arial"/>
                <w:bCs/>
                <w:sz w:val="18"/>
                <w:szCs w:val="18"/>
              </w:rPr>
              <w:t>14,650</w:t>
            </w:r>
            <w:r w:rsidRPr="00787B05">
              <w:rPr>
                <w:rFonts w:cs="Arial"/>
                <w:b/>
                <w:bCs/>
                <w:sz w:val="18"/>
                <w:szCs w:val="18"/>
              </w:rPr>
              <w:t xml:space="preserve"> </w:t>
            </w:r>
            <w:r w:rsidRPr="00787B05">
              <w:rPr>
                <w:rFonts w:cs="Arial"/>
                <w:bCs/>
                <w:sz w:val="18"/>
                <w:szCs w:val="18"/>
              </w:rPr>
              <w:t>(21,369-28,793)</w:t>
            </w:r>
          </w:p>
        </w:tc>
        <w:tc>
          <w:tcPr>
            <w:tcW w:w="1530" w:type="dxa"/>
            <w:tcBorders>
              <w:left w:val="nil"/>
            </w:tcBorders>
            <w:vAlign w:val="center"/>
          </w:tcPr>
          <w:p w14:paraId="223C72C8" w14:textId="77777777" w:rsidR="007C7266" w:rsidRPr="00787B05" w:rsidRDefault="007C7266" w:rsidP="004C1E46">
            <w:pPr>
              <w:jc w:val="center"/>
              <w:rPr>
                <w:rFonts w:cs="Arial"/>
                <w:sz w:val="18"/>
                <w:szCs w:val="18"/>
              </w:rPr>
            </w:pPr>
            <w:r w:rsidRPr="00787B05">
              <w:rPr>
                <w:rFonts w:cs="Arial"/>
                <w:sz w:val="18"/>
                <w:szCs w:val="18"/>
              </w:rPr>
              <w:t>44.4</w:t>
            </w:r>
          </w:p>
        </w:tc>
      </w:tr>
      <w:tr w:rsidR="007C7266" w14:paraId="194058AC" w14:textId="77777777" w:rsidTr="004C1E46">
        <w:trPr>
          <w:trHeight w:val="227"/>
        </w:trPr>
        <w:tc>
          <w:tcPr>
            <w:tcW w:w="1278" w:type="dxa"/>
            <w:tcBorders>
              <w:right w:val="single" w:sz="6" w:space="0" w:color="auto"/>
            </w:tcBorders>
            <w:vAlign w:val="center"/>
          </w:tcPr>
          <w:p w14:paraId="6194072C" w14:textId="77777777" w:rsidR="007C7266" w:rsidRPr="00787B05" w:rsidRDefault="007C7266" w:rsidP="004C1E46">
            <w:pPr>
              <w:jc w:val="center"/>
              <w:rPr>
                <w:rFonts w:cs="Arial"/>
                <w:sz w:val="18"/>
                <w:szCs w:val="18"/>
              </w:rPr>
            </w:pPr>
            <w:r w:rsidRPr="00787B05">
              <w:rPr>
                <w:rFonts w:cs="Arial"/>
                <w:sz w:val="18"/>
                <w:szCs w:val="18"/>
              </w:rPr>
              <w:t>2018</w:t>
            </w:r>
          </w:p>
        </w:tc>
        <w:tc>
          <w:tcPr>
            <w:tcW w:w="1350" w:type="dxa"/>
            <w:tcBorders>
              <w:right w:val="single" w:sz="6" w:space="0" w:color="auto"/>
            </w:tcBorders>
            <w:vAlign w:val="center"/>
          </w:tcPr>
          <w:p w14:paraId="06E417CD" w14:textId="77777777" w:rsidR="007C7266" w:rsidRPr="00787B05" w:rsidRDefault="007C7266" w:rsidP="004C1E46">
            <w:pPr>
              <w:jc w:val="center"/>
              <w:rPr>
                <w:rFonts w:cs="Arial"/>
                <w:sz w:val="18"/>
                <w:szCs w:val="18"/>
              </w:rPr>
            </w:pPr>
            <w:r w:rsidRPr="00787B05">
              <w:rPr>
                <w:rFonts w:cs="Arial"/>
                <w:sz w:val="18"/>
                <w:szCs w:val="18"/>
              </w:rPr>
              <w:t>24,260</w:t>
            </w:r>
          </w:p>
        </w:tc>
        <w:tc>
          <w:tcPr>
            <w:tcW w:w="2700" w:type="dxa"/>
            <w:tcBorders>
              <w:left w:val="single" w:sz="6" w:space="0" w:color="auto"/>
            </w:tcBorders>
            <w:vAlign w:val="center"/>
          </w:tcPr>
          <w:p w14:paraId="7771CDC4" w14:textId="77777777" w:rsidR="007C7266" w:rsidRPr="00787B05" w:rsidRDefault="007C7266" w:rsidP="004C1E46">
            <w:pPr>
              <w:jc w:val="center"/>
              <w:rPr>
                <w:rFonts w:cs="Arial"/>
                <w:b/>
                <w:sz w:val="18"/>
                <w:szCs w:val="18"/>
              </w:rPr>
            </w:pPr>
            <w:r w:rsidRPr="00787B05">
              <w:rPr>
                <w:rFonts w:cs="Arial"/>
                <w:sz w:val="18"/>
                <w:szCs w:val="18"/>
              </w:rPr>
              <w:t>65,738</w:t>
            </w:r>
            <w:r w:rsidRPr="00787B05">
              <w:rPr>
                <w:rFonts w:cs="Arial"/>
                <w:b/>
                <w:sz w:val="18"/>
                <w:szCs w:val="18"/>
              </w:rPr>
              <w:t xml:space="preserve"> </w:t>
            </w:r>
            <w:r w:rsidRPr="00787B05">
              <w:rPr>
                <w:rFonts w:cs="Arial"/>
                <w:sz w:val="18"/>
                <w:szCs w:val="18"/>
              </w:rPr>
              <w:t>(57,221-75,157)</w:t>
            </w:r>
          </w:p>
        </w:tc>
        <w:tc>
          <w:tcPr>
            <w:tcW w:w="2430" w:type="dxa"/>
            <w:vAlign w:val="center"/>
          </w:tcPr>
          <w:p w14:paraId="63EFBE2E" w14:textId="77777777" w:rsidR="007C7266" w:rsidRPr="00787B05" w:rsidRDefault="007C7266" w:rsidP="004C1E46">
            <w:pPr>
              <w:jc w:val="center"/>
              <w:rPr>
                <w:rFonts w:cs="Arial"/>
                <w:b/>
                <w:bCs/>
                <w:sz w:val="18"/>
                <w:szCs w:val="18"/>
              </w:rPr>
            </w:pPr>
            <w:r w:rsidRPr="00787B05">
              <w:rPr>
                <w:rFonts w:cs="Arial"/>
                <w:bCs/>
                <w:sz w:val="18"/>
                <w:szCs w:val="18"/>
              </w:rPr>
              <w:t>14,759</w:t>
            </w:r>
            <w:r w:rsidRPr="00787B05">
              <w:rPr>
                <w:rFonts w:cs="Arial"/>
                <w:b/>
                <w:bCs/>
                <w:sz w:val="18"/>
                <w:szCs w:val="18"/>
              </w:rPr>
              <w:t xml:space="preserve"> </w:t>
            </w:r>
            <w:r w:rsidRPr="00787B05">
              <w:rPr>
                <w:rFonts w:cs="Arial"/>
                <w:bCs/>
                <w:sz w:val="18"/>
                <w:szCs w:val="18"/>
              </w:rPr>
              <w:t>(12,134-17,534)</w:t>
            </w:r>
          </w:p>
        </w:tc>
        <w:tc>
          <w:tcPr>
            <w:tcW w:w="1530" w:type="dxa"/>
            <w:tcBorders>
              <w:left w:val="nil"/>
            </w:tcBorders>
            <w:vAlign w:val="center"/>
          </w:tcPr>
          <w:p w14:paraId="7F5FCCCA" w14:textId="77777777" w:rsidR="007C7266" w:rsidRPr="00787B05" w:rsidRDefault="007C7266" w:rsidP="004C1E46">
            <w:pPr>
              <w:jc w:val="center"/>
              <w:rPr>
                <w:rFonts w:cs="Arial"/>
                <w:sz w:val="18"/>
                <w:szCs w:val="18"/>
              </w:rPr>
            </w:pPr>
            <w:r w:rsidRPr="00787B05">
              <w:rPr>
                <w:rFonts w:cs="Arial"/>
                <w:sz w:val="18"/>
                <w:szCs w:val="18"/>
              </w:rPr>
              <w:t>36.9</w:t>
            </w:r>
          </w:p>
        </w:tc>
      </w:tr>
      <w:tr w:rsidR="007C7266" w14:paraId="76AF1D83" w14:textId="77777777" w:rsidTr="008B4202">
        <w:trPr>
          <w:trHeight w:val="227"/>
        </w:trPr>
        <w:tc>
          <w:tcPr>
            <w:tcW w:w="1278" w:type="dxa"/>
            <w:tcBorders>
              <w:right w:val="single" w:sz="6" w:space="0" w:color="auto"/>
            </w:tcBorders>
            <w:vAlign w:val="center"/>
          </w:tcPr>
          <w:p w14:paraId="5496788E" w14:textId="77777777" w:rsidR="007C7266" w:rsidRPr="00787B05" w:rsidRDefault="007C7266" w:rsidP="004C1E46">
            <w:pPr>
              <w:jc w:val="center"/>
              <w:rPr>
                <w:rFonts w:cs="Arial"/>
                <w:sz w:val="18"/>
                <w:szCs w:val="18"/>
              </w:rPr>
            </w:pPr>
            <w:r w:rsidRPr="00787B05">
              <w:rPr>
                <w:rFonts w:cs="Arial"/>
                <w:sz w:val="18"/>
                <w:szCs w:val="18"/>
              </w:rPr>
              <w:t>2019</w:t>
            </w:r>
          </w:p>
        </w:tc>
        <w:tc>
          <w:tcPr>
            <w:tcW w:w="1350" w:type="dxa"/>
            <w:tcBorders>
              <w:right w:val="single" w:sz="6" w:space="0" w:color="auto"/>
            </w:tcBorders>
            <w:vAlign w:val="center"/>
          </w:tcPr>
          <w:p w14:paraId="2B9BB0A9" w14:textId="77777777" w:rsidR="007C7266" w:rsidRPr="00787B05" w:rsidRDefault="007C7266" w:rsidP="004C1E46">
            <w:pPr>
              <w:jc w:val="center"/>
              <w:rPr>
                <w:rFonts w:cs="Arial"/>
                <w:sz w:val="18"/>
                <w:szCs w:val="18"/>
              </w:rPr>
            </w:pPr>
            <w:r w:rsidRPr="00787B05">
              <w:rPr>
                <w:rFonts w:cs="Arial"/>
                <w:sz w:val="18"/>
                <w:szCs w:val="18"/>
              </w:rPr>
              <w:t>31,707</w:t>
            </w:r>
          </w:p>
        </w:tc>
        <w:tc>
          <w:tcPr>
            <w:tcW w:w="2700" w:type="dxa"/>
            <w:tcBorders>
              <w:left w:val="single" w:sz="6" w:space="0" w:color="auto"/>
            </w:tcBorders>
            <w:vAlign w:val="center"/>
          </w:tcPr>
          <w:p w14:paraId="0ED50B67" w14:textId="77777777" w:rsidR="007C7266" w:rsidRPr="00787B05" w:rsidRDefault="007C7266" w:rsidP="004C1E46">
            <w:pPr>
              <w:jc w:val="center"/>
              <w:rPr>
                <w:rFonts w:cs="Arial"/>
                <w:sz w:val="18"/>
                <w:szCs w:val="18"/>
              </w:rPr>
            </w:pPr>
            <w:r w:rsidRPr="00787B05">
              <w:rPr>
                <w:rFonts w:cs="Arial"/>
                <w:sz w:val="18"/>
                <w:szCs w:val="18"/>
              </w:rPr>
              <w:t>80,746 (70,984-91,467)</w:t>
            </w:r>
          </w:p>
        </w:tc>
        <w:tc>
          <w:tcPr>
            <w:tcW w:w="2430" w:type="dxa"/>
            <w:vAlign w:val="center"/>
          </w:tcPr>
          <w:p w14:paraId="1E233740" w14:textId="77777777" w:rsidR="007C7266" w:rsidRPr="00787B05" w:rsidRDefault="007C7266" w:rsidP="004C1E46">
            <w:pPr>
              <w:jc w:val="center"/>
              <w:rPr>
                <w:rFonts w:cs="Arial"/>
                <w:bCs/>
                <w:sz w:val="18"/>
                <w:szCs w:val="18"/>
              </w:rPr>
            </w:pPr>
            <w:r w:rsidRPr="00787B05">
              <w:rPr>
                <w:rFonts w:cs="Arial"/>
                <w:bCs/>
                <w:sz w:val="18"/>
                <w:szCs w:val="18"/>
              </w:rPr>
              <w:t>21,432 (17,270-26,291)</w:t>
            </w:r>
          </w:p>
        </w:tc>
        <w:tc>
          <w:tcPr>
            <w:tcW w:w="1530" w:type="dxa"/>
            <w:tcBorders>
              <w:left w:val="nil"/>
            </w:tcBorders>
            <w:vAlign w:val="center"/>
          </w:tcPr>
          <w:p w14:paraId="480B5B01" w14:textId="77777777" w:rsidR="007C7266" w:rsidRPr="00787B05" w:rsidRDefault="007C7266" w:rsidP="004C1E46">
            <w:pPr>
              <w:jc w:val="center"/>
              <w:rPr>
                <w:rFonts w:cs="Arial"/>
                <w:sz w:val="18"/>
                <w:szCs w:val="18"/>
              </w:rPr>
            </w:pPr>
            <w:r w:rsidRPr="00787B05">
              <w:rPr>
                <w:rFonts w:cs="Arial"/>
                <w:sz w:val="18"/>
                <w:szCs w:val="18"/>
              </w:rPr>
              <w:t>39.3</w:t>
            </w:r>
          </w:p>
        </w:tc>
      </w:tr>
      <w:tr w:rsidR="007C7266" w14:paraId="3065F932" w14:textId="77777777" w:rsidTr="008B4202">
        <w:trPr>
          <w:trHeight w:val="227"/>
        </w:trPr>
        <w:tc>
          <w:tcPr>
            <w:tcW w:w="1278" w:type="dxa"/>
            <w:tcBorders>
              <w:right w:val="single" w:sz="6" w:space="0" w:color="auto"/>
            </w:tcBorders>
            <w:vAlign w:val="center"/>
          </w:tcPr>
          <w:p w14:paraId="370C16DD" w14:textId="77777777" w:rsidR="007C7266" w:rsidRPr="00787B05" w:rsidRDefault="007C7266" w:rsidP="004C1E46">
            <w:pPr>
              <w:jc w:val="center"/>
              <w:rPr>
                <w:rFonts w:cs="Arial"/>
                <w:sz w:val="18"/>
                <w:szCs w:val="18"/>
              </w:rPr>
            </w:pPr>
            <w:r w:rsidRPr="00787B05">
              <w:rPr>
                <w:rFonts w:cs="Arial"/>
                <w:sz w:val="18"/>
                <w:szCs w:val="18"/>
              </w:rPr>
              <w:t>2020</w:t>
            </w:r>
          </w:p>
        </w:tc>
        <w:tc>
          <w:tcPr>
            <w:tcW w:w="1350" w:type="dxa"/>
            <w:tcBorders>
              <w:right w:val="single" w:sz="6" w:space="0" w:color="auto"/>
            </w:tcBorders>
            <w:vAlign w:val="center"/>
          </w:tcPr>
          <w:p w14:paraId="65D5E1E4" w14:textId="77777777" w:rsidR="007C7266" w:rsidRPr="00787B05" w:rsidRDefault="007C7266" w:rsidP="004C1E46">
            <w:pPr>
              <w:jc w:val="center"/>
              <w:rPr>
                <w:rFonts w:cs="Arial"/>
                <w:sz w:val="18"/>
                <w:szCs w:val="18"/>
              </w:rPr>
            </w:pPr>
            <w:r w:rsidRPr="00787B05">
              <w:rPr>
                <w:rFonts w:cs="Arial"/>
                <w:sz w:val="18"/>
                <w:szCs w:val="18"/>
              </w:rPr>
              <w:t>28,156</w:t>
            </w:r>
          </w:p>
        </w:tc>
        <w:tc>
          <w:tcPr>
            <w:tcW w:w="2700" w:type="dxa"/>
            <w:tcBorders>
              <w:left w:val="single" w:sz="6" w:space="0" w:color="auto"/>
            </w:tcBorders>
            <w:shd w:val="clear" w:color="auto" w:fill="E6E6E6"/>
            <w:vAlign w:val="center"/>
          </w:tcPr>
          <w:p w14:paraId="5947DE37" w14:textId="77777777" w:rsidR="007C7266" w:rsidRPr="00787B05" w:rsidRDefault="007C7266" w:rsidP="004C1E46">
            <w:pPr>
              <w:jc w:val="center"/>
              <w:rPr>
                <w:rFonts w:cs="Arial"/>
                <w:sz w:val="18"/>
                <w:szCs w:val="18"/>
              </w:rPr>
            </w:pPr>
            <w:r w:rsidRPr="00787B05">
              <w:rPr>
                <w:rFonts w:cs="Arial"/>
                <w:sz w:val="18"/>
                <w:szCs w:val="18"/>
              </w:rPr>
              <w:t>79,066 (69,072-90,091)</w:t>
            </w:r>
          </w:p>
        </w:tc>
        <w:tc>
          <w:tcPr>
            <w:tcW w:w="2430" w:type="dxa"/>
            <w:shd w:val="clear" w:color="auto" w:fill="E6E6E6"/>
            <w:vAlign w:val="center"/>
          </w:tcPr>
          <w:p w14:paraId="3524BD85" w14:textId="77777777" w:rsidR="007C7266" w:rsidRPr="00787B05" w:rsidRDefault="007C7266" w:rsidP="004C1E46">
            <w:pPr>
              <w:jc w:val="center"/>
              <w:rPr>
                <w:rFonts w:cs="Arial"/>
                <w:bCs/>
                <w:sz w:val="18"/>
                <w:szCs w:val="18"/>
              </w:rPr>
            </w:pPr>
            <w:r w:rsidRPr="00787B05">
              <w:rPr>
                <w:rFonts w:cs="Arial"/>
                <w:bCs/>
                <w:sz w:val="18"/>
                <w:szCs w:val="18"/>
              </w:rPr>
              <w:t>20,291 (16,940-24,109)</w:t>
            </w:r>
          </w:p>
        </w:tc>
        <w:tc>
          <w:tcPr>
            <w:tcW w:w="1530" w:type="dxa"/>
            <w:tcBorders>
              <w:left w:val="nil"/>
            </w:tcBorders>
            <w:shd w:val="clear" w:color="auto" w:fill="E6E6E6"/>
            <w:vAlign w:val="center"/>
          </w:tcPr>
          <w:p w14:paraId="5D87737A" w14:textId="77777777" w:rsidR="007C7266" w:rsidRPr="00787B05" w:rsidRDefault="007C7266" w:rsidP="004C1E46">
            <w:pPr>
              <w:jc w:val="center"/>
              <w:rPr>
                <w:rFonts w:cs="Arial"/>
                <w:sz w:val="18"/>
                <w:szCs w:val="18"/>
              </w:rPr>
            </w:pPr>
            <w:r w:rsidRPr="00787B05">
              <w:rPr>
                <w:rFonts w:cs="Arial"/>
                <w:sz w:val="18"/>
                <w:szCs w:val="18"/>
              </w:rPr>
              <w:t>35.6</w:t>
            </w:r>
          </w:p>
        </w:tc>
      </w:tr>
      <w:tr w:rsidR="007C7266" w14:paraId="64DDBE4D" w14:textId="77777777" w:rsidTr="008B4202">
        <w:trPr>
          <w:trHeight w:val="227"/>
        </w:trPr>
        <w:tc>
          <w:tcPr>
            <w:tcW w:w="1278" w:type="dxa"/>
            <w:tcBorders>
              <w:bottom w:val="single" w:sz="6" w:space="0" w:color="auto"/>
              <w:right w:val="single" w:sz="6" w:space="0" w:color="auto"/>
            </w:tcBorders>
            <w:vAlign w:val="center"/>
          </w:tcPr>
          <w:p w14:paraId="5315BFE4" w14:textId="77777777" w:rsidR="007C7266" w:rsidRPr="00787B05" w:rsidRDefault="007C7266" w:rsidP="004C1E46">
            <w:pPr>
              <w:jc w:val="center"/>
              <w:rPr>
                <w:rFonts w:cs="Arial"/>
                <w:sz w:val="18"/>
                <w:szCs w:val="18"/>
              </w:rPr>
            </w:pPr>
            <w:r w:rsidRPr="00787B05">
              <w:rPr>
                <w:rFonts w:cs="Arial"/>
                <w:sz w:val="18"/>
                <w:szCs w:val="18"/>
              </w:rPr>
              <w:t>2021</w:t>
            </w:r>
          </w:p>
        </w:tc>
        <w:tc>
          <w:tcPr>
            <w:tcW w:w="1350" w:type="dxa"/>
            <w:tcBorders>
              <w:bottom w:val="single" w:sz="6" w:space="0" w:color="auto"/>
              <w:right w:val="single" w:sz="6" w:space="0" w:color="auto"/>
            </w:tcBorders>
            <w:vAlign w:val="center"/>
          </w:tcPr>
          <w:p w14:paraId="046F67AC" w14:textId="77777777" w:rsidR="007C7266" w:rsidRPr="00787B05" w:rsidRDefault="007C7266" w:rsidP="004C1E46">
            <w:pPr>
              <w:jc w:val="center"/>
              <w:rPr>
                <w:rFonts w:cs="Arial"/>
                <w:sz w:val="18"/>
                <w:szCs w:val="18"/>
              </w:rPr>
            </w:pPr>
            <w:r w:rsidRPr="00787B05">
              <w:rPr>
                <w:rFonts w:cs="Arial"/>
                <w:sz w:val="18"/>
                <w:szCs w:val="18"/>
              </w:rPr>
              <w:t>-</w:t>
            </w:r>
          </w:p>
        </w:tc>
        <w:tc>
          <w:tcPr>
            <w:tcW w:w="2700" w:type="dxa"/>
            <w:tcBorders>
              <w:left w:val="single" w:sz="6" w:space="0" w:color="auto"/>
              <w:bottom w:val="single" w:sz="6" w:space="0" w:color="auto"/>
            </w:tcBorders>
            <w:shd w:val="clear" w:color="auto" w:fill="E6E6E6"/>
            <w:vAlign w:val="center"/>
          </w:tcPr>
          <w:p w14:paraId="40E8DCCB" w14:textId="77777777" w:rsidR="007C7266" w:rsidRPr="00787B05" w:rsidRDefault="007C7266" w:rsidP="004C1E46">
            <w:pPr>
              <w:jc w:val="center"/>
              <w:rPr>
                <w:rFonts w:cs="Arial"/>
                <w:sz w:val="18"/>
                <w:szCs w:val="18"/>
              </w:rPr>
            </w:pPr>
            <w:r w:rsidRPr="00787B05">
              <w:rPr>
                <w:rFonts w:cs="Arial"/>
                <w:sz w:val="18"/>
                <w:szCs w:val="18"/>
              </w:rPr>
              <w:t>77,748 (67,706-88,852)</w:t>
            </w:r>
          </w:p>
        </w:tc>
        <w:tc>
          <w:tcPr>
            <w:tcW w:w="2430" w:type="dxa"/>
            <w:tcBorders>
              <w:bottom w:val="single" w:sz="6" w:space="0" w:color="auto"/>
            </w:tcBorders>
            <w:shd w:val="clear" w:color="auto" w:fill="E6E6E6"/>
            <w:vAlign w:val="center"/>
          </w:tcPr>
          <w:p w14:paraId="406B3123" w14:textId="77777777" w:rsidR="007C7266" w:rsidRPr="00787B05" w:rsidRDefault="007C7266" w:rsidP="004C1E46">
            <w:pPr>
              <w:jc w:val="center"/>
              <w:rPr>
                <w:rFonts w:cs="Arial"/>
                <w:bCs/>
                <w:sz w:val="18"/>
                <w:szCs w:val="18"/>
              </w:rPr>
            </w:pPr>
            <w:r w:rsidRPr="00787B05">
              <w:rPr>
                <w:rFonts w:cs="Arial"/>
                <w:bCs/>
                <w:sz w:val="18"/>
                <w:szCs w:val="18"/>
              </w:rPr>
              <w:t>19,107 (16,235-22,339)</w:t>
            </w:r>
          </w:p>
        </w:tc>
        <w:tc>
          <w:tcPr>
            <w:tcW w:w="1530" w:type="dxa"/>
            <w:tcBorders>
              <w:left w:val="nil"/>
              <w:bottom w:val="single" w:sz="6" w:space="0" w:color="auto"/>
            </w:tcBorders>
            <w:shd w:val="clear" w:color="auto" w:fill="E6E6E6"/>
            <w:vAlign w:val="center"/>
          </w:tcPr>
          <w:p w14:paraId="6B48D9F0" w14:textId="05E83C89" w:rsidR="007C7266" w:rsidRPr="00787B05" w:rsidRDefault="00787B05" w:rsidP="004C1E46">
            <w:pPr>
              <w:jc w:val="center"/>
              <w:rPr>
                <w:rFonts w:cs="Arial"/>
                <w:sz w:val="18"/>
                <w:szCs w:val="18"/>
              </w:rPr>
            </w:pPr>
            <w:r>
              <w:rPr>
                <w:rFonts w:cs="Arial"/>
                <w:sz w:val="18"/>
                <w:szCs w:val="18"/>
              </w:rPr>
              <w:t>-</w:t>
            </w:r>
          </w:p>
        </w:tc>
      </w:tr>
    </w:tbl>
    <w:p w14:paraId="60AB5669" w14:textId="77777777" w:rsidR="007C7266" w:rsidRDefault="007C7266" w:rsidP="00F87E32">
      <w:pPr>
        <w:pStyle w:val="Tablecaption"/>
        <w:rPr>
          <w:i/>
          <w:lang w:val="en-CA"/>
        </w:rPr>
      </w:pPr>
    </w:p>
    <w:p w14:paraId="37DA7B12" w14:textId="77777777" w:rsidR="007C7266" w:rsidRDefault="007C7266">
      <w:pPr>
        <w:spacing w:after="200" w:line="276" w:lineRule="auto"/>
        <w:rPr>
          <w:i/>
          <w:sz w:val="20"/>
          <w:lang w:val="en-CA"/>
        </w:rPr>
      </w:pPr>
      <w:r>
        <w:rPr>
          <w:i/>
          <w:lang w:val="en-CA"/>
        </w:rPr>
        <w:br w:type="page"/>
      </w:r>
    </w:p>
    <w:p w14:paraId="5D455B35" w14:textId="2687C665" w:rsidR="00587ED3" w:rsidRPr="00F87E32" w:rsidRDefault="00FA5C09" w:rsidP="00F87E32">
      <w:pPr>
        <w:pStyle w:val="Tablecaption"/>
        <w:rPr>
          <w:i/>
          <w:lang w:val="en-CA"/>
        </w:rPr>
      </w:pPr>
      <w:r>
        <w:rPr>
          <w:i/>
          <w:lang w:val="en-CA"/>
        </w:rPr>
        <w:lastRenderedPageBreak/>
        <w:t xml:space="preserve">Table </w:t>
      </w:r>
      <w:r w:rsidR="00763541">
        <w:rPr>
          <w:i/>
          <w:lang w:val="en-CA"/>
        </w:rPr>
        <w:t>9</w:t>
      </w:r>
      <w:r w:rsidR="00F87E32">
        <w:rPr>
          <w:i/>
          <w:lang w:val="en-CA"/>
        </w:rPr>
        <w:t>.</w:t>
      </w:r>
      <w:r w:rsidR="00F87E32" w:rsidRPr="00F87E32">
        <w:rPr>
          <w:i/>
          <w:lang w:val="en-CA"/>
        </w:rPr>
        <w:t xml:space="preserve"> Risk table </w:t>
      </w:r>
      <w:r w:rsidR="00771554">
        <w:rPr>
          <w:i/>
          <w:lang w:val="en-CA"/>
        </w:rPr>
        <w:t>showing</w:t>
      </w:r>
      <w:r w:rsidR="00F87E32" w:rsidRPr="00F87E32">
        <w:rPr>
          <w:i/>
          <w:lang w:val="en-CA"/>
        </w:rPr>
        <w:t xml:space="preserve"> the probabilities </w:t>
      </w:r>
      <w:r w:rsidR="00771554">
        <w:rPr>
          <w:i/>
          <w:lang w:val="en-CA"/>
        </w:rPr>
        <w:t xml:space="preserve">that biomass </w:t>
      </w:r>
      <w:r w:rsidR="00A92336">
        <w:rPr>
          <w:i/>
          <w:lang w:val="en-CA"/>
        </w:rPr>
        <w:t>indice</w:t>
      </w:r>
      <w:r w:rsidR="00771554">
        <w:rPr>
          <w:i/>
          <w:lang w:val="en-CA"/>
        </w:rPr>
        <w:t>s for 2021</w:t>
      </w:r>
      <w:r w:rsidR="00A92336">
        <w:rPr>
          <w:i/>
          <w:lang w:val="en-CA"/>
        </w:rPr>
        <w:t xml:space="preserve"> </w:t>
      </w:r>
      <w:r w:rsidR="00771554">
        <w:rPr>
          <w:i/>
          <w:lang w:val="en-CA"/>
        </w:rPr>
        <w:t>will fall</w:t>
      </w:r>
      <w:r w:rsidR="00F87E32" w:rsidRPr="00F87E32">
        <w:rPr>
          <w:i/>
          <w:lang w:val="en-CA"/>
        </w:rPr>
        <w:t xml:space="preserve"> under</w:t>
      </w:r>
      <w:r w:rsidR="00771554">
        <w:rPr>
          <w:i/>
          <w:lang w:val="en-CA"/>
        </w:rPr>
        <w:t xml:space="preserve"> the Precautionary Approach</w:t>
      </w:r>
      <w:r w:rsidR="00F87E32" w:rsidRPr="00F87E32">
        <w:rPr>
          <w:i/>
          <w:lang w:val="en-CA"/>
        </w:rPr>
        <w:t xml:space="preserve"> reference points </w:t>
      </w:r>
      <w:r w:rsidR="00771554">
        <w:rPr>
          <w:i/>
          <w:lang w:val="en-CA"/>
        </w:rPr>
        <w:t>at different levels of assumed over</w:t>
      </w:r>
      <w:r w:rsidR="006C593D">
        <w:rPr>
          <w:i/>
          <w:lang w:val="en-CA"/>
        </w:rPr>
        <w:t>-e</w:t>
      </w:r>
      <w:r w:rsidR="00771554">
        <w:rPr>
          <w:i/>
          <w:lang w:val="en-CA"/>
        </w:rPr>
        <w:t xml:space="preserve">stimation bias in the 2020 commercial biomass estimate. Also shown is the corresponding projected exploitation rate (ER) under a TAC of </w:t>
      </w:r>
      <w:r w:rsidR="00771554" w:rsidRPr="00F87E32">
        <w:rPr>
          <w:i/>
          <w:iCs/>
        </w:rPr>
        <w:t>31,410</w:t>
      </w:r>
      <w:r w:rsidR="00771554">
        <w:rPr>
          <w:i/>
          <w:iCs/>
        </w:rPr>
        <w:t xml:space="preserve"> t</w:t>
      </w:r>
      <w:r w:rsidR="00771554">
        <w:rPr>
          <w:i/>
          <w:lang w:val="en-CA"/>
        </w:rPr>
        <w:t xml:space="preserve">. </w:t>
      </w:r>
    </w:p>
    <w:tbl>
      <w:tblPr>
        <w:tblW w:w="8695" w:type="dxa"/>
        <w:jc w:val="center"/>
        <w:tblCellMar>
          <w:left w:w="0" w:type="dxa"/>
          <w:right w:w="0" w:type="dxa"/>
        </w:tblCellMar>
        <w:tblLook w:val="0420" w:firstRow="1" w:lastRow="0" w:firstColumn="0" w:lastColumn="0" w:noHBand="0" w:noVBand="1"/>
      </w:tblPr>
      <w:tblGrid>
        <w:gridCol w:w="1353"/>
        <w:gridCol w:w="2539"/>
        <w:gridCol w:w="900"/>
        <w:gridCol w:w="1226"/>
        <w:gridCol w:w="1447"/>
        <w:gridCol w:w="1230"/>
      </w:tblGrid>
      <w:tr w:rsidR="00F063AC" w:rsidRPr="00F87E32" w14:paraId="1CA3C9C7" w14:textId="77777777" w:rsidTr="00A92336">
        <w:trPr>
          <w:cantSplit/>
          <w:trHeight w:val="342"/>
          <w:tblHeader/>
          <w:jc w:val="center"/>
        </w:trPr>
        <w:tc>
          <w:tcPr>
            <w:tcW w:w="1353" w:type="dxa"/>
            <w:shd w:val="clear" w:color="auto" w:fill="FFFFFF"/>
            <w:tcMar>
              <w:top w:w="72" w:type="dxa"/>
              <w:left w:w="144" w:type="dxa"/>
              <w:bottom w:w="72" w:type="dxa"/>
              <w:right w:w="144" w:type="dxa"/>
            </w:tcMar>
            <w:vAlign w:val="bottom"/>
          </w:tcPr>
          <w:p w14:paraId="7F6418F1" w14:textId="63308BBE" w:rsidR="00F063AC" w:rsidRPr="00F87E32" w:rsidRDefault="00F063AC" w:rsidP="00F063AC">
            <w:pPr>
              <w:pStyle w:val="Tablecaption"/>
              <w:jc w:val="center"/>
              <w:rPr>
                <w:i/>
              </w:rPr>
            </w:pPr>
          </w:p>
        </w:tc>
        <w:tc>
          <w:tcPr>
            <w:tcW w:w="2539" w:type="dxa"/>
            <w:shd w:val="clear" w:color="auto" w:fill="FFFFFF"/>
            <w:tcMar>
              <w:top w:w="72" w:type="dxa"/>
              <w:left w:w="144" w:type="dxa"/>
              <w:bottom w:w="72" w:type="dxa"/>
              <w:right w:w="144" w:type="dxa"/>
            </w:tcMar>
            <w:vAlign w:val="bottom"/>
          </w:tcPr>
          <w:p w14:paraId="3E1DDA53" w14:textId="3EA88CDB" w:rsidR="00F063AC" w:rsidRPr="00F87E32" w:rsidRDefault="00F063AC" w:rsidP="00F063AC">
            <w:pPr>
              <w:pStyle w:val="Tablecaption"/>
              <w:jc w:val="center"/>
              <w:rPr>
                <w:i/>
              </w:rPr>
            </w:pPr>
          </w:p>
        </w:tc>
        <w:tc>
          <w:tcPr>
            <w:tcW w:w="900" w:type="dxa"/>
            <w:shd w:val="clear" w:color="auto" w:fill="FFFFFF"/>
            <w:vAlign w:val="bottom"/>
          </w:tcPr>
          <w:p w14:paraId="25BDF742" w14:textId="2A7424FE" w:rsidR="00F063AC" w:rsidRDefault="00F063AC" w:rsidP="00F063AC">
            <w:pPr>
              <w:pStyle w:val="Tablecaption"/>
              <w:jc w:val="center"/>
              <w:rPr>
                <w:i/>
              </w:rPr>
            </w:pPr>
          </w:p>
        </w:tc>
        <w:tc>
          <w:tcPr>
            <w:tcW w:w="1226" w:type="dxa"/>
            <w:shd w:val="clear" w:color="auto" w:fill="FFFFFF"/>
            <w:vAlign w:val="bottom"/>
          </w:tcPr>
          <w:p w14:paraId="62B2FF07" w14:textId="32489662" w:rsidR="00F063AC" w:rsidRDefault="00F063AC" w:rsidP="00F063AC">
            <w:pPr>
              <w:pStyle w:val="Tablecaption"/>
              <w:jc w:val="center"/>
              <w:rPr>
                <w:i/>
              </w:rPr>
            </w:pPr>
          </w:p>
        </w:tc>
        <w:tc>
          <w:tcPr>
            <w:tcW w:w="2677" w:type="dxa"/>
            <w:gridSpan w:val="2"/>
            <w:shd w:val="clear" w:color="auto" w:fill="FFFFFF"/>
            <w:tcMar>
              <w:top w:w="72" w:type="dxa"/>
              <w:left w:w="144" w:type="dxa"/>
              <w:bottom w:w="72" w:type="dxa"/>
              <w:right w:w="144" w:type="dxa"/>
            </w:tcMar>
            <w:vAlign w:val="bottom"/>
          </w:tcPr>
          <w:p w14:paraId="28D719BE" w14:textId="4E473ABC" w:rsidR="00F063AC" w:rsidRPr="00F063AC" w:rsidRDefault="00771554" w:rsidP="00771554">
            <w:pPr>
              <w:pStyle w:val="Tablecaption"/>
              <w:jc w:val="center"/>
              <w:rPr>
                <w:b/>
                <w:i/>
                <w:vertAlign w:val="subscript"/>
                <w:lang w:val="fr-CA"/>
              </w:rPr>
            </w:pPr>
            <w:r>
              <w:rPr>
                <w:b/>
                <w:i/>
              </w:rPr>
              <w:t>Probabilities</w:t>
            </w:r>
            <w:r w:rsidR="00F063AC" w:rsidRPr="00F063AC">
              <w:rPr>
                <w:b/>
                <w:i/>
              </w:rPr>
              <w:t xml:space="preserve"> </w:t>
            </w:r>
          </w:p>
        </w:tc>
      </w:tr>
      <w:tr w:rsidR="00F063AC" w:rsidRPr="00F87E32" w14:paraId="0DC988AF" w14:textId="77777777" w:rsidTr="00086832">
        <w:trPr>
          <w:cantSplit/>
          <w:trHeight w:val="547"/>
          <w:tblHeader/>
          <w:jc w:val="center"/>
        </w:trPr>
        <w:tc>
          <w:tcPr>
            <w:tcW w:w="1353" w:type="dxa"/>
            <w:tcBorders>
              <w:bottom w:val="single" w:sz="12" w:space="0" w:color="000000"/>
              <w:right w:val="single" w:sz="4" w:space="0" w:color="000000"/>
            </w:tcBorders>
            <w:shd w:val="clear" w:color="auto" w:fill="FFFFFF"/>
            <w:tcMar>
              <w:top w:w="72" w:type="dxa"/>
              <w:left w:w="144" w:type="dxa"/>
              <w:bottom w:w="72" w:type="dxa"/>
              <w:right w:w="144" w:type="dxa"/>
            </w:tcMar>
            <w:vAlign w:val="center"/>
          </w:tcPr>
          <w:p w14:paraId="2B400AF6" w14:textId="6A7B84BB" w:rsidR="00F063AC" w:rsidRPr="006C12B2" w:rsidRDefault="00F063AC" w:rsidP="006C12B2">
            <w:pPr>
              <w:pStyle w:val="Tablecaption"/>
              <w:jc w:val="center"/>
              <w:rPr>
                <w:b/>
              </w:rPr>
            </w:pPr>
            <w:r w:rsidRPr="006C12B2">
              <w:rPr>
                <w:b/>
              </w:rPr>
              <w:t>Bias level</w:t>
            </w:r>
          </w:p>
        </w:tc>
        <w:tc>
          <w:tcPr>
            <w:tcW w:w="2539"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52F13A7C" w14:textId="57268411" w:rsidR="00F063AC" w:rsidRPr="006C12B2" w:rsidRDefault="00F063AC" w:rsidP="006C12B2">
            <w:pPr>
              <w:pStyle w:val="Tablecaption"/>
              <w:jc w:val="center"/>
              <w:rPr>
                <w:b/>
              </w:rPr>
            </w:pPr>
            <w:r w:rsidRPr="006C12B2">
              <w:rPr>
                <w:b/>
              </w:rPr>
              <w:t>Bias-adjusted commercial biomass (t)</w:t>
            </w:r>
          </w:p>
        </w:tc>
        <w:tc>
          <w:tcPr>
            <w:tcW w:w="900" w:type="dxa"/>
            <w:tcBorders>
              <w:bottom w:val="single" w:sz="12" w:space="0" w:color="000000"/>
            </w:tcBorders>
            <w:shd w:val="clear" w:color="auto" w:fill="FFFFFF"/>
            <w:vAlign w:val="center"/>
          </w:tcPr>
          <w:p w14:paraId="7A6C7936" w14:textId="630810C6" w:rsidR="00F063AC" w:rsidRPr="006C12B2" w:rsidRDefault="00F063AC" w:rsidP="006C12B2">
            <w:pPr>
              <w:pStyle w:val="Tablecaption"/>
              <w:jc w:val="center"/>
              <w:rPr>
                <w:b/>
                <w:iCs/>
              </w:rPr>
            </w:pPr>
            <w:r w:rsidRPr="006C12B2">
              <w:rPr>
                <w:b/>
                <w:iCs/>
              </w:rPr>
              <w:t>TAC (t)</w:t>
            </w:r>
          </w:p>
        </w:tc>
        <w:tc>
          <w:tcPr>
            <w:tcW w:w="1226" w:type="dxa"/>
            <w:tcBorders>
              <w:bottom w:val="single" w:sz="12" w:space="0" w:color="000000"/>
              <w:right w:val="single" w:sz="4" w:space="0" w:color="000000"/>
            </w:tcBorders>
            <w:shd w:val="clear" w:color="auto" w:fill="FFFFFF"/>
            <w:vAlign w:val="center"/>
          </w:tcPr>
          <w:p w14:paraId="692417B7" w14:textId="55530E83" w:rsidR="00F063AC" w:rsidRPr="006C12B2" w:rsidRDefault="00F063AC" w:rsidP="00F063AC">
            <w:pPr>
              <w:pStyle w:val="Tablecaption"/>
              <w:jc w:val="center"/>
              <w:rPr>
                <w:b/>
              </w:rPr>
            </w:pPr>
            <w:r w:rsidRPr="006C12B2">
              <w:rPr>
                <w:b/>
                <w:iCs/>
              </w:rPr>
              <w:t>E</w:t>
            </w:r>
            <w:r>
              <w:rPr>
                <w:b/>
                <w:iCs/>
              </w:rPr>
              <w:t>R</w:t>
            </w:r>
          </w:p>
        </w:tc>
        <w:tc>
          <w:tcPr>
            <w:tcW w:w="1447" w:type="dxa"/>
            <w:tcBorders>
              <w:left w:val="single" w:sz="4" w:space="0" w:color="000000"/>
              <w:bottom w:val="single" w:sz="12" w:space="0" w:color="000000"/>
            </w:tcBorders>
            <w:shd w:val="clear" w:color="auto" w:fill="FFFFFF"/>
            <w:tcMar>
              <w:top w:w="72" w:type="dxa"/>
              <w:left w:w="144" w:type="dxa"/>
              <w:bottom w:w="72" w:type="dxa"/>
              <w:right w:w="144" w:type="dxa"/>
            </w:tcMar>
            <w:vAlign w:val="center"/>
          </w:tcPr>
          <w:p w14:paraId="0B5D8CF4" w14:textId="13B163A7" w:rsidR="00F063AC" w:rsidRPr="006C12B2" w:rsidRDefault="00F063AC" w:rsidP="006C12B2">
            <w:pPr>
              <w:pStyle w:val="Tablecaption"/>
              <w:jc w:val="center"/>
              <w:rPr>
                <w:b/>
                <w:lang w:val="fr-CA"/>
              </w:rPr>
            </w:pPr>
            <w:r w:rsidRPr="006C12B2">
              <w:rPr>
                <w:b/>
              </w:rPr>
              <w:t xml:space="preserve">&lt; </w:t>
            </w:r>
            <w:proofErr w:type="spellStart"/>
            <w:r w:rsidRPr="006C12B2">
              <w:rPr>
                <w:b/>
                <w:lang w:val="fr-CA"/>
              </w:rPr>
              <w:t>B</w:t>
            </w:r>
            <w:r w:rsidRPr="006C12B2">
              <w:rPr>
                <w:b/>
                <w:vertAlign w:val="subscript"/>
                <w:lang w:val="fr-CA"/>
              </w:rPr>
              <w:t>lim</w:t>
            </w:r>
            <w:proofErr w:type="spellEnd"/>
          </w:p>
        </w:tc>
        <w:tc>
          <w:tcPr>
            <w:tcW w:w="1230" w:type="dxa"/>
            <w:tcBorders>
              <w:bottom w:val="single" w:sz="12" w:space="0" w:color="000000"/>
            </w:tcBorders>
            <w:shd w:val="clear" w:color="auto" w:fill="FFFFFF"/>
            <w:tcMar>
              <w:top w:w="72" w:type="dxa"/>
              <w:left w:w="144" w:type="dxa"/>
              <w:bottom w:w="72" w:type="dxa"/>
              <w:right w:w="144" w:type="dxa"/>
            </w:tcMar>
            <w:vAlign w:val="center"/>
          </w:tcPr>
          <w:p w14:paraId="1EF52151" w14:textId="04A536D7" w:rsidR="00F063AC" w:rsidRPr="006C12B2" w:rsidRDefault="00F063AC" w:rsidP="006C12B2">
            <w:pPr>
              <w:pStyle w:val="Tablecaption"/>
              <w:jc w:val="center"/>
              <w:rPr>
                <w:b/>
                <w:lang w:val="fr-CA"/>
              </w:rPr>
            </w:pPr>
            <w:r w:rsidRPr="006C12B2">
              <w:rPr>
                <w:b/>
                <w:lang w:val="fr-CA"/>
              </w:rPr>
              <w:t xml:space="preserve">&lt; </w:t>
            </w:r>
            <w:proofErr w:type="spellStart"/>
            <w:r w:rsidRPr="006C12B2">
              <w:rPr>
                <w:b/>
                <w:lang w:val="fr-CA"/>
              </w:rPr>
              <w:t>B</w:t>
            </w:r>
            <w:r w:rsidRPr="006C12B2">
              <w:rPr>
                <w:b/>
                <w:vertAlign w:val="subscript"/>
                <w:lang w:val="fr-CA"/>
              </w:rPr>
              <w:t>usr</w:t>
            </w:r>
            <w:proofErr w:type="spellEnd"/>
          </w:p>
        </w:tc>
      </w:tr>
      <w:tr w:rsidR="00F063AC" w:rsidRPr="00F87E32" w14:paraId="619A5F5F" w14:textId="77777777" w:rsidTr="00086832">
        <w:trPr>
          <w:trHeight w:val="288"/>
          <w:jc w:val="center"/>
        </w:trPr>
        <w:tc>
          <w:tcPr>
            <w:tcW w:w="1353" w:type="dxa"/>
            <w:tcBorders>
              <w:top w:val="single" w:sz="12" w:space="0" w:color="000000"/>
              <w:right w:val="single" w:sz="4" w:space="0" w:color="000000"/>
            </w:tcBorders>
            <w:shd w:val="clear" w:color="auto" w:fill="FFFFFF"/>
            <w:tcMar>
              <w:top w:w="72" w:type="dxa"/>
              <w:left w:w="144" w:type="dxa"/>
              <w:bottom w:w="72" w:type="dxa"/>
              <w:right w:w="144" w:type="dxa"/>
            </w:tcMar>
          </w:tcPr>
          <w:p w14:paraId="528085F9" w14:textId="77777777" w:rsidR="00F063AC" w:rsidRPr="00F87E32" w:rsidRDefault="00F063AC" w:rsidP="00587ED3">
            <w:pPr>
              <w:pStyle w:val="Tablecaption"/>
              <w:jc w:val="center"/>
              <w:rPr>
                <w:i/>
                <w:lang w:val="fr-CA"/>
              </w:rPr>
            </w:pPr>
            <w:r w:rsidRPr="00F87E32">
              <w:rPr>
                <w:i/>
                <w:lang w:val="fr-CA"/>
              </w:rPr>
              <w:t>0%</w:t>
            </w:r>
          </w:p>
        </w:tc>
        <w:tc>
          <w:tcPr>
            <w:tcW w:w="2539" w:type="dxa"/>
            <w:tcBorders>
              <w:top w:val="single" w:sz="12" w:space="0" w:color="000000"/>
              <w:left w:val="single" w:sz="4" w:space="0" w:color="000000"/>
            </w:tcBorders>
            <w:shd w:val="clear" w:color="auto" w:fill="FFFFFF"/>
            <w:tcMar>
              <w:top w:w="72" w:type="dxa"/>
              <w:left w:w="144" w:type="dxa"/>
              <w:bottom w:w="72" w:type="dxa"/>
              <w:right w:w="144" w:type="dxa"/>
            </w:tcMar>
          </w:tcPr>
          <w:p w14:paraId="27A08184" w14:textId="10D73E66" w:rsidR="00F063AC" w:rsidRPr="00F87E32" w:rsidRDefault="00F063AC" w:rsidP="00587ED3">
            <w:pPr>
              <w:pStyle w:val="Tablecaption"/>
              <w:jc w:val="center"/>
              <w:rPr>
                <w:i/>
                <w:lang w:val="fr-CA"/>
              </w:rPr>
            </w:pPr>
            <w:r>
              <w:rPr>
                <w:i/>
                <w:lang w:val="fr-CA"/>
              </w:rPr>
              <w:t>77,748</w:t>
            </w:r>
          </w:p>
        </w:tc>
        <w:tc>
          <w:tcPr>
            <w:tcW w:w="900" w:type="dxa"/>
            <w:tcBorders>
              <w:top w:val="single" w:sz="12" w:space="0" w:color="000000"/>
            </w:tcBorders>
            <w:shd w:val="clear" w:color="auto" w:fill="FFFFFF"/>
          </w:tcPr>
          <w:p w14:paraId="0C612141" w14:textId="477871A4" w:rsidR="00F063AC" w:rsidRPr="00F87E32" w:rsidRDefault="00F063AC" w:rsidP="00587ED3">
            <w:pPr>
              <w:pStyle w:val="Tablecaption"/>
              <w:jc w:val="center"/>
              <w:rPr>
                <w:i/>
                <w:iCs/>
              </w:rPr>
            </w:pPr>
            <w:r w:rsidRPr="00F87E32">
              <w:rPr>
                <w:i/>
                <w:iCs/>
              </w:rPr>
              <w:t>31,410</w:t>
            </w:r>
          </w:p>
        </w:tc>
        <w:tc>
          <w:tcPr>
            <w:tcW w:w="1226" w:type="dxa"/>
            <w:tcBorders>
              <w:top w:val="single" w:sz="12" w:space="0" w:color="000000"/>
              <w:right w:val="single" w:sz="4" w:space="0" w:color="000000"/>
            </w:tcBorders>
            <w:shd w:val="clear" w:color="auto" w:fill="FFFFFF"/>
          </w:tcPr>
          <w:p w14:paraId="50414382" w14:textId="25793749" w:rsidR="00F063AC" w:rsidRPr="00F87E32" w:rsidRDefault="00F063AC" w:rsidP="00587ED3">
            <w:pPr>
              <w:pStyle w:val="Tablecaption"/>
              <w:jc w:val="center"/>
              <w:rPr>
                <w:i/>
                <w:lang w:val="fr-CA"/>
              </w:rPr>
            </w:pPr>
            <w:r w:rsidRPr="00F87E32">
              <w:rPr>
                <w:i/>
                <w:lang w:val="fr-CA"/>
              </w:rPr>
              <w:t>40.4%</w:t>
            </w:r>
          </w:p>
        </w:tc>
        <w:tc>
          <w:tcPr>
            <w:tcW w:w="1447" w:type="dxa"/>
            <w:tcBorders>
              <w:top w:val="single" w:sz="12" w:space="0" w:color="000000"/>
              <w:left w:val="single" w:sz="4" w:space="0" w:color="000000"/>
            </w:tcBorders>
            <w:shd w:val="clear" w:color="auto" w:fill="FFFFFF"/>
            <w:tcMar>
              <w:top w:w="72" w:type="dxa"/>
              <w:left w:w="144" w:type="dxa"/>
              <w:bottom w:w="72" w:type="dxa"/>
              <w:right w:w="144" w:type="dxa"/>
            </w:tcMar>
          </w:tcPr>
          <w:p w14:paraId="5395798C" w14:textId="28AEAD76" w:rsidR="00F063AC" w:rsidRPr="00F87E32" w:rsidRDefault="00F063AC" w:rsidP="00587ED3">
            <w:pPr>
              <w:pStyle w:val="Tablecaption"/>
              <w:jc w:val="center"/>
              <w:rPr>
                <w:i/>
                <w:lang w:val="fr-CA"/>
              </w:rPr>
            </w:pPr>
            <w:r w:rsidRPr="00F87E32">
              <w:rPr>
                <w:i/>
                <w:lang w:val="fr-CA"/>
              </w:rPr>
              <w:t>0%</w:t>
            </w:r>
          </w:p>
        </w:tc>
        <w:tc>
          <w:tcPr>
            <w:tcW w:w="1230" w:type="dxa"/>
            <w:tcBorders>
              <w:top w:val="single" w:sz="12" w:space="0" w:color="000000"/>
            </w:tcBorders>
            <w:shd w:val="clear" w:color="auto" w:fill="FFFFFF"/>
            <w:tcMar>
              <w:top w:w="72" w:type="dxa"/>
              <w:left w:w="144" w:type="dxa"/>
              <w:bottom w:w="72" w:type="dxa"/>
              <w:right w:w="144" w:type="dxa"/>
            </w:tcMar>
          </w:tcPr>
          <w:p w14:paraId="2864CC79" w14:textId="77777777" w:rsidR="00F063AC" w:rsidRPr="00F87E32" w:rsidRDefault="00F063AC" w:rsidP="00587ED3">
            <w:pPr>
              <w:pStyle w:val="Tablecaption"/>
              <w:jc w:val="center"/>
              <w:rPr>
                <w:i/>
                <w:lang w:val="fr-CA"/>
              </w:rPr>
            </w:pPr>
            <w:r w:rsidRPr="00F87E32">
              <w:rPr>
                <w:i/>
                <w:lang w:val="fr-CA"/>
              </w:rPr>
              <w:t>0%</w:t>
            </w:r>
          </w:p>
        </w:tc>
      </w:tr>
      <w:tr w:rsidR="00F063AC" w:rsidRPr="00F87E32" w14:paraId="1F8B4669"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tcPr>
          <w:p w14:paraId="7A499B98" w14:textId="77777777" w:rsidR="00F063AC" w:rsidRPr="00F87E32" w:rsidRDefault="00F063AC" w:rsidP="00587ED3">
            <w:pPr>
              <w:pStyle w:val="Tablecaption"/>
              <w:jc w:val="center"/>
              <w:rPr>
                <w:i/>
                <w:lang w:val="fr-CA"/>
              </w:rPr>
            </w:pPr>
            <w:r w:rsidRPr="00F87E32">
              <w:rPr>
                <w:i/>
                <w:lang w:val="fr-CA"/>
              </w:rPr>
              <w:t>5%</w:t>
            </w:r>
          </w:p>
        </w:tc>
        <w:tc>
          <w:tcPr>
            <w:tcW w:w="2539" w:type="dxa"/>
            <w:tcBorders>
              <w:left w:val="single" w:sz="4" w:space="0" w:color="000000"/>
            </w:tcBorders>
            <w:shd w:val="clear" w:color="auto" w:fill="FFFFFF"/>
            <w:tcMar>
              <w:top w:w="72" w:type="dxa"/>
              <w:left w:w="144" w:type="dxa"/>
              <w:bottom w:w="72" w:type="dxa"/>
              <w:right w:w="144" w:type="dxa"/>
            </w:tcMar>
          </w:tcPr>
          <w:p w14:paraId="74E31F7C" w14:textId="7E097DA1" w:rsidR="00F063AC" w:rsidRPr="00F87E32" w:rsidRDefault="00F063AC" w:rsidP="00587ED3">
            <w:pPr>
              <w:pStyle w:val="Tablecaption"/>
              <w:jc w:val="center"/>
              <w:rPr>
                <w:i/>
                <w:lang w:val="fr-CA"/>
              </w:rPr>
            </w:pPr>
            <w:r>
              <w:rPr>
                <w:i/>
                <w:lang w:val="fr-CA"/>
              </w:rPr>
              <w:t>73,861</w:t>
            </w:r>
          </w:p>
        </w:tc>
        <w:tc>
          <w:tcPr>
            <w:tcW w:w="900" w:type="dxa"/>
            <w:shd w:val="clear" w:color="auto" w:fill="FFFFFF"/>
          </w:tcPr>
          <w:p w14:paraId="51A070EB" w14:textId="72AC882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747F330C" w14:textId="364ABC71" w:rsidR="00F063AC" w:rsidRPr="00F87E32" w:rsidRDefault="00F063AC" w:rsidP="00587ED3">
            <w:pPr>
              <w:pStyle w:val="Tablecaption"/>
              <w:jc w:val="center"/>
              <w:rPr>
                <w:i/>
                <w:lang w:val="fr-CA"/>
              </w:rPr>
            </w:pPr>
            <w:r w:rsidRPr="00F87E32">
              <w:rPr>
                <w:i/>
                <w:lang w:val="fr-CA"/>
              </w:rPr>
              <w:t>42.5%</w:t>
            </w:r>
          </w:p>
        </w:tc>
        <w:tc>
          <w:tcPr>
            <w:tcW w:w="1447" w:type="dxa"/>
            <w:tcBorders>
              <w:left w:val="single" w:sz="4" w:space="0" w:color="000000"/>
            </w:tcBorders>
            <w:shd w:val="clear" w:color="auto" w:fill="FFFFFF"/>
            <w:tcMar>
              <w:top w:w="72" w:type="dxa"/>
              <w:left w:w="144" w:type="dxa"/>
              <w:bottom w:w="72" w:type="dxa"/>
              <w:right w:w="144" w:type="dxa"/>
            </w:tcMar>
          </w:tcPr>
          <w:p w14:paraId="483BCF42" w14:textId="72C7C28B" w:rsidR="00F063AC" w:rsidRPr="00F87E32" w:rsidRDefault="00F063AC" w:rsidP="00587ED3">
            <w:pPr>
              <w:pStyle w:val="Tablecaption"/>
              <w:jc w:val="center"/>
              <w:rPr>
                <w:i/>
                <w:lang w:val="fr-CA"/>
              </w:rPr>
            </w:pPr>
            <w:r w:rsidRPr="00F87E32">
              <w:rPr>
                <w:i/>
                <w:lang w:val="fr-CA"/>
              </w:rPr>
              <w:t>0.7%</w:t>
            </w:r>
          </w:p>
        </w:tc>
        <w:tc>
          <w:tcPr>
            <w:tcW w:w="1230" w:type="dxa"/>
            <w:shd w:val="clear" w:color="auto" w:fill="FFFFFF"/>
            <w:tcMar>
              <w:top w:w="72" w:type="dxa"/>
              <w:left w:w="144" w:type="dxa"/>
              <w:bottom w:w="72" w:type="dxa"/>
              <w:right w:w="144" w:type="dxa"/>
            </w:tcMar>
          </w:tcPr>
          <w:p w14:paraId="398AF084" w14:textId="77777777" w:rsidR="00F063AC" w:rsidRPr="00F87E32" w:rsidRDefault="00F063AC" w:rsidP="00587ED3">
            <w:pPr>
              <w:pStyle w:val="Tablecaption"/>
              <w:jc w:val="center"/>
              <w:rPr>
                <w:i/>
                <w:lang w:val="fr-CA"/>
              </w:rPr>
            </w:pPr>
            <w:r w:rsidRPr="00F87E32">
              <w:rPr>
                <w:i/>
                <w:lang w:val="fr-CA"/>
              </w:rPr>
              <w:t>0%</w:t>
            </w:r>
          </w:p>
        </w:tc>
      </w:tr>
      <w:tr w:rsidR="00F063AC" w:rsidRPr="00F87E32" w14:paraId="034470FA"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3D18F6DF" w14:textId="77777777" w:rsidR="00F063AC" w:rsidRPr="00F87E32" w:rsidRDefault="00F063AC" w:rsidP="00587ED3">
            <w:pPr>
              <w:pStyle w:val="Tablecaption"/>
              <w:jc w:val="center"/>
              <w:rPr>
                <w:i/>
                <w:lang w:val="fr-CA"/>
              </w:rPr>
            </w:pPr>
            <w:r w:rsidRPr="00F87E32">
              <w:rPr>
                <w:i/>
                <w:lang w:val="fr-CA"/>
              </w:rPr>
              <w:t>10%</w:t>
            </w:r>
          </w:p>
        </w:tc>
        <w:tc>
          <w:tcPr>
            <w:tcW w:w="2539" w:type="dxa"/>
            <w:tcBorders>
              <w:left w:val="single" w:sz="4" w:space="0" w:color="000000"/>
            </w:tcBorders>
            <w:shd w:val="clear" w:color="auto" w:fill="FFFFFF"/>
            <w:tcMar>
              <w:top w:w="72" w:type="dxa"/>
              <w:left w:w="144" w:type="dxa"/>
              <w:bottom w:w="72" w:type="dxa"/>
              <w:right w:w="144" w:type="dxa"/>
            </w:tcMar>
            <w:hideMark/>
          </w:tcPr>
          <w:p w14:paraId="01C3A2DB" w14:textId="329EEE61" w:rsidR="00F063AC" w:rsidRPr="00F87E32" w:rsidRDefault="00F063AC" w:rsidP="00587ED3">
            <w:pPr>
              <w:pStyle w:val="Tablecaption"/>
              <w:jc w:val="center"/>
              <w:rPr>
                <w:i/>
                <w:lang w:val="fr-CA"/>
              </w:rPr>
            </w:pPr>
            <w:r>
              <w:rPr>
                <w:i/>
                <w:lang w:val="fr-CA"/>
              </w:rPr>
              <w:t>69,973</w:t>
            </w:r>
          </w:p>
        </w:tc>
        <w:tc>
          <w:tcPr>
            <w:tcW w:w="900" w:type="dxa"/>
            <w:shd w:val="clear" w:color="auto" w:fill="FFFFFF"/>
          </w:tcPr>
          <w:p w14:paraId="37BBE629" w14:textId="5FEF34E0"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0DF79C95" w14:textId="6C2C1B7B" w:rsidR="00F063AC" w:rsidRPr="00F87E32" w:rsidRDefault="00F063AC" w:rsidP="00587ED3">
            <w:pPr>
              <w:pStyle w:val="Tablecaption"/>
              <w:jc w:val="center"/>
              <w:rPr>
                <w:i/>
                <w:lang w:val="fr-CA"/>
              </w:rPr>
            </w:pPr>
            <w:r w:rsidRPr="00F87E32">
              <w:rPr>
                <w:i/>
                <w:lang w:val="fr-CA"/>
              </w:rPr>
              <w:t>44.9%</w:t>
            </w:r>
          </w:p>
        </w:tc>
        <w:tc>
          <w:tcPr>
            <w:tcW w:w="1447" w:type="dxa"/>
            <w:tcBorders>
              <w:left w:val="single" w:sz="4" w:space="0" w:color="000000"/>
            </w:tcBorders>
            <w:shd w:val="clear" w:color="auto" w:fill="FFFFFF"/>
            <w:tcMar>
              <w:top w:w="72" w:type="dxa"/>
              <w:left w:w="144" w:type="dxa"/>
              <w:bottom w:w="72" w:type="dxa"/>
              <w:right w:w="144" w:type="dxa"/>
            </w:tcMar>
            <w:hideMark/>
          </w:tcPr>
          <w:p w14:paraId="494B56DE" w14:textId="4ED64A92" w:rsidR="00F063AC" w:rsidRPr="00F87E32" w:rsidRDefault="00F063AC" w:rsidP="00587ED3">
            <w:pPr>
              <w:pStyle w:val="Tablecaption"/>
              <w:jc w:val="center"/>
              <w:rPr>
                <w:i/>
                <w:lang w:val="fr-CA"/>
              </w:rPr>
            </w:pPr>
            <w:r w:rsidRPr="00F87E32">
              <w:rPr>
                <w:i/>
                <w:lang w:val="fr-CA"/>
              </w:rPr>
              <w:t>4.2%</w:t>
            </w:r>
          </w:p>
        </w:tc>
        <w:tc>
          <w:tcPr>
            <w:tcW w:w="1230" w:type="dxa"/>
            <w:shd w:val="clear" w:color="auto" w:fill="FFFFFF"/>
            <w:tcMar>
              <w:top w:w="72" w:type="dxa"/>
              <w:left w:w="144" w:type="dxa"/>
              <w:bottom w:w="72" w:type="dxa"/>
              <w:right w:w="144" w:type="dxa"/>
            </w:tcMar>
            <w:hideMark/>
          </w:tcPr>
          <w:p w14:paraId="6A505C0A" w14:textId="77777777" w:rsidR="00F063AC" w:rsidRPr="00F87E32" w:rsidRDefault="00F063AC" w:rsidP="00587ED3">
            <w:pPr>
              <w:pStyle w:val="Tablecaption"/>
              <w:jc w:val="center"/>
              <w:rPr>
                <w:i/>
                <w:lang w:val="fr-CA"/>
              </w:rPr>
            </w:pPr>
            <w:r w:rsidRPr="00F87E32">
              <w:rPr>
                <w:i/>
                <w:lang w:val="fr-CA"/>
              </w:rPr>
              <w:t>0%</w:t>
            </w:r>
          </w:p>
        </w:tc>
      </w:tr>
      <w:tr w:rsidR="00F063AC" w:rsidRPr="00F87E32" w14:paraId="4C82E22B" w14:textId="77777777" w:rsidTr="00086832">
        <w:trPr>
          <w:trHeight w:val="288"/>
          <w:jc w:val="center"/>
        </w:trPr>
        <w:tc>
          <w:tcPr>
            <w:tcW w:w="1353" w:type="dxa"/>
            <w:tcBorders>
              <w:right w:val="single" w:sz="4" w:space="0" w:color="000000"/>
            </w:tcBorders>
            <w:shd w:val="clear" w:color="auto" w:fill="FFFFFF"/>
            <w:tcMar>
              <w:top w:w="72" w:type="dxa"/>
              <w:left w:w="144" w:type="dxa"/>
              <w:bottom w:w="72" w:type="dxa"/>
              <w:right w:w="144" w:type="dxa"/>
            </w:tcMar>
            <w:hideMark/>
          </w:tcPr>
          <w:p w14:paraId="73AECD41" w14:textId="77777777" w:rsidR="00F063AC" w:rsidRPr="00F87E32" w:rsidRDefault="00F063AC" w:rsidP="00587ED3">
            <w:pPr>
              <w:pStyle w:val="Tablecaption"/>
              <w:jc w:val="center"/>
              <w:rPr>
                <w:i/>
                <w:lang w:val="fr-CA"/>
              </w:rPr>
            </w:pPr>
            <w:r w:rsidRPr="00F87E32">
              <w:rPr>
                <w:i/>
                <w:lang w:val="fr-CA"/>
              </w:rPr>
              <w:t>15%</w:t>
            </w:r>
          </w:p>
        </w:tc>
        <w:tc>
          <w:tcPr>
            <w:tcW w:w="2539" w:type="dxa"/>
            <w:tcBorders>
              <w:left w:val="single" w:sz="4" w:space="0" w:color="000000"/>
            </w:tcBorders>
            <w:shd w:val="clear" w:color="auto" w:fill="FFFFFF"/>
            <w:tcMar>
              <w:top w:w="72" w:type="dxa"/>
              <w:left w:w="144" w:type="dxa"/>
              <w:bottom w:w="72" w:type="dxa"/>
              <w:right w:w="144" w:type="dxa"/>
            </w:tcMar>
            <w:hideMark/>
          </w:tcPr>
          <w:p w14:paraId="14053DCA" w14:textId="28B2A2C7" w:rsidR="00F063AC" w:rsidRPr="00F87E32" w:rsidRDefault="00F063AC" w:rsidP="00587ED3">
            <w:pPr>
              <w:pStyle w:val="Tablecaption"/>
              <w:jc w:val="center"/>
              <w:rPr>
                <w:i/>
                <w:lang w:val="fr-CA"/>
              </w:rPr>
            </w:pPr>
            <w:r w:rsidRPr="00F87E32">
              <w:rPr>
                <w:i/>
                <w:lang w:val="fr-CA"/>
              </w:rPr>
              <w:t>66,08</w:t>
            </w:r>
            <w:r>
              <w:rPr>
                <w:i/>
                <w:lang w:val="fr-CA"/>
              </w:rPr>
              <w:t>6</w:t>
            </w:r>
          </w:p>
        </w:tc>
        <w:tc>
          <w:tcPr>
            <w:tcW w:w="900" w:type="dxa"/>
            <w:shd w:val="clear" w:color="auto" w:fill="FFFFFF"/>
          </w:tcPr>
          <w:p w14:paraId="576981DB" w14:textId="76CC5BF3" w:rsidR="00F063AC" w:rsidRPr="00F87E32" w:rsidRDefault="00F063AC" w:rsidP="00587ED3">
            <w:pPr>
              <w:pStyle w:val="Tablecaption"/>
              <w:jc w:val="center"/>
              <w:rPr>
                <w:i/>
                <w:iCs/>
              </w:rPr>
            </w:pPr>
            <w:r w:rsidRPr="00F87E32">
              <w:rPr>
                <w:i/>
                <w:iCs/>
              </w:rPr>
              <w:t>31,410</w:t>
            </w:r>
          </w:p>
        </w:tc>
        <w:tc>
          <w:tcPr>
            <w:tcW w:w="1226" w:type="dxa"/>
            <w:tcBorders>
              <w:right w:val="single" w:sz="4" w:space="0" w:color="000000"/>
            </w:tcBorders>
            <w:shd w:val="clear" w:color="auto" w:fill="FFFFFF"/>
          </w:tcPr>
          <w:p w14:paraId="53D62EF8" w14:textId="7327351E" w:rsidR="00F063AC" w:rsidRPr="00F87E32" w:rsidRDefault="00F063AC" w:rsidP="00587ED3">
            <w:pPr>
              <w:pStyle w:val="Tablecaption"/>
              <w:jc w:val="center"/>
              <w:rPr>
                <w:i/>
                <w:lang w:val="fr-CA"/>
              </w:rPr>
            </w:pPr>
            <w:r w:rsidRPr="00F87E32">
              <w:rPr>
                <w:i/>
                <w:lang w:val="fr-CA"/>
              </w:rPr>
              <w:t>47.5%</w:t>
            </w:r>
          </w:p>
        </w:tc>
        <w:tc>
          <w:tcPr>
            <w:tcW w:w="1447" w:type="dxa"/>
            <w:tcBorders>
              <w:left w:val="single" w:sz="4" w:space="0" w:color="000000"/>
            </w:tcBorders>
            <w:shd w:val="clear" w:color="auto" w:fill="FFFFFF"/>
            <w:tcMar>
              <w:top w:w="72" w:type="dxa"/>
              <w:left w:w="144" w:type="dxa"/>
              <w:bottom w:w="72" w:type="dxa"/>
              <w:right w:w="144" w:type="dxa"/>
            </w:tcMar>
            <w:hideMark/>
          </w:tcPr>
          <w:p w14:paraId="28202CA6" w14:textId="6F3EB5ED" w:rsidR="00F063AC" w:rsidRPr="00F87E32" w:rsidRDefault="00F063AC" w:rsidP="00587ED3">
            <w:pPr>
              <w:pStyle w:val="Tablecaption"/>
              <w:jc w:val="center"/>
              <w:rPr>
                <w:i/>
                <w:lang w:val="fr-CA"/>
              </w:rPr>
            </w:pPr>
            <w:r w:rsidRPr="00F87E32">
              <w:rPr>
                <w:i/>
                <w:lang w:val="fr-CA"/>
              </w:rPr>
              <w:t>17.4%</w:t>
            </w:r>
          </w:p>
        </w:tc>
        <w:tc>
          <w:tcPr>
            <w:tcW w:w="1230" w:type="dxa"/>
            <w:shd w:val="clear" w:color="auto" w:fill="FFFFFF"/>
            <w:tcMar>
              <w:top w:w="72" w:type="dxa"/>
              <w:left w:w="144" w:type="dxa"/>
              <w:bottom w:w="72" w:type="dxa"/>
              <w:right w:w="144" w:type="dxa"/>
            </w:tcMar>
            <w:hideMark/>
          </w:tcPr>
          <w:p w14:paraId="755DB3F8" w14:textId="77777777" w:rsidR="00F063AC" w:rsidRPr="00F87E32" w:rsidRDefault="00F063AC" w:rsidP="00587ED3">
            <w:pPr>
              <w:pStyle w:val="Tablecaption"/>
              <w:jc w:val="center"/>
              <w:rPr>
                <w:i/>
                <w:lang w:val="fr-CA"/>
              </w:rPr>
            </w:pPr>
            <w:r w:rsidRPr="00F87E32">
              <w:rPr>
                <w:i/>
                <w:lang w:val="fr-CA"/>
              </w:rPr>
              <w:t>0.1%</w:t>
            </w:r>
          </w:p>
        </w:tc>
      </w:tr>
      <w:tr w:rsidR="00F063AC" w:rsidRPr="00F87E32" w14:paraId="561541B6" w14:textId="77777777" w:rsidTr="00086832">
        <w:trPr>
          <w:trHeight w:val="288"/>
          <w:jc w:val="center"/>
        </w:trPr>
        <w:tc>
          <w:tcPr>
            <w:tcW w:w="1353" w:type="dxa"/>
            <w:tcBorders>
              <w:bottom w:val="single" w:sz="4" w:space="0" w:color="000000"/>
              <w:right w:val="single" w:sz="4" w:space="0" w:color="000000"/>
            </w:tcBorders>
            <w:shd w:val="clear" w:color="auto" w:fill="FFFFFF"/>
            <w:tcMar>
              <w:top w:w="72" w:type="dxa"/>
              <w:left w:w="144" w:type="dxa"/>
              <w:bottom w:w="72" w:type="dxa"/>
              <w:right w:w="144" w:type="dxa"/>
            </w:tcMar>
            <w:hideMark/>
          </w:tcPr>
          <w:p w14:paraId="542B7C50" w14:textId="77777777" w:rsidR="00F063AC" w:rsidRPr="00F87E32" w:rsidRDefault="00F063AC" w:rsidP="00587ED3">
            <w:pPr>
              <w:pStyle w:val="Tablecaption"/>
              <w:jc w:val="center"/>
              <w:rPr>
                <w:i/>
                <w:lang w:val="fr-CA"/>
              </w:rPr>
            </w:pPr>
            <w:r w:rsidRPr="00F87E32">
              <w:rPr>
                <w:i/>
                <w:lang w:val="fr-CA"/>
              </w:rPr>
              <w:t>20%</w:t>
            </w:r>
          </w:p>
        </w:tc>
        <w:tc>
          <w:tcPr>
            <w:tcW w:w="2539"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234CEA19" w14:textId="02A23BC7" w:rsidR="00F063AC" w:rsidRPr="00F87E32" w:rsidRDefault="00F063AC" w:rsidP="00587ED3">
            <w:pPr>
              <w:pStyle w:val="Tablecaption"/>
              <w:jc w:val="center"/>
              <w:rPr>
                <w:i/>
                <w:lang w:val="fr-CA"/>
              </w:rPr>
            </w:pPr>
            <w:r>
              <w:rPr>
                <w:i/>
                <w:lang w:val="fr-CA"/>
              </w:rPr>
              <w:t>62,198</w:t>
            </w:r>
          </w:p>
        </w:tc>
        <w:tc>
          <w:tcPr>
            <w:tcW w:w="900" w:type="dxa"/>
            <w:tcBorders>
              <w:bottom w:val="single" w:sz="4" w:space="0" w:color="000000"/>
            </w:tcBorders>
            <w:shd w:val="clear" w:color="auto" w:fill="FFFFFF"/>
          </w:tcPr>
          <w:p w14:paraId="0A44BEE8" w14:textId="18F06CAB" w:rsidR="00F063AC" w:rsidRDefault="00F063AC" w:rsidP="00587ED3">
            <w:pPr>
              <w:pStyle w:val="Tablecaption"/>
              <w:jc w:val="center"/>
              <w:rPr>
                <w:i/>
                <w:iCs/>
              </w:rPr>
            </w:pPr>
            <w:r>
              <w:rPr>
                <w:i/>
                <w:iCs/>
              </w:rPr>
              <w:t>31,410</w:t>
            </w:r>
          </w:p>
        </w:tc>
        <w:tc>
          <w:tcPr>
            <w:tcW w:w="1226" w:type="dxa"/>
            <w:tcBorders>
              <w:bottom w:val="single" w:sz="4" w:space="0" w:color="000000"/>
              <w:right w:val="single" w:sz="4" w:space="0" w:color="000000"/>
            </w:tcBorders>
            <w:shd w:val="clear" w:color="auto" w:fill="FFFFFF"/>
          </w:tcPr>
          <w:p w14:paraId="31B96BC9" w14:textId="422DAE6B" w:rsidR="00F063AC" w:rsidRPr="00F87E32" w:rsidRDefault="00F063AC" w:rsidP="00587ED3">
            <w:pPr>
              <w:pStyle w:val="Tablecaption"/>
              <w:jc w:val="center"/>
              <w:rPr>
                <w:i/>
                <w:lang w:val="fr-CA"/>
              </w:rPr>
            </w:pPr>
            <w:r w:rsidRPr="00F87E32">
              <w:rPr>
                <w:i/>
                <w:lang w:val="fr-CA"/>
              </w:rPr>
              <w:t>50.5%</w:t>
            </w:r>
          </w:p>
        </w:tc>
        <w:tc>
          <w:tcPr>
            <w:tcW w:w="1447" w:type="dxa"/>
            <w:tcBorders>
              <w:left w:val="single" w:sz="4" w:space="0" w:color="000000"/>
              <w:bottom w:val="single" w:sz="4" w:space="0" w:color="000000"/>
            </w:tcBorders>
            <w:shd w:val="clear" w:color="auto" w:fill="FFFFFF"/>
            <w:tcMar>
              <w:top w:w="72" w:type="dxa"/>
              <w:left w:w="144" w:type="dxa"/>
              <w:bottom w:w="72" w:type="dxa"/>
              <w:right w:w="144" w:type="dxa"/>
            </w:tcMar>
            <w:hideMark/>
          </w:tcPr>
          <w:p w14:paraId="58BD7D2C" w14:textId="5AD4D342" w:rsidR="00F063AC" w:rsidRPr="00F87E32" w:rsidRDefault="00F063AC" w:rsidP="00587ED3">
            <w:pPr>
              <w:pStyle w:val="Tablecaption"/>
              <w:jc w:val="center"/>
              <w:rPr>
                <w:i/>
                <w:lang w:val="fr-CA"/>
              </w:rPr>
            </w:pPr>
            <w:r w:rsidRPr="00F87E32">
              <w:rPr>
                <w:i/>
                <w:lang w:val="fr-CA"/>
              </w:rPr>
              <w:t>44.8%</w:t>
            </w:r>
          </w:p>
        </w:tc>
        <w:tc>
          <w:tcPr>
            <w:tcW w:w="1230" w:type="dxa"/>
            <w:tcBorders>
              <w:bottom w:val="single" w:sz="4" w:space="0" w:color="000000"/>
            </w:tcBorders>
            <w:shd w:val="clear" w:color="auto" w:fill="FFFFFF"/>
            <w:tcMar>
              <w:top w:w="72" w:type="dxa"/>
              <w:left w:w="144" w:type="dxa"/>
              <w:bottom w:w="72" w:type="dxa"/>
              <w:right w:w="144" w:type="dxa"/>
            </w:tcMar>
            <w:hideMark/>
          </w:tcPr>
          <w:p w14:paraId="7877F4BF" w14:textId="77777777" w:rsidR="00F063AC" w:rsidRPr="00F87E32" w:rsidRDefault="00F063AC" w:rsidP="00587ED3">
            <w:pPr>
              <w:pStyle w:val="Tablecaption"/>
              <w:jc w:val="center"/>
              <w:rPr>
                <w:i/>
                <w:lang w:val="fr-CA"/>
              </w:rPr>
            </w:pPr>
            <w:r w:rsidRPr="00F87E32">
              <w:rPr>
                <w:i/>
                <w:lang w:val="fr-CA"/>
              </w:rPr>
              <w:t>0.4%</w:t>
            </w:r>
          </w:p>
        </w:tc>
      </w:tr>
    </w:tbl>
    <w:p w14:paraId="0886BFE2" w14:textId="77777777" w:rsidR="00F87E32" w:rsidRPr="00F87E32" w:rsidRDefault="00F87E32" w:rsidP="00F87E32">
      <w:pPr>
        <w:pStyle w:val="Tablecaption"/>
        <w:rPr>
          <w:i/>
        </w:rPr>
      </w:pPr>
    </w:p>
    <w:p w14:paraId="305FA0AD" w14:textId="77777777" w:rsidR="00381066" w:rsidRDefault="00381066" w:rsidP="00381066">
      <w:pPr>
        <w:pStyle w:val="Tablecaption"/>
        <w:jc w:val="left"/>
        <w:rPr>
          <w:i/>
          <w:lang w:val="en-CA"/>
        </w:rPr>
      </w:pPr>
    </w:p>
    <w:p w14:paraId="5FA3D5E7" w14:textId="77777777" w:rsidR="00110C37" w:rsidRDefault="00110C37" w:rsidP="00381066">
      <w:pPr>
        <w:pStyle w:val="Tablecaption"/>
        <w:jc w:val="left"/>
        <w:rPr>
          <w:i/>
          <w:lang w:val="en-CA"/>
        </w:rPr>
      </w:pPr>
    </w:p>
    <w:p w14:paraId="2B51DC94" w14:textId="77777777" w:rsidR="00110C37" w:rsidRDefault="00110C37" w:rsidP="00381066">
      <w:pPr>
        <w:pStyle w:val="Tablecaption"/>
        <w:jc w:val="left"/>
        <w:rPr>
          <w:i/>
          <w:lang w:val="en-CA"/>
        </w:rPr>
      </w:pPr>
    </w:p>
    <w:p w14:paraId="7E87F58D" w14:textId="77777777" w:rsidR="00110C37" w:rsidRDefault="00110C37" w:rsidP="00381066">
      <w:pPr>
        <w:pStyle w:val="Tablecaption"/>
        <w:jc w:val="left"/>
        <w:rPr>
          <w:i/>
          <w:lang w:val="en-CA"/>
        </w:rPr>
      </w:pPr>
    </w:p>
    <w:p w14:paraId="40E40F9E" w14:textId="77777777" w:rsidR="00110C37" w:rsidRDefault="00110C37" w:rsidP="00381066">
      <w:pPr>
        <w:pStyle w:val="Tablecaption"/>
        <w:jc w:val="left"/>
        <w:rPr>
          <w:i/>
          <w:lang w:val="en-CA"/>
        </w:rPr>
      </w:pPr>
    </w:p>
    <w:p w14:paraId="083801BC" w14:textId="77777777" w:rsidR="00110C37" w:rsidRDefault="00110C37" w:rsidP="00381066">
      <w:pPr>
        <w:pStyle w:val="Tablecaption"/>
        <w:jc w:val="left"/>
        <w:rPr>
          <w:i/>
          <w:lang w:val="en-CA"/>
        </w:rPr>
      </w:pPr>
    </w:p>
    <w:p w14:paraId="67A73AE6" w14:textId="77777777" w:rsidR="00110C37" w:rsidRDefault="00110C37" w:rsidP="00381066">
      <w:pPr>
        <w:pStyle w:val="Tablecaption"/>
        <w:jc w:val="left"/>
        <w:rPr>
          <w:i/>
          <w:lang w:val="en-CA"/>
        </w:rPr>
      </w:pPr>
    </w:p>
    <w:p w14:paraId="158B6CD6" w14:textId="77777777" w:rsidR="00110C37" w:rsidRDefault="00110C37" w:rsidP="00381066">
      <w:pPr>
        <w:pStyle w:val="Tablecaption"/>
        <w:jc w:val="left"/>
        <w:rPr>
          <w:i/>
          <w:lang w:val="en-CA"/>
        </w:rPr>
      </w:pPr>
    </w:p>
    <w:p w14:paraId="20DB1B12" w14:textId="77777777" w:rsidR="00110C37" w:rsidRDefault="00110C37" w:rsidP="00381066">
      <w:pPr>
        <w:pStyle w:val="Tablecaption"/>
        <w:jc w:val="left"/>
        <w:rPr>
          <w:i/>
          <w:lang w:val="en-CA"/>
        </w:rPr>
      </w:pPr>
    </w:p>
    <w:p w14:paraId="10AA4667" w14:textId="77777777" w:rsidR="00110C37" w:rsidRDefault="00110C37" w:rsidP="00381066">
      <w:pPr>
        <w:pStyle w:val="Tablecaption"/>
        <w:jc w:val="left"/>
        <w:rPr>
          <w:i/>
          <w:lang w:val="en-CA"/>
        </w:rPr>
      </w:pPr>
    </w:p>
    <w:p w14:paraId="6F5B8E1E" w14:textId="77777777" w:rsidR="00110C37" w:rsidRDefault="00110C37" w:rsidP="00381066">
      <w:pPr>
        <w:pStyle w:val="Tablecaption"/>
        <w:jc w:val="left"/>
        <w:rPr>
          <w:i/>
          <w:lang w:val="en-CA"/>
        </w:rPr>
      </w:pPr>
    </w:p>
    <w:p w14:paraId="266817A6" w14:textId="77777777" w:rsidR="00110C37" w:rsidRDefault="00110C37" w:rsidP="00381066">
      <w:pPr>
        <w:pStyle w:val="Tablecaption"/>
        <w:jc w:val="left"/>
        <w:rPr>
          <w:i/>
          <w:lang w:val="en-CA"/>
        </w:rPr>
      </w:pPr>
    </w:p>
    <w:p w14:paraId="026013CD" w14:textId="77777777" w:rsidR="00110C37" w:rsidRDefault="00110C37" w:rsidP="00381066">
      <w:pPr>
        <w:pStyle w:val="Tablecaption"/>
        <w:jc w:val="left"/>
        <w:rPr>
          <w:i/>
          <w:lang w:val="en-CA"/>
        </w:rPr>
      </w:pPr>
    </w:p>
    <w:p w14:paraId="3AE44071" w14:textId="77777777" w:rsidR="00110C37" w:rsidRDefault="00110C37" w:rsidP="00381066">
      <w:pPr>
        <w:pStyle w:val="Tablecaption"/>
        <w:jc w:val="left"/>
        <w:rPr>
          <w:i/>
          <w:lang w:val="en-CA"/>
        </w:rPr>
      </w:pPr>
    </w:p>
    <w:p w14:paraId="618905E5" w14:textId="77777777" w:rsidR="00110C37" w:rsidRDefault="00110C37" w:rsidP="00381066">
      <w:pPr>
        <w:pStyle w:val="Tablecaption"/>
        <w:jc w:val="left"/>
        <w:rPr>
          <w:i/>
          <w:lang w:val="en-CA"/>
        </w:rPr>
      </w:pPr>
    </w:p>
    <w:p w14:paraId="60B400AD" w14:textId="77777777" w:rsidR="00110C37" w:rsidRDefault="00110C37" w:rsidP="00381066">
      <w:pPr>
        <w:pStyle w:val="Tablecaption"/>
        <w:jc w:val="left"/>
        <w:rPr>
          <w:i/>
          <w:lang w:val="en-CA"/>
        </w:rPr>
      </w:pPr>
    </w:p>
    <w:p w14:paraId="748AC88F" w14:textId="77777777" w:rsidR="00110C37" w:rsidRDefault="00110C37" w:rsidP="00381066">
      <w:pPr>
        <w:pStyle w:val="Tablecaption"/>
        <w:jc w:val="left"/>
        <w:rPr>
          <w:i/>
          <w:lang w:val="en-CA"/>
        </w:rPr>
      </w:pPr>
    </w:p>
    <w:p w14:paraId="0B3CFC61" w14:textId="77777777" w:rsidR="00110C37" w:rsidRDefault="00110C37" w:rsidP="00381066">
      <w:pPr>
        <w:pStyle w:val="Tablecaption"/>
        <w:jc w:val="left"/>
        <w:rPr>
          <w:i/>
          <w:lang w:val="en-CA"/>
        </w:rPr>
      </w:pPr>
    </w:p>
    <w:p w14:paraId="230B3FFE" w14:textId="1CF1155D" w:rsidR="006A29D7" w:rsidRDefault="006A29D7" w:rsidP="00381066">
      <w:pPr>
        <w:pStyle w:val="Tablecaption"/>
        <w:jc w:val="left"/>
        <w:rPr>
          <w:i/>
          <w:lang w:val="en-CA"/>
        </w:rPr>
      </w:pPr>
    </w:p>
    <w:p w14:paraId="01A2A614" w14:textId="77777777" w:rsidR="00CD6B06" w:rsidRDefault="00CD6B06" w:rsidP="00381066">
      <w:pPr>
        <w:pStyle w:val="Tablecaption"/>
        <w:jc w:val="left"/>
        <w:rPr>
          <w:i/>
          <w:lang w:val="en-CA"/>
        </w:rPr>
      </w:pPr>
    </w:p>
    <w:p w14:paraId="57CA0696" w14:textId="77777777" w:rsidR="00CD6B06" w:rsidRDefault="00CD6B06" w:rsidP="00381066">
      <w:pPr>
        <w:pStyle w:val="Tablecaption"/>
        <w:jc w:val="left"/>
        <w:rPr>
          <w:i/>
          <w:lang w:val="en-CA"/>
        </w:rPr>
      </w:pPr>
    </w:p>
    <w:p w14:paraId="7C6B809B" w14:textId="77777777" w:rsidR="00381066" w:rsidRDefault="00381066" w:rsidP="003A24AF">
      <w:pPr>
        <w:pStyle w:val="Heading2"/>
      </w:pPr>
      <w:bookmarkStart w:id="76" w:name="_Toc271636068"/>
      <w:bookmarkStart w:id="77" w:name="_Toc395535018"/>
      <w:bookmarkStart w:id="78" w:name="_Toc31030773"/>
      <w:bookmarkStart w:id="79" w:name="_Toc77929830"/>
      <w:r>
        <w:lastRenderedPageBreak/>
        <w:t>FIGURES</w:t>
      </w:r>
      <w:bookmarkEnd w:id="76"/>
      <w:bookmarkEnd w:id="77"/>
      <w:bookmarkEnd w:id="78"/>
      <w:bookmarkEnd w:id="79"/>
    </w:p>
    <w:p w14:paraId="63025EA8" w14:textId="5464060C" w:rsidR="008031FE" w:rsidRDefault="00381066" w:rsidP="008031FE">
      <w:pPr>
        <w:rPr>
          <w:noProof/>
        </w:rPr>
      </w:pPr>
      <w:r>
        <w:rPr>
          <w:noProof/>
          <w:sz w:val="18"/>
          <w:szCs w:val="18"/>
        </w:rPr>
        <w:drawing>
          <wp:inline distT="0" distB="0" distL="0" distR="0" wp14:anchorId="136FAAE2" wp14:editId="3DFB69C2">
            <wp:extent cx="5786324" cy="4924530"/>
            <wp:effectExtent l="0" t="0" r="5080" b="0"/>
            <wp:docPr id="6" name="Picture 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bertm\Desktop\RAP 2014\Carte bancs anglais.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636" t="3980" r="16403" b="16782"/>
                    <a:stretch/>
                  </pic:blipFill>
                  <pic:spPr bwMode="auto">
                    <a:xfrm>
                      <a:off x="0" y="0"/>
                      <a:ext cx="5795123" cy="4932018"/>
                    </a:xfrm>
                    <a:prstGeom prst="rect">
                      <a:avLst/>
                    </a:prstGeom>
                    <a:noFill/>
                    <a:ln>
                      <a:noFill/>
                    </a:ln>
                    <a:extLst>
                      <a:ext uri="{53640926-AAD7-44d8-BBD7-CCE9431645EC}">
                        <a14:shadowObscured xmlns:a14="http://schemas.microsoft.com/office/drawing/2010/main"/>
                      </a:ext>
                    </a:extLst>
                  </pic:spPr>
                </pic:pic>
              </a:graphicData>
            </a:graphic>
          </wp:inline>
        </w:drawing>
      </w:r>
      <w:r w:rsidRPr="008031FE">
        <w:rPr>
          <w:i/>
          <w:sz w:val="20"/>
        </w:rPr>
        <w:t>Figure 1. Map of the southern Gulf of</w:t>
      </w:r>
      <w:r w:rsidR="00DA33A8">
        <w:rPr>
          <w:i/>
          <w:sz w:val="20"/>
        </w:rPr>
        <w:t xml:space="preserve"> St. Lawrence showing</w:t>
      </w:r>
      <w:r w:rsidRPr="008031FE">
        <w:rPr>
          <w:i/>
          <w:sz w:val="20"/>
        </w:rPr>
        <w:t xml:space="preserve"> snow cra</w:t>
      </w:r>
      <w:r w:rsidR="00DA33A8">
        <w:rPr>
          <w:i/>
          <w:sz w:val="20"/>
        </w:rPr>
        <w:t xml:space="preserve">b fishery </w:t>
      </w:r>
      <w:r w:rsidR="00787B05">
        <w:rPr>
          <w:i/>
          <w:sz w:val="20"/>
        </w:rPr>
        <w:t xml:space="preserve">management </w:t>
      </w:r>
      <w:r w:rsidRPr="008031FE">
        <w:rPr>
          <w:i/>
          <w:sz w:val="20"/>
        </w:rPr>
        <w:t>areas</w:t>
      </w:r>
      <w:r w:rsidR="008D7A3B">
        <w:rPr>
          <w:i/>
          <w:sz w:val="20"/>
        </w:rPr>
        <w:t>,</w:t>
      </w:r>
      <w:r w:rsidR="00DA33A8">
        <w:rPr>
          <w:i/>
          <w:sz w:val="20"/>
        </w:rPr>
        <w:t xml:space="preserve"> buffer </w:t>
      </w:r>
      <w:r w:rsidRPr="008031FE">
        <w:rPr>
          <w:i/>
          <w:sz w:val="20"/>
        </w:rPr>
        <w:t>zones (labels B and C, shaded</w:t>
      </w:r>
      <w:r w:rsidR="008031FE" w:rsidRPr="008031FE">
        <w:rPr>
          <w:i/>
          <w:sz w:val="20"/>
        </w:rPr>
        <w:t xml:space="preserve"> </w:t>
      </w:r>
      <w:r w:rsidRPr="008031FE">
        <w:rPr>
          <w:i/>
          <w:sz w:val="20"/>
        </w:rPr>
        <w:t>areas)</w:t>
      </w:r>
      <w:r w:rsidR="00787B05">
        <w:rPr>
          <w:i/>
          <w:sz w:val="20"/>
        </w:rPr>
        <w:t xml:space="preserve">, and </w:t>
      </w:r>
      <w:r w:rsidR="00C44BB8">
        <w:rPr>
          <w:i/>
          <w:sz w:val="20"/>
        </w:rPr>
        <w:t xml:space="preserve">common </w:t>
      </w:r>
      <w:r w:rsidR="00DA33A8">
        <w:rPr>
          <w:i/>
          <w:sz w:val="20"/>
        </w:rPr>
        <w:t xml:space="preserve">names for </w:t>
      </w:r>
      <w:r w:rsidR="00787B05">
        <w:rPr>
          <w:i/>
          <w:sz w:val="20"/>
        </w:rPr>
        <w:t>fishing ground</w:t>
      </w:r>
      <w:r w:rsidR="00DA33A8">
        <w:rPr>
          <w:i/>
          <w:sz w:val="20"/>
        </w:rPr>
        <w:t>s</w:t>
      </w:r>
      <w:r w:rsidR="00787B05">
        <w:rPr>
          <w:i/>
          <w:sz w:val="20"/>
        </w:rPr>
        <w:t>.</w:t>
      </w:r>
    </w:p>
    <w:p w14:paraId="4A310FDF" w14:textId="77777777" w:rsidR="008031FE" w:rsidRDefault="008031FE" w:rsidP="008031FE">
      <w:pPr>
        <w:jc w:val="center"/>
        <w:rPr>
          <w:noProof/>
        </w:rPr>
      </w:pPr>
    </w:p>
    <w:p w14:paraId="16027EEB" w14:textId="77777777" w:rsidR="008031FE" w:rsidRDefault="008031FE" w:rsidP="008031FE">
      <w:pPr>
        <w:jc w:val="center"/>
        <w:rPr>
          <w:noProof/>
        </w:rPr>
      </w:pPr>
    </w:p>
    <w:p w14:paraId="079CD1D5" w14:textId="77777777" w:rsidR="008031FE" w:rsidRDefault="008031FE" w:rsidP="008031FE">
      <w:pPr>
        <w:jc w:val="center"/>
        <w:rPr>
          <w:noProof/>
        </w:rPr>
      </w:pPr>
    </w:p>
    <w:p w14:paraId="6428C7A4" w14:textId="77777777" w:rsidR="008031FE" w:rsidRDefault="008031FE" w:rsidP="008031FE">
      <w:pPr>
        <w:jc w:val="center"/>
        <w:rPr>
          <w:noProof/>
        </w:rPr>
      </w:pPr>
    </w:p>
    <w:p w14:paraId="778A3680" w14:textId="77777777" w:rsidR="008031FE" w:rsidRDefault="008031FE" w:rsidP="008031FE">
      <w:pPr>
        <w:jc w:val="center"/>
        <w:rPr>
          <w:noProof/>
        </w:rPr>
      </w:pPr>
    </w:p>
    <w:p w14:paraId="521809E2" w14:textId="77777777" w:rsidR="008031FE" w:rsidRDefault="008031FE" w:rsidP="008031FE">
      <w:pPr>
        <w:jc w:val="center"/>
        <w:rPr>
          <w:noProof/>
        </w:rPr>
      </w:pPr>
    </w:p>
    <w:p w14:paraId="030A3480" w14:textId="77777777" w:rsidR="008031FE" w:rsidRDefault="008031FE" w:rsidP="008031FE">
      <w:pPr>
        <w:jc w:val="center"/>
        <w:rPr>
          <w:noProof/>
        </w:rPr>
      </w:pPr>
    </w:p>
    <w:p w14:paraId="7CDBF2D9" w14:textId="77777777" w:rsidR="008031FE" w:rsidRDefault="008031FE" w:rsidP="008031FE">
      <w:pPr>
        <w:jc w:val="center"/>
        <w:rPr>
          <w:noProof/>
        </w:rPr>
      </w:pPr>
    </w:p>
    <w:p w14:paraId="1B83B329" w14:textId="77777777" w:rsidR="008031FE" w:rsidRDefault="008031FE" w:rsidP="008031FE">
      <w:pPr>
        <w:jc w:val="center"/>
        <w:rPr>
          <w:noProof/>
        </w:rPr>
      </w:pPr>
    </w:p>
    <w:p w14:paraId="6D69A744" w14:textId="77777777" w:rsidR="008031FE" w:rsidRDefault="008031FE" w:rsidP="008031FE">
      <w:pPr>
        <w:jc w:val="center"/>
        <w:rPr>
          <w:noProof/>
        </w:rPr>
      </w:pPr>
    </w:p>
    <w:p w14:paraId="6A372DED" w14:textId="77777777" w:rsidR="008031FE" w:rsidRDefault="008031FE" w:rsidP="008031FE">
      <w:pPr>
        <w:jc w:val="center"/>
        <w:rPr>
          <w:noProof/>
        </w:rPr>
      </w:pPr>
    </w:p>
    <w:p w14:paraId="0BDC66AA" w14:textId="77777777" w:rsidR="008031FE" w:rsidRDefault="008031FE" w:rsidP="008031FE">
      <w:pPr>
        <w:jc w:val="center"/>
        <w:rPr>
          <w:noProof/>
        </w:rPr>
      </w:pPr>
    </w:p>
    <w:p w14:paraId="3BB29F8E" w14:textId="77777777" w:rsidR="008031FE" w:rsidRDefault="008031FE" w:rsidP="008031FE">
      <w:pPr>
        <w:jc w:val="center"/>
        <w:rPr>
          <w:noProof/>
        </w:rPr>
      </w:pPr>
    </w:p>
    <w:p w14:paraId="37397404" w14:textId="77777777" w:rsidR="008031FE" w:rsidRDefault="008031FE" w:rsidP="008031FE">
      <w:pPr>
        <w:jc w:val="center"/>
        <w:rPr>
          <w:noProof/>
        </w:rPr>
      </w:pPr>
    </w:p>
    <w:p w14:paraId="1809DBBC" w14:textId="77777777" w:rsidR="008031FE" w:rsidRDefault="008031FE" w:rsidP="008031FE">
      <w:pPr>
        <w:jc w:val="center"/>
        <w:rPr>
          <w:noProof/>
        </w:rPr>
      </w:pPr>
    </w:p>
    <w:p w14:paraId="29624316" w14:textId="77777777" w:rsidR="008031FE" w:rsidRDefault="008031FE" w:rsidP="008031FE">
      <w:pPr>
        <w:jc w:val="center"/>
        <w:rPr>
          <w:noProof/>
        </w:rPr>
      </w:pPr>
    </w:p>
    <w:p w14:paraId="104DED09" w14:textId="5D71D78C" w:rsidR="008031FE" w:rsidRDefault="008031FE" w:rsidP="008031FE">
      <w:pPr>
        <w:jc w:val="center"/>
        <w:rPr>
          <w:noProof/>
        </w:rPr>
      </w:pPr>
      <w:r w:rsidRPr="00767A57">
        <w:rPr>
          <w:noProof/>
        </w:rPr>
        <w:lastRenderedPageBreak/>
        <w:drawing>
          <wp:inline distT="0" distB="0" distL="0" distR="0" wp14:anchorId="7366F192" wp14:editId="6DAA76F3">
            <wp:extent cx="5943600" cy="5010785"/>
            <wp:effectExtent l="0" t="0" r="0" b="0"/>
            <wp:docPr id="16" name="Picture 16" descr="C:\Users\hebertm\AppData\Local\Microsoft\Windows\INetCache\Content.Outlook\SXQNKVWA\survey2020_Ang_PvsAvsA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bertm\AppData\Local\Microsoft\Windows\INetCache\Content.Outlook\SXQNKVWA\survey2020_Ang_PvsAvsAb.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30EE25F1" w14:textId="6538E888" w:rsidR="008031FE" w:rsidRDefault="008031FE" w:rsidP="00D73281">
      <w:pPr>
        <w:pStyle w:val="Caption-Figure"/>
      </w:pPr>
      <w:r>
        <w:t xml:space="preserve">Figure 2. Locations of the 2020 snow crab </w:t>
      </w:r>
      <w:r w:rsidR="00A81532">
        <w:t>trawl survey stations. B</w:t>
      </w:r>
      <w:r>
        <w:t>lue points are successful tows, red points are successful repeat tows</w:t>
      </w:r>
      <w:r w:rsidR="00A81532">
        <w:t>,</w:t>
      </w:r>
      <w:r>
        <w:t xml:space="preserve"> and yellow points are abandoned tows.</w:t>
      </w:r>
    </w:p>
    <w:p w14:paraId="250A7FD0" w14:textId="77777777" w:rsidR="008031FE" w:rsidRDefault="008031FE" w:rsidP="008031FE">
      <w:pPr>
        <w:jc w:val="center"/>
        <w:rPr>
          <w:noProof/>
        </w:rPr>
      </w:pPr>
    </w:p>
    <w:p w14:paraId="74E3CAD7" w14:textId="77777777" w:rsidR="006423FF" w:rsidRDefault="006423FF" w:rsidP="00D73281">
      <w:pPr>
        <w:pStyle w:val="Caption-Figure"/>
      </w:pPr>
    </w:p>
    <w:p w14:paraId="0B89EB9D" w14:textId="77777777" w:rsidR="006423FF" w:rsidRDefault="006423FF" w:rsidP="00D73281">
      <w:pPr>
        <w:pStyle w:val="Caption-Figure"/>
      </w:pPr>
    </w:p>
    <w:p w14:paraId="040DBF9F" w14:textId="77777777" w:rsidR="006423FF" w:rsidRDefault="006423FF" w:rsidP="00D73281">
      <w:pPr>
        <w:pStyle w:val="Caption-Figure"/>
      </w:pPr>
    </w:p>
    <w:p w14:paraId="33D50720" w14:textId="77777777" w:rsidR="006423FF" w:rsidRDefault="006423FF" w:rsidP="00D73281">
      <w:pPr>
        <w:pStyle w:val="Caption-Figure"/>
      </w:pPr>
    </w:p>
    <w:p w14:paraId="79C1684D" w14:textId="77777777" w:rsidR="006423FF" w:rsidRDefault="006423FF" w:rsidP="00D73281">
      <w:pPr>
        <w:pStyle w:val="Caption-Figure"/>
      </w:pPr>
    </w:p>
    <w:p w14:paraId="40C5B77C" w14:textId="0473A27C" w:rsidR="006423FF" w:rsidRDefault="006423FF" w:rsidP="00D73281">
      <w:pPr>
        <w:pStyle w:val="Caption-Figure"/>
      </w:pPr>
    </w:p>
    <w:p w14:paraId="412C1609" w14:textId="77777777" w:rsidR="006423FF" w:rsidRDefault="006423FF" w:rsidP="00D73281">
      <w:pPr>
        <w:pStyle w:val="Caption-Figure"/>
      </w:pPr>
    </w:p>
    <w:p w14:paraId="41C20C10" w14:textId="257938C3" w:rsidR="006423FF" w:rsidRDefault="006423FF" w:rsidP="00D73281">
      <w:pPr>
        <w:pStyle w:val="Caption-Figure"/>
      </w:pPr>
    </w:p>
    <w:p w14:paraId="080F26DB" w14:textId="57E70AD5" w:rsidR="006423FF" w:rsidRDefault="006423FF" w:rsidP="00D73281">
      <w:pPr>
        <w:pStyle w:val="Caption-Figure"/>
      </w:pPr>
    </w:p>
    <w:p w14:paraId="30248282" w14:textId="77777777" w:rsidR="00BA5A72" w:rsidRDefault="00BA5A72" w:rsidP="008031FE">
      <w:pPr>
        <w:jc w:val="center"/>
      </w:pPr>
      <w:r>
        <w:rPr>
          <w:noProof/>
        </w:rPr>
        <w:drawing>
          <wp:inline distT="0" distB="0" distL="0" distR="0" wp14:anchorId="6CDDC4E2" wp14:editId="12D70B44">
            <wp:extent cx="5061600" cy="4291200"/>
            <wp:effectExtent l="0" t="0" r="5715" b="0"/>
            <wp:docPr id="5" name="Picture 5"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Crab\Marcel\RAP figures 2014\Carte polygone anglais.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701" t="3114" r="15466" b="15917"/>
                    <a:stretch/>
                  </pic:blipFill>
                  <pic:spPr bwMode="auto">
                    <a:xfrm>
                      <a:off x="0" y="0"/>
                      <a:ext cx="5061600" cy="4291200"/>
                    </a:xfrm>
                    <a:prstGeom prst="rect">
                      <a:avLst/>
                    </a:prstGeom>
                    <a:noFill/>
                    <a:ln>
                      <a:noFill/>
                    </a:ln>
                    <a:extLst>
                      <a:ext uri="{53640926-AAD7-44d8-BBD7-CCE9431645EC}">
                        <a14:shadowObscured xmlns:a14="http://schemas.microsoft.com/office/drawing/2010/main"/>
                      </a:ext>
                    </a:extLst>
                  </pic:spPr>
                </pic:pic>
              </a:graphicData>
            </a:graphic>
          </wp:inline>
        </w:drawing>
      </w:r>
    </w:p>
    <w:p w14:paraId="237F663D" w14:textId="40B102F2" w:rsidR="00BA5A72" w:rsidRDefault="00D54D5A" w:rsidP="00D73281">
      <w:pPr>
        <w:pStyle w:val="Caption-Figure"/>
      </w:pPr>
      <w:r>
        <w:t>Figure 3</w:t>
      </w:r>
      <w:r w:rsidR="00BA5A72">
        <w:t xml:space="preserve">. </w:t>
      </w:r>
      <w:r w:rsidR="00B24C7F">
        <w:t xml:space="preserve">Polygons </w:t>
      </w:r>
      <w:r w:rsidR="00BA5A72">
        <w:t xml:space="preserve">used for </w:t>
      </w:r>
      <w:r w:rsidR="00B24C7F">
        <w:t>the estimation of com</w:t>
      </w:r>
      <w:r w:rsidR="00C44BB8">
        <w:t>mercial biomass for management A</w:t>
      </w:r>
      <w:r w:rsidR="00B24C7F">
        <w:t>reas 12, 12E, 12F, and 19 (</w:t>
      </w:r>
      <w:r w:rsidR="00BA5A72">
        <w:t>coloured areas). The unassigned zone north of areas 12E and 12F (label A) and buffer zones (labels B and C) are also shown.</w:t>
      </w:r>
      <w:r w:rsidR="00B24C7F">
        <w:t xml:space="preserve"> </w:t>
      </w:r>
      <w:r w:rsidR="00C44BB8">
        <w:t>C</w:t>
      </w:r>
      <w:r w:rsidR="00B24C7F">
        <w:t>oloured areas c</w:t>
      </w:r>
      <w:r w:rsidR="00C44BB8">
        <w:t>orrespond</w:t>
      </w:r>
      <w:r w:rsidR="00B24C7F">
        <w:t xml:space="preserve"> to the sGSL survey area. </w:t>
      </w:r>
    </w:p>
    <w:p w14:paraId="6545EB57" w14:textId="26C95FBE" w:rsidR="00381066" w:rsidRPr="008031FE" w:rsidRDefault="00381066" w:rsidP="008031FE">
      <w:pPr>
        <w:jc w:val="center"/>
        <w:rPr>
          <w:sz w:val="18"/>
          <w:szCs w:val="18"/>
        </w:rPr>
      </w:pPr>
      <w:r>
        <w:br w:type="page"/>
      </w:r>
    </w:p>
    <w:p w14:paraId="2101770D" w14:textId="29944BF2" w:rsidR="004626AA" w:rsidRDefault="004626AA" w:rsidP="004626AA">
      <w:pPr>
        <w:rPr>
          <w:lang w:val="en-CA"/>
        </w:rPr>
      </w:pPr>
      <w:r>
        <w:rPr>
          <w:noProof/>
        </w:rPr>
        <w:lastRenderedPageBreak/>
        <w:drawing>
          <wp:inline distT="0" distB="0" distL="0" distR="0" wp14:anchorId="4B169935" wp14:editId="575ED339">
            <wp:extent cx="6474460" cy="3930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b="5192"/>
                    <a:stretch/>
                  </pic:blipFill>
                  <pic:spPr bwMode="auto">
                    <a:xfrm>
                      <a:off x="0" y="0"/>
                      <a:ext cx="6474460" cy="3930650"/>
                    </a:xfrm>
                    <a:prstGeom prst="rect">
                      <a:avLst/>
                    </a:prstGeom>
                    <a:noFill/>
                    <a:ln>
                      <a:noFill/>
                    </a:ln>
                    <a:extLst>
                      <a:ext uri="{53640926-AAD7-44d8-BBD7-CCE9431645EC}">
                        <a14:shadowObscured xmlns:a14="http://schemas.microsoft.com/office/drawing/2010/main"/>
                      </a:ext>
                    </a:extLst>
                  </pic:spPr>
                </pic:pic>
              </a:graphicData>
            </a:graphic>
          </wp:inline>
        </w:drawing>
      </w:r>
    </w:p>
    <w:p w14:paraId="71E99913" w14:textId="5168D2CE" w:rsidR="004626AA" w:rsidRDefault="00D54D5A" w:rsidP="00D73281">
      <w:pPr>
        <w:pStyle w:val="Caption-Figure"/>
      </w:pPr>
      <w:r>
        <w:t>Figure 4</w:t>
      </w:r>
      <w:r w:rsidR="004626AA">
        <w:t xml:space="preserve">. </w:t>
      </w:r>
      <w:r w:rsidR="004626AA" w:rsidRPr="004626AA">
        <w:t xml:space="preserve">Landings (t) by fishing area and overall in the southern Gulf of Saint Lawrence snow crab fishery, </w:t>
      </w:r>
      <w:r w:rsidR="00A81532">
        <w:t xml:space="preserve">from </w:t>
      </w:r>
      <w:r w:rsidR="004626AA">
        <w:t>1969 to 2020</w:t>
      </w:r>
      <w:r w:rsidR="004626AA" w:rsidRPr="004626AA">
        <w:t>.</w:t>
      </w:r>
    </w:p>
    <w:p w14:paraId="12F8746E" w14:textId="56A1297D" w:rsidR="00345DA4" w:rsidRPr="00345DA4" w:rsidRDefault="0051425C" w:rsidP="00345DA4">
      <w:pPr>
        <w:jc w:val="center"/>
      </w:pPr>
      <w:r w:rsidRPr="0051425C">
        <w:rPr>
          <w:noProof/>
        </w:rPr>
        <w:lastRenderedPageBreak/>
        <w:drawing>
          <wp:inline distT="0" distB="0" distL="0" distR="0" wp14:anchorId="01AF24FB" wp14:editId="0AE97ABA">
            <wp:extent cx="5943600" cy="4902151"/>
            <wp:effectExtent l="0" t="0" r="0" b="0"/>
            <wp:docPr id="31" name="Picture 31" descr="C:\Users\hebertm\Desktop\RAP 2021\Assessment\logbook2020\Maps\2020Effort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bertm\Desktop\RAP 2021\Assessment\logbook2020\Maps\2020EffortAng.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902151"/>
                    </a:xfrm>
                    <a:prstGeom prst="rect">
                      <a:avLst/>
                    </a:prstGeom>
                    <a:noFill/>
                    <a:ln>
                      <a:noFill/>
                    </a:ln>
                  </pic:spPr>
                </pic:pic>
              </a:graphicData>
            </a:graphic>
          </wp:inline>
        </w:drawing>
      </w:r>
      <w:r w:rsidR="004626AA">
        <w:rPr>
          <w:lang w:val="en-CA"/>
        </w:rPr>
        <w:t xml:space="preserve"> </w:t>
      </w:r>
    </w:p>
    <w:p w14:paraId="609752E9" w14:textId="044974A5" w:rsidR="00345DA4" w:rsidRPr="00345DA4" w:rsidRDefault="00D54D5A" w:rsidP="00345DA4">
      <w:pPr>
        <w:rPr>
          <w:i/>
          <w:sz w:val="20"/>
          <w:lang w:val="en-CA"/>
        </w:rPr>
      </w:pPr>
      <w:r>
        <w:rPr>
          <w:i/>
          <w:sz w:val="20"/>
        </w:rPr>
        <w:t>Figure 5</w:t>
      </w:r>
      <w:r w:rsidR="00345DA4" w:rsidRPr="00345DA4">
        <w:rPr>
          <w:i/>
          <w:sz w:val="20"/>
        </w:rPr>
        <w:t xml:space="preserve">. Geographic distribution of fishing effort (trap hauls) by snow crab fishery management area during the </w:t>
      </w:r>
      <w:proofErr w:type="gramStart"/>
      <w:r w:rsidR="00345DA4" w:rsidRPr="00345DA4">
        <w:rPr>
          <w:i/>
          <w:sz w:val="20"/>
        </w:rPr>
        <w:t>2020 fishing</w:t>
      </w:r>
      <w:proofErr w:type="gramEnd"/>
      <w:r w:rsidR="00345DA4" w:rsidRPr="00345DA4">
        <w:rPr>
          <w:i/>
          <w:sz w:val="20"/>
        </w:rPr>
        <w:t xml:space="preserve"> season.</w:t>
      </w:r>
    </w:p>
    <w:p w14:paraId="30E7F896" w14:textId="77777777" w:rsidR="00086832" w:rsidRDefault="00086832" w:rsidP="00345DA4">
      <w:pPr>
        <w:jc w:val="center"/>
      </w:pPr>
    </w:p>
    <w:p w14:paraId="2854A244" w14:textId="1609D2AA" w:rsidR="00345DA4" w:rsidRPr="00345DA4" w:rsidRDefault="00345DA4" w:rsidP="00345DA4">
      <w:pPr>
        <w:jc w:val="center"/>
      </w:pPr>
      <w:r w:rsidRPr="00345DA4">
        <w:br w:type="page"/>
      </w:r>
      <w:r w:rsidR="0051425C" w:rsidRPr="0051425C">
        <w:rPr>
          <w:noProof/>
        </w:rPr>
        <w:lastRenderedPageBreak/>
        <w:drawing>
          <wp:inline distT="0" distB="0" distL="0" distR="0" wp14:anchorId="1851C722" wp14:editId="705DD5ED">
            <wp:extent cx="5943600" cy="4933304"/>
            <wp:effectExtent l="0" t="0" r="0" b="1270"/>
            <wp:docPr id="64" name="Picture 64" descr="C:\Users\hebertm\Desktop\RAP 2021\Assessment\logbook2020\Maps\2020landings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bertm\Desktop\RAP 2021\Assessment\logbook2020\Maps\2020landingsAng.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933304"/>
                    </a:xfrm>
                    <a:prstGeom prst="rect">
                      <a:avLst/>
                    </a:prstGeom>
                    <a:noFill/>
                    <a:ln>
                      <a:noFill/>
                    </a:ln>
                  </pic:spPr>
                </pic:pic>
              </a:graphicData>
            </a:graphic>
          </wp:inline>
        </w:drawing>
      </w:r>
    </w:p>
    <w:p w14:paraId="51E1DA93" w14:textId="480748DE" w:rsidR="00345DA4" w:rsidRPr="00345DA4" w:rsidRDefault="00D54D5A" w:rsidP="00345DA4">
      <w:pPr>
        <w:rPr>
          <w:i/>
          <w:sz w:val="20"/>
          <w:lang w:val="en-CA"/>
        </w:rPr>
      </w:pPr>
      <w:r>
        <w:rPr>
          <w:i/>
          <w:sz w:val="20"/>
          <w:lang w:val="en-CA"/>
        </w:rPr>
        <w:t>Figure 6</w:t>
      </w:r>
      <w:r w:rsidR="00345DA4" w:rsidRPr="00345DA4">
        <w:rPr>
          <w:i/>
          <w:sz w:val="20"/>
          <w:lang w:val="en-CA"/>
        </w:rPr>
        <w:t xml:space="preserve">. Geographic distribution of landings (kg) in snow crab fishing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08B2B5E" w14:textId="7C216FF3" w:rsidR="00345DA4" w:rsidRPr="00345DA4" w:rsidRDefault="00345DA4" w:rsidP="00345DA4">
      <w:pPr>
        <w:jc w:val="center"/>
        <w:rPr>
          <w:lang w:val="en-CA"/>
        </w:rPr>
      </w:pPr>
      <w:r w:rsidRPr="00345DA4">
        <w:br w:type="page"/>
      </w:r>
      <w:r w:rsidR="003E6EAC" w:rsidRPr="003E6EAC">
        <w:rPr>
          <w:noProof/>
        </w:rPr>
        <w:lastRenderedPageBreak/>
        <w:drawing>
          <wp:inline distT="0" distB="0" distL="0" distR="0" wp14:anchorId="7A5FF921" wp14:editId="45A2ECFE">
            <wp:extent cx="5943600" cy="4893494"/>
            <wp:effectExtent l="0" t="0" r="0" b="2540"/>
            <wp:docPr id="65" name="Picture 65" descr="C:\Users\hebertm\Desktop\RAP 2021\Assessment\logbook2020\Maps\2020CPUE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bertm\Desktop\RAP 2021\Assessment\logbook2020\Maps\2020CPUEAng.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893494"/>
                    </a:xfrm>
                    <a:prstGeom prst="rect">
                      <a:avLst/>
                    </a:prstGeom>
                    <a:noFill/>
                    <a:ln>
                      <a:noFill/>
                    </a:ln>
                  </pic:spPr>
                </pic:pic>
              </a:graphicData>
            </a:graphic>
          </wp:inline>
        </w:drawing>
      </w:r>
    </w:p>
    <w:p w14:paraId="560B998D" w14:textId="629B5919" w:rsidR="00345DA4" w:rsidRPr="00345DA4" w:rsidRDefault="00D54D5A" w:rsidP="00345DA4">
      <w:pPr>
        <w:rPr>
          <w:i/>
          <w:sz w:val="20"/>
          <w:lang w:val="en-CA"/>
        </w:rPr>
      </w:pPr>
      <w:r>
        <w:rPr>
          <w:i/>
          <w:sz w:val="20"/>
          <w:lang w:val="en-CA"/>
        </w:rPr>
        <w:t>Figure 7</w:t>
      </w:r>
      <w:r w:rsidR="00345DA4" w:rsidRPr="00345DA4">
        <w:rPr>
          <w:i/>
          <w:sz w:val="20"/>
          <w:lang w:val="en-CA"/>
        </w:rPr>
        <w:t xml:space="preserve">. Geographic distribution of mean catch-per-unit-of-effort (CPUE; kg / </w:t>
      </w:r>
      <w:proofErr w:type="spellStart"/>
      <w:r w:rsidR="00345DA4" w:rsidRPr="00345DA4">
        <w:rPr>
          <w:i/>
          <w:sz w:val="20"/>
          <w:lang w:val="en-CA"/>
        </w:rPr>
        <w:t>th</w:t>
      </w:r>
      <w:proofErr w:type="spellEnd"/>
      <w:r w:rsidR="00345DA4" w:rsidRPr="00345DA4">
        <w:rPr>
          <w:i/>
          <w:sz w:val="20"/>
          <w:lang w:val="en-CA"/>
        </w:rPr>
        <w:t xml:space="preserve">), in the snow crab fishery management areas during the </w:t>
      </w:r>
      <w:proofErr w:type="gramStart"/>
      <w:r w:rsidR="00345DA4" w:rsidRPr="00345DA4">
        <w:rPr>
          <w:i/>
          <w:sz w:val="20"/>
          <w:lang w:val="en-CA"/>
        </w:rPr>
        <w:t>2020 fishing</w:t>
      </w:r>
      <w:proofErr w:type="gramEnd"/>
      <w:r w:rsidR="00345DA4" w:rsidRPr="00345DA4">
        <w:rPr>
          <w:i/>
          <w:sz w:val="20"/>
          <w:lang w:val="en-CA"/>
        </w:rPr>
        <w:t xml:space="preserve"> season.</w:t>
      </w:r>
    </w:p>
    <w:p w14:paraId="6A86B0CC" w14:textId="28E0E975" w:rsidR="004626AA" w:rsidRDefault="004626AA" w:rsidP="00381066">
      <w:pPr>
        <w:jc w:val="center"/>
        <w:rPr>
          <w:lang w:val="en-CA"/>
        </w:rPr>
      </w:pPr>
    </w:p>
    <w:p w14:paraId="466243DE" w14:textId="49055DDD" w:rsidR="00381066" w:rsidRDefault="00381066" w:rsidP="00381066">
      <w:pPr>
        <w:jc w:val="center"/>
        <w:rPr>
          <w:lang w:val="en-CA"/>
        </w:rPr>
      </w:pPr>
    </w:p>
    <w:p w14:paraId="2050BE4E" w14:textId="77777777" w:rsidR="00FD69ED" w:rsidRDefault="00FD69ED" w:rsidP="00D73281">
      <w:pPr>
        <w:pStyle w:val="Caption-Figure"/>
      </w:pPr>
    </w:p>
    <w:p w14:paraId="54A18BAE" w14:textId="20D20090" w:rsidR="00FD69ED" w:rsidRDefault="00FD69ED" w:rsidP="00D73281">
      <w:pPr>
        <w:pStyle w:val="Caption-Figure"/>
      </w:pPr>
    </w:p>
    <w:p w14:paraId="547867C7" w14:textId="77777777" w:rsidR="00FD69ED" w:rsidRDefault="00FD69ED" w:rsidP="00D73281">
      <w:pPr>
        <w:pStyle w:val="Caption-Figure"/>
      </w:pPr>
    </w:p>
    <w:p w14:paraId="2A3227C5" w14:textId="3F53FF2F" w:rsidR="00FD69ED" w:rsidRDefault="00FD69ED" w:rsidP="00D73281">
      <w:pPr>
        <w:pStyle w:val="Caption-Figure"/>
      </w:pPr>
    </w:p>
    <w:p w14:paraId="612C6850" w14:textId="77777777" w:rsidR="00FD69ED" w:rsidRDefault="00FD69ED" w:rsidP="00D73281">
      <w:pPr>
        <w:pStyle w:val="Caption-Figure"/>
      </w:pPr>
    </w:p>
    <w:p w14:paraId="7FAAA44B" w14:textId="77777777" w:rsidR="00FD69ED" w:rsidRDefault="00FD69ED" w:rsidP="00D73281">
      <w:pPr>
        <w:pStyle w:val="Caption-Figure"/>
      </w:pPr>
    </w:p>
    <w:p w14:paraId="32B860A3" w14:textId="70DBA934" w:rsidR="00FD69ED" w:rsidRDefault="00FD69ED" w:rsidP="00D73281">
      <w:pPr>
        <w:pStyle w:val="Caption-Figure"/>
      </w:pPr>
    </w:p>
    <w:p w14:paraId="11B2F6AB" w14:textId="77777777" w:rsidR="00F3007F" w:rsidRDefault="00F3007F" w:rsidP="00D73281">
      <w:pPr>
        <w:pStyle w:val="Caption-Figure"/>
      </w:pPr>
    </w:p>
    <w:p w14:paraId="5FA6F79B" w14:textId="4EEBD5B5" w:rsidR="00381066" w:rsidRDefault="00381066" w:rsidP="00D73281">
      <w:pPr>
        <w:pStyle w:val="Caption-Figure"/>
      </w:pPr>
    </w:p>
    <w:p w14:paraId="2375D8F7" w14:textId="07B1BED7" w:rsidR="00381066" w:rsidRPr="00845FB9" w:rsidRDefault="00381066" w:rsidP="00381066">
      <w:pPr>
        <w:pStyle w:val="Tablecaption"/>
        <w:jc w:val="center"/>
      </w:pPr>
    </w:p>
    <w:p w14:paraId="60A56F63" w14:textId="479D579D" w:rsidR="00F3007F" w:rsidRDefault="00B04734" w:rsidP="00D73281">
      <w:pPr>
        <w:pStyle w:val="Caption-Figure"/>
      </w:pPr>
      <w:r w:rsidRPr="00B04734">
        <w:rPr>
          <w:noProof/>
          <w:lang w:val="en-US"/>
        </w:rPr>
        <w:drawing>
          <wp:inline distT="0" distB="0" distL="0" distR="0" wp14:anchorId="12CCDA8A" wp14:editId="3A46C26B">
            <wp:extent cx="4743450" cy="455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4559300"/>
                    </a:xfrm>
                    <a:prstGeom prst="rect">
                      <a:avLst/>
                    </a:prstGeom>
                    <a:noFill/>
                    <a:ln>
                      <a:noFill/>
                    </a:ln>
                  </pic:spPr>
                </pic:pic>
              </a:graphicData>
            </a:graphic>
          </wp:inline>
        </w:drawing>
      </w:r>
    </w:p>
    <w:p w14:paraId="45AF01E8" w14:textId="1993C068" w:rsidR="00F3007F" w:rsidRDefault="00D54D5A" w:rsidP="00D73281">
      <w:pPr>
        <w:pStyle w:val="Caption-Figure"/>
      </w:pPr>
      <w:r>
        <w:t>Figure 8</w:t>
      </w:r>
      <w:r w:rsidR="00F3007F">
        <w:t xml:space="preserve">. Survey vessel tracks during the active (grey lines) and passive </w:t>
      </w:r>
      <w:r w:rsidR="00053941">
        <w:t xml:space="preserve">trawling </w:t>
      </w:r>
      <w:r w:rsidR="00F3007F">
        <w:t>phase</w:t>
      </w:r>
      <w:r w:rsidR="00053941">
        <w:t>s</w:t>
      </w:r>
      <w:r w:rsidR="00F3007F">
        <w:t xml:space="preserve"> (red lines). </w:t>
      </w:r>
      <w:r w:rsidR="00053941">
        <w:t>The center point corresponds to the vessel position at the point of trawl touchdown</w:t>
      </w:r>
      <w:r w:rsidR="00F3007F">
        <w:t>.</w:t>
      </w:r>
    </w:p>
    <w:p w14:paraId="65E8EC0F" w14:textId="4E6B4944" w:rsidR="00381066" w:rsidRDefault="00381066" w:rsidP="00D73281">
      <w:pPr>
        <w:pStyle w:val="Caption-Figure"/>
      </w:pPr>
    </w:p>
    <w:p w14:paraId="04E6A08E" w14:textId="755F7A8E" w:rsidR="00745B85" w:rsidRDefault="00745B85" w:rsidP="00D73281">
      <w:pPr>
        <w:pStyle w:val="Caption-Figure"/>
      </w:pPr>
    </w:p>
    <w:p w14:paraId="6AED8661" w14:textId="6EF1019E" w:rsidR="00745B85" w:rsidRDefault="00745B85" w:rsidP="00D73281">
      <w:pPr>
        <w:pStyle w:val="Caption-Figure"/>
      </w:pPr>
    </w:p>
    <w:p w14:paraId="2ED7F89F" w14:textId="00522593" w:rsidR="00745B85" w:rsidRDefault="00745B85" w:rsidP="00D73281">
      <w:pPr>
        <w:pStyle w:val="Caption-Figure"/>
      </w:pPr>
    </w:p>
    <w:p w14:paraId="6A782D13" w14:textId="72C2D261" w:rsidR="00745B85" w:rsidRDefault="00745B85" w:rsidP="00D73281">
      <w:pPr>
        <w:pStyle w:val="Caption-Figure"/>
      </w:pPr>
    </w:p>
    <w:p w14:paraId="370DC667" w14:textId="5F3E44AA" w:rsidR="00745B85" w:rsidRDefault="00745B85" w:rsidP="00D73281">
      <w:pPr>
        <w:pStyle w:val="Caption-Figure"/>
      </w:pPr>
    </w:p>
    <w:p w14:paraId="72DD1A67" w14:textId="1212E202" w:rsidR="00745B85" w:rsidRDefault="00745B85" w:rsidP="00D73281">
      <w:pPr>
        <w:pStyle w:val="Caption-Figure"/>
      </w:pPr>
    </w:p>
    <w:p w14:paraId="797510D5" w14:textId="161A3F75" w:rsidR="00745B85" w:rsidRDefault="00745B85" w:rsidP="00D73281">
      <w:pPr>
        <w:pStyle w:val="Caption-Figure"/>
      </w:pPr>
    </w:p>
    <w:p w14:paraId="08012667" w14:textId="205A3F0A" w:rsidR="00745B85" w:rsidRDefault="00745B85" w:rsidP="00D73281">
      <w:pPr>
        <w:pStyle w:val="Caption-Figure"/>
      </w:pPr>
    </w:p>
    <w:p w14:paraId="41313235" w14:textId="736346A0" w:rsidR="00745B85" w:rsidRDefault="00745B85" w:rsidP="00D73281">
      <w:pPr>
        <w:pStyle w:val="Caption-Figure"/>
      </w:pPr>
    </w:p>
    <w:p w14:paraId="429951A0" w14:textId="1BB47C4E" w:rsidR="00745B85" w:rsidRDefault="00745B85" w:rsidP="00D73281">
      <w:pPr>
        <w:pStyle w:val="Caption-Figure"/>
      </w:pPr>
    </w:p>
    <w:p w14:paraId="76116D56" w14:textId="52894D4E" w:rsidR="004E2AE6" w:rsidRDefault="004E2AE6" w:rsidP="00D73281">
      <w:pPr>
        <w:pStyle w:val="Caption-Figure"/>
      </w:pPr>
      <w:r>
        <w:rPr>
          <w:noProof/>
          <w:lang w:val="en-US"/>
        </w:rPr>
        <w:drawing>
          <wp:inline distT="0" distB="0" distL="0" distR="0" wp14:anchorId="786779F5" wp14:editId="34BE96ED">
            <wp:extent cx="5903666" cy="30797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465" cy="3084862"/>
                    </a:xfrm>
                    <a:prstGeom prst="rect">
                      <a:avLst/>
                    </a:prstGeom>
                    <a:noFill/>
                  </pic:spPr>
                </pic:pic>
              </a:graphicData>
            </a:graphic>
          </wp:inline>
        </w:drawing>
      </w:r>
    </w:p>
    <w:p w14:paraId="341BEF01" w14:textId="70983506" w:rsidR="004E2AE6" w:rsidRPr="004E2AE6" w:rsidRDefault="004E2AE6" w:rsidP="00D73281">
      <w:pPr>
        <w:pStyle w:val="Caption-Figure"/>
      </w:pPr>
      <w:r>
        <w:t>Figure 9</w:t>
      </w:r>
      <w:r w:rsidRPr="004E2AE6">
        <w:t xml:space="preserve">. Comparison of the size-frequency distributions from the 2018 and 2019 snow crab surveys for male (left panel) and female (right panel) snow crab. Blue lines indicate 2018 </w:t>
      </w:r>
      <w:r w:rsidR="008D0569">
        <w:t>adolescent</w:t>
      </w:r>
      <w:r w:rsidRPr="004E2AE6">
        <w:t xml:space="preserve"> </w:t>
      </w:r>
      <w:proofErr w:type="gramStart"/>
      <w:r w:rsidRPr="004E2AE6">
        <w:t>crab,</w:t>
      </w:r>
      <w:proofErr w:type="gramEnd"/>
      <w:r w:rsidRPr="004E2AE6">
        <w:t xml:space="preserve"> green lines represent 2018 mature crab, vertical dash red line indicates the 95 mm CW legal size. 2019 </w:t>
      </w:r>
      <w:r w:rsidR="008D0569">
        <w:t>adolescent</w:t>
      </w:r>
      <w:r w:rsidRPr="004E2AE6">
        <w:t xml:space="preserve"> crab are indicated by light grey </w:t>
      </w:r>
      <w:proofErr w:type="gramStart"/>
      <w:r w:rsidRPr="004E2AE6">
        <w:t>bars while 2019 mature crab are represented by dark grey bars</w:t>
      </w:r>
      <w:proofErr w:type="gramEnd"/>
      <w:r w:rsidRPr="004E2AE6">
        <w:t>.</w:t>
      </w:r>
    </w:p>
    <w:p w14:paraId="05B902B0" w14:textId="38A3CD69" w:rsidR="004E2AE6" w:rsidRDefault="00EA3500" w:rsidP="00D73281">
      <w:pPr>
        <w:pStyle w:val="Caption-Figure"/>
      </w:pPr>
      <w:r w:rsidRPr="00EA3500">
        <w:rPr>
          <w:highlight w:val="yellow"/>
        </w:rPr>
        <w:t>Maybe include 2020</w:t>
      </w:r>
    </w:p>
    <w:p w14:paraId="52D9D041" w14:textId="35FF0E55" w:rsidR="004E2AE6" w:rsidRDefault="004E2AE6" w:rsidP="00D73281">
      <w:pPr>
        <w:pStyle w:val="Caption-Figure"/>
      </w:pPr>
    </w:p>
    <w:p w14:paraId="14D5B184" w14:textId="05F8A558" w:rsidR="004E2AE6" w:rsidRDefault="004E2AE6" w:rsidP="00D73281">
      <w:pPr>
        <w:pStyle w:val="Caption-Figure"/>
      </w:pPr>
    </w:p>
    <w:p w14:paraId="2EEBD173" w14:textId="28AB2DBA" w:rsidR="004E2AE6" w:rsidRDefault="004E2AE6" w:rsidP="00D73281">
      <w:pPr>
        <w:pStyle w:val="Caption-Figure"/>
      </w:pPr>
    </w:p>
    <w:p w14:paraId="4A05F869" w14:textId="135EB2B5" w:rsidR="004E2AE6" w:rsidRDefault="004E2AE6" w:rsidP="00D73281">
      <w:pPr>
        <w:pStyle w:val="Caption-Figure"/>
      </w:pPr>
    </w:p>
    <w:p w14:paraId="32FA749D" w14:textId="2D96FA17" w:rsidR="004E2AE6" w:rsidRDefault="004E2AE6" w:rsidP="00D73281">
      <w:pPr>
        <w:pStyle w:val="Caption-Figure"/>
      </w:pPr>
    </w:p>
    <w:p w14:paraId="140513DB" w14:textId="3739DE1F" w:rsidR="004E2AE6" w:rsidRDefault="004E2AE6" w:rsidP="00D73281">
      <w:pPr>
        <w:pStyle w:val="Caption-Figure"/>
      </w:pPr>
    </w:p>
    <w:p w14:paraId="420B11EB" w14:textId="5CA05239" w:rsidR="004E2AE6" w:rsidRDefault="004E2AE6" w:rsidP="00D73281">
      <w:pPr>
        <w:pStyle w:val="Caption-Figure"/>
      </w:pPr>
    </w:p>
    <w:p w14:paraId="0D7F3D89" w14:textId="77777777" w:rsidR="004E2AE6" w:rsidRDefault="004E2AE6" w:rsidP="00D73281">
      <w:pPr>
        <w:pStyle w:val="Caption-Figure"/>
      </w:pPr>
    </w:p>
    <w:p w14:paraId="56959E94" w14:textId="06B10EB8" w:rsidR="00745B85" w:rsidRDefault="00745B85" w:rsidP="00D73281">
      <w:pPr>
        <w:pStyle w:val="Caption-Figure"/>
      </w:pPr>
    </w:p>
    <w:p w14:paraId="518E52F4" w14:textId="0967071C" w:rsidR="004E2AE6" w:rsidRDefault="004E2AE6" w:rsidP="00D73281">
      <w:pPr>
        <w:pStyle w:val="Caption-Figure"/>
      </w:pPr>
    </w:p>
    <w:p w14:paraId="508866C2" w14:textId="58451A8F" w:rsidR="004E2AE6" w:rsidRDefault="004E2AE6" w:rsidP="00D73281">
      <w:pPr>
        <w:pStyle w:val="Caption-Figure"/>
      </w:pPr>
    </w:p>
    <w:p w14:paraId="6E18B84A" w14:textId="456EE289" w:rsidR="004E2AE6" w:rsidRDefault="004E2AE6" w:rsidP="00D73281">
      <w:pPr>
        <w:pStyle w:val="Caption-Figure"/>
      </w:pPr>
    </w:p>
    <w:p w14:paraId="49F57457" w14:textId="02E4FCED" w:rsidR="004E2AE6" w:rsidRDefault="000E2790" w:rsidP="00D73281">
      <w:pPr>
        <w:pStyle w:val="Caption-Figure"/>
      </w:pPr>
      <w:r>
        <w:rPr>
          <w:noProof/>
          <w:lang w:val="en-US"/>
        </w:rPr>
        <w:lastRenderedPageBreak/>
        <w:drawing>
          <wp:inline distT="0" distB="0" distL="0" distR="0" wp14:anchorId="4DF3B13A" wp14:editId="458A49E8">
            <wp:extent cx="5638800" cy="3284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1085" cy="3309518"/>
                    </a:xfrm>
                    <a:prstGeom prst="rect">
                      <a:avLst/>
                    </a:prstGeom>
                    <a:noFill/>
                  </pic:spPr>
                </pic:pic>
              </a:graphicData>
            </a:graphic>
          </wp:inline>
        </w:drawing>
      </w:r>
    </w:p>
    <w:p w14:paraId="37B59E82" w14:textId="25AB4E08" w:rsidR="004E2AE6" w:rsidRDefault="004E2AE6" w:rsidP="00D73281">
      <w:pPr>
        <w:pStyle w:val="Caption-Figure"/>
      </w:pPr>
      <w:r>
        <w:t xml:space="preserve">Figure 10. </w:t>
      </w:r>
      <w:proofErr w:type="gramStart"/>
      <w:r>
        <w:t xml:space="preserve">Leslie analysis in the southern </w:t>
      </w:r>
      <w:r w:rsidR="00D16FFD">
        <w:t xml:space="preserve">Gulf of St. Lawrence snow crab </w:t>
      </w:r>
      <w:r>
        <w:t>fishery</w:t>
      </w:r>
      <w:r w:rsidR="00002638">
        <w:t xml:space="preserve">, based on </w:t>
      </w:r>
      <w:r>
        <w:t>2020 logbook data.</w:t>
      </w:r>
      <w:proofErr w:type="gramEnd"/>
    </w:p>
    <w:p w14:paraId="7C9BBF24" w14:textId="49085672" w:rsidR="004E2AE6" w:rsidRDefault="004E2AE6" w:rsidP="00D73281">
      <w:pPr>
        <w:pStyle w:val="Caption-Figure"/>
      </w:pPr>
    </w:p>
    <w:p w14:paraId="5FE92C94" w14:textId="7C2DB1CF" w:rsidR="004E2AE6" w:rsidRDefault="004E2AE6" w:rsidP="00D73281">
      <w:pPr>
        <w:pStyle w:val="Caption-Figure"/>
      </w:pPr>
    </w:p>
    <w:p w14:paraId="000B564D" w14:textId="18753BF9" w:rsidR="004E2AE6" w:rsidRDefault="004E2AE6" w:rsidP="00D73281">
      <w:pPr>
        <w:pStyle w:val="Caption-Figure"/>
      </w:pPr>
    </w:p>
    <w:p w14:paraId="648A892F" w14:textId="6E7E7471" w:rsidR="004E2AE6" w:rsidRDefault="004E2AE6" w:rsidP="00D73281">
      <w:pPr>
        <w:pStyle w:val="Caption-Figure"/>
      </w:pPr>
    </w:p>
    <w:p w14:paraId="0445F895" w14:textId="5806BFE9" w:rsidR="004E2AE6" w:rsidRDefault="004E2AE6" w:rsidP="00D73281">
      <w:pPr>
        <w:pStyle w:val="Caption-Figure"/>
      </w:pPr>
    </w:p>
    <w:p w14:paraId="15FD338D" w14:textId="0F48A88C" w:rsidR="004E2AE6" w:rsidRDefault="004E2AE6" w:rsidP="00D73281">
      <w:pPr>
        <w:pStyle w:val="Caption-Figure"/>
      </w:pPr>
    </w:p>
    <w:p w14:paraId="7176CB2A" w14:textId="394F38FD" w:rsidR="004E2AE6" w:rsidRDefault="004E2AE6" w:rsidP="00D73281">
      <w:pPr>
        <w:pStyle w:val="Caption-Figure"/>
      </w:pPr>
    </w:p>
    <w:p w14:paraId="2F4A0AD1" w14:textId="5EFD5E0E" w:rsidR="004E2AE6" w:rsidRDefault="004E2AE6" w:rsidP="00D73281">
      <w:pPr>
        <w:pStyle w:val="Caption-Figure"/>
      </w:pPr>
    </w:p>
    <w:p w14:paraId="390E3912" w14:textId="77777777" w:rsidR="004E2AE6" w:rsidRDefault="004E2AE6" w:rsidP="00D73281">
      <w:pPr>
        <w:pStyle w:val="Caption-Figure"/>
        <w:sectPr w:rsidR="004E2AE6">
          <w:pgSz w:w="12240" w:h="15840" w:code="1"/>
          <w:pgMar w:top="1440" w:right="1440" w:bottom="1440" w:left="1440" w:header="720" w:footer="720" w:gutter="0"/>
          <w:cols w:space="720"/>
          <w:docGrid w:linePitch="360"/>
        </w:sectPr>
      </w:pPr>
    </w:p>
    <w:p w14:paraId="33B4DFEE" w14:textId="77777777" w:rsidR="00381066" w:rsidRDefault="00381066" w:rsidP="00381066">
      <w:pPr>
        <w:rPr>
          <w:lang w:val="en-CA"/>
        </w:rPr>
      </w:pPr>
    </w:p>
    <w:p w14:paraId="3CFF7731" w14:textId="0D8D8D01" w:rsidR="00381066" w:rsidRPr="002A015F" w:rsidRDefault="00B04734" w:rsidP="00381066">
      <w:pPr>
        <w:jc w:val="center"/>
        <w:rPr>
          <w:lang w:val="en-CA"/>
        </w:rPr>
      </w:pPr>
      <w:r w:rsidRPr="00B04734">
        <w:rPr>
          <w:noProof/>
        </w:rPr>
        <w:drawing>
          <wp:inline distT="0" distB="0" distL="0" distR="0" wp14:anchorId="27214831" wp14:editId="65441C66">
            <wp:extent cx="5943600" cy="718131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181313"/>
                    </a:xfrm>
                    <a:prstGeom prst="rect">
                      <a:avLst/>
                    </a:prstGeom>
                    <a:noFill/>
                    <a:ln>
                      <a:noFill/>
                    </a:ln>
                  </pic:spPr>
                </pic:pic>
              </a:graphicData>
            </a:graphic>
          </wp:inline>
        </w:drawing>
      </w:r>
    </w:p>
    <w:p w14:paraId="2F8C6273" w14:textId="696C05A1" w:rsidR="00381066" w:rsidRDefault="00D54D5A" w:rsidP="00D73281">
      <w:pPr>
        <w:pStyle w:val="Caption-Figure"/>
      </w:pPr>
      <w:r>
        <w:t>F</w:t>
      </w:r>
      <w:r w:rsidR="00277ADF">
        <w:t>igure 11</w:t>
      </w:r>
      <w:r w:rsidR="00381066">
        <w:t>. Three-year moving average variogram models for commercial-sized adult male snow crab (Chionoecetes opilio) in the sou</w:t>
      </w:r>
      <w:r w:rsidR="000609D9">
        <w:t>thern Gu</w:t>
      </w:r>
      <w:r w:rsidR="00750621">
        <w:t>lf of St. Lawrence, 2013 to 2020</w:t>
      </w:r>
      <w:r w:rsidR="00381066">
        <w:t>. Indicated is the number o</w:t>
      </w:r>
      <w:r w:rsidR="002A5281">
        <w:t>f observation pairs</w:t>
      </w:r>
      <w:r w:rsidR="00381066">
        <w:t xml:space="preserve"> used per distance lag semi-variance calculation. The red dashed lines indicat</w:t>
      </w:r>
      <w:r w:rsidR="00087A2B">
        <w:t>e the range value on the x-</w:t>
      </w:r>
      <w:r w:rsidR="00381066">
        <w:t>axis and the nugget and sill values on the y</w:t>
      </w:r>
      <w:r w:rsidR="002A5281">
        <w:t>-</w:t>
      </w:r>
      <w:r w:rsidR="00381066">
        <w:t xml:space="preserve">axis. The green dashed line </w:t>
      </w:r>
      <w:r w:rsidR="002A5281">
        <w:t>indicates the variance on the y-</w:t>
      </w:r>
      <w:r w:rsidR="00381066">
        <w:t>axis.</w:t>
      </w:r>
      <w:r w:rsidR="00381066">
        <w:br w:type="page"/>
      </w:r>
    </w:p>
    <w:p w14:paraId="37A9B2D7" w14:textId="203C8194" w:rsidR="00381066" w:rsidRDefault="00124FB5" w:rsidP="00381066">
      <w:pPr>
        <w:pStyle w:val="Tablecaption"/>
        <w:jc w:val="center"/>
        <w:rPr>
          <w:i/>
        </w:rPr>
      </w:pPr>
      <w:r w:rsidRPr="00124FB5">
        <w:rPr>
          <w:i/>
          <w:noProof/>
        </w:rPr>
        <w:lastRenderedPageBreak/>
        <w:drawing>
          <wp:inline distT="0" distB="0" distL="0" distR="0" wp14:anchorId="2677CE0B" wp14:editId="21CFE482">
            <wp:extent cx="5943600" cy="686880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6868803"/>
                    </a:xfrm>
                    <a:prstGeom prst="rect">
                      <a:avLst/>
                    </a:prstGeom>
                    <a:noFill/>
                    <a:ln>
                      <a:noFill/>
                    </a:ln>
                  </pic:spPr>
                </pic:pic>
              </a:graphicData>
            </a:graphic>
          </wp:inline>
        </w:drawing>
      </w:r>
    </w:p>
    <w:p w14:paraId="043EAC83" w14:textId="3593D817" w:rsidR="00381066" w:rsidRDefault="000A1D1F" w:rsidP="00D73281">
      <w:pPr>
        <w:pStyle w:val="Caption-Figure"/>
      </w:pPr>
      <w:r>
        <w:t>Figure</w:t>
      </w:r>
      <w:r w:rsidR="00277ADF">
        <w:t xml:space="preserve"> 12</w:t>
      </w:r>
      <w:r w:rsidR="00381066">
        <w:t xml:space="preserve">. Density (kg per km²) contours of commercial-sized (≥ 95 mm of carapace width) adult male snow crab based on </w:t>
      </w:r>
      <w:r w:rsidR="00EC4EAE">
        <w:t xml:space="preserve">sGSL </w:t>
      </w:r>
      <w:r w:rsidR="00381066">
        <w:t>trawl survey</w:t>
      </w:r>
      <w:r w:rsidR="00194D79">
        <w:t>, 2010 to 2020</w:t>
      </w:r>
      <w:r w:rsidR="00381066">
        <w:t>.</w:t>
      </w:r>
      <w:r w:rsidR="00381066">
        <w:br w:type="page"/>
      </w:r>
    </w:p>
    <w:p w14:paraId="736CDF39" w14:textId="6F89C422" w:rsidR="00381066" w:rsidRPr="007F705C" w:rsidRDefault="00983CBB" w:rsidP="00381066">
      <w:pPr>
        <w:pStyle w:val="Tablecaption"/>
        <w:jc w:val="center"/>
        <w:rPr>
          <w:i/>
        </w:rPr>
      </w:pPr>
      <w:r>
        <w:rPr>
          <w:i/>
          <w:noProof/>
        </w:rPr>
        <w:lastRenderedPageBreak/>
        <w:drawing>
          <wp:inline distT="0" distB="0" distL="0" distR="0" wp14:anchorId="797718C0" wp14:editId="46D04FB9">
            <wp:extent cx="5760085" cy="28440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758" cy="2856261"/>
                    </a:xfrm>
                    <a:prstGeom prst="rect">
                      <a:avLst/>
                    </a:prstGeom>
                    <a:noFill/>
                  </pic:spPr>
                </pic:pic>
              </a:graphicData>
            </a:graphic>
          </wp:inline>
        </w:drawing>
      </w:r>
    </w:p>
    <w:p w14:paraId="6290F1E0" w14:textId="77777777" w:rsidR="000B0A7F" w:rsidRDefault="00277ADF" w:rsidP="00D73281">
      <w:pPr>
        <w:pStyle w:val="Caption-Figure"/>
      </w:pPr>
      <w:r>
        <w:t>Figure 13</w:t>
      </w:r>
      <w:r w:rsidR="00381066">
        <w:t>. Comparison between the observed (mean with 95% confidence intervals) and forecasted (mean with 95% confidence intervals) recruitment (R-1) of male snow crab based on the Bayesian model on pre</w:t>
      </w:r>
      <w:r w:rsidR="006C593D">
        <w:t>-</w:t>
      </w:r>
      <w:r w:rsidR="00381066">
        <w:t>recruits (</w:t>
      </w:r>
      <w:proofErr w:type="spellStart"/>
      <w:r w:rsidR="00381066">
        <w:t>Surette</w:t>
      </w:r>
      <w:proofErr w:type="spellEnd"/>
      <w:r w:rsidR="00381066">
        <w:t xml:space="preserve"> and Wade 2006; Wade et al. 2014).</w:t>
      </w:r>
      <w:r w:rsidR="002A5281">
        <w:t xml:space="preserve"> </w:t>
      </w:r>
      <w:r w:rsidR="002A5281" w:rsidRPr="006C593D">
        <w:t>2019 and 2020 values are unadjusted for survey catchability bias.</w:t>
      </w:r>
    </w:p>
    <w:p w14:paraId="48B0A723" w14:textId="6BDA09D2" w:rsidR="00381066" w:rsidRDefault="00381066" w:rsidP="00D73281">
      <w:pPr>
        <w:pStyle w:val="Caption-Figure"/>
      </w:pPr>
      <w:r>
        <w:br w:type="page"/>
      </w:r>
    </w:p>
    <w:p w14:paraId="3C08B82A" w14:textId="4C47EBC9" w:rsidR="00381066" w:rsidRDefault="00894ADD" w:rsidP="00381066">
      <w:pPr>
        <w:pStyle w:val="Tablecaption"/>
        <w:ind w:firstLine="284"/>
        <w:jc w:val="left"/>
        <w:rPr>
          <w:i/>
          <w:lang w:val="fr-FR"/>
        </w:rPr>
      </w:pPr>
      <w:r>
        <w:rPr>
          <w:i/>
          <w:noProof/>
        </w:rPr>
        <w:lastRenderedPageBreak/>
        <w:drawing>
          <wp:inline distT="0" distB="0" distL="0" distR="0" wp14:anchorId="2483CE47" wp14:editId="2B94B8D9">
            <wp:extent cx="5389901"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9901" cy="3543300"/>
                    </a:xfrm>
                    <a:prstGeom prst="rect">
                      <a:avLst/>
                    </a:prstGeom>
                    <a:noFill/>
                  </pic:spPr>
                </pic:pic>
              </a:graphicData>
            </a:graphic>
          </wp:inline>
        </w:drawing>
      </w:r>
    </w:p>
    <w:p w14:paraId="358E03EB" w14:textId="1B3205EE" w:rsidR="00381066" w:rsidRDefault="004473AC" w:rsidP="00D73281">
      <w:pPr>
        <w:pStyle w:val="Caption-Figure"/>
      </w:pPr>
      <w:r>
        <w:t>F</w:t>
      </w:r>
      <w:r w:rsidR="00C1483B">
        <w:t>igure</w:t>
      </w:r>
      <w:r w:rsidR="00277ADF">
        <w:t xml:space="preserve"> 16</w:t>
      </w:r>
      <w:r w:rsidR="00381066">
        <w:t xml:space="preserve">. </w:t>
      </w:r>
      <w:r w:rsidR="00FA7E4C">
        <w:t>Survey a</w:t>
      </w:r>
      <w:r w:rsidR="00381066">
        <w:t>bundance (in millions) of snow crab adult males in the southern Gu</w:t>
      </w:r>
      <w:r w:rsidR="00194D79">
        <w:t>lf of St. Lawrence, 1997 to 2020</w:t>
      </w:r>
      <w:r w:rsidR="00381066">
        <w:t>.</w:t>
      </w:r>
      <w:r w:rsidR="0053691C">
        <w:t xml:space="preserve"> </w:t>
      </w:r>
      <w:r w:rsidR="000B0A7F">
        <w:t>Note that the 2019 and 2020 estimates are adjusted for survey bias.</w:t>
      </w:r>
      <w:r w:rsidR="00381066">
        <w:br w:type="page"/>
      </w:r>
    </w:p>
    <w:p w14:paraId="7ED057AC" w14:textId="77777777" w:rsidR="00FE3F8E" w:rsidRDefault="00FE3F8E" w:rsidP="00FE3F8E">
      <w:pPr>
        <w:jc w:val="center"/>
        <w:rPr>
          <w:i/>
          <w:sz w:val="20"/>
        </w:rPr>
      </w:pPr>
      <w:r w:rsidRPr="002D4D61">
        <w:rPr>
          <w:i/>
          <w:noProof/>
          <w:sz w:val="20"/>
        </w:rPr>
        <w:lastRenderedPageBreak/>
        <w:drawing>
          <wp:inline distT="0" distB="0" distL="0" distR="0" wp14:anchorId="03149E69" wp14:editId="490DE308">
            <wp:extent cx="6191250" cy="4502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1250" cy="4502150"/>
                    </a:xfrm>
                    <a:prstGeom prst="rect">
                      <a:avLst/>
                    </a:prstGeom>
                    <a:noFill/>
                    <a:ln>
                      <a:noFill/>
                    </a:ln>
                  </pic:spPr>
                </pic:pic>
              </a:graphicData>
            </a:graphic>
          </wp:inline>
        </w:drawing>
      </w:r>
    </w:p>
    <w:p w14:paraId="19C0589F" w14:textId="6FD08492" w:rsidR="00FE3F8E" w:rsidRDefault="00277ADF" w:rsidP="00D73281">
      <w:pPr>
        <w:pStyle w:val="Caption-Figure"/>
        <w:sectPr w:rsidR="00FE3F8E" w:rsidSect="00FE3F8E">
          <w:pgSz w:w="12240" w:h="15840" w:code="1"/>
          <w:pgMar w:top="1440" w:right="1440" w:bottom="1440" w:left="1440" w:header="720" w:footer="720" w:gutter="0"/>
          <w:cols w:space="720"/>
          <w:docGrid w:linePitch="360"/>
        </w:sectPr>
      </w:pPr>
      <w:r>
        <w:t>Figure 18</w:t>
      </w:r>
      <w:r w:rsidR="0053691C">
        <w:t>.Size-</w:t>
      </w:r>
      <w:r w:rsidR="00FE3F8E">
        <w:t xml:space="preserve">frequency distributions </w:t>
      </w:r>
      <w:r w:rsidR="0053691C">
        <w:t>of</w:t>
      </w:r>
      <w:r w:rsidR="00FE3F8E">
        <w:t xml:space="preserve"> </w:t>
      </w:r>
      <w:r w:rsidR="0053691C">
        <w:t xml:space="preserve">immature and pubescent (black bars) and mature </w:t>
      </w:r>
      <w:r w:rsidR="00FE3F8E">
        <w:t xml:space="preserve">female (white bars) snow crab </w:t>
      </w:r>
      <w:r w:rsidR="0053691C">
        <w:t xml:space="preserve">from the sGSL survey, from </w:t>
      </w:r>
      <w:r w:rsidR="00FE3F8E">
        <w:t xml:space="preserve">2005 to 2020. </w:t>
      </w:r>
    </w:p>
    <w:p w14:paraId="2450C172" w14:textId="02D8DED5" w:rsidR="00B976C7" w:rsidRDefault="00CC3670" w:rsidP="00D73281">
      <w:pPr>
        <w:pStyle w:val="Caption-Figure"/>
      </w:pPr>
      <w:r w:rsidRPr="00124FB5">
        <w:rPr>
          <w:i w:val="0"/>
          <w:noProof/>
        </w:rPr>
        <w:lastRenderedPageBreak/>
        <w:drawing>
          <wp:anchor distT="0" distB="0" distL="114300" distR="114300" simplePos="0" relativeHeight="251659264" behindDoc="0" locked="0" layoutInCell="1" allowOverlap="1" wp14:anchorId="08A50F96" wp14:editId="280BC22B">
            <wp:simplePos x="0" y="0"/>
            <wp:positionH relativeFrom="margin">
              <wp:posOffset>-238125</wp:posOffset>
            </wp:positionH>
            <wp:positionV relativeFrom="margin">
              <wp:posOffset>0</wp:posOffset>
            </wp:positionV>
            <wp:extent cx="6233160" cy="4457700"/>
            <wp:effectExtent l="0" t="0" r="0" b="1270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3160"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C94F7" w14:textId="5315B54B" w:rsidR="009F7ACB" w:rsidRPr="004C5FD1" w:rsidRDefault="00277ADF" w:rsidP="004C5FD1">
      <w:pPr>
        <w:rPr>
          <w:i/>
          <w:sz w:val="20"/>
          <w:lang w:val="en-CA"/>
        </w:rPr>
        <w:sectPr w:rsidR="009F7ACB" w:rsidRPr="004C5FD1" w:rsidSect="00FE3F8E">
          <w:pgSz w:w="12240" w:h="15840" w:code="1"/>
          <w:pgMar w:top="1440" w:right="1440" w:bottom="1440" w:left="1440" w:header="720" w:footer="720" w:gutter="0"/>
          <w:cols w:space="720"/>
          <w:docGrid w:linePitch="360"/>
        </w:sectPr>
      </w:pPr>
      <w:r>
        <w:t>Figure 20</w:t>
      </w:r>
      <w:r w:rsidR="00B976C7">
        <w:t xml:space="preserve">. </w:t>
      </w:r>
      <w:r w:rsidR="009F7ACB">
        <w:t xml:space="preserve">Size-frequency distributions of immature and </w:t>
      </w:r>
      <w:r w:rsidR="004C5FD1">
        <w:t>adol</w:t>
      </w:r>
      <w:r w:rsidR="009F7ACB">
        <w:t>e</w:t>
      </w:r>
      <w:r w:rsidR="004C5FD1">
        <w:t xml:space="preserve">scent (black bars) and mature </w:t>
      </w:r>
      <w:r w:rsidR="009F7ACB">
        <w:t>male (white bars) snow crab from the sGSL survey, from 2005 to 2020. The red dotted line shows the</w:t>
      </w:r>
      <w:r w:rsidR="0096302B">
        <w:t xml:space="preserve"> </w:t>
      </w:r>
      <w:r w:rsidR="006F40CA">
        <w:t>minimum legal size of 95 mm CW</w:t>
      </w:r>
      <w:r w:rsidR="00FE0C05">
        <w:t>.</w:t>
      </w:r>
    </w:p>
    <w:p w14:paraId="62BDAA60" w14:textId="594A780A" w:rsidR="00B976C7" w:rsidRDefault="00B976C7" w:rsidP="00D73281">
      <w:pPr>
        <w:pStyle w:val="Caption-Figure"/>
      </w:pPr>
    </w:p>
    <w:p w14:paraId="60516A8E" w14:textId="20B0F1F5" w:rsidR="00B976C7" w:rsidRDefault="00B976C7" w:rsidP="00D73281">
      <w:pPr>
        <w:pStyle w:val="Caption-Figure"/>
      </w:pPr>
    </w:p>
    <w:p w14:paraId="742E4B1E" w14:textId="77777777" w:rsidR="00F00B54" w:rsidRDefault="00F00B54" w:rsidP="00D73281">
      <w:pPr>
        <w:pStyle w:val="Caption-Figure"/>
      </w:pPr>
      <w:r w:rsidRPr="002D4D61">
        <w:rPr>
          <w:noProof/>
          <w:lang w:val="en-US"/>
        </w:rPr>
        <w:drawing>
          <wp:inline distT="0" distB="0" distL="0" distR="0" wp14:anchorId="6345C578" wp14:editId="6A6FF773">
            <wp:extent cx="5761725" cy="6576272"/>
            <wp:effectExtent l="0" t="0" r="444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856" cy="6576421"/>
                    </a:xfrm>
                    <a:prstGeom prst="rect">
                      <a:avLst/>
                    </a:prstGeom>
                    <a:noFill/>
                    <a:ln>
                      <a:noFill/>
                    </a:ln>
                  </pic:spPr>
                </pic:pic>
              </a:graphicData>
            </a:graphic>
          </wp:inline>
        </w:drawing>
      </w:r>
    </w:p>
    <w:p w14:paraId="2F04B94F" w14:textId="2CE63B85" w:rsidR="00F00B54" w:rsidRDefault="00F00B54" w:rsidP="00D73281">
      <w:pPr>
        <w:pStyle w:val="Caption-Figure"/>
      </w:pPr>
      <w:r>
        <w:t>Figure 23. Density (number per km²) contours of adolescent male (R-4, R-3 and R-2) snow crab, ≥ 56 mm</w:t>
      </w:r>
      <w:r w:rsidR="006F62F1">
        <w:t xml:space="preserve"> CW, based on</w:t>
      </w:r>
      <w:r w:rsidR="004B0E46">
        <w:t xml:space="preserve"> trawl survey data</w:t>
      </w:r>
      <w:r>
        <w:t xml:space="preserve"> </w:t>
      </w:r>
      <w:r w:rsidR="004B0E46">
        <w:t xml:space="preserve">from </w:t>
      </w:r>
      <w:r>
        <w:t>2010 to 2020.</w:t>
      </w:r>
    </w:p>
    <w:p w14:paraId="5C97C534" w14:textId="3ABF403C" w:rsidR="00F00B54" w:rsidRDefault="00F00B54" w:rsidP="00D73281">
      <w:pPr>
        <w:pStyle w:val="Caption-Figure"/>
        <w:sectPr w:rsidR="00F00B54" w:rsidSect="00B976C7">
          <w:pgSz w:w="12240" w:h="15840" w:code="1"/>
          <w:pgMar w:top="1440" w:right="1440" w:bottom="1440" w:left="1440" w:header="720" w:footer="720" w:gutter="0"/>
          <w:cols w:space="720"/>
          <w:docGrid w:linePitch="360"/>
        </w:sectPr>
      </w:pPr>
    </w:p>
    <w:p w14:paraId="00E1310C" w14:textId="77777777" w:rsidR="00ED674A" w:rsidRDefault="00ED674A" w:rsidP="000B47EF">
      <w:pPr>
        <w:pStyle w:val="Caption-Figure"/>
      </w:pPr>
      <w:r>
        <w:rPr>
          <w:noProof/>
          <w:lang w:val="en-US"/>
        </w:rPr>
        <w:lastRenderedPageBreak/>
        <w:drawing>
          <wp:inline distT="0" distB="0" distL="0" distR="0" wp14:anchorId="4D60CA0E" wp14:editId="0A73CC6D">
            <wp:extent cx="5331756" cy="4229100"/>
            <wp:effectExtent l="0" t="0" r="254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906" cy="4231599"/>
                    </a:xfrm>
                    <a:prstGeom prst="rect">
                      <a:avLst/>
                    </a:prstGeom>
                    <a:noFill/>
                    <a:ln>
                      <a:noFill/>
                    </a:ln>
                  </pic:spPr>
                </pic:pic>
              </a:graphicData>
            </a:graphic>
          </wp:inline>
        </w:drawing>
      </w:r>
    </w:p>
    <w:p w14:paraId="1D8A2483" w14:textId="5A2358D3" w:rsidR="00381066" w:rsidRPr="000B47EF" w:rsidRDefault="00D54D5A" w:rsidP="000B47EF">
      <w:pPr>
        <w:pStyle w:val="Caption-Figure"/>
      </w:pPr>
      <w:r>
        <w:t xml:space="preserve">Figure </w:t>
      </w:r>
      <w:r w:rsidR="00F00B54">
        <w:t>24</w:t>
      </w:r>
      <w:r w:rsidR="00381066">
        <w:t xml:space="preserve">. </w:t>
      </w:r>
      <w:proofErr w:type="gramStart"/>
      <w:r w:rsidR="00F22C55">
        <w:t>Exploitation rate</w:t>
      </w:r>
      <w:r w:rsidR="00381066">
        <w:t xml:space="preserve"> </w:t>
      </w:r>
      <w:r w:rsidR="000B47EF">
        <w:t>versus</w:t>
      </w:r>
      <w:r w:rsidR="00F22C55">
        <w:t xml:space="preserve"> </w:t>
      </w:r>
      <w:r w:rsidR="000B47EF">
        <w:t xml:space="preserve">the </w:t>
      </w:r>
      <w:r w:rsidR="00F22C55">
        <w:t>commercial biomass</w:t>
      </w:r>
      <w:r w:rsidR="000B47EF">
        <w:t xml:space="preserve"> estimate</w:t>
      </w:r>
      <w:r w:rsidR="00F22C55">
        <w:t xml:space="preserve"> from the </w:t>
      </w:r>
      <w:r w:rsidR="000B47EF">
        <w:t>previous year’s survey</w:t>
      </w:r>
      <w:r w:rsidR="00F22C55">
        <w:t>.</w:t>
      </w:r>
      <w:proofErr w:type="gramEnd"/>
      <w:r w:rsidR="00F22C55">
        <w:t xml:space="preserve"> </w:t>
      </w:r>
      <w:r w:rsidR="00381066">
        <w:t>Year</w:t>
      </w:r>
      <w:r w:rsidR="00F22C55">
        <w:t xml:space="preserve"> labels represent the </w:t>
      </w:r>
      <w:r w:rsidR="000B47EF">
        <w:t>fishery year</w:t>
      </w:r>
      <w:r w:rsidR="00381066">
        <w:t>.</w:t>
      </w:r>
      <w:r w:rsidR="00F22C55">
        <w:t xml:space="preserve"> Colo</w:t>
      </w:r>
      <w:r w:rsidR="000B47EF">
        <w:t>u</w:t>
      </w:r>
      <w:r w:rsidR="00F22C55">
        <w:t>red lines represent reference points:</w:t>
      </w:r>
      <w:r w:rsidR="00381066">
        <w:t xml:space="preserve"> </w:t>
      </w:r>
      <w:proofErr w:type="spellStart"/>
      <w:r w:rsidR="00381066">
        <w:t>B</w:t>
      </w:r>
      <w:r w:rsidR="00381066">
        <w:rPr>
          <w:vertAlign w:val="subscript"/>
        </w:rPr>
        <w:t>lim</w:t>
      </w:r>
      <w:proofErr w:type="spellEnd"/>
      <w:r w:rsidR="00F22C55">
        <w:t xml:space="preserve"> is the </w:t>
      </w:r>
      <w:r w:rsidR="00381066">
        <w:t>limit r</w:t>
      </w:r>
      <w:r w:rsidR="00321CA6">
        <w:t xml:space="preserve">eference point for </w:t>
      </w:r>
      <w:r w:rsidR="004B39C1">
        <w:t>residual</w:t>
      </w:r>
      <w:r w:rsidR="00F22C55">
        <w:t xml:space="preserve"> </w:t>
      </w:r>
      <w:r w:rsidR="00321CA6">
        <w:t>biomass</w:t>
      </w:r>
      <w:r w:rsidR="00F22C55">
        <w:t>,</w:t>
      </w:r>
      <w:r w:rsidR="00321CA6">
        <w:t xml:space="preserve"> </w:t>
      </w:r>
      <w:proofErr w:type="spellStart"/>
      <w:r w:rsidR="00321CA6">
        <w:t>F</w:t>
      </w:r>
      <w:r w:rsidR="00321CA6">
        <w:rPr>
          <w:vertAlign w:val="subscript"/>
        </w:rPr>
        <w:t>lim</w:t>
      </w:r>
      <w:proofErr w:type="spellEnd"/>
      <w:r w:rsidR="00F22C55">
        <w:t xml:space="preserve"> is the</w:t>
      </w:r>
      <w:r w:rsidR="00F22C55" w:rsidRPr="00F22C55">
        <w:t xml:space="preserve"> </w:t>
      </w:r>
      <w:r w:rsidR="00F22C55">
        <w:t>limit reference point for f</w:t>
      </w:r>
      <w:r w:rsidR="00381066">
        <w:t>ishing removal rate</w:t>
      </w:r>
      <w:r w:rsidR="00F22C55">
        <w:t>, and</w:t>
      </w:r>
      <w:r w:rsidR="00381066">
        <w:t xml:space="preserve"> </w:t>
      </w:r>
      <w:proofErr w:type="spellStart"/>
      <w:r w:rsidR="00381066" w:rsidRPr="00F22C55">
        <w:t>B</w:t>
      </w:r>
      <w:r w:rsidR="00321CA6" w:rsidRPr="00F22C55">
        <w:rPr>
          <w:vertAlign w:val="subscript"/>
        </w:rPr>
        <w:t>usr</w:t>
      </w:r>
      <w:proofErr w:type="spellEnd"/>
      <w:r w:rsidR="00381066" w:rsidRPr="00F22C55">
        <w:t xml:space="preserve"> </w:t>
      </w:r>
      <w:r w:rsidR="00F22C55" w:rsidRPr="00F22C55">
        <w:t xml:space="preserve">is the upper stock reference point for </w:t>
      </w:r>
      <w:r w:rsidR="004B39C1">
        <w:t>commercial</w:t>
      </w:r>
      <w:r w:rsidR="00F22C55" w:rsidRPr="00F22C55">
        <w:t xml:space="preserve"> biomass.</w:t>
      </w:r>
      <w:r w:rsidR="000B47EF">
        <w:t xml:space="preserve"> </w:t>
      </w:r>
    </w:p>
    <w:p w14:paraId="57A784CA" w14:textId="4B1434CB" w:rsidR="00381066" w:rsidRDefault="00381066" w:rsidP="00D73281">
      <w:pPr>
        <w:pStyle w:val="Caption-Figure"/>
      </w:pPr>
    </w:p>
    <w:p w14:paraId="5B4BA3C4" w14:textId="11DECE7B" w:rsidR="00381066" w:rsidRDefault="00A27EF2" w:rsidP="00381066">
      <w:pPr>
        <w:pStyle w:val="Tablecaption"/>
        <w:jc w:val="left"/>
        <w:rPr>
          <w:i/>
          <w:lang w:val="en-CA"/>
        </w:rPr>
      </w:pPr>
      <w:r>
        <w:rPr>
          <w:i/>
          <w:noProof/>
        </w:rPr>
        <w:lastRenderedPageBreak/>
        <w:drawing>
          <wp:inline distT="0" distB="0" distL="0" distR="0" wp14:anchorId="5A4D4C35" wp14:editId="1E687FFC">
            <wp:extent cx="5029200" cy="43548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1358" cy="4356681"/>
                    </a:xfrm>
                    <a:prstGeom prst="rect">
                      <a:avLst/>
                    </a:prstGeom>
                    <a:noFill/>
                    <a:ln>
                      <a:noFill/>
                    </a:ln>
                  </pic:spPr>
                </pic:pic>
              </a:graphicData>
            </a:graphic>
          </wp:inline>
        </w:drawing>
      </w:r>
    </w:p>
    <w:p w14:paraId="625E331A" w14:textId="19B89C34" w:rsidR="00381066" w:rsidRDefault="00D54D5A" w:rsidP="00D73281">
      <w:pPr>
        <w:pStyle w:val="Caption-Figure"/>
      </w:pPr>
      <w:r>
        <w:t>Figure 2</w:t>
      </w:r>
      <w:r w:rsidR="00F00B54">
        <w:t>5</w:t>
      </w:r>
      <w:r w:rsidR="00381066">
        <w:t xml:space="preserve">. Harvest </w:t>
      </w:r>
      <w:r w:rsidR="00F01544">
        <w:t>control</w:t>
      </w:r>
      <w:r w:rsidR="00381066">
        <w:t xml:space="preserve"> rule </w:t>
      </w:r>
      <w:r w:rsidR="00F01544">
        <w:t xml:space="preserve">used </w:t>
      </w:r>
      <w:r w:rsidR="00381066">
        <w:t>for the southern Gulf of St. Lawrence</w:t>
      </w:r>
      <w:r w:rsidR="00EF0603">
        <w:t xml:space="preserve"> snow crab fishery (DFO 2014a), expressed as exploitation rate versus commercial biomass</w:t>
      </w:r>
      <w:r w:rsidR="004B39C1">
        <w:t xml:space="preserve"> (black line)</w:t>
      </w:r>
      <w:r w:rsidR="00EF0603">
        <w:t xml:space="preserve">. </w:t>
      </w:r>
      <w:r w:rsidR="004B39C1">
        <w:t>Colo</w:t>
      </w:r>
      <w:r w:rsidR="000126C6">
        <w:t>u</w:t>
      </w:r>
      <w:r w:rsidR="004B39C1">
        <w:t xml:space="preserve">red lines represent reference points: </w:t>
      </w:r>
      <w:proofErr w:type="spellStart"/>
      <w:r w:rsidR="004B39C1">
        <w:t>B</w:t>
      </w:r>
      <w:r w:rsidR="004B39C1">
        <w:rPr>
          <w:vertAlign w:val="subscript"/>
        </w:rPr>
        <w:t>lim</w:t>
      </w:r>
      <w:proofErr w:type="spellEnd"/>
      <w:r w:rsidR="004B39C1">
        <w:t xml:space="preserve"> is the limit reference point for residual biomass, </w:t>
      </w:r>
      <w:proofErr w:type="spellStart"/>
      <w:r w:rsidR="004B39C1">
        <w:t>F</w:t>
      </w:r>
      <w:r w:rsidR="004B39C1">
        <w:rPr>
          <w:vertAlign w:val="subscript"/>
        </w:rPr>
        <w:t>lim</w:t>
      </w:r>
      <w:proofErr w:type="spellEnd"/>
      <w:r w:rsidR="004B39C1">
        <w:t xml:space="preserve"> is the</w:t>
      </w:r>
      <w:r w:rsidR="004B39C1" w:rsidRPr="00F22C55">
        <w:t xml:space="preserve"> </w:t>
      </w:r>
      <w:r w:rsidR="004B39C1">
        <w:t xml:space="preserve">limit reference point for fishing removal rate, and </w:t>
      </w:r>
      <w:proofErr w:type="spellStart"/>
      <w:r w:rsidR="004B39C1" w:rsidRPr="00F22C55">
        <w:t>B</w:t>
      </w:r>
      <w:r w:rsidR="004B39C1" w:rsidRPr="00F22C55">
        <w:rPr>
          <w:vertAlign w:val="subscript"/>
        </w:rPr>
        <w:t>usr</w:t>
      </w:r>
      <w:proofErr w:type="spellEnd"/>
      <w:r w:rsidR="004B39C1" w:rsidRPr="00F22C55">
        <w:t xml:space="preserve"> is the upper stock reference point for </w:t>
      </w:r>
      <w:r w:rsidR="004B39C1">
        <w:t>commercial</w:t>
      </w:r>
      <w:r w:rsidR="004B39C1" w:rsidRPr="00F22C55">
        <w:t xml:space="preserve"> biomass</w:t>
      </w:r>
      <w:r w:rsidR="004B39C1" w:rsidRPr="00A27EF2">
        <w:t xml:space="preserve">. </w:t>
      </w:r>
      <w:proofErr w:type="spellStart"/>
      <w:r w:rsidR="00A27EF2" w:rsidRPr="00A27EF2">
        <w:t>F</w:t>
      </w:r>
      <w:r w:rsidR="00381066" w:rsidRPr="00A27EF2">
        <w:rPr>
          <w:vertAlign w:val="subscript"/>
        </w:rPr>
        <w:t>max</w:t>
      </w:r>
      <w:proofErr w:type="spellEnd"/>
      <w:r w:rsidR="00381066" w:rsidRPr="00A27EF2">
        <w:t xml:space="preserve"> </w:t>
      </w:r>
      <w:r w:rsidR="004B39C1" w:rsidRPr="00A27EF2">
        <w:t>represents</w:t>
      </w:r>
      <w:r w:rsidR="004B39C1">
        <w:t xml:space="preserve"> t</w:t>
      </w:r>
      <w:r w:rsidR="00381066">
        <w:t xml:space="preserve">he maximum exploitation rate harvest </w:t>
      </w:r>
      <w:r w:rsidR="004B39C1">
        <w:t>control</w:t>
      </w:r>
      <w:r w:rsidR="00381066">
        <w:t xml:space="preserve"> rule.</w:t>
      </w:r>
    </w:p>
    <w:p w14:paraId="52DB6933" w14:textId="1CED3DB7" w:rsidR="00381066" w:rsidRDefault="00381066" w:rsidP="00D73281">
      <w:pPr>
        <w:pStyle w:val="Caption-Figure"/>
      </w:pPr>
    </w:p>
    <w:p w14:paraId="00D9FD0F" w14:textId="77777777" w:rsidR="00381066" w:rsidRDefault="00381066" w:rsidP="00D73281">
      <w:pPr>
        <w:pStyle w:val="Caption-Figure"/>
      </w:pPr>
    </w:p>
    <w:p w14:paraId="551DB1AD" w14:textId="77777777" w:rsidR="00F1195A" w:rsidRDefault="00F1195A" w:rsidP="00D73281">
      <w:pPr>
        <w:pStyle w:val="Caption-Figure"/>
      </w:pPr>
    </w:p>
    <w:p w14:paraId="6F361C9A" w14:textId="77777777" w:rsidR="00381066" w:rsidRDefault="00381066" w:rsidP="00D73281">
      <w:pPr>
        <w:pStyle w:val="Caption-Figure"/>
      </w:pPr>
    </w:p>
    <w:p w14:paraId="04AE7CB3" w14:textId="77777777" w:rsidR="00381066" w:rsidRDefault="00381066" w:rsidP="00D73281">
      <w:pPr>
        <w:pStyle w:val="Caption-Figure"/>
      </w:pPr>
    </w:p>
    <w:p w14:paraId="34F28ED6" w14:textId="77777777" w:rsidR="00381066" w:rsidRDefault="00381066" w:rsidP="00D73281">
      <w:pPr>
        <w:pStyle w:val="Caption-Figure"/>
      </w:pPr>
    </w:p>
    <w:p w14:paraId="585E6DDD" w14:textId="77777777" w:rsidR="00381066" w:rsidRDefault="00381066" w:rsidP="00D73281">
      <w:pPr>
        <w:pStyle w:val="Caption-Figure"/>
      </w:pPr>
    </w:p>
    <w:p w14:paraId="39A9A8D7" w14:textId="6413EA15" w:rsidR="0084653F" w:rsidRPr="0084653F" w:rsidRDefault="002C6461" w:rsidP="0084653F">
      <w:pPr>
        <w:spacing w:after="200" w:line="276" w:lineRule="auto"/>
        <w:jc w:val="center"/>
        <w:rPr>
          <w:rFonts w:eastAsiaTheme="minorHAnsi" w:cs="Arial"/>
          <w:sz w:val="24"/>
          <w:szCs w:val="24"/>
          <w:lang w:val="en-CA"/>
        </w:rPr>
      </w:pPr>
      <w:r>
        <w:rPr>
          <w:rFonts w:eastAsiaTheme="minorHAnsi" w:cs="Arial"/>
          <w:noProof/>
        </w:rPr>
        <w:lastRenderedPageBreak/>
        <w:drawing>
          <wp:inline distT="0" distB="0" distL="0" distR="0" wp14:anchorId="45B192EF" wp14:editId="05C47E54">
            <wp:extent cx="5530587" cy="4800600"/>
            <wp:effectExtent l="0" t="0" r="6985" b="0"/>
            <wp:docPr id="11" name="Picture 11" descr="C:\Users\rondeaua\AppData\Local\Microsoft\Windows\INetCache\Content.MSO\E9766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deaua\AppData\Local\Microsoft\Windows\INetCache\Content.MSO\E9766EEC.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5384" cy="4804764"/>
                    </a:xfrm>
                    <a:prstGeom prst="rect">
                      <a:avLst/>
                    </a:prstGeom>
                    <a:noFill/>
                    <a:ln>
                      <a:noFill/>
                    </a:ln>
                  </pic:spPr>
                </pic:pic>
              </a:graphicData>
            </a:graphic>
          </wp:inline>
        </w:drawing>
      </w:r>
    </w:p>
    <w:p w14:paraId="3CBF1154" w14:textId="77777777" w:rsidR="00381066" w:rsidRDefault="00381066" w:rsidP="00D73281">
      <w:pPr>
        <w:pStyle w:val="Caption-Figure"/>
      </w:pPr>
    </w:p>
    <w:p w14:paraId="09089976" w14:textId="600549FD" w:rsidR="00381066" w:rsidRPr="00E41BD2" w:rsidRDefault="00BD0944" w:rsidP="00381066">
      <w:pPr>
        <w:rPr>
          <w:i/>
          <w:sz w:val="20"/>
        </w:rPr>
      </w:pPr>
      <w:r>
        <w:rPr>
          <w:i/>
          <w:sz w:val="20"/>
        </w:rPr>
        <w:t>F</w:t>
      </w:r>
      <w:r w:rsidR="00F508D8">
        <w:rPr>
          <w:i/>
          <w:sz w:val="20"/>
        </w:rPr>
        <w:t>igure 2</w:t>
      </w:r>
      <w:r w:rsidR="00277ADF">
        <w:rPr>
          <w:i/>
          <w:sz w:val="20"/>
        </w:rPr>
        <w:t>6</w:t>
      </w:r>
      <w:r w:rsidR="00381066" w:rsidRPr="00E41BD2">
        <w:rPr>
          <w:sz w:val="20"/>
        </w:rPr>
        <w:t xml:space="preserve">. </w:t>
      </w:r>
      <w:proofErr w:type="gramStart"/>
      <w:r w:rsidR="002C6461" w:rsidRPr="002C6461">
        <w:rPr>
          <w:i/>
          <w:sz w:val="20"/>
        </w:rPr>
        <w:t>Near-bottom temperature departure (°C) from the long-term (1991-2020) mean in the southern Gulf of St. Lawrence during September 2020.</w:t>
      </w:r>
      <w:proofErr w:type="gramEnd"/>
      <w:r w:rsidR="002C6461" w:rsidRPr="002C6461">
        <w:rPr>
          <w:i/>
          <w:sz w:val="20"/>
        </w:rPr>
        <w:t xml:space="preserve"> Blue areas represent colder-than-normal temperatures while red regions represent warmer-than-normal conditions.</w:t>
      </w:r>
    </w:p>
    <w:p w14:paraId="29F40475" w14:textId="77777777" w:rsidR="00381066" w:rsidRPr="00E41BD2" w:rsidRDefault="00381066" w:rsidP="00D73281">
      <w:pPr>
        <w:pStyle w:val="Caption-Figure"/>
      </w:pPr>
    </w:p>
    <w:p w14:paraId="115BC603" w14:textId="77777777" w:rsidR="00381066" w:rsidRDefault="00381066" w:rsidP="00D73281">
      <w:pPr>
        <w:pStyle w:val="Caption-Figure"/>
      </w:pPr>
    </w:p>
    <w:p w14:paraId="08C81BD6" w14:textId="77777777" w:rsidR="00381066" w:rsidRDefault="00381066" w:rsidP="00D73281">
      <w:pPr>
        <w:pStyle w:val="Caption-Figure"/>
      </w:pPr>
    </w:p>
    <w:p w14:paraId="7FE0A3CD" w14:textId="193FB1B1" w:rsidR="00381066" w:rsidRDefault="002C6461" w:rsidP="00D73281">
      <w:pPr>
        <w:pStyle w:val="Caption-Figure"/>
      </w:pPr>
      <w:r>
        <w:rPr>
          <w:noProof/>
          <w:lang w:val="en-US"/>
        </w:rPr>
        <w:lastRenderedPageBreak/>
        <w:drawing>
          <wp:inline distT="0" distB="0" distL="0" distR="0" wp14:anchorId="3A9951C8" wp14:editId="712A4651">
            <wp:extent cx="5796116" cy="4114800"/>
            <wp:effectExtent l="0" t="0" r="0" b="0"/>
            <wp:docPr id="12" name="Picture 12" descr="C:\Users\rondeaua\AppData\Local\Microsoft\Windows\INetCache\Content.MSO\26C56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deaua\AppData\Local\Microsoft\Windows\INetCache\Content.MSO\26C56FD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01141" cy="4118367"/>
                    </a:xfrm>
                    <a:prstGeom prst="rect">
                      <a:avLst/>
                    </a:prstGeom>
                    <a:noFill/>
                    <a:ln>
                      <a:noFill/>
                    </a:ln>
                  </pic:spPr>
                </pic:pic>
              </a:graphicData>
            </a:graphic>
          </wp:inline>
        </w:drawing>
      </w:r>
    </w:p>
    <w:p w14:paraId="67F8DF1D" w14:textId="6F461DA0" w:rsidR="00381066" w:rsidRDefault="00F508D8" w:rsidP="00D73281">
      <w:pPr>
        <w:pStyle w:val="Caption-Figure"/>
      </w:pPr>
      <w:r>
        <w:t>Figure 2</w:t>
      </w:r>
      <w:r w:rsidR="00277ADF">
        <w:t>7</w:t>
      </w:r>
      <w:r w:rsidR="00381066">
        <w:t xml:space="preserve">. </w:t>
      </w:r>
      <w:r w:rsidR="002C6461" w:rsidRPr="002C6461">
        <w:t>Snow crab temperature habitat area index (km</w:t>
      </w:r>
      <w:r w:rsidR="002C6461" w:rsidRPr="00A27EF2">
        <w:rPr>
          <w:vertAlign w:val="superscript"/>
        </w:rPr>
        <w:t>2</w:t>
      </w:r>
      <w:r w:rsidR="002C6461" w:rsidRPr="002C6461">
        <w:t>) that encompasses water temperatures of -1 to 3°C (upper panel) and the mean temperature (°C)) within the temperature area index (lower panel) in the southern Gulf of St. Lawrence, 1971 to 2020.</w:t>
      </w:r>
    </w:p>
    <w:p w14:paraId="51944E40" w14:textId="77777777" w:rsidR="00381066" w:rsidRDefault="00381066" w:rsidP="00D73281">
      <w:pPr>
        <w:pStyle w:val="Caption-Figure"/>
      </w:pPr>
    </w:p>
    <w:p w14:paraId="418ACA9C" w14:textId="77777777" w:rsidR="00381066" w:rsidRDefault="00381066" w:rsidP="00D73281">
      <w:pPr>
        <w:pStyle w:val="Caption-Figure"/>
      </w:pPr>
    </w:p>
    <w:p w14:paraId="048BA8F4" w14:textId="77777777" w:rsidR="00381066" w:rsidRDefault="00381066" w:rsidP="00D73281">
      <w:pPr>
        <w:pStyle w:val="Caption-Figure"/>
      </w:pPr>
    </w:p>
    <w:p w14:paraId="7CDD49CA" w14:textId="77777777" w:rsidR="00381066" w:rsidRDefault="00381066" w:rsidP="00D73281">
      <w:pPr>
        <w:pStyle w:val="Caption-Figure"/>
      </w:pPr>
    </w:p>
    <w:p w14:paraId="5064D094" w14:textId="77777777" w:rsidR="004F75CB" w:rsidRPr="00194D79" w:rsidRDefault="004F75CB">
      <w:pPr>
        <w:rPr>
          <w:lang w:val="en-CA"/>
        </w:rPr>
      </w:pPr>
    </w:p>
    <w:sectPr w:rsidR="004F75CB" w:rsidRPr="00194D7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 w:author="Crustacean Crusty" w:date="2021-09-09T09:44:00Z" w:initials="CC">
    <w:p w14:paraId="129F8929" w14:textId="182D002B" w:rsidR="006A11E9" w:rsidRDefault="006A11E9">
      <w:pPr>
        <w:pStyle w:val="CommentText"/>
      </w:pPr>
      <w:r>
        <w:rPr>
          <w:rStyle w:val="CommentReference"/>
        </w:rPr>
        <w:annotationRef/>
      </w:r>
      <w:r>
        <w:t>Simplify! Remove and refer</w:t>
      </w:r>
    </w:p>
  </w:comment>
  <w:comment w:id="29" w:author="Ｍｉｋｉｏ Ｍｏｒｉｙａｓｕ" w:date="2021-08-19T13:33:00Z" w:initials="ＭＭ">
    <w:p w14:paraId="7D45EA20" w14:textId="77777777" w:rsidR="006A11E9" w:rsidRPr="00C20A04" w:rsidRDefault="006A11E9" w:rsidP="00636FBF">
      <w:pPr>
        <w:pStyle w:val="CommentText"/>
      </w:pPr>
      <w:r>
        <w:rPr>
          <w:rStyle w:val="CommentReference"/>
        </w:rPr>
        <w:annotationRef/>
      </w:r>
      <w:r>
        <w:t xml:space="preserve">This CPUE is not the same as the following </w:t>
      </w:r>
      <w:proofErr w:type="spellStart"/>
      <w:r w:rsidRPr="00CD407B">
        <w:t>CPUE</w:t>
      </w:r>
      <w:r w:rsidRPr="00CD407B">
        <w:rPr>
          <w:vertAlign w:val="subscript"/>
        </w:rPr>
        <w:t>i</w:t>
      </w:r>
      <w:r>
        <w:rPr>
          <w:vertAlign w:val="subscript"/>
        </w:rPr>
        <w:t>j</w:t>
      </w:r>
      <w:proofErr w:type="spellEnd"/>
      <w:r>
        <w:rPr>
          <w:vertAlign w:val="subscript"/>
        </w:rPr>
        <w:t xml:space="preserve"> </w:t>
      </w:r>
      <w:r>
        <w:t>is called as ‘</w:t>
      </w:r>
      <w:proofErr w:type="spellStart"/>
      <w:r>
        <w:t>unajusted</w:t>
      </w:r>
      <w:proofErr w:type="spellEnd"/>
      <w:r>
        <w:t xml:space="preserve"> mean CPUE’????</w:t>
      </w:r>
    </w:p>
  </w:comment>
  <w:comment w:id="30" w:author="Ｍｉｋｉｏ Ｍｏｒｉｙａｓｕ" w:date="2021-08-19T13:33:00Z" w:initials="ＭＭ">
    <w:p w14:paraId="7E33D072" w14:textId="77777777" w:rsidR="006A11E9" w:rsidRDefault="006A11E9" w:rsidP="00636FBF">
      <w:pPr>
        <w:pStyle w:val="CommentText"/>
      </w:pPr>
      <w:r>
        <w:rPr>
          <w:rStyle w:val="CommentReference"/>
        </w:rPr>
        <w:annotationRef/>
      </w:r>
      <w:r>
        <w:t>How unadjusted mean CPUE is calculated?</w:t>
      </w:r>
    </w:p>
  </w:comment>
  <w:comment w:id="42" w:author="Crustacean Crusty" w:date="2021-09-09T10:06:00Z" w:initials="CC">
    <w:p w14:paraId="5AE05A37" w14:textId="38C750FC" w:rsidR="006A11E9" w:rsidRDefault="006A11E9">
      <w:pPr>
        <w:pStyle w:val="CommentText"/>
      </w:pPr>
      <w:r>
        <w:rPr>
          <w:rStyle w:val="CommentReference"/>
        </w:rPr>
        <w:annotationRef/>
      </w:r>
      <w:r>
        <w:t>Remove or shorten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995742" w14:textId="77777777" w:rsidR="006A11E9" w:rsidRDefault="006A11E9">
      <w:r>
        <w:separator/>
      </w:r>
    </w:p>
  </w:endnote>
  <w:endnote w:type="continuationSeparator" w:id="0">
    <w:p w14:paraId="6359CFE6" w14:textId="77777777" w:rsidR="006A11E9" w:rsidRDefault="006A1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Bold">
    <w:panose1 w:val="020B07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4EB55" w14:textId="77777777" w:rsidR="006A11E9" w:rsidRDefault="006A11E9">
    <w:pPr>
      <w:framePr w:wrap="around" w:vAnchor="text" w:hAnchor="margin" w:xAlign="center" w:y="1"/>
    </w:pPr>
    <w:r>
      <w:fldChar w:fldCharType="begin"/>
    </w:r>
    <w:r>
      <w:instrText xml:space="preserve">PAGE  </w:instrText>
    </w:r>
    <w:r>
      <w:fldChar w:fldCharType="end"/>
    </w:r>
  </w:p>
  <w:p w14:paraId="29C51258" w14:textId="77777777" w:rsidR="006A11E9" w:rsidRDefault="006A11E9"/>
  <w:p w14:paraId="085D7431" w14:textId="77777777" w:rsidR="006A11E9" w:rsidRDefault="006A11E9"/>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BDF8C" w14:textId="61FE3276" w:rsidR="006A11E9" w:rsidRDefault="006A11E9">
    <w:pPr>
      <w:pStyle w:val="BodyText"/>
      <w:pBdr>
        <w:top w:val="single" w:sz="4" w:space="1" w:color="auto"/>
      </w:pBdr>
      <w:tabs>
        <w:tab w:val="right" w:pos="9360"/>
      </w:tabs>
    </w:pPr>
    <w:r>
      <w:rPr>
        <w:lang w:val="en-GB"/>
      </w:rPr>
      <w:t>August 2021</w:t>
    </w:r>
    <w:r>
      <w:rPr>
        <w:lang w:val="en-GB"/>
      </w:rPr>
      <w:tab/>
    </w:r>
    <w:r>
      <w:rPr>
        <w:noProof/>
        <w:spacing w:val="-3"/>
      </w:rPr>
      <w:drawing>
        <wp:inline distT="0" distB="0" distL="0" distR="0" wp14:anchorId="1E9399F7" wp14:editId="1F86495C">
          <wp:extent cx="1104900" cy="2857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64E647" w14:textId="77777777" w:rsidR="006A11E9" w:rsidRDefault="006A11E9">
    <w:pPr>
      <w:pBdr>
        <w:top w:val="single" w:sz="4" w:space="1" w:color="auto"/>
      </w:pBd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AF87F" w14:textId="0C9B3C18" w:rsidR="006A11E9" w:rsidRDefault="006A11E9">
    <w:pPr>
      <w:pBdr>
        <w:top w:val="single" w:sz="4" w:space="1" w:color="auto"/>
      </w:pBdr>
      <w:tabs>
        <w:tab w:val="center" w:pos="4680"/>
        <w:tab w:val="right" w:pos="9360"/>
      </w:tabs>
      <w:jc w:val="center"/>
      <w:rPr>
        <w:sz w:val="20"/>
      </w:rPr>
    </w:pPr>
    <w:r>
      <w:rPr>
        <w:sz w:val="20"/>
      </w:rPr>
      <w:fldChar w:fldCharType="begin"/>
    </w:r>
    <w:r>
      <w:rPr>
        <w:sz w:val="20"/>
      </w:rPr>
      <w:instrText xml:space="preserve"> PAGE </w:instrText>
    </w:r>
    <w:r>
      <w:rPr>
        <w:sz w:val="20"/>
      </w:rPr>
      <w:fldChar w:fldCharType="separate"/>
    </w:r>
    <w:r w:rsidR="00B841D5">
      <w:rPr>
        <w:noProof/>
        <w:sz w:val="20"/>
      </w:rPr>
      <w:t>v</w:t>
    </w:r>
    <w:r>
      <w:rPr>
        <w:sz w:val="20"/>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E06D8" w14:textId="77777777" w:rsidR="006A11E9" w:rsidRDefault="006A11E9" w:rsidP="00102C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951B5" w14:textId="77777777" w:rsidR="006A11E9" w:rsidRDefault="006A11E9">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290103"/>
      <w:docPartObj>
        <w:docPartGallery w:val="Page Numbers (Bottom of Page)"/>
        <w:docPartUnique/>
      </w:docPartObj>
    </w:sdtPr>
    <w:sdtEndPr>
      <w:rPr>
        <w:noProof/>
      </w:rPr>
    </w:sdtEndPr>
    <w:sdtContent>
      <w:p w14:paraId="72F17895" w14:textId="659014DE" w:rsidR="006A11E9" w:rsidRDefault="006A11E9">
        <w:pPr>
          <w:pStyle w:val="Footer"/>
          <w:jc w:val="center"/>
        </w:pPr>
        <w:r>
          <w:fldChar w:fldCharType="begin"/>
        </w:r>
        <w:r>
          <w:instrText xml:space="preserve"> PAGE   \* MERGEFORMAT </w:instrText>
        </w:r>
        <w:r>
          <w:fldChar w:fldCharType="separate"/>
        </w:r>
        <w:r w:rsidR="00B841D5">
          <w:rPr>
            <w:noProof/>
          </w:rPr>
          <w:t>3</w:t>
        </w:r>
        <w:r>
          <w:rPr>
            <w:noProof/>
          </w:rPr>
          <w:fldChar w:fldCharType="end"/>
        </w:r>
      </w:p>
    </w:sdtContent>
  </w:sdt>
  <w:p w14:paraId="59ECCB88" w14:textId="77777777" w:rsidR="006A11E9" w:rsidRDefault="006A11E9" w:rsidP="00102C59">
    <w:pPr>
      <w:pStyle w:val="Footer"/>
      <w:pBdr>
        <w:top w:val="single" w:sz="4" w:space="1" w:color="auto"/>
      </w:pBd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16A4A7" w14:textId="77777777" w:rsidR="006A11E9" w:rsidRDefault="006A11E9">
    <w:pPr>
      <w:pStyle w:val="Footer"/>
      <w:jc w:val="center"/>
      <w:rPr>
        <w:lang w:val="fr-CA"/>
      </w:rPr>
    </w:pPr>
    <w:r>
      <w:rPr>
        <w:lang w:val="fr-CA"/>
      </w:rPr>
      <w:fldChar w:fldCharType="begin"/>
    </w:r>
    <w:r>
      <w:rPr>
        <w:lang w:val="fr-CA"/>
      </w:rPr>
      <w:instrText xml:space="preserve"> PAGE </w:instrText>
    </w:r>
    <w:r>
      <w:rPr>
        <w:lang w:val="fr-CA"/>
      </w:rPr>
      <w:fldChar w:fldCharType="separate"/>
    </w:r>
    <w:r>
      <w:rPr>
        <w:noProof/>
        <w:lang w:val="fr-CA"/>
      </w:rPr>
      <w:t>52</w:t>
    </w:r>
    <w:r>
      <w:rPr>
        <w:lang w:val="fr-C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7B3FE" w14:textId="0789BD0B" w:rsidR="006A11E9" w:rsidRDefault="006A11E9">
    <w:pPr>
      <w:pBdr>
        <w:top w:val="single" w:sz="4" w:space="1" w:color="auto"/>
      </w:pBdr>
      <w:jc w:val="center"/>
      <w:rPr>
        <w:rFonts w:cs="Arial"/>
        <w:sz w:val="20"/>
      </w:rPr>
    </w:pPr>
    <w:r>
      <w:rPr>
        <w:rFonts w:cs="Arial"/>
        <w:sz w:val="20"/>
      </w:rPr>
      <w:fldChar w:fldCharType="begin"/>
    </w:r>
    <w:r>
      <w:rPr>
        <w:rFonts w:cs="Arial"/>
        <w:sz w:val="20"/>
      </w:rPr>
      <w:instrText xml:space="preserve"> PAGE </w:instrText>
    </w:r>
    <w:r>
      <w:rPr>
        <w:rFonts w:cs="Arial"/>
        <w:sz w:val="20"/>
      </w:rPr>
      <w:fldChar w:fldCharType="separate"/>
    </w:r>
    <w:r w:rsidR="00B841D5">
      <w:rPr>
        <w:rFonts w:cs="Arial"/>
        <w:noProof/>
        <w:sz w:val="20"/>
      </w:rPr>
      <w:t>15</w:t>
    </w:r>
    <w:r>
      <w:rPr>
        <w:rFonts w:cs="Arial"/>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A710D0" w14:textId="77777777" w:rsidR="006A11E9" w:rsidRDefault="006A11E9">
      <w:r>
        <w:separator/>
      </w:r>
    </w:p>
  </w:footnote>
  <w:footnote w:type="continuationSeparator" w:id="0">
    <w:p w14:paraId="68C2E565" w14:textId="77777777" w:rsidR="006A11E9" w:rsidRDefault="006A11E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7829A5" w14:textId="65CD1818" w:rsidR="006A11E9" w:rsidRDefault="006A11E9">
    <w:pPr>
      <w:rPr>
        <w:b/>
        <w:szCs w:val="22"/>
      </w:rPr>
    </w:pPr>
    <w:r>
      <w:rPr>
        <w:b/>
        <w:noProof/>
        <w:szCs w:val="22"/>
      </w:rPr>
      <w:drawing>
        <wp:inline distT="0" distB="0" distL="0" distR="0" wp14:anchorId="16191E70" wp14:editId="5CB172F2">
          <wp:extent cx="2743200" cy="590550"/>
          <wp:effectExtent l="0" t="0" r="0" b="0"/>
          <wp:docPr id="3" name="Picture 3" descr="s_e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_eb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590550"/>
                  </a:xfrm>
                  <a:prstGeom prst="rect">
                    <a:avLst/>
                  </a:prstGeom>
                  <a:noFill/>
                  <a:ln>
                    <a:noFill/>
                  </a:ln>
                </pic:spPr>
              </pic:pic>
            </a:graphicData>
          </a:graphic>
        </wp:inline>
      </w:drawing>
    </w:r>
    <w:r>
      <w:rPr>
        <w:b/>
        <w:szCs w:val="22"/>
      </w:rPr>
      <w:tab/>
    </w:r>
    <w:r>
      <w:rPr>
        <w:b/>
        <w:szCs w:val="22"/>
      </w:rPr>
      <w:tab/>
    </w:r>
    <w:r>
      <w:rPr>
        <w:b/>
        <w:szCs w:val="22"/>
      </w:rPr>
      <w:tab/>
    </w:r>
  </w:p>
  <w:p w14:paraId="54E2696B" w14:textId="77777777" w:rsidR="006A11E9" w:rsidRDefault="006A11E9">
    <w:pPr>
      <w:pStyle w:val="CoverPageHeaderCSAS"/>
    </w:pPr>
    <w:r>
      <w:t>Canadian Science Advisory Secretariat (CSAS)</w:t>
    </w:r>
  </w:p>
  <w:p w14:paraId="0CF31CD8" w14:textId="63D13EDF" w:rsidR="006A11E9" w:rsidRDefault="006A11E9">
    <w:pPr>
      <w:pStyle w:val="CoverPageHeaderRESRegion"/>
    </w:pPr>
    <w:r>
      <w:t>Research Document 2021/0XX</w:t>
    </w:r>
  </w:p>
  <w:p w14:paraId="65A63E51" w14:textId="77777777" w:rsidR="006A11E9" w:rsidRDefault="006A11E9">
    <w:pPr>
      <w:pStyle w:val="CoverPageHeaderRESRegion"/>
    </w:pPr>
    <w:r>
      <w:t>Gulf Region</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9EFDA" w14:textId="54344BE5" w:rsidR="006A11E9" w:rsidRDefault="006A11E9">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7C9D9" w14:textId="113CE31B" w:rsidR="006A11E9" w:rsidRDefault="006A11E9"/>
  <w:p w14:paraId="12F783BE" w14:textId="77777777" w:rsidR="006A11E9" w:rsidRDefault="006A11E9"/>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A779C" w14:textId="67E13815" w:rsidR="006A11E9" w:rsidRDefault="006A11E9">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13AFF" w14:textId="35A4E047" w:rsidR="006A11E9" w:rsidRDefault="006A11E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43C51" w14:textId="22A1F7CB" w:rsidR="006A11E9" w:rsidRDefault="006A11E9">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F3DFA" w14:textId="3AABF9D8" w:rsidR="006A11E9" w:rsidRDefault="006A11E9">
    <w:pPr>
      <w:pBdr>
        <w:bottom w:val="single" w:sz="4" w:space="1" w:color="auto"/>
      </w:pBd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4E0E8C" w14:textId="08223042" w:rsidR="006A11E9" w:rsidRDefault="006A11E9">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A01CA1" w14:textId="7C78867C" w:rsidR="006A11E9" w:rsidRDefault="006A11E9">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F9E63" w14:textId="36CC3C5B" w:rsidR="006A11E9" w:rsidRDefault="006A11E9">
    <w:pPr>
      <w:pBdr>
        <w:bottom w:val="single" w:sz="4" w:space="1" w:color="auto"/>
      </w:pBdr>
      <w:tabs>
        <w:tab w:val="center" w:pos="4680"/>
        <w:tab w:val="right" w:pos="9360"/>
      </w:tabs>
      <w:rPr>
        <w:szCs w:val="22"/>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AFA7F" w14:textId="729C97CD" w:rsidR="006A11E9" w:rsidRDefault="006A11E9">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F67" w14:textId="75506C0D" w:rsidR="006A11E9" w:rsidRDefault="006A11E9">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E94D9" w14:textId="294E2317" w:rsidR="006A11E9" w:rsidRDefault="006A11E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3F6832A"/>
    <w:lvl w:ilvl="0">
      <w:start w:val="1"/>
      <w:numFmt w:val="decimal"/>
      <w:lvlText w:val="%1."/>
      <w:lvlJc w:val="left"/>
      <w:pPr>
        <w:tabs>
          <w:tab w:val="num" w:pos="1492"/>
        </w:tabs>
        <w:ind w:left="1492" w:hanging="360"/>
      </w:pPr>
    </w:lvl>
  </w:abstractNum>
  <w:abstractNum w:abstractNumId="1">
    <w:nsid w:val="FFFFFF7D"/>
    <w:multiLevelType w:val="singleLevel"/>
    <w:tmpl w:val="3FC0F63E"/>
    <w:lvl w:ilvl="0">
      <w:start w:val="1"/>
      <w:numFmt w:val="decimal"/>
      <w:lvlText w:val="%1."/>
      <w:lvlJc w:val="left"/>
      <w:pPr>
        <w:tabs>
          <w:tab w:val="num" w:pos="1209"/>
        </w:tabs>
        <w:ind w:left="1209" w:hanging="360"/>
      </w:pPr>
    </w:lvl>
  </w:abstractNum>
  <w:abstractNum w:abstractNumId="2">
    <w:nsid w:val="FFFFFF7E"/>
    <w:multiLevelType w:val="singleLevel"/>
    <w:tmpl w:val="EF38F672"/>
    <w:lvl w:ilvl="0">
      <w:start w:val="1"/>
      <w:numFmt w:val="decimal"/>
      <w:lvlText w:val="%1."/>
      <w:lvlJc w:val="left"/>
      <w:pPr>
        <w:tabs>
          <w:tab w:val="num" w:pos="926"/>
        </w:tabs>
        <w:ind w:left="926" w:hanging="360"/>
      </w:pPr>
    </w:lvl>
  </w:abstractNum>
  <w:abstractNum w:abstractNumId="3">
    <w:nsid w:val="FFFFFF7F"/>
    <w:multiLevelType w:val="singleLevel"/>
    <w:tmpl w:val="15FE2340"/>
    <w:lvl w:ilvl="0">
      <w:start w:val="1"/>
      <w:numFmt w:val="decimal"/>
      <w:lvlText w:val="%1."/>
      <w:lvlJc w:val="left"/>
      <w:pPr>
        <w:tabs>
          <w:tab w:val="num" w:pos="643"/>
        </w:tabs>
        <w:ind w:left="643" w:hanging="360"/>
      </w:pPr>
    </w:lvl>
  </w:abstractNum>
  <w:abstractNum w:abstractNumId="4">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50648BC"/>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A74CA3C"/>
    <w:lvl w:ilvl="0">
      <w:start w:val="1"/>
      <w:numFmt w:val="decimal"/>
      <w:lvlText w:val="%1."/>
      <w:lvlJc w:val="left"/>
      <w:pPr>
        <w:tabs>
          <w:tab w:val="num" w:pos="360"/>
        </w:tabs>
        <w:ind w:left="360" w:hanging="360"/>
      </w:pPr>
    </w:lvl>
  </w:abstractNum>
  <w:abstractNum w:abstractNumId="9">
    <w:nsid w:val="FFFFFF89"/>
    <w:multiLevelType w:val="singleLevel"/>
    <w:tmpl w:val="856AA30A"/>
    <w:lvl w:ilvl="0">
      <w:start w:val="1"/>
      <w:numFmt w:val="bullet"/>
      <w:lvlText w:val=""/>
      <w:lvlJc w:val="left"/>
      <w:pPr>
        <w:tabs>
          <w:tab w:val="num" w:pos="360"/>
        </w:tabs>
        <w:ind w:left="360" w:hanging="360"/>
      </w:pPr>
      <w:rPr>
        <w:rFonts w:ascii="Symbol" w:hAnsi="Symbol" w:hint="default"/>
      </w:rPr>
    </w:lvl>
  </w:abstractNum>
  <w:abstractNum w:abstractNumId="10">
    <w:nsid w:val="02812B79"/>
    <w:multiLevelType w:val="hybridMultilevel"/>
    <w:tmpl w:val="E968BEFA"/>
    <w:lvl w:ilvl="0" w:tplc="62107480">
      <w:start w:val="1"/>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81825F1"/>
    <w:multiLevelType w:val="hybridMultilevel"/>
    <w:tmpl w:val="8788C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9077415"/>
    <w:multiLevelType w:val="hybridMultilevel"/>
    <w:tmpl w:val="4C802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11D3932"/>
    <w:multiLevelType w:val="hybridMultilevel"/>
    <w:tmpl w:val="CD4089EE"/>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nsid w:val="11D721AD"/>
    <w:multiLevelType w:val="hybridMultilevel"/>
    <w:tmpl w:val="34982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2378FA"/>
    <w:multiLevelType w:val="hybridMultilevel"/>
    <w:tmpl w:val="B5BE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A6141CF"/>
    <w:multiLevelType w:val="hybridMultilevel"/>
    <w:tmpl w:val="D6FC1056"/>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8">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20">
    <w:nsid w:val="2E2D2D83"/>
    <w:multiLevelType w:val="hybridMultilevel"/>
    <w:tmpl w:val="7DE2C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D22560"/>
    <w:multiLevelType w:val="hybridMultilevel"/>
    <w:tmpl w:val="15EEBD8C"/>
    <w:lvl w:ilvl="0" w:tplc="CFF6C344">
      <w:start w:val="1"/>
      <w:numFmt w:val="bullet"/>
      <w:lvlText w:val=""/>
      <w:lvlJc w:val="left"/>
      <w:pPr>
        <w:tabs>
          <w:tab w:val="num" w:pos="417"/>
        </w:tabs>
        <w:ind w:left="417" w:hanging="417"/>
      </w:pPr>
      <w:rPr>
        <w:rFonts w:ascii="Wingdings" w:hAnsi="Wingdings" w:hint="default"/>
        <w:lang w:val="en-CA"/>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38265B01"/>
    <w:multiLevelType w:val="hybridMultilevel"/>
    <w:tmpl w:val="54D4BF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A742645"/>
    <w:multiLevelType w:val="hybridMultilevel"/>
    <w:tmpl w:val="BC964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4F7F4D"/>
    <w:multiLevelType w:val="hybridMultilevel"/>
    <w:tmpl w:val="24880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2A0D10"/>
    <w:multiLevelType w:val="hybridMultilevel"/>
    <w:tmpl w:val="8FCC2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4A3712"/>
    <w:multiLevelType w:val="hybridMultilevel"/>
    <w:tmpl w:val="EB384B62"/>
    <w:lvl w:ilvl="0" w:tplc="7BF4B526">
      <w:start w:val="3"/>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47804776"/>
    <w:multiLevelType w:val="hybridMultilevel"/>
    <w:tmpl w:val="849005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9">
    <w:nsid w:val="4DF02367"/>
    <w:multiLevelType w:val="hybridMultilevel"/>
    <w:tmpl w:val="D688C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DD4A86"/>
    <w:multiLevelType w:val="hybridMultilevel"/>
    <w:tmpl w:val="6DBEB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32">
    <w:nsid w:val="52124A4D"/>
    <w:multiLevelType w:val="hybridMultilevel"/>
    <w:tmpl w:val="BA0E5BB8"/>
    <w:lvl w:ilvl="0" w:tplc="849E41B2">
      <w:start w:val="1"/>
      <w:numFmt w:val="lowerLetter"/>
      <w:lvlText w:val="%1)"/>
      <w:lvlJc w:val="left"/>
      <w:pPr>
        <w:ind w:left="720" w:hanging="360"/>
      </w:pPr>
      <w:rPr>
        <w:rFonts w:cs="Arial" w:hint="default"/>
        <w:b/>
        <w:sz w:val="2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54481AA0"/>
    <w:multiLevelType w:val="hybridMultilevel"/>
    <w:tmpl w:val="E8C2E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5">
    <w:nsid w:val="57D67B5C"/>
    <w:multiLevelType w:val="hybridMultilevel"/>
    <w:tmpl w:val="87AC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630439"/>
    <w:multiLevelType w:val="hybridMultilevel"/>
    <w:tmpl w:val="E25A3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E117615"/>
    <w:multiLevelType w:val="hybridMultilevel"/>
    <w:tmpl w:val="CDC8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1B7C28"/>
    <w:multiLevelType w:val="hybridMultilevel"/>
    <w:tmpl w:val="DDF6D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25C28D9"/>
    <w:multiLevelType w:val="hybridMultilevel"/>
    <w:tmpl w:val="82C2B5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3E92830"/>
    <w:multiLevelType w:val="hybridMultilevel"/>
    <w:tmpl w:val="5B24C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D221373"/>
    <w:multiLevelType w:val="hybridMultilevel"/>
    <w:tmpl w:val="99086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38170CC"/>
    <w:multiLevelType w:val="hybridMultilevel"/>
    <w:tmpl w:val="01241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5D704D6"/>
    <w:multiLevelType w:val="hybridMultilevel"/>
    <w:tmpl w:val="737CB9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64A3AF7"/>
    <w:multiLevelType w:val="hybridMultilevel"/>
    <w:tmpl w:val="BF6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6">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47">
    <w:nsid w:val="7DA32205"/>
    <w:multiLevelType w:val="hybridMultilevel"/>
    <w:tmpl w:val="AE5EF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7"/>
  </w:num>
  <w:num w:numId="3">
    <w:abstractNumId w:val="45"/>
  </w:num>
  <w:num w:numId="4">
    <w:abstractNumId w:val="28"/>
  </w:num>
  <w:num w:numId="5">
    <w:abstractNumId w:val="9"/>
  </w:num>
  <w:num w:numId="6">
    <w:abstractNumId w:val="7"/>
  </w:num>
  <w:num w:numId="7">
    <w:abstractNumId w:val="6"/>
  </w:num>
  <w:num w:numId="8">
    <w:abstractNumId w:val="5"/>
  </w:num>
  <w:num w:numId="9">
    <w:abstractNumId w:val="4"/>
  </w:num>
  <w:num w:numId="10">
    <w:abstractNumId w:val="34"/>
  </w:num>
  <w:num w:numId="11">
    <w:abstractNumId w:val="31"/>
  </w:num>
  <w:num w:numId="12">
    <w:abstractNumId w:val="18"/>
  </w:num>
  <w:num w:numId="13">
    <w:abstractNumId w:val="46"/>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21"/>
  </w:num>
  <w:num w:numId="21">
    <w:abstractNumId w:val="26"/>
  </w:num>
  <w:num w:numId="22">
    <w:abstractNumId w:val="13"/>
  </w:num>
  <w:num w:numId="23">
    <w:abstractNumId w:val="44"/>
  </w:num>
  <w:num w:numId="24">
    <w:abstractNumId w:val="38"/>
  </w:num>
  <w:num w:numId="25">
    <w:abstractNumId w:val="32"/>
  </w:num>
  <w:num w:numId="26">
    <w:abstractNumId w:val="11"/>
  </w:num>
  <w:num w:numId="27">
    <w:abstractNumId w:val="22"/>
  </w:num>
  <w:num w:numId="28">
    <w:abstractNumId w:val="40"/>
  </w:num>
  <w:num w:numId="29">
    <w:abstractNumId w:val="43"/>
  </w:num>
  <w:num w:numId="30">
    <w:abstractNumId w:val="39"/>
  </w:num>
  <w:num w:numId="31">
    <w:abstractNumId w:val="23"/>
  </w:num>
  <w:num w:numId="32">
    <w:abstractNumId w:val="30"/>
  </w:num>
  <w:num w:numId="33">
    <w:abstractNumId w:val="15"/>
  </w:num>
  <w:num w:numId="34">
    <w:abstractNumId w:val="35"/>
  </w:num>
  <w:num w:numId="35">
    <w:abstractNumId w:val="10"/>
  </w:num>
  <w:num w:numId="36">
    <w:abstractNumId w:val="42"/>
  </w:num>
  <w:num w:numId="37">
    <w:abstractNumId w:val="12"/>
  </w:num>
  <w:num w:numId="38">
    <w:abstractNumId w:val="27"/>
  </w:num>
  <w:num w:numId="39">
    <w:abstractNumId w:val="41"/>
  </w:num>
  <w:num w:numId="40">
    <w:abstractNumId w:val="33"/>
  </w:num>
  <w:num w:numId="41">
    <w:abstractNumId w:val="29"/>
  </w:num>
  <w:num w:numId="42">
    <w:abstractNumId w:val="37"/>
  </w:num>
  <w:num w:numId="43">
    <w:abstractNumId w:val="36"/>
  </w:num>
  <w:num w:numId="44">
    <w:abstractNumId w:val="14"/>
  </w:num>
  <w:num w:numId="45">
    <w:abstractNumId w:val="24"/>
  </w:num>
  <w:num w:numId="46">
    <w:abstractNumId w:val="20"/>
  </w:num>
  <w:num w:numId="47">
    <w:abstractNumId w:val="47"/>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131078" w:nlCheck="1" w:checkStyle="1"/>
  <w:activeWritingStyle w:appName="MSWord" w:lang="en-CA" w:vendorID="64" w:dllVersion="131078" w:nlCheck="1" w:checkStyle="1"/>
  <w:activeWritingStyle w:appName="MSWord" w:lang="fr-CA" w:vendorID="64" w:dllVersion="131078" w:nlCheck="1" w:checkStyle="1"/>
  <w:activeWritingStyle w:appName="MSWord" w:lang="fr-FR" w:vendorID="64" w:dllVersion="131078" w:nlCheck="1" w:checkStyle="1"/>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14D"/>
    <w:rsid w:val="00000721"/>
    <w:rsid w:val="0000102F"/>
    <w:rsid w:val="00001138"/>
    <w:rsid w:val="00002638"/>
    <w:rsid w:val="000030FB"/>
    <w:rsid w:val="00003E0E"/>
    <w:rsid w:val="00007C09"/>
    <w:rsid w:val="00010939"/>
    <w:rsid w:val="00011021"/>
    <w:rsid w:val="0001151F"/>
    <w:rsid w:val="000126C6"/>
    <w:rsid w:val="00012B43"/>
    <w:rsid w:val="00013DE7"/>
    <w:rsid w:val="00014FE7"/>
    <w:rsid w:val="000209C4"/>
    <w:rsid w:val="000224A4"/>
    <w:rsid w:val="000226A0"/>
    <w:rsid w:val="000241AD"/>
    <w:rsid w:val="00026F94"/>
    <w:rsid w:val="000277A7"/>
    <w:rsid w:val="00027B81"/>
    <w:rsid w:val="000317D0"/>
    <w:rsid w:val="00034D04"/>
    <w:rsid w:val="00036853"/>
    <w:rsid w:val="00036EFF"/>
    <w:rsid w:val="00037D09"/>
    <w:rsid w:val="00037EA0"/>
    <w:rsid w:val="000444E7"/>
    <w:rsid w:val="000449A9"/>
    <w:rsid w:val="00045B48"/>
    <w:rsid w:val="00046418"/>
    <w:rsid w:val="000506DD"/>
    <w:rsid w:val="0005183B"/>
    <w:rsid w:val="00053941"/>
    <w:rsid w:val="00055C3D"/>
    <w:rsid w:val="000577DF"/>
    <w:rsid w:val="00057EB5"/>
    <w:rsid w:val="000609D9"/>
    <w:rsid w:val="00060E9B"/>
    <w:rsid w:val="00062FC3"/>
    <w:rsid w:val="00066086"/>
    <w:rsid w:val="00072274"/>
    <w:rsid w:val="00073840"/>
    <w:rsid w:val="00073F80"/>
    <w:rsid w:val="00074597"/>
    <w:rsid w:val="000748DE"/>
    <w:rsid w:val="00075780"/>
    <w:rsid w:val="0007605B"/>
    <w:rsid w:val="00077A5E"/>
    <w:rsid w:val="00080633"/>
    <w:rsid w:val="000841B4"/>
    <w:rsid w:val="00084403"/>
    <w:rsid w:val="0008516D"/>
    <w:rsid w:val="00086832"/>
    <w:rsid w:val="00087A2B"/>
    <w:rsid w:val="00091815"/>
    <w:rsid w:val="000937F6"/>
    <w:rsid w:val="00094E6B"/>
    <w:rsid w:val="00097CEB"/>
    <w:rsid w:val="00097D2D"/>
    <w:rsid w:val="000A00FE"/>
    <w:rsid w:val="000A12FF"/>
    <w:rsid w:val="000A1D1F"/>
    <w:rsid w:val="000A4337"/>
    <w:rsid w:val="000B0A7F"/>
    <w:rsid w:val="000B369F"/>
    <w:rsid w:val="000B3CB1"/>
    <w:rsid w:val="000B47EF"/>
    <w:rsid w:val="000B483B"/>
    <w:rsid w:val="000B6357"/>
    <w:rsid w:val="000B78F9"/>
    <w:rsid w:val="000B7AE5"/>
    <w:rsid w:val="000C1D36"/>
    <w:rsid w:val="000C5CA8"/>
    <w:rsid w:val="000C5E50"/>
    <w:rsid w:val="000C5E56"/>
    <w:rsid w:val="000C5FD0"/>
    <w:rsid w:val="000C6133"/>
    <w:rsid w:val="000C7CD8"/>
    <w:rsid w:val="000D26C6"/>
    <w:rsid w:val="000D3988"/>
    <w:rsid w:val="000D3C21"/>
    <w:rsid w:val="000E15CB"/>
    <w:rsid w:val="000E2790"/>
    <w:rsid w:val="000E44F0"/>
    <w:rsid w:val="000E5B28"/>
    <w:rsid w:val="000F1687"/>
    <w:rsid w:val="000F1B65"/>
    <w:rsid w:val="000F21BB"/>
    <w:rsid w:val="000F43D7"/>
    <w:rsid w:val="000F5B2A"/>
    <w:rsid w:val="000F7FCF"/>
    <w:rsid w:val="00100EDC"/>
    <w:rsid w:val="0010246B"/>
    <w:rsid w:val="00102C59"/>
    <w:rsid w:val="00103255"/>
    <w:rsid w:val="00104950"/>
    <w:rsid w:val="00105413"/>
    <w:rsid w:val="00106817"/>
    <w:rsid w:val="00110C37"/>
    <w:rsid w:val="00114FBB"/>
    <w:rsid w:val="0011521B"/>
    <w:rsid w:val="00117EE5"/>
    <w:rsid w:val="00120A85"/>
    <w:rsid w:val="0012270A"/>
    <w:rsid w:val="0012283D"/>
    <w:rsid w:val="00122A35"/>
    <w:rsid w:val="00122E07"/>
    <w:rsid w:val="00124242"/>
    <w:rsid w:val="00124FB5"/>
    <w:rsid w:val="00127609"/>
    <w:rsid w:val="00132597"/>
    <w:rsid w:val="00132E83"/>
    <w:rsid w:val="00132F4B"/>
    <w:rsid w:val="00134BB3"/>
    <w:rsid w:val="00134FBE"/>
    <w:rsid w:val="00135103"/>
    <w:rsid w:val="001362DC"/>
    <w:rsid w:val="0013701A"/>
    <w:rsid w:val="00141B39"/>
    <w:rsid w:val="00144962"/>
    <w:rsid w:val="00147A72"/>
    <w:rsid w:val="00151154"/>
    <w:rsid w:val="00151924"/>
    <w:rsid w:val="00151E16"/>
    <w:rsid w:val="00153434"/>
    <w:rsid w:val="001549FC"/>
    <w:rsid w:val="00155685"/>
    <w:rsid w:val="00156843"/>
    <w:rsid w:val="001574A6"/>
    <w:rsid w:val="00157585"/>
    <w:rsid w:val="00163637"/>
    <w:rsid w:val="00163F3F"/>
    <w:rsid w:val="00164CF5"/>
    <w:rsid w:val="001656F5"/>
    <w:rsid w:val="001675C5"/>
    <w:rsid w:val="00170151"/>
    <w:rsid w:val="001703B7"/>
    <w:rsid w:val="00171625"/>
    <w:rsid w:val="00171E17"/>
    <w:rsid w:val="0017303F"/>
    <w:rsid w:val="00173570"/>
    <w:rsid w:val="00176250"/>
    <w:rsid w:val="00176AFD"/>
    <w:rsid w:val="00176CD3"/>
    <w:rsid w:val="001842DA"/>
    <w:rsid w:val="00184AEE"/>
    <w:rsid w:val="00185129"/>
    <w:rsid w:val="00187763"/>
    <w:rsid w:val="00190A18"/>
    <w:rsid w:val="00191FC2"/>
    <w:rsid w:val="00193B2F"/>
    <w:rsid w:val="00194512"/>
    <w:rsid w:val="0019470A"/>
    <w:rsid w:val="00194AF4"/>
    <w:rsid w:val="00194D79"/>
    <w:rsid w:val="00195170"/>
    <w:rsid w:val="00196FA1"/>
    <w:rsid w:val="0019705F"/>
    <w:rsid w:val="001A186E"/>
    <w:rsid w:val="001A2B4A"/>
    <w:rsid w:val="001A2CE2"/>
    <w:rsid w:val="001A2F15"/>
    <w:rsid w:val="001A5557"/>
    <w:rsid w:val="001A7F90"/>
    <w:rsid w:val="001B17E9"/>
    <w:rsid w:val="001B3164"/>
    <w:rsid w:val="001B388E"/>
    <w:rsid w:val="001B410C"/>
    <w:rsid w:val="001B4503"/>
    <w:rsid w:val="001B5E9F"/>
    <w:rsid w:val="001C07DB"/>
    <w:rsid w:val="001C23F2"/>
    <w:rsid w:val="001C2668"/>
    <w:rsid w:val="001C4301"/>
    <w:rsid w:val="001C6D4B"/>
    <w:rsid w:val="001C6E30"/>
    <w:rsid w:val="001D09CA"/>
    <w:rsid w:val="001D18A6"/>
    <w:rsid w:val="001D5191"/>
    <w:rsid w:val="001D55FB"/>
    <w:rsid w:val="001D7B67"/>
    <w:rsid w:val="001E4784"/>
    <w:rsid w:val="001E5AE6"/>
    <w:rsid w:val="001E6F9D"/>
    <w:rsid w:val="001F168B"/>
    <w:rsid w:val="001F25C4"/>
    <w:rsid w:val="001F3EA2"/>
    <w:rsid w:val="001F4ECE"/>
    <w:rsid w:val="00200CE8"/>
    <w:rsid w:val="0020395D"/>
    <w:rsid w:val="002057BA"/>
    <w:rsid w:val="0020694C"/>
    <w:rsid w:val="00210FB2"/>
    <w:rsid w:val="00211D0D"/>
    <w:rsid w:val="0021206E"/>
    <w:rsid w:val="002167AF"/>
    <w:rsid w:val="002168C2"/>
    <w:rsid w:val="00220A9F"/>
    <w:rsid w:val="00220B3A"/>
    <w:rsid w:val="00220E14"/>
    <w:rsid w:val="00224376"/>
    <w:rsid w:val="00224509"/>
    <w:rsid w:val="00224E65"/>
    <w:rsid w:val="00225006"/>
    <w:rsid w:val="00226BA7"/>
    <w:rsid w:val="002276E1"/>
    <w:rsid w:val="00230200"/>
    <w:rsid w:val="00230D74"/>
    <w:rsid w:val="00231129"/>
    <w:rsid w:val="002311FA"/>
    <w:rsid w:val="0023161E"/>
    <w:rsid w:val="00232CB1"/>
    <w:rsid w:val="00233393"/>
    <w:rsid w:val="00236805"/>
    <w:rsid w:val="00236827"/>
    <w:rsid w:val="002460B6"/>
    <w:rsid w:val="00246C66"/>
    <w:rsid w:val="002517DF"/>
    <w:rsid w:val="00256B67"/>
    <w:rsid w:val="00256E0A"/>
    <w:rsid w:val="0026024E"/>
    <w:rsid w:val="0026104F"/>
    <w:rsid w:val="00261F63"/>
    <w:rsid w:val="00262126"/>
    <w:rsid w:val="00262392"/>
    <w:rsid w:val="002625BE"/>
    <w:rsid w:val="00266153"/>
    <w:rsid w:val="0026631E"/>
    <w:rsid w:val="00274C92"/>
    <w:rsid w:val="0027598A"/>
    <w:rsid w:val="002761E4"/>
    <w:rsid w:val="00276226"/>
    <w:rsid w:val="002779C9"/>
    <w:rsid w:val="00277ADF"/>
    <w:rsid w:val="0028287F"/>
    <w:rsid w:val="00284532"/>
    <w:rsid w:val="00290FA5"/>
    <w:rsid w:val="002948EE"/>
    <w:rsid w:val="00294FB5"/>
    <w:rsid w:val="00296A95"/>
    <w:rsid w:val="002A103B"/>
    <w:rsid w:val="002A10D4"/>
    <w:rsid w:val="002A2968"/>
    <w:rsid w:val="002A2ACB"/>
    <w:rsid w:val="002A5281"/>
    <w:rsid w:val="002A5AD8"/>
    <w:rsid w:val="002A701F"/>
    <w:rsid w:val="002B1A53"/>
    <w:rsid w:val="002B2101"/>
    <w:rsid w:val="002B3D99"/>
    <w:rsid w:val="002B59EB"/>
    <w:rsid w:val="002B5E45"/>
    <w:rsid w:val="002C183B"/>
    <w:rsid w:val="002C2286"/>
    <w:rsid w:val="002C37BD"/>
    <w:rsid w:val="002C3CAD"/>
    <w:rsid w:val="002C6461"/>
    <w:rsid w:val="002D0562"/>
    <w:rsid w:val="002D4D61"/>
    <w:rsid w:val="002D572E"/>
    <w:rsid w:val="002E2442"/>
    <w:rsid w:val="002E384F"/>
    <w:rsid w:val="002E4AA6"/>
    <w:rsid w:val="002E4CD2"/>
    <w:rsid w:val="002F0480"/>
    <w:rsid w:val="002F08E1"/>
    <w:rsid w:val="002F17D3"/>
    <w:rsid w:val="002F2783"/>
    <w:rsid w:val="002F314F"/>
    <w:rsid w:val="002F5533"/>
    <w:rsid w:val="002F621E"/>
    <w:rsid w:val="002F67EC"/>
    <w:rsid w:val="00300052"/>
    <w:rsid w:val="0030072F"/>
    <w:rsid w:val="003014F1"/>
    <w:rsid w:val="00307E5B"/>
    <w:rsid w:val="00307F71"/>
    <w:rsid w:val="003102E0"/>
    <w:rsid w:val="00312912"/>
    <w:rsid w:val="00312D8E"/>
    <w:rsid w:val="00313A7A"/>
    <w:rsid w:val="00314E7E"/>
    <w:rsid w:val="00314FE4"/>
    <w:rsid w:val="0031767F"/>
    <w:rsid w:val="00317A7B"/>
    <w:rsid w:val="0032178C"/>
    <w:rsid w:val="00321CA6"/>
    <w:rsid w:val="00321DBB"/>
    <w:rsid w:val="003237C3"/>
    <w:rsid w:val="00324AA7"/>
    <w:rsid w:val="00324AEA"/>
    <w:rsid w:val="00325265"/>
    <w:rsid w:val="00330065"/>
    <w:rsid w:val="003319CE"/>
    <w:rsid w:val="003341F2"/>
    <w:rsid w:val="00335E17"/>
    <w:rsid w:val="00335E4B"/>
    <w:rsid w:val="003372ED"/>
    <w:rsid w:val="00337F16"/>
    <w:rsid w:val="00340B99"/>
    <w:rsid w:val="00340F83"/>
    <w:rsid w:val="00343B3F"/>
    <w:rsid w:val="00343F0D"/>
    <w:rsid w:val="00345BDF"/>
    <w:rsid w:val="00345DA4"/>
    <w:rsid w:val="00350552"/>
    <w:rsid w:val="003540DB"/>
    <w:rsid w:val="00356E67"/>
    <w:rsid w:val="00357B49"/>
    <w:rsid w:val="00362837"/>
    <w:rsid w:val="00363641"/>
    <w:rsid w:val="00365154"/>
    <w:rsid w:val="00365292"/>
    <w:rsid w:val="00365370"/>
    <w:rsid w:val="00366C22"/>
    <w:rsid w:val="003671E7"/>
    <w:rsid w:val="00374CAA"/>
    <w:rsid w:val="00381066"/>
    <w:rsid w:val="00381323"/>
    <w:rsid w:val="00381F7E"/>
    <w:rsid w:val="00383543"/>
    <w:rsid w:val="00384DF4"/>
    <w:rsid w:val="0038556D"/>
    <w:rsid w:val="00386DC5"/>
    <w:rsid w:val="0039404A"/>
    <w:rsid w:val="00395AB7"/>
    <w:rsid w:val="00396D93"/>
    <w:rsid w:val="00397383"/>
    <w:rsid w:val="003A24AF"/>
    <w:rsid w:val="003A3F63"/>
    <w:rsid w:val="003A5312"/>
    <w:rsid w:val="003A5387"/>
    <w:rsid w:val="003A739A"/>
    <w:rsid w:val="003B00FD"/>
    <w:rsid w:val="003B0B55"/>
    <w:rsid w:val="003B1E67"/>
    <w:rsid w:val="003B2C0D"/>
    <w:rsid w:val="003B4454"/>
    <w:rsid w:val="003B4FC5"/>
    <w:rsid w:val="003B550C"/>
    <w:rsid w:val="003B5B85"/>
    <w:rsid w:val="003C13F4"/>
    <w:rsid w:val="003C1F36"/>
    <w:rsid w:val="003C2825"/>
    <w:rsid w:val="003C48E0"/>
    <w:rsid w:val="003C4B18"/>
    <w:rsid w:val="003C611A"/>
    <w:rsid w:val="003C6B40"/>
    <w:rsid w:val="003D24C5"/>
    <w:rsid w:val="003D40EF"/>
    <w:rsid w:val="003D4DF2"/>
    <w:rsid w:val="003D77A8"/>
    <w:rsid w:val="003E11A2"/>
    <w:rsid w:val="003E2B85"/>
    <w:rsid w:val="003E2D50"/>
    <w:rsid w:val="003E44E7"/>
    <w:rsid w:val="003E6EAC"/>
    <w:rsid w:val="003E6EB0"/>
    <w:rsid w:val="003E75D2"/>
    <w:rsid w:val="003E7F9E"/>
    <w:rsid w:val="003F163C"/>
    <w:rsid w:val="003F202F"/>
    <w:rsid w:val="003F34E9"/>
    <w:rsid w:val="003F6583"/>
    <w:rsid w:val="003F70F1"/>
    <w:rsid w:val="003F76A9"/>
    <w:rsid w:val="00401BB3"/>
    <w:rsid w:val="00401F18"/>
    <w:rsid w:val="00403B27"/>
    <w:rsid w:val="004045DF"/>
    <w:rsid w:val="0040567B"/>
    <w:rsid w:val="00406B5E"/>
    <w:rsid w:val="00411150"/>
    <w:rsid w:val="004127EA"/>
    <w:rsid w:val="00412C55"/>
    <w:rsid w:val="00413349"/>
    <w:rsid w:val="00413AD3"/>
    <w:rsid w:val="004143A2"/>
    <w:rsid w:val="00420580"/>
    <w:rsid w:val="00421156"/>
    <w:rsid w:val="004223A0"/>
    <w:rsid w:val="004228C8"/>
    <w:rsid w:val="00425049"/>
    <w:rsid w:val="004252AE"/>
    <w:rsid w:val="00427D02"/>
    <w:rsid w:val="004317C1"/>
    <w:rsid w:val="00436D8F"/>
    <w:rsid w:val="00437838"/>
    <w:rsid w:val="00445E9D"/>
    <w:rsid w:val="00447044"/>
    <w:rsid w:val="00447283"/>
    <w:rsid w:val="004473AC"/>
    <w:rsid w:val="0044790A"/>
    <w:rsid w:val="004510A5"/>
    <w:rsid w:val="00451689"/>
    <w:rsid w:val="00452515"/>
    <w:rsid w:val="00452DED"/>
    <w:rsid w:val="00453FCD"/>
    <w:rsid w:val="0045503E"/>
    <w:rsid w:val="0045618D"/>
    <w:rsid w:val="00456614"/>
    <w:rsid w:val="00456F77"/>
    <w:rsid w:val="004626AA"/>
    <w:rsid w:val="00463D70"/>
    <w:rsid w:val="004641E5"/>
    <w:rsid w:val="0046467E"/>
    <w:rsid w:val="00466B88"/>
    <w:rsid w:val="00470668"/>
    <w:rsid w:val="004718D2"/>
    <w:rsid w:val="00475E67"/>
    <w:rsid w:val="00480609"/>
    <w:rsid w:val="0048161C"/>
    <w:rsid w:val="0048171D"/>
    <w:rsid w:val="00482BB4"/>
    <w:rsid w:val="00485396"/>
    <w:rsid w:val="0048695B"/>
    <w:rsid w:val="004904D5"/>
    <w:rsid w:val="00493036"/>
    <w:rsid w:val="0049595B"/>
    <w:rsid w:val="004A3A95"/>
    <w:rsid w:val="004A3C24"/>
    <w:rsid w:val="004A3E57"/>
    <w:rsid w:val="004A71C3"/>
    <w:rsid w:val="004B0E46"/>
    <w:rsid w:val="004B39C1"/>
    <w:rsid w:val="004B4349"/>
    <w:rsid w:val="004B5167"/>
    <w:rsid w:val="004B6227"/>
    <w:rsid w:val="004B653C"/>
    <w:rsid w:val="004C00C4"/>
    <w:rsid w:val="004C1E46"/>
    <w:rsid w:val="004C5FD1"/>
    <w:rsid w:val="004C6100"/>
    <w:rsid w:val="004D056F"/>
    <w:rsid w:val="004D0C0A"/>
    <w:rsid w:val="004D5E97"/>
    <w:rsid w:val="004D621A"/>
    <w:rsid w:val="004E1EC4"/>
    <w:rsid w:val="004E29C7"/>
    <w:rsid w:val="004E2AE6"/>
    <w:rsid w:val="004E2C18"/>
    <w:rsid w:val="004E42B0"/>
    <w:rsid w:val="004E790E"/>
    <w:rsid w:val="004F078A"/>
    <w:rsid w:val="004F262D"/>
    <w:rsid w:val="004F7452"/>
    <w:rsid w:val="004F75CB"/>
    <w:rsid w:val="004F7656"/>
    <w:rsid w:val="0050209B"/>
    <w:rsid w:val="0050540D"/>
    <w:rsid w:val="005076D7"/>
    <w:rsid w:val="00511BC7"/>
    <w:rsid w:val="00511E25"/>
    <w:rsid w:val="00513876"/>
    <w:rsid w:val="0051425C"/>
    <w:rsid w:val="00523D27"/>
    <w:rsid w:val="00525DF7"/>
    <w:rsid w:val="005273B7"/>
    <w:rsid w:val="00530178"/>
    <w:rsid w:val="005301AF"/>
    <w:rsid w:val="005313BA"/>
    <w:rsid w:val="005324EB"/>
    <w:rsid w:val="005329C5"/>
    <w:rsid w:val="00532AF7"/>
    <w:rsid w:val="00533155"/>
    <w:rsid w:val="00534AC2"/>
    <w:rsid w:val="00535B57"/>
    <w:rsid w:val="005361F7"/>
    <w:rsid w:val="0053691C"/>
    <w:rsid w:val="00536A9F"/>
    <w:rsid w:val="00540C61"/>
    <w:rsid w:val="00540E63"/>
    <w:rsid w:val="00542612"/>
    <w:rsid w:val="0054359E"/>
    <w:rsid w:val="005437C8"/>
    <w:rsid w:val="005543A8"/>
    <w:rsid w:val="00555728"/>
    <w:rsid w:val="005574FE"/>
    <w:rsid w:val="0055769B"/>
    <w:rsid w:val="00557AB4"/>
    <w:rsid w:val="00557BC9"/>
    <w:rsid w:val="0056006B"/>
    <w:rsid w:val="00563B0D"/>
    <w:rsid w:val="00566FBB"/>
    <w:rsid w:val="00570919"/>
    <w:rsid w:val="0057127A"/>
    <w:rsid w:val="00571362"/>
    <w:rsid w:val="0057211B"/>
    <w:rsid w:val="00572DB9"/>
    <w:rsid w:val="005810D8"/>
    <w:rsid w:val="005827C8"/>
    <w:rsid w:val="00585714"/>
    <w:rsid w:val="00587ED3"/>
    <w:rsid w:val="005902A3"/>
    <w:rsid w:val="005923FC"/>
    <w:rsid w:val="0059325D"/>
    <w:rsid w:val="00593953"/>
    <w:rsid w:val="0059616E"/>
    <w:rsid w:val="00596702"/>
    <w:rsid w:val="00597049"/>
    <w:rsid w:val="00597D55"/>
    <w:rsid w:val="00597E72"/>
    <w:rsid w:val="005A08B3"/>
    <w:rsid w:val="005A1AE5"/>
    <w:rsid w:val="005A23CD"/>
    <w:rsid w:val="005A3222"/>
    <w:rsid w:val="005A61BF"/>
    <w:rsid w:val="005A626D"/>
    <w:rsid w:val="005A75A5"/>
    <w:rsid w:val="005A7A1A"/>
    <w:rsid w:val="005A7B6D"/>
    <w:rsid w:val="005B2582"/>
    <w:rsid w:val="005B4F82"/>
    <w:rsid w:val="005B5039"/>
    <w:rsid w:val="005B50DB"/>
    <w:rsid w:val="005B50F8"/>
    <w:rsid w:val="005B77DC"/>
    <w:rsid w:val="005C0C17"/>
    <w:rsid w:val="005C0C23"/>
    <w:rsid w:val="005C0EAE"/>
    <w:rsid w:val="005C1747"/>
    <w:rsid w:val="005C1A1A"/>
    <w:rsid w:val="005C1D7F"/>
    <w:rsid w:val="005C254C"/>
    <w:rsid w:val="005C2A0F"/>
    <w:rsid w:val="005C6975"/>
    <w:rsid w:val="005C6B26"/>
    <w:rsid w:val="005C71F0"/>
    <w:rsid w:val="005D0316"/>
    <w:rsid w:val="005D08E9"/>
    <w:rsid w:val="005D176D"/>
    <w:rsid w:val="005D5C05"/>
    <w:rsid w:val="005D5E97"/>
    <w:rsid w:val="005D6612"/>
    <w:rsid w:val="005D6F26"/>
    <w:rsid w:val="005D7064"/>
    <w:rsid w:val="005E1AB7"/>
    <w:rsid w:val="005E4AFF"/>
    <w:rsid w:val="005E5946"/>
    <w:rsid w:val="005F1A0C"/>
    <w:rsid w:val="005F2148"/>
    <w:rsid w:val="005F34C5"/>
    <w:rsid w:val="005F3890"/>
    <w:rsid w:val="005F3A3F"/>
    <w:rsid w:val="005F7177"/>
    <w:rsid w:val="00602AB2"/>
    <w:rsid w:val="00603749"/>
    <w:rsid w:val="00604F50"/>
    <w:rsid w:val="00605E83"/>
    <w:rsid w:val="0060738A"/>
    <w:rsid w:val="00614202"/>
    <w:rsid w:val="00614496"/>
    <w:rsid w:val="00615C74"/>
    <w:rsid w:val="006214FA"/>
    <w:rsid w:val="00621CD4"/>
    <w:rsid w:val="00622C08"/>
    <w:rsid w:val="00623ED6"/>
    <w:rsid w:val="00626997"/>
    <w:rsid w:val="00627B1A"/>
    <w:rsid w:val="00630526"/>
    <w:rsid w:val="00630C1D"/>
    <w:rsid w:val="00631C2B"/>
    <w:rsid w:val="006331BF"/>
    <w:rsid w:val="00633F79"/>
    <w:rsid w:val="006340AF"/>
    <w:rsid w:val="00635DA5"/>
    <w:rsid w:val="00636A5D"/>
    <w:rsid w:val="00636D49"/>
    <w:rsid w:val="00636FBF"/>
    <w:rsid w:val="0064089C"/>
    <w:rsid w:val="006421C8"/>
    <w:rsid w:val="006423FF"/>
    <w:rsid w:val="00643BCC"/>
    <w:rsid w:val="0064649D"/>
    <w:rsid w:val="006539A2"/>
    <w:rsid w:val="006545CF"/>
    <w:rsid w:val="0065484B"/>
    <w:rsid w:val="00655045"/>
    <w:rsid w:val="00657731"/>
    <w:rsid w:val="00660E5E"/>
    <w:rsid w:val="00664C65"/>
    <w:rsid w:val="00665910"/>
    <w:rsid w:val="00665BCD"/>
    <w:rsid w:val="006676D8"/>
    <w:rsid w:val="006726E1"/>
    <w:rsid w:val="00673F9C"/>
    <w:rsid w:val="006752F6"/>
    <w:rsid w:val="00677D39"/>
    <w:rsid w:val="0068037C"/>
    <w:rsid w:val="0068129A"/>
    <w:rsid w:val="006865D1"/>
    <w:rsid w:val="00691707"/>
    <w:rsid w:val="006925D1"/>
    <w:rsid w:val="006931BA"/>
    <w:rsid w:val="0069585B"/>
    <w:rsid w:val="00695C59"/>
    <w:rsid w:val="006965EA"/>
    <w:rsid w:val="006A11E9"/>
    <w:rsid w:val="006A1716"/>
    <w:rsid w:val="006A29D7"/>
    <w:rsid w:val="006A2D73"/>
    <w:rsid w:val="006A3273"/>
    <w:rsid w:val="006A3DA5"/>
    <w:rsid w:val="006A3E68"/>
    <w:rsid w:val="006A3E79"/>
    <w:rsid w:val="006A40D3"/>
    <w:rsid w:val="006A5DC0"/>
    <w:rsid w:val="006A709A"/>
    <w:rsid w:val="006A792F"/>
    <w:rsid w:val="006B0779"/>
    <w:rsid w:val="006B0D01"/>
    <w:rsid w:val="006B15DB"/>
    <w:rsid w:val="006B260B"/>
    <w:rsid w:val="006B764A"/>
    <w:rsid w:val="006B79DB"/>
    <w:rsid w:val="006C05F4"/>
    <w:rsid w:val="006C10A6"/>
    <w:rsid w:val="006C12B2"/>
    <w:rsid w:val="006C21AE"/>
    <w:rsid w:val="006C2D9F"/>
    <w:rsid w:val="006C593D"/>
    <w:rsid w:val="006C618F"/>
    <w:rsid w:val="006C7804"/>
    <w:rsid w:val="006D05FE"/>
    <w:rsid w:val="006D3340"/>
    <w:rsid w:val="006D72C0"/>
    <w:rsid w:val="006D7741"/>
    <w:rsid w:val="006E14C6"/>
    <w:rsid w:val="006E3077"/>
    <w:rsid w:val="006E708D"/>
    <w:rsid w:val="006E7BD2"/>
    <w:rsid w:val="006F0FF1"/>
    <w:rsid w:val="006F1BFB"/>
    <w:rsid w:val="006F40CA"/>
    <w:rsid w:val="006F40DD"/>
    <w:rsid w:val="006F52DA"/>
    <w:rsid w:val="006F62F1"/>
    <w:rsid w:val="00700553"/>
    <w:rsid w:val="0070150A"/>
    <w:rsid w:val="00702B7B"/>
    <w:rsid w:val="007032AC"/>
    <w:rsid w:val="00705126"/>
    <w:rsid w:val="0070555D"/>
    <w:rsid w:val="00705B1B"/>
    <w:rsid w:val="0070620B"/>
    <w:rsid w:val="00712EEC"/>
    <w:rsid w:val="00713829"/>
    <w:rsid w:val="0071417D"/>
    <w:rsid w:val="00715E6A"/>
    <w:rsid w:val="00716595"/>
    <w:rsid w:val="00717214"/>
    <w:rsid w:val="00717C65"/>
    <w:rsid w:val="00720F64"/>
    <w:rsid w:val="00722855"/>
    <w:rsid w:val="00722918"/>
    <w:rsid w:val="00723C81"/>
    <w:rsid w:val="0072589E"/>
    <w:rsid w:val="00726056"/>
    <w:rsid w:val="00726574"/>
    <w:rsid w:val="0073214B"/>
    <w:rsid w:val="007348E0"/>
    <w:rsid w:val="00735753"/>
    <w:rsid w:val="0073589B"/>
    <w:rsid w:val="00736274"/>
    <w:rsid w:val="007378C6"/>
    <w:rsid w:val="00737DB6"/>
    <w:rsid w:val="0074314D"/>
    <w:rsid w:val="00745283"/>
    <w:rsid w:val="00745B85"/>
    <w:rsid w:val="007500FA"/>
    <w:rsid w:val="00750621"/>
    <w:rsid w:val="00752102"/>
    <w:rsid w:val="00752681"/>
    <w:rsid w:val="00752A61"/>
    <w:rsid w:val="0075411C"/>
    <w:rsid w:val="007546F6"/>
    <w:rsid w:val="007561E1"/>
    <w:rsid w:val="00761040"/>
    <w:rsid w:val="00763541"/>
    <w:rsid w:val="00763556"/>
    <w:rsid w:val="007636C2"/>
    <w:rsid w:val="00764B52"/>
    <w:rsid w:val="00767A57"/>
    <w:rsid w:val="00767D07"/>
    <w:rsid w:val="00767E78"/>
    <w:rsid w:val="007705C1"/>
    <w:rsid w:val="00771554"/>
    <w:rsid w:val="00774B66"/>
    <w:rsid w:val="00775EB2"/>
    <w:rsid w:val="00776772"/>
    <w:rsid w:val="0078079F"/>
    <w:rsid w:val="00785B25"/>
    <w:rsid w:val="00787694"/>
    <w:rsid w:val="00787B05"/>
    <w:rsid w:val="00790782"/>
    <w:rsid w:val="00792404"/>
    <w:rsid w:val="00793E9C"/>
    <w:rsid w:val="007949A3"/>
    <w:rsid w:val="007962BE"/>
    <w:rsid w:val="007A4563"/>
    <w:rsid w:val="007A62E2"/>
    <w:rsid w:val="007B1AAE"/>
    <w:rsid w:val="007B6AF9"/>
    <w:rsid w:val="007B796B"/>
    <w:rsid w:val="007B7C04"/>
    <w:rsid w:val="007C005A"/>
    <w:rsid w:val="007C0A02"/>
    <w:rsid w:val="007C1D68"/>
    <w:rsid w:val="007C299C"/>
    <w:rsid w:val="007C38B4"/>
    <w:rsid w:val="007C7266"/>
    <w:rsid w:val="007C7D5E"/>
    <w:rsid w:val="007D1610"/>
    <w:rsid w:val="007D1C86"/>
    <w:rsid w:val="007D25DF"/>
    <w:rsid w:val="007D74FA"/>
    <w:rsid w:val="007E0369"/>
    <w:rsid w:val="007E2073"/>
    <w:rsid w:val="007E3233"/>
    <w:rsid w:val="007E43C3"/>
    <w:rsid w:val="007E4815"/>
    <w:rsid w:val="007E5646"/>
    <w:rsid w:val="007E7122"/>
    <w:rsid w:val="007F38CC"/>
    <w:rsid w:val="007F3D11"/>
    <w:rsid w:val="007F5A84"/>
    <w:rsid w:val="007F6F5F"/>
    <w:rsid w:val="007F7FE6"/>
    <w:rsid w:val="0080049B"/>
    <w:rsid w:val="00800544"/>
    <w:rsid w:val="008029BA"/>
    <w:rsid w:val="008031FE"/>
    <w:rsid w:val="008043B0"/>
    <w:rsid w:val="00804FC3"/>
    <w:rsid w:val="00812AC5"/>
    <w:rsid w:val="008138BF"/>
    <w:rsid w:val="00813D34"/>
    <w:rsid w:val="008209C6"/>
    <w:rsid w:val="00820DB9"/>
    <w:rsid w:val="00821656"/>
    <w:rsid w:val="00822D31"/>
    <w:rsid w:val="00825AF7"/>
    <w:rsid w:val="00825E6C"/>
    <w:rsid w:val="008266AC"/>
    <w:rsid w:val="00826D9C"/>
    <w:rsid w:val="0083007A"/>
    <w:rsid w:val="00830BC4"/>
    <w:rsid w:val="00830D96"/>
    <w:rsid w:val="00832445"/>
    <w:rsid w:val="00832733"/>
    <w:rsid w:val="00833B7B"/>
    <w:rsid w:val="00833B9E"/>
    <w:rsid w:val="00835635"/>
    <w:rsid w:val="008365A7"/>
    <w:rsid w:val="00837CAA"/>
    <w:rsid w:val="0084187E"/>
    <w:rsid w:val="008447F1"/>
    <w:rsid w:val="00845836"/>
    <w:rsid w:val="00845FB9"/>
    <w:rsid w:val="008464E7"/>
    <w:rsid w:val="0084653F"/>
    <w:rsid w:val="00846852"/>
    <w:rsid w:val="008469EE"/>
    <w:rsid w:val="0085002A"/>
    <w:rsid w:val="008515B8"/>
    <w:rsid w:val="00852559"/>
    <w:rsid w:val="0085564D"/>
    <w:rsid w:val="00857152"/>
    <w:rsid w:val="008604E3"/>
    <w:rsid w:val="00863149"/>
    <w:rsid w:val="00863578"/>
    <w:rsid w:val="00863A32"/>
    <w:rsid w:val="00863EAD"/>
    <w:rsid w:val="00865070"/>
    <w:rsid w:val="0086549B"/>
    <w:rsid w:val="008660C5"/>
    <w:rsid w:val="00870D49"/>
    <w:rsid w:val="00871D3E"/>
    <w:rsid w:val="00871FA7"/>
    <w:rsid w:val="008730CA"/>
    <w:rsid w:val="00874645"/>
    <w:rsid w:val="008816DA"/>
    <w:rsid w:val="00881FCA"/>
    <w:rsid w:val="0088266C"/>
    <w:rsid w:val="0088308D"/>
    <w:rsid w:val="00886BB8"/>
    <w:rsid w:val="00887980"/>
    <w:rsid w:val="00890894"/>
    <w:rsid w:val="0089472B"/>
    <w:rsid w:val="00894ADD"/>
    <w:rsid w:val="008951D4"/>
    <w:rsid w:val="00895214"/>
    <w:rsid w:val="008966A8"/>
    <w:rsid w:val="008A001B"/>
    <w:rsid w:val="008A015B"/>
    <w:rsid w:val="008A18C4"/>
    <w:rsid w:val="008A36B3"/>
    <w:rsid w:val="008A3D54"/>
    <w:rsid w:val="008A42BA"/>
    <w:rsid w:val="008A4E3B"/>
    <w:rsid w:val="008A504C"/>
    <w:rsid w:val="008A67FE"/>
    <w:rsid w:val="008A6FE8"/>
    <w:rsid w:val="008A74B2"/>
    <w:rsid w:val="008B0201"/>
    <w:rsid w:val="008B12AE"/>
    <w:rsid w:val="008B3B09"/>
    <w:rsid w:val="008B4202"/>
    <w:rsid w:val="008B5959"/>
    <w:rsid w:val="008C201B"/>
    <w:rsid w:val="008C3470"/>
    <w:rsid w:val="008D0569"/>
    <w:rsid w:val="008D2494"/>
    <w:rsid w:val="008D31D8"/>
    <w:rsid w:val="008D4856"/>
    <w:rsid w:val="008D64E6"/>
    <w:rsid w:val="008D7A3B"/>
    <w:rsid w:val="008E0DA5"/>
    <w:rsid w:val="008E2196"/>
    <w:rsid w:val="008E3944"/>
    <w:rsid w:val="008E4525"/>
    <w:rsid w:val="008E499A"/>
    <w:rsid w:val="008E50C7"/>
    <w:rsid w:val="008E56F9"/>
    <w:rsid w:val="008E6084"/>
    <w:rsid w:val="008E72FC"/>
    <w:rsid w:val="008F0998"/>
    <w:rsid w:val="008F2BD3"/>
    <w:rsid w:val="008F47C1"/>
    <w:rsid w:val="008F53A8"/>
    <w:rsid w:val="008F5835"/>
    <w:rsid w:val="009002DB"/>
    <w:rsid w:val="00901092"/>
    <w:rsid w:val="00902255"/>
    <w:rsid w:val="0090365B"/>
    <w:rsid w:val="00903B62"/>
    <w:rsid w:val="00903E35"/>
    <w:rsid w:val="009062F4"/>
    <w:rsid w:val="00910809"/>
    <w:rsid w:val="009114C5"/>
    <w:rsid w:val="009164FF"/>
    <w:rsid w:val="00917D37"/>
    <w:rsid w:val="00921072"/>
    <w:rsid w:val="00921232"/>
    <w:rsid w:val="009226BC"/>
    <w:rsid w:val="00922B15"/>
    <w:rsid w:val="00922F36"/>
    <w:rsid w:val="00923EAD"/>
    <w:rsid w:val="00923ECF"/>
    <w:rsid w:val="00925260"/>
    <w:rsid w:val="009322AC"/>
    <w:rsid w:val="00935D93"/>
    <w:rsid w:val="00942A53"/>
    <w:rsid w:val="009439AD"/>
    <w:rsid w:val="009464A6"/>
    <w:rsid w:val="00946A73"/>
    <w:rsid w:val="00947EC7"/>
    <w:rsid w:val="009500C2"/>
    <w:rsid w:val="00951021"/>
    <w:rsid w:val="009515F5"/>
    <w:rsid w:val="00953A75"/>
    <w:rsid w:val="00954823"/>
    <w:rsid w:val="0095526A"/>
    <w:rsid w:val="00957E7D"/>
    <w:rsid w:val="0096302B"/>
    <w:rsid w:val="00963149"/>
    <w:rsid w:val="00964E62"/>
    <w:rsid w:val="00966D3E"/>
    <w:rsid w:val="00970483"/>
    <w:rsid w:val="00970879"/>
    <w:rsid w:val="009752EC"/>
    <w:rsid w:val="00975DCC"/>
    <w:rsid w:val="00976646"/>
    <w:rsid w:val="00983C6F"/>
    <w:rsid w:val="00983CBB"/>
    <w:rsid w:val="0098510B"/>
    <w:rsid w:val="0099094B"/>
    <w:rsid w:val="00990E1B"/>
    <w:rsid w:val="009917B6"/>
    <w:rsid w:val="00992C25"/>
    <w:rsid w:val="009938F3"/>
    <w:rsid w:val="009946FA"/>
    <w:rsid w:val="00996A01"/>
    <w:rsid w:val="009A3AA7"/>
    <w:rsid w:val="009A4D13"/>
    <w:rsid w:val="009A66D9"/>
    <w:rsid w:val="009B00A6"/>
    <w:rsid w:val="009B0FFD"/>
    <w:rsid w:val="009B11F3"/>
    <w:rsid w:val="009B2031"/>
    <w:rsid w:val="009B3ECF"/>
    <w:rsid w:val="009B53DC"/>
    <w:rsid w:val="009B63DA"/>
    <w:rsid w:val="009B76A6"/>
    <w:rsid w:val="009C155E"/>
    <w:rsid w:val="009C58E1"/>
    <w:rsid w:val="009C7989"/>
    <w:rsid w:val="009D0830"/>
    <w:rsid w:val="009D0C7F"/>
    <w:rsid w:val="009D28C3"/>
    <w:rsid w:val="009D3526"/>
    <w:rsid w:val="009D3605"/>
    <w:rsid w:val="009D4122"/>
    <w:rsid w:val="009D426F"/>
    <w:rsid w:val="009D4B12"/>
    <w:rsid w:val="009D4F33"/>
    <w:rsid w:val="009E19F8"/>
    <w:rsid w:val="009E1A44"/>
    <w:rsid w:val="009E3D4F"/>
    <w:rsid w:val="009E5B27"/>
    <w:rsid w:val="009E5E9C"/>
    <w:rsid w:val="009E6285"/>
    <w:rsid w:val="009F0A59"/>
    <w:rsid w:val="009F25DF"/>
    <w:rsid w:val="009F4C65"/>
    <w:rsid w:val="009F7ACB"/>
    <w:rsid w:val="00A002A9"/>
    <w:rsid w:val="00A00EBB"/>
    <w:rsid w:val="00A01499"/>
    <w:rsid w:val="00A053C4"/>
    <w:rsid w:val="00A106E0"/>
    <w:rsid w:val="00A1111F"/>
    <w:rsid w:val="00A11ED0"/>
    <w:rsid w:val="00A1304D"/>
    <w:rsid w:val="00A13EF2"/>
    <w:rsid w:val="00A147FB"/>
    <w:rsid w:val="00A207E3"/>
    <w:rsid w:val="00A232A6"/>
    <w:rsid w:val="00A2400F"/>
    <w:rsid w:val="00A274FB"/>
    <w:rsid w:val="00A27EF2"/>
    <w:rsid w:val="00A27FE2"/>
    <w:rsid w:val="00A326E5"/>
    <w:rsid w:val="00A347D9"/>
    <w:rsid w:val="00A34ADD"/>
    <w:rsid w:val="00A35B3A"/>
    <w:rsid w:val="00A37202"/>
    <w:rsid w:val="00A408C3"/>
    <w:rsid w:val="00A410F7"/>
    <w:rsid w:val="00A41CDF"/>
    <w:rsid w:val="00A424CE"/>
    <w:rsid w:val="00A42B71"/>
    <w:rsid w:val="00A435F2"/>
    <w:rsid w:val="00A47BFD"/>
    <w:rsid w:val="00A5411D"/>
    <w:rsid w:val="00A5534D"/>
    <w:rsid w:val="00A5732B"/>
    <w:rsid w:val="00A607A2"/>
    <w:rsid w:val="00A61C05"/>
    <w:rsid w:val="00A67081"/>
    <w:rsid w:val="00A71717"/>
    <w:rsid w:val="00A74A4E"/>
    <w:rsid w:val="00A77D8C"/>
    <w:rsid w:val="00A81532"/>
    <w:rsid w:val="00A81942"/>
    <w:rsid w:val="00A83124"/>
    <w:rsid w:val="00A836FB"/>
    <w:rsid w:val="00A85254"/>
    <w:rsid w:val="00A86E26"/>
    <w:rsid w:val="00A91791"/>
    <w:rsid w:val="00A92336"/>
    <w:rsid w:val="00A9238F"/>
    <w:rsid w:val="00A937F9"/>
    <w:rsid w:val="00A93BCD"/>
    <w:rsid w:val="00A957FF"/>
    <w:rsid w:val="00A9766F"/>
    <w:rsid w:val="00A97F43"/>
    <w:rsid w:val="00AA0C30"/>
    <w:rsid w:val="00AA18C3"/>
    <w:rsid w:val="00AA3520"/>
    <w:rsid w:val="00AA7083"/>
    <w:rsid w:val="00AB3D23"/>
    <w:rsid w:val="00AB48D2"/>
    <w:rsid w:val="00AB4D67"/>
    <w:rsid w:val="00AC1A64"/>
    <w:rsid w:val="00AC2E97"/>
    <w:rsid w:val="00AC4CF1"/>
    <w:rsid w:val="00AC7DC4"/>
    <w:rsid w:val="00AC7F30"/>
    <w:rsid w:val="00AD46E6"/>
    <w:rsid w:val="00AD501F"/>
    <w:rsid w:val="00AD67A2"/>
    <w:rsid w:val="00AE2FE7"/>
    <w:rsid w:val="00AE3F21"/>
    <w:rsid w:val="00AE48B5"/>
    <w:rsid w:val="00AE65FE"/>
    <w:rsid w:val="00AE70D1"/>
    <w:rsid w:val="00AF0A82"/>
    <w:rsid w:val="00AF4C6E"/>
    <w:rsid w:val="00AF5A0E"/>
    <w:rsid w:val="00AF5AF4"/>
    <w:rsid w:val="00B04734"/>
    <w:rsid w:val="00B20688"/>
    <w:rsid w:val="00B2111C"/>
    <w:rsid w:val="00B21A87"/>
    <w:rsid w:val="00B220E1"/>
    <w:rsid w:val="00B2344D"/>
    <w:rsid w:val="00B24C7F"/>
    <w:rsid w:val="00B26A68"/>
    <w:rsid w:val="00B26AB6"/>
    <w:rsid w:val="00B3274E"/>
    <w:rsid w:val="00B33751"/>
    <w:rsid w:val="00B341DF"/>
    <w:rsid w:val="00B4569D"/>
    <w:rsid w:val="00B47A7A"/>
    <w:rsid w:val="00B47BD4"/>
    <w:rsid w:val="00B51049"/>
    <w:rsid w:val="00B51553"/>
    <w:rsid w:val="00B53CE9"/>
    <w:rsid w:val="00B5537F"/>
    <w:rsid w:val="00B628FE"/>
    <w:rsid w:val="00B63EDE"/>
    <w:rsid w:val="00B6681B"/>
    <w:rsid w:val="00B66EFD"/>
    <w:rsid w:val="00B701E0"/>
    <w:rsid w:val="00B71C93"/>
    <w:rsid w:val="00B77E09"/>
    <w:rsid w:val="00B800EF"/>
    <w:rsid w:val="00B841D5"/>
    <w:rsid w:val="00B84280"/>
    <w:rsid w:val="00B848F6"/>
    <w:rsid w:val="00B852FD"/>
    <w:rsid w:val="00B864EA"/>
    <w:rsid w:val="00B9071E"/>
    <w:rsid w:val="00B91B73"/>
    <w:rsid w:val="00B91FD7"/>
    <w:rsid w:val="00B94856"/>
    <w:rsid w:val="00B95ACE"/>
    <w:rsid w:val="00B9622C"/>
    <w:rsid w:val="00B976C7"/>
    <w:rsid w:val="00B97DEA"/>
    <w:rsid w:val="00BA0C7E"/>
    <w:rsid w:val="00BA28D3"/>
    <w:rsid w:val="00BA34B5"/>
    <w:rsid w:val="00BA4464"/>
    <w:rsid w:val="00BA5A72"/>
    <w:rsid w:val="00BB02F2"/>
    <w:rsid w:val="00BB0C0E"/>
    <w:rsid w:val="00BB1D0F"/>
    <w:rsid w:val="00BB24D7"/>
    <w:rsid w:val="00BB3F3E"/>
    <w:rsid w:val="00BB632E"/>
    <w:rsid w:val="00BC05A0"/>
    <w:rsid w:val="00BC07FE"/>
    <w:rsid w:val="00BC15EC"/>
    <w:rsid w:val="00BC168B"/>
    <w:rsid w:val="00BC1B20"/>
    <w:rsid w:val="00BC2739"/>
    <w:rsid w:val="00BC300C"/>
    <w:rsid w:val="00BC7BEA"/>
    <w:rsid w:val="00BD0944"/>
    <w:rsid w:val="00BD116E"/>
    <w:rsid w:val="00BD1C98"/>
    <w:rsid w:val="00BD7087"/>
    <w:rsid w:val="00BE02B2"/>
    <w:rsid w:val="00BE324A"/>
    <w:rsid w:val="00BE574E"/>
    <w:rsid w:val="00BF047E"/>
    <w:rsid w:val="00BF2A20"/>
    <w:rsid w:val="00BF2CBB"/>
    <w:rsid w:val="00BF2F9C"/>
    <w:rsid w:val="00BF3F0F"/>
    <w:rsid w:val="00BF45FA"/>
    <w:rsid w:val="00BF4D2A"/>
    <w:rsid w:val="00BF4E7E"/>
    <w:rsid w:val="00BF680E"/>
    <w:rsid w:val="00C02707"/>
    <w:rsid w:val="00C03620"/>
    <w:rsid w:val="00C04730"/>
    <w:rsid w:val="00C11D86"/>
    <w:rsid w:val="00C13BDC"/>
    <w:rsid w:val="00C13D4A"/>
    <w:rsid w:val="00C1483B"/>
    <w:rsid w:val="00C14C52"/>
    <w:rsid w:val="00C16228"/>
    <w:rsid w:val="00C16CFF"/>
    <w:rsid w:val="00C2006E"/>
    <w:rsid w:val="00C2096B"/>
    <w:rsid w:val="00C209F6"/>
    <w:rsid w:val="00C21485"/>
    <w:rsid w:val="00C22F41"/>
    <w:rsid w:val="00C24543"/>
    <w:rsid w:val="00C32297"/>
    <w:rsid w:val="00C32B32"/>
    <w:rsid w:val="00C33C3D"/>
    <w:rsid w:val="00C33E06"/>
    <w:rsid w:val="00C35F3C"/>
    <w:rsid w:val="00C367C4"/>
    <w:rsid w:val="00C36F3D"/>
    <w:rsid w:val="00C401BE"/>
    <w:rsid w:val="00C40C83"/>
    <w:rsid w:val="00C4159D"/>
    <w:rsid w:val="00C41CF3"/>
    <w:rsid w:val="00C44BB8"/>
    <w:rsid w:val="00C4784A"/>
    <w:rsid w:val="00C5180C"/>
    <w:rsid w:val="00C51B35"/>
    <w:rsid w:val="00C53012"/>
    <w:rsid w:val="00C5476E"/>
    <w:rsid w:val="00C5602C"/>
    <w:rsid w:val="00C60191"/>
    <w:rsid w:val="00C60EED"/>
    <w:rsid w:val="00C61426"/>
    <w:rsid w:val="00C6172C"/>
    <w:rsid w:val="00C62DF7"/>
    <w:rsid w:val="00C65BDF"/>
    <w:rsid w:val="00C667B4"/>
    <w:rsid w:val="00C66C17"/>
    <w:rsid w:val="00C703DF"/>
    <w:rsid w:val="00C730D0"/>
    <w:rsid w:val="00C756B0"/>
    <w:rsid w:val="00C75E37"/>
    <w:rsid w:val="00C80012"/>
    <w:rsid w:val="00C8127A"/>
    <w:rsid w:val="00C85308"/>
    <w:rsid w:val="00C85878"/>
    <w:rsid w:val="00C8591F"/>
    <w:rsid w:val="00C87BA2"/>
    <w:rsid w:val="00C87C38"/>
    <w:rsid w:val="00C90B6F"/>
    <w:rsid w:val="00C96FC7"/>
    <w:rsid w:val="00CA2F22"/>
    <w:rsid w:val="00CA613B"/>
    <w:rsid w:val="00CA71A5"/>
    <w:rsid w:val="00CB4436"/>
    <w:rsid w:val="00CB65A7"/>
    <w:rsid w:val="00CB7C33"/>
    <w:rsid w:val="00CC3670"/>
    <w:rsid w:val="00CC3759"/>
    <w:rsid w:val="00CC37CB"/>
    <w:rsid w:val="00CC3A13"/>
    <w:rsid w:val="00CC3B16"/>
    <w:rsid w:val="00CC735E"/>
    <w:rsid w:val="00CD0B32"/>
    <w:rsid w:val="00CD15E1"/>
    <w:rsid w:val="00CD3152"/>
    <w:rsid w:val="00CD407B"/>
    <w:rsid w:val="00CD45DA"/>
    <w:rsid w:val="00CD5BD2"/>
    <w:rsid w:val="00CD5E8C"/>
    <w:rsid w:val="00CD6B06"/>
    <w:rsid w:val="00CD74D7"/>
    <w:rsid w:val="00CD78B2"/>
    <w:rsid w:val="00CE0578"/>
    <w:rsid w:val="00CE0ABA"/>
    <w:rsid w:val="00CE23DD"/>
    <w:rsid w:val="00CE5CB4"/>
    <w:rsid w:val="00CE715E"/>
    <w:rsid w:val="00CF4152"/>
    <w:rsid w:val="00CF498C"/>
    <w:rsid w:val="00CF60FF"/>
    <w:rsid w:val="00CF76D1"/>
    <w:rsid w:val="00D04AC5"/>
    <w:rsid w:val="00D05A3D"/>
    <w:rsid w:val="00D0648C"/>
    <w:rsid w:val="00D1208D"/>
    <w:rsid w:val="00D12663"/>
    <w:rsid w:val="00D13BF3"/>
    <w:rsid w:val="00D1400D"/>
    <w:rsid w:val="00D1486B"/>
    <w:rsid w:val="00D16CFD"/>
    <w:rsid w:val="00D16FFD"/>
    <w:rsid w:val="00D17549"/>
    <w:rsid w:val="00D177B1"/>
    <w:rsid w:val="00D17982"/>
    <w:rsid w:val="00D17FE1"/>
    <w:rsid w:val="00D258BF"/>
    <w:rsid w:val="00D25F88"/>
    <w:rsid w:val="00D309F1"/>
    <w:rsid w:val="00D320E1"/>
    <w:rsid w:val="00D33549"/>
    <w:rsid w:val="00D33D66"/>
    <w:rsid w:val="00D34677"/>
    <w:rsid w:val="00D34E1F"/>
    <w:rsid w:val="00D3545B"/>
    <w:rsid w:val="00D35655"/>
    <w:rsid w:val="00D373E5"/>
    <w:rsid w:val="00D43075"/>
    <w:rsid w:val="00D4323A"/>
    <w:rsid w:val="00D5134B"/>
    <w:rsid w:val="00D54D5A"/>
    <w:rsid w:val="00D55AEE"/>
    <w:rsid w:val="00D656F8"/>
    <w:rsid w:val="00D67024"/>
    <w:rsid w:val="00D67C14"/>
    <w:rsid w:val="00D67E01"/>
    <w:rsid w:val="00D71736"/>
    <w:rsid w:val="00D73281"/>
    <w:rsid w:val="00D741DA"/>
    <w:rsid w:val="00D81787"/>
    <w:rsid w:val="00D84824"/>
    <w:rsid w:val="00D854E1"/>
    <w:rsid w:val="00D95787"/>
    <w:rsid w:val="00D96D93"/>
    <w:rsid w:val="00DA02FA"/>
    <w:rsid w:val="00DA0F54"/>
    <w:rsid w:val="00DA134E"/>
    <w:rsid w:val="00DA192E"/>
    <w:rsid w:val="00DA3359"/>
    <w:rsid w:val="00DA33A8"/>
    <w:rsid w:val="00DA53B7"/>
    <w:rsid w:val="00DA5AF7"/>
    <w:rsid w:val="00DB2B1A"/>
    <w:rsid w:val="00DB30BD"/>
    <w:rsid w:val="00DB3A78"/>
    <w:rsid w:val="00DB426E"/>
    <w:rsid w:val="00DB4F5C"/>
    <w:rsid w:val="00DB4F74"/>
    <w:rsid w:val="00DB58B3"/>
    <w:rsid w:val="00DB6F01"/>
    <w:rsid w:val="00DB7BCF"/>
    <w:rsid w:val="00DC223E"/>
    <w:rsid w:val="00DC3EAE"/>
    <w:rsid w:val="00DC3FEF"/>
    <w:rsid w:val="00DC5968"/>
    <w:rsid w:val="00DC6E76"/>
    <w:rsid w:val="00DD25E3"/>
    <w:rsid w:val="00DD5156"/>
    <w:rsid w:val="00DD5851"/>
    <w:rsid w:val="00DD6DFC"/>
    <w:rsid w:val="00DF0CEA"/>
    <w:rsid w:val="00DF213E"/>
    <w:rsid w:val="00DF52F2"/>
    <w:rsid w:val="00E00D99"/>
    <w:rsid w:val="00E01FC2"/>
    <w:rsid w:val="00E03BFF"/>
    <w:rsid w:val="00E13350"/>
    <w:rsid w:val="00E1600B"/>
    <w:rsid w:val="00E17B5E"/>
    <w:rsid w:val="00E20ADE"/>
    <w:rsid w:val="00E21D59"/>
    <w:rsid w:val="00E22903"/>
    <w:rsid w:val="00E240F9"/>
    <w:rsid w:val="00E24364"/>
    <w:rsid w:val="00E27387"/>
    <w:rsid w:val="00E30522"/>
    <w:rsid w:val="00E35C1F"/>
    <w:rsid w:val="00E36CFE"/>
    <w:rsid w:val="00E371EC"/>
    <w:rsid w:val="00E40AD6"/>
    <w:rsid w:val="00E40BB5"/>
    <w:rsid w:val="00E429CD"/>
    <w:rsid w:val="00E43551"/>
    <w:rsid w:val="00E45CAD"/>
    <w:rsid w:val="00E46D9D"/>
    <w:rsid w:val="00E50A55"/>
    <w:rsid w:val="00E510A8"/>
    <w:rsid w:val="00E51B11"/>
    <w:rsid w:val="00E51E2B"/>
    <w:rsid w:val="00E520DE"/>
    <w:rsid w:val="00E52932"/>
    <w:rsid w:val="00E54316"/>
    <w:rsid w:val="00E55002"/>
    <w:rsid w:val="00E606E3"/>
    <w:rsid w:val="00E61DEA"/>
    <w:rsid w:val="00E63728"/>
    <w:rsid w:val="00E645AC"/>
    <w:rsid w:val="00E670EF"/>
    <w:rsid w:val="00E678E1"/>
    <w:rsid w:val="00E74066"/>
    <w:rsid w:val="00E74647"/>
    <w:rsid w:val="00E75A0F"/>
    <w:rsid w:val="00E80C4B"/>
    <w:rsid w:val="00E86E04"/>
    <w:rsid w:val="00E879B1"/>
    <w:rsid w:val="00E91125"/>
    <w:rsid w:val="00E928C1"/>
    <w:rsid w:val="00E92EE4"/>
    <w:rsid w:val="00E933A3"/>
    <w:rsid w:val="00E943C4"/>
    <w:rsid w:val="00E953CD"/>
    <w:rsid w:val="00E95D50"/>
    <w:rsid w:val="00E95D7B"/>
    <w:rsid w:val="00E967D4"/>
    <w:rsid w:val="00E970DA"/>
    <w:rsid w:val="00EA18BF"/>
    <w:rsid w:val="00EA3500"/>
    <w:rsid w:val="00EA5446"/>
    <w:rsid w:val="00EA60B8"/>
    <w:rsid w:val="00EA6775"/>
    <w:rsid w:val="00EA7397"/>
    <w:rsid w:val="00EB145C"/>
    <w:rsid w:val="00EB157E"/>
    <w:rsid w:val="00EB1F98"/>
    <w:rsid w:val="00EB3474"/>
    <w:rsid w:val="00EB43A2"/>
    <w:rsid w:val="00EB722D"/>
    <w:rsid w:val="00EB7D0A"/>
    <w:rsid w:val="00EC0067"/>
    <w:rsid w:val="00EC170C"/>
    <w:rsid w:val="00EC2070"/>
    <w:rsid w:val="00EC3C2B"/>
    <w:rsid w:val="00EC3C90"/>
    <w:rsid w:val="00EC3CB0"/>
    <w:rsid w:val="00EC4AC1"/>
    <w:rsid w:val="00EC4EAE"/>
    <w:rsid w:val="00EC4FE3"/>
    <w:rsid w:val="00EC5B05"/>
    <w:rsid w:val="00ED0802"/>
    <w:rsid w:val="00ED3794"/>
    <w:rsid w:val="00ED3898"/>
    <w:rsid w:val="00ED674A"/>
    <w:rsid w:val="00EE00AA"/>
    <w:rsid w:val="00EE0B0C"/>
    <w:rsid w:val="00EE50A4"/>
    <w:rsid w:val="00EE6A88"/>
    <w:rsid w:val="00EF0603"/>
    <w:rsid w:val="00EF2C5F"/>
    <w:rsid w:val="00EF2FD7"/>
    <w:rsid w:val="00EF3842"/>
    <w:rsid w:val="00EF3E83"/>
    <w:rsid w:val="00EF7D56"/>
    <w:rsid w:val="00F00657"/>
    <w:rsid w:val="00F00862"/>
    <w:rsid w:val="00F00B54"/>
    <w:rsid w:val="00F01544"/>
    <w:rsid w:val="00F05454"/>
    <w:rsid w:val="00F063AC"/>
    <w:rsid w:val="00F07679"/>
    <w:rsid w:val="00F07E6A"/>
    <w:rsid w:val="00F1195A"/>
    <w:rsid w:val="00F11A4E"/>
    <w:rsid w:val="00F122CC"/>
    <w:rsid w:val="00F12BB7"/>
    <w:rsid w:val="00F14FB3"/>
    <w:rsid w:val="00F15AD7"/>
    <w:rsid w:val="00F15B62"/>
    <w:rsid w:val="00F16BB5"/>
    <w:rsid w:val="00F17557"/>
    <w:rsid w:val="00F17D89"/>
    <w:rsid w:val="00F22774"/>
    <w:rsid w:val="00F22C55"/>
    <w:rsid w:val="00F23459"/>
    <w:rsid w:val="00F269E7"/>
    <w:rsid w:val="00F26A64"/>
    <w:rsid w:val="00F27E9F"/>
    <w:rsid w:val="00F3007F"/>
    <w:rsid w:val="00F3096C"/>
    <w:rsid w:val="00F34AFB"/>
    <w:rsid w:val="00F35D26"/>
    <w:rsid w:val="00F36549"/>
    <w:rsid w:val="00F40752"/>
    <w:rsid w:val="00F42FDE"/>
    <w:rsid w:val="00F43072"/>
    <w:rsid w:val="00F437F5"/>
    <w:rsid w:val="00F458AC"/>
    <w:rsid w:val="00F508D8"/>
    <w:rsid w:val="00F520A1"/>
    <w:rsid w:val="00F531F1"/>
    <w:rsid w:val="00F531F5"/>
    <w:rsid w:val="00F53AFC"/>
    <w:rsid w:val="00F53EE7"/>
    <w:rsid w:val="00F568B3"/>
    <w:rsid w:val="00F61257"/>
    <w:rsid w:val="00F6190A"/>
    <w:rsid w:val="00F64F38"/>
    <w:rsid w:val="00F6562B"/>
    <w:rsid w:val="00F67129"/>
    <w:rsid w:val="00F677AA"/>
    <w:rsid w:val="00F7256E"/>
    <w:rsid w:val="00F73103"/>
    <w:rsid w:val="00F73540"/>
    <w:rsid w:val="00F74D2B"/>
    <w:rsid w:val="00F76023"/>
    <w:rsid w:val="00F80868"/>
    <w:rsid w:val="00F81D5B"/>
    <w:rsid w:val="00F827FF"/>
    <w:rsid w:val="00F84C02"/>
    <w:rsid w:val="00F85099"/>
    <w:rsid w:val="00F86A3A"/>
    <w:rsid w:val="00F86EA2"/>
    <w:rsid w:val="00F8752C"/>
    <w:rsid w:val="00F87E32"/>
    <w:rsid w:val="00F90BE6"/>
    <w:rsid w:val="00F91849"/>
    <w:rsid w:val="00F9284F"/>
    <w:rsid w:val="00F95D65"/>
    <w:rsid w:val="00FA3B05"/>
    <w:rsid w:val="00FA3D12"/>
    <w:rsid w:val="00FA5C09"/>
    <w:rsid w:val="00FA70D3"/>
    <w:rsid w:val="00FA7BB7"/>
    <w:rsid w:val="00FA7E4C"/>
    <w:rsid w:val="00FB408F"/>
    <w:rsid w:val="00FB714F"/>
    <w:rsid w:val="00FC2C1A"/>
    <w:rsid w:val="00FC341E"/>
    <w:rsid w:val="00FC5BC8"/>
    <w:rsid w:val="00FC5C3D"/>
    <w:rsid w:val="00FC6394"/>
    <w:rsid w:val="00FC6DED"/>
    <w:rsid w:val="00FC718B"/>
    <w:rsid w:val="00FC782E"/>
    <w:rsid w:val="00FD2831"/>
    <w:rsid w:val="00FD3E87"/>
    <w:rsid w:val="00FD49AA"/>
    <w:rsid w:val="00FD69ED"/>
    <w:rsid w:val="00FD7B97"/>
    <w:rsid w:val="00FE0C05"/>
    <w:rsid w:val="00FE13DE"/>
    <w:rsid w:val="00FE1515"/>
    <w:rsid w:val="00FE3A38"/>
    <w:rsid w:val="00FE3F8E"/>
    <w:rsid w:val="00FE5544"/>
    <w:rsid w:val="00FF1993"/>
    <w:rsid w:val="00FF33F1"/>
    <w:rsid w:val="00FF74A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5528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314D"/>
    <w:pPr>
      <w:spacing w:after="0" w:line="240" w:lineRule="auto"/>
    </w:pPr>
    <w:rPr>
      <w:rFonts w:ascii="Arial" w:eastAsia="Times New Roman" w:hAnsi="Arial" w:cs="Times New Roman"/>
      <w:szCs w:val="20"/>
      <w:lang w:val="en-US"/>
    </w:rPr>
  </w:style>
  <w:style w:type="paragraph" w:styleId="Heading1">
    <w:name w:val="heading 1"/>
    <w:basedOn w:val="Normal"/>
    <w:next w:val="Normal"/>
    <w:link w:val="Heading1Char"/>
    <w:qFormat/>
    <w:rsid w:val="003810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qFormat/>
    <w:rsid w:val="003A24AF"/>
    <w:pPr>
      <w:keepNext/>
      <w:spacing w:before="240" w:after="120"/>
      <w:outlineLvl w:val="1"/>
    </w:pPr>
    <w:rPr>
      <w:b/>
      <w:caps/>
      <w:sz w:val="24"/>
      <w:szCs w:val="22"/>
      <w:lang w:val="en-CA"/>
    </w:rPr>
  </w:style>
  <w:style w:type="paragraph" w:styleId="Heading3">
    <w:name w:val="heading 3"/>
    <w:basedOn w:val="Normal"/>
    <w:next w:val="Normal"/>
    <w:link w:val="Heading3Char"/>
    <w:unhideWhenUsed/>
    <w:qFormat/>
    <w:rsid w:val="004F75C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38106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381066"/>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A24AF"/>
    <w:rPr>
      <w:rFonts w:ascii="Arial" w:eastAsia="Times New Roman" w:hAnsi="Arial" w:cs="Times New Roman"/>
      <w:b/>
      <w:caps/>
      <w:sz w:val="24"/>
    </w:rPr>
  </w:style>
  <w:style w:type="paragraph" w:styleId="BodyText">
    <w:name w:val="Body Text"/>
    <w:basedOn w:val="Normal"/>
    <w:link w:val="BodyTextChar"/>
    <w:rsid w:val="0074314D"/>
    <w:pPr>
      <w:spacing w:after="120"/>
    </w:pPr>
  </w:style>
  <w:style w:type="character" w:customStyle="1" w:styleId="BodyTextChar">
    <w:name w:val="Body Text Char"/>
    <w:basedOn w:val="DefaultParagraphFont"/>
    <w:link w:val="BodyText"/>
    <w:rsid w:val="0074314D"/>
    <w:rPr>
      <w:rFonts w:ascii="Arial" w:eastAsia="Times New Roman" w:hAnsi="Arial" w:cs="Times New Roman"/>
      <w:szCs w:val="20"/>
      <w:lang w:val="en-US"/>
    </w:rPr>
  </w:style>
  <w:style w:type="character" w:styleId="PlaceholderText">
    <w:name w:val="Placeholder Text"/>
    <w:basedOn w:val="DefaultParagraphFont"/>
    <w:uiPriority w:val="99"/>
    <w:semiHidden/>
    <w:rsid w:val="0074314D"/>
    <w:rPr>
      <w:color w:val="808080"/>
    </w:rPr>
  </w:style>
  <w:style w:type="paragraph" w:styleId="BalloonText">
    <w:name w:val="Balloon Text"/>
    <w:basedOn w:val="Normal"/>
    <w:link w:val="BalloonTextChar"/>
    <w:semiHidden/>
    <w:unhideWhenUsed/>
    <w:rsid w:val="0074314D"/>
    <w:rPr>
      <w:rFonts w:ascii="Tahoma" w:hAnsi="Tahoma" w:cs="Tahoma"/>
      <w:sz w:val="16"/>
      <w:szCs w:val="16"/>
    </w:rPr>
  </w:style>
  <w:style w:type="character" w:customStyle="1" w:styleId="BalloonTextChar">
    <w:name w:val="Balloon Text Char"/>
    <w:basedOn w:val="DefaultParagraphFont"/>
    <w:link w:val="BalloonText"/>
    <w:semiHidden/>
    <w:rsid w:val="0074314D"/>
    <w:rPr>
      <w:rFonts w:ascii="Tahoma" w:eastAsia="Times New Roman" w:hAnsi="Tahoma" w:cs="Tahoma"/>
      <w:sz w:val="16"/>
      <w:szCs w:val="16"/>
      <w:lang w:val="en-US"/>
    </w:rPr>
  </w:style>
  <w:style w:type="character" w:customStyle="1" w:styleId="Heading3Char">
    <w:name w:val="Heading 3 Char"/>
    <w:basedOn w:val="DefaultParagraphFont"/>
    <w:link w:val="Heading3"/>
    <w:rsid w:val="004F75CB"/>
    <w:rPr>
      <w:rFonts w:asciiTheme="majorHAnsi" w:eastAsiaTheme="majorEastAsia" w:hAnsiTheme="majorHAnsi" w:cstheme="majorBidi"/>
      <w:b/>
      <w:bCs/>
      <w:color w:val="4F81BD" w:themeColor="accent1"/>
      <w:szCs w:val="20"/>
      <w:lang w:val="en-US"/>
    </w:rPr>
  </w:style>
  <w:style w:type="character" w:customStyle="1" w:styleId="Heading1Char">
    <w:name w:val="Heading 1 Char"/>
    <w:basedOn w:val="DefaultParagraphFont"/>
    <w:link w:val="Heading1"/>
    <w:rsid w:val="00381066"/>
    <w:rPr>
      <w:rFonts w:asciiTheme="majorHAnsi" w:eastAsiaTheme="majorEastAsia" w:hAnsiTheme="majorHAnsi" w:cstheme="majorBidi"/>
      <w:b/>
      <w:bCs/>
      <w:color w:val="365F91" w:themeColor="accent1" w:themeShade="BF"/>
      <w:sz w:val="28"/>
      <w:szCs w:val="28"/>
      <w:lang w:val="en-US"/>
    </w:rPr>
  </w:style>
  <w:style w:type="character" w:customStyle="1" w:styleId="Heading4Char">
    <w:name w:val="Heading 4 Char"/>
    <w:basedOn w:val="DefaultParagraphFont"/>
    <w:link w:val="Heading4"/>
    <w:rsid w:val="00381066"/>
    <w:rPr>
      <w:rFonts w:asciiTheme="majorHAnsi" w:eastAsiaTheme="majorEastAsia" w:hAnsiTheme="majorHAnsi" w:cstheme="majorBidi"/>
      <w:b/>
      <w:bCs/>
      <w:i/>
      <w:iCs/>
      <w:color w:val="4F81BD" w:themeColor="accent1"/>
      <w:szCs w:val="20"/>
      <w:lang w:val="en-US"/>
    </w:rPr>
  </w:style>
  <w:style w:type="character" w:customStyle="1" w:styleId="Heading5Char">
    <w:name w:val="Heading 5 Char"/>
    <w:basedOn w:val="DefaultParagraphFont"/>
    <w:link w:val="Heading5"/>
    <w:rsid w:val="00381066"/>
    <w:rPr>
      <w:rFonts w:ascii="Arial" w:eastAsia="Times New Roman" w:hAnsi="Arial" w:cs="Times New Roman"/>
      <w:bCs/>
      <w:i/>
      <w:iCs/>
      <w:szCs w:val="26"/>
      <w:lang w:val="en-US"/>
    </w:rPr>
  </w:style>
  <w:style w:type="paragraph" w:styleId="Header">
    <w:name w:val="header"/>
    <w:basedOn w:val="Normal"/>
    <w:link w:val="HeaderChar"/>
    <w:rsid w:val="00381066"/>
    <w:pPr>
      <w:tabs>
        <w:tab w:val="center" w:pos="4320"/>
        <w:tab w:val="right" w:pos="8640"/>
      </w:tabs>
    </w:pPr>
  </w:style>
  <w:style w:type="character" w:customStyle="1" w:styleId="HeaderChar">
    <w:name w:val="Header Char"/>
    <w:basedOn w:val="DefaultParagraphFont"/>
    <w:link w:val="Header"/>
    <w:rsid w:val="00381066"/>
    <w:rPr>
      <w:rFonts w:ascii="Arial" w:eastAsia="Times New Roman" w:hAnsi="Arial" w:cs="Times New Roman"/>
      <w:szCs w:val="20"/>
      <w:lang w:val="en-US"/>
    </w:rPr>
  </w:style>
  <w:style w:type="paragraph" w:styleId="Footer">
    <w:name w:val="footer"/>
    <w:basedOn w:val="Normal"/>
    <w:link w:val="FooterChar"/>
    <w:uiPriority w:val="99"/>
    <w:rsid w:val="00381066"/>
    <w:pPr>
      <w:tabs>
        <w:tab w:val="center" w:pos="4320"/>
        <w:tab w:val="right" w:pos="8640"/>
      </w:tabs>
    </w:pPr>
  </w:style>
  <w:style w:type="character" w:customStyle="1" w:styleId="FooterChar">
    <w:name w:val="Footer Char"/>
    <w:basedOn w:val="DefaultParagraphFont"/>
    <w:link w:val="Footer"/>
    <w:uiPriority w:val="99"/>
    <w:rsid w:val="00381066"/>
    <w:rPr>
      <w:rFonts w:ascii="Arial" w:eastAsia="Times New Roman" w:hAnsi="Arial" w:cs="Times New Roman"/>
      <w:szCs w:val="20"/>
      <w:lang w:val="en-US"/>
    </w:rPr>
  </w:style>
  <w:style w:type="paragraph" w:customStyle="1" w:styleId="CoverPageHeaderCSAS">
    <w:name w:val="CoverPage:Header(CSAS)"/>
    <w:basedOn w:val="Normal"/>
    <w:autoRedefine/>
    <w:rsid w:val="00381066"/>
    <w:pPr>
      <w:pBdr>
        <w:bottom w:val="single" w:sz="4" w:space="1" w:color="auto"/>
      </w:pBdr>
    </w:pPr>
    <w:rPr>
      <w:b/>
      <w:szCs w:val="24"/>
    </w:rPr>
  </w:style>
  <w:style w:type="character" w:styleId="Hyperlink">
    <w:name w:val="Hyperlink"/>
    <w:rsid w:val="00381066"/>
    <w:rPr>
      <w:rFonts w:ascii="Arial" w:hAnsi="Arial"/>
      <w:color w:val="0000FF"/>
      <w:sz w:val="22"/>
      <w:u w:val="single"/>
    </w:rPr>
  </w:style>
  <w:style w:type="paragraph" w:customStyle="1" w:styleId="CoverPageHeaderRESRegion">
    <w:name w:val="CoverPage:Header(RES# &amp; Region)"/>
    <w:basedOn w:val="Normal"/>
    <w:rsid w:val="00381066"/>
    <w:rPr>
      <w:b/>
      <w:szCs w:val="24"/>
    </w:rPr>
  </w:style>
  <w:style w:type="paragraph" w:customStyle="1" w:styleId="Bulletedlist">
    <w:name w:val="Bulleted list"/>
    <w:basedOn w:val="Normal"/>
    <w:rsid w:val="00381066"/>
    <w:pPr>
      <w:numPr>
        <w:numId w:val="10"/>
      </w:numPr>
      <w:ind w:left="600" w:hanging="360"/>
    </w:pPr>
  </w:style>
  <w:style w:type="character" w:styleId="CommentReference">
    <w:name w:val="annotation reference"/>
    <w:semiHidden/>
    <w:rsid w:val="00381066"/>
    <w:rPr>
      <w:sz w:val="16"/>
      <w:szCs w:val="16"/>
    </w:rPr>
  </w:style>
  <w:style w:type="paragraph" w:styleId="CommentText">
    <w:name w:val="annotation text"/>
    <w:basedOn w:val="Normal"/>
    <w:link w:val="CommentTextChar"/>
    <w:semiHidden/>
    <w:rsid w:val="00381066"/>
    <w:rPr>
      <w:sz w:val="20"/>
    </w:rPr>
  </w:style>
  <w:style w:type="character" w:customStyle="1" w:styleId="CommentTextChar">
    <w:name w:val="Comment Text Char"/>
    <w:basedOn w:val="DefaultParagraphFont"/>
    <w:link w:val="CommentText"/>
    <w:semiHidden/>
    <w:rsid w:val="00381066"/>
    <w:rPr>
      <w:rFonts w:ascii="Arial" w:eastAsia="Times New Roman" w:hAnsi="Arial" w:cs="Times New Roman"/>
      <w:sz w:val="20"/>
      <w:szCs w:val="20"/>
      <w:lang w:val="en-US"/>
    </w:rPr>
  </w:style>
  <w:style w:type="paragraph" w:styleId="CommentSubject">
    <w:name w:val="annotation subject"/>
    <w:basedOn w:val="CommentText"/>
    <w:next w:val="CommentText"/>
    <w:link w:val="CommentSubjectChar"/>
    <w:semiHidden/>
    <w:rsid w:val="00381066"/>
    <w:rPr>
      <w:b/>
      <w:bCs/>
    </w:rPr>
  </w:style>
  <w:style w:type="character" w:customStyle="1" w:styleId="CommentSubjectChar">
    <w:name w:val="Comment Subject Char"/>
    <w:basedOn w:val="CommentTextChar"/>
    <w:link w:val="CommentSubject"/>
    <w:semiHidden/>
    <w:rsid w:val="00381066"/>
    <w:rPr>
      <w:rFonts w:ascii="Arial" w:eastAsia="Times New Roman" w:hAnsi="Arial" w:cs="Times New Roman"/>
      <w:b/>
      <w:bCs/>
      <w:sz w:val="20"/>
      <w:szCs w:val="20"/>
      <w:lang w:val="en-US"/>
    </w:rPr>
  </w:style>
  <w:style w:type="paragraph" w:styleId="FootnoteText">
    <w:name w:val="footnote text"/>
    <w:basedOn w:val="Normal"/>
    <w:link w:val="FootnoteTextChar"/>
    <w:uiPriority w:val="99"/>
    <w:semiHidden/>
    <w:unhideWhenUsed/>
    <w:rsid w:val="00381066"/>
    <w:rPr>
      <w:sz w:val="20"/>
    </w:rPr>
  </w:style>
  <w:style w:type="character" w:customStyle="1" w:styleId="FootnoteTextChar">
    <w:name w:val="Footnote Text Char"/>
    <w:basedOn w:val="DefaultParagraphFont"/>
    <w:link w:val="FootnoteText"/>
    <w:uiPriority w:val="99"/>
    <w:semiHidden/>
    <w:rsid w:val="00381066"/>
    <w:rPr>
      <w:rFonts w:ascii="Arial" w:eastAsia="Times New Roman" w:hAnsi="Arial" w:cs="Times New Roman"/>
      <w:sz w:val="20"/>
      <w:szCs w:val="20"/>
      <w:lang w:val="en-US"/>
    </w:rPr>
  </w:style>
  <w:style w:type="character" w:styleId="FootnoteReference">
    <w:name w:val="footnote reference"/>
    <w:uiPriority w:val="99"/>
    <w:semiHidden/>
    <w:unhideWhenUsed/>
    <w:rsid w:val="00381066"/>
    <w:rPr>
      <w:vertAlign w:val="superscript"/>
    </w:rPr>
  </w:style>
  <w:style w:type="paragraph" w:customStyle="1" w:styleId="citation">
    <w:name w:val="citation"/>
    <w:basedOn w:val="Normal"/>
    <w:rsid w:val="00381066"/>
    <w:pPr>
      <w:spacing w:after="120"/>
      <w:ind w:left="562" w:hanging="562"/>
    </w:pPr>
    <w:rPr>
      <w:lang w:val="fr-FR"/>
    </w:rPr>
  </w:style>
  <w:style w:type="paragraph" w:styleId="TOC1">
    <w:name w:val="toc 1"/>
    <w:basedOn w:val="Normal"/>
    <w:next w:val="Normal"/>
    <w:autoRedefine/>
    <w:uiPriority w:val="39"/>
    <w:rsid w:val="00381066"/>
    <w:pPr>
      <w:tabs>
        <w:tab w:val="right" w:leader="dot" w:pos="9350"/>
      </w:tabs>
      <w:spacing w:after="60"/>
    </w:pPr>
    <w:rPr>
      <w:caps/>
    </w:rPr>
  </w:style>
  <w:style w:type="paragraph" w:customStyle="1" w:styleId="Documenttitle">
    <w:name w:val="Document title"/>
    <w:basedOn w:val="Normal"/>
    <w:qFormat/>
    <w:rsid w:val="00381066"/>
    <w:pPr>
      <w:spacing w:before="1560" w:after="480"/>
      <w:jc w:val="center"/>
    </w:pPr>
    <w:rPr>
      <w:b/>
      <w:sz w:val="24"/>
      <w:szCs w:val="24"/>
    </w:rPr>
  </w:style>
  <w:style w:type="paragraph" w:styleId="TOC2">
    <w:name w:val="toc 2"/>
    <w:basedOn w:val="Normal"/>
    <w:next w:val="Normal"/>
    <w:autoRedefine/>
    <w:uiPriority w:val="39"/>
    <w:rsid w:val="00381066"/>
    <w:pPr>
      <w:tabs>
        <w:tab w:val="right" w:leader="dot" w:pos="9350"/>
      </w:tabs>
      <w:spacing w:before="60" w:after="60"/>
      <w:ind w:left="238"/>
    </w:pPr>
  </w:style>
  <w:style w:type="paragraph" w:customStyle="1" w:styleId="CoverAuthor">
    <w:name w:val="Cover: Author"/>
    <w:basedOn w:val="Normal"/>
    <w:link w:val="CoverAuthorChar"/>
    <w:rsid w:val="00381066"/>
    <w:pPr>
      <w:spacing w:before="480" w:after="480"/>
      <w:jc w:val="center"/>
    </w:pPr>
  </w:style>
  <w:style w:type="character" w:customStyle="1" w:styleId="CoverAuthorChar">
    <w:name w:val="Cover: Author Char"/>
    <w:link w:val="CoverAuthor"/>
    <w:rsid w:val="00381066"/>
    <w:rPr>
      <w:rFonts w:ascii="Arial" w:eastAsia="Times New Roman" w:hAnsi="Arial" w:cs="Times New Roman"/>
      <w:szCs w:val="20"/>
      <w:lang w:val="en-US"/>
    </w:rPr>
  </w:style>
  <w:style w:type="paragraph" w:customStyle="1" w:styleId="CoverAddress">
    <w:name w:val="Cover: Address"/>
    <w:basedOn w:val="Normal"/>
    <w:link w:val="CoverAddressChar"/>
    <w:autoRedefine/>
    <w:rsid w:val="00381066"/>
    <w:pPr>
      <w:jc w:val="center"/>
    </w:pPr>
  </w:style>
  <w:style w:type="character" w:customStyle="1" w:styleId="CoverAddressChar">
    <w:name w:val="Cover: Address Char"/>
    <w:link w:val="CoverAddress"/>
    <w:rsid w:val="00381066"/>
    <w:rPr>
      <w:rFonts w:ascii="Arial" w:eastAsia="Times New Roman" w:hAnsi="Arial" w:cs="Times New Roman"/>
      <w:szCs w:val="20"/>
      <w:lang w:val="en-US"/>
    </w:rPr>
  </w:style>
  <w:style w:type="paragraph" w:customStyle="1" w:styleId="ToCForewordtitle">
    <w:name w:val="ToC &amp; Foreword (title)"/>
    <w:basedOn w:val="Normal"/>
    <w:autoRedefine/>
    <w:rsid w:val="00381066"/>
    <w:pPr>
      <w:spacing w:before="360"/>
      <w:jc w:val="center"/>
    </w:pPr>
    <w:rPr>
      <w:rFonts w:ascii="Arial Bold" w:hAnsi="Arial Bold"/>
      <w:b/>
      <w:bCs/>
      <w:szCs w:val="22"/>
    </w:rPr>
  </w:style>
  <w:style w:type="paragraph" w:customStyle="1" w:styleId="FrenchTitle">
    <w:name w:val="French Title"/>
    <w:basedOn w:val="Normal"/>
    <w:rsid w:val="00381066"/>
    <w:pPr>
      <w:jc w:val="center"/>
    </w:pPr>
    <w:rPr>
      <w:b/>
      <w:lang w:val="en-CA"/>
    </w:rPr>
  </w:style>
  <w:style w:type="paragraph" w:customStyle="1" w:styleId="Caption-Table">
    <w:name w:val="Caption - Table"/>
    <w:basedOn w:val="Normal"/>
    <w:autoRedefine/>
    <w:rsid w:val="003A5387"/>
    <w:pPr>
      <w:keepNext/>
      <w:spacing w:before="240" w:after="120"/>
    </w:pPr>
    <w:rPr>
      <w:i/>
      <w:sz w:val="20"/>
      <w:lang w:val="en-CA"/>
    </w:rPr>
  </w:style>
  <w:style w:type="paragraph" w:customStyle="1" w:styleId="Caption-Figure">
    <w:name w:val="Caption - Figure"/>
    <w:basedOn w:val="Caption-Table"/>
    <w:autoRedefine/>
    <w:qFormat/>
    <w:rsid w:val="00D73281"/>
    <w:pPr>
      <w:keepNext w:val="0"/>
      <w:spacing w:before="120" w:after="240"/>
    </w:pPr>
  </w:style>
  <w:style w:type="paragraph" w:styleId="TOC3">
    <w:name w:val="toc 3"/>
    <w:basedOn w:val="Normal"/>
    <w:next w:val="Normal"/>
    <w:autoRedefine/>
    <w:uiPriority w:val="39"/>
    <w:rsid w:val="00381066"/>
    <w:pPr>
      <w:spacing w:before="60" w:after="60"/>
      <w:ind w:left="482"/>
    </w:pPr>
    <w:rPr>
      <w:szCs w:val="22"/>
    </w:rPr>
  </w:style>
  <w:style w:type="character" w:styleId="FollowedHyperlink">
    <w:name w:val="FollowedHyperlink"/>
    <w:rsid w:val="00381066"/>
    <w:rPr>
      <w:rFonts w:ascii="Arial" w:hAnsi="Arial"/>
      <w:color w:val="606420"/>
      <w:sz w:val="22"/>
      <w:u w:val="single"/>
    </w:rPr>
  </w:style>
  <w:style w:type="paragraph" w:customStyle="1" w:styleId="CharChar1">
    <w:name w:val="Char Char1"/>
    <w:basedOn w:val="Normal"/>
    <w:rsid w:val="00381066"/>
    <w:pPr>
      <w:spacing w:after="160" w:line="240" w:lineRule="exact"/>
      <w:jc w:val="both"/>
    </w:pPr>
    <w:rPr>
      <w:rFonts w:ascii="Verdana" w:hAnsi="Verdana" w:cs="Verdana"/>
      <w:sz w:val="20"/>
      <w:lang w:val="en-CA"/>
    </w:rPr>
  </w:style>
  <w:style w:type="paragraph" w:styleId="BodyText2">
    <w:name w:val="Body Text 2"/>
    <w:basedOn w:val="Normal"/>
    <w:link w:val="BodyText2Char"/>
    <w:unhideWhenUsed/>
    <w:rsid w:val="00381066"/>
    <w:pPr>
      <w:spacing w:line="480" w:lineRule="auto"/>
    </w:pPr>
  </w:style>
  <w:style w:type="character" w:customStyle="1" w:styleId="BodyText2Char">
    <w:name w:val="Body Text 2 Char"/>
    <w:basedOn w:val="DefaultParagraphFont"/>
    <w:link w:val="BodyText2"/>
    <w:rsid w:val="00381066"/>
    <w:rPr>
      <w:rFonts w:ascii="Arial" w:eastAsia="Times New Roman" w:hAnsi="Arial" w:cs="Times New Roman"/>
      <w:szCs w:val="20"/>
      <w:lang w:val="en-US"/>
    </w:rPr>
  </w:style>
  <w:style w:type="paragraph" w:customStyle="1" w:styleId="Tablecaption">
    <w:name w:val="Table caption"/>
    <w:basedOn w:val="Normal"/>
    <w:rsid w:val="00381066"/>
    <w:pPr>
      <w:jc w:val="both"/>
    </w:pPr>
    <w:rPr>
      <w:sz w:val="20"/>
    </w:rPr>
  </w:style>
  <w:style w:type="paragraph" w:styleId="BodyTextIndent3">
    <w:name w:val="Body Text Indent 3"/>
    <w:basedOn w:val="Normal"/>
    <w:link w:val="BodyTextIndent3Char"/>
    <w:rsid w:val="00381066"/>
    <w:pPr>
      <w:ind w:left="1017" w:hanging="1017"/>
      <w:jc w:val="both"/>
    </w:pPr>
    <w:rPr>
      <w:szCs w:val="22"/>
      <w:lang w:val="fr-CA"/>
    </w:rPr>
  </w:style>
  <w:style w:type="character" w:customStyle="1" w:styleId="BodyTextIndent3Char">
    <w:name w:val="Body Text Indent 3 Char"/>
    <w:basedOn w:val="DefaultParagraphFont"/>
    <w:link w:val="BodyTextIndent3"/>
    <w:rsid w:val="00381066"/>
    <w:rPr>
      <w:rFonts w:ascii="Arial" w:eastAsia="Times New Roman" w:hAnsi="Arial" w:cs="Times New Roman"/>
      <w:lang w:val="fr-CA"/>
    </w:rPr>
  </w:style>
  <w:style w:type="paragraph" w:styleId="BodyText3">
    <w:name w:val="Body Text 3"/>
    <w:basedOn w:val="Normal"/>
    <w:link w:val="BodyText3Char"/>
    <w:rsid w:val="00381066"/>
    <w:pPr>
      <w:jc w:val="both"/>
    </w:pPr>
    <w:rPr>
      <w:sz w:val="16"/>
      <w:szCs w:val="16"/>
    </w:rPr>
  </w:style>
  <w:style w:type="character" w:customStyle="1" w:styleId="BodyText3Char">
    <w:name w:val="Body Text 3 Char"/>
    <w:basedOn w:val="DefaultParagraphFont"/>
    <w:link w:val="BodyText3"/>
    <w:rsid w:val="00381066"/>
    <w:rPr>
      <w:rFonts w:ascii="Arial" w:eastAsia="Times New Roman" w:hAnsi="Arial" w:cs="Times New Roman"/>
      <w:sz w:val="16"/>
      <w:szCs w:val="16"/>
      <w:lang w:val="en-US"/>
    </w:rPr>
  </w:style>
  <w:style w:type="paragraph" w:customStyle="1" w:styleId="WPDefaults">
    <w:name w:val="WP Defaults"/>
    <w:basedOn w:val="Normal"/>
    <w:rsid w:val="00381066"/>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pPr>
    <w:rPr>
      <w:rFonts w:ascii="Times New Roman" w:hAnsi="Times New Roman"/>
      <w:sz w:val="24"/>
      <w:szCs w:val="22"/>
      <w:lang w:val="en-GB"/>
    </w:rPr>
  </w:style>
  <w:style w:type="paragraph" w:styleId="BodyTextIndent">
    <w:name w:val="Body Text Indent"/>
    <w:basedOn w:val="Normal"/>
    <w:link w:val="BodyTextIndentChar"/>
    <w:rsid w:val="00381066"/>
    <w:pPr>
      <w:ind w:left="720" w:hanging="720"/>
      <w:jc w:val="both"/>
    </w:pPr>
    <w:rPr>
      <w:szCs w:val="22"/>
    </w:rPr>
  </w:style>
  <w:style w:type="character" w:customStyle="1" w:styleId="BodyTextIndentChar">
    <w:name w:val="Body Text Indent Char"/>
    <w:basedOn w:val="DefaultParagraphFont"/>
    <w:link w:val="BodyTextIndent"/>
    <w:rsid w:val="00381066"/>
    <w:rPr>
      <w:rFonts w:ascii="Arial" w:eastAsia="Times New Roman" w:hAnsi="Arial" w:cs="Times New Roman"/>
      <w:lang w:val="en-US"/>
    </w:rPr>
  </w:style>
  <w:style w:type="paragraph" w:styleId="BodyTextIndent2">
    <w:name w:val="Body Text Indent 2"/>
    <w:basedOn w:val="Normal"/>
    <w:link w:val="BodyTextIndent2Char"/>
    <w:rsid w:val="00381066"/>
    <w:pPr>
      <w:ind w:left="900" w:hanging="900"/>
      <w:jc w:val="both"/>
    </w:pPr>
    <w:rPr>
      <w:szCs w:val="22"/>
      <w:lang w:val="fr-CA"/>
    </w:rPr>
  </w:style>
  <w:style w:type="character" w:customStyle="1" w:styleId="BodyTextIndent2Char">
    <w:name w:val="Body Text Indent 2 Char"/>
    <w:basedOn w:val="DefaultParagraphFont"/>
    <w:link w:val="BodyTextIndent2"/>
    <w:rsid w:val="00381066"/>
    <w:rPr>
      <w:rFonts w:ascii="Arial" w:eastAsia="Times New Roman" w:hAnsi="Arial" w:cs="Times New Roman"/>
      <w:lang w:val="fr-CA"/>
    </w:rPr>
  </w:style>
  <w:style w:type="paragraph" w:styleId="PlainText">
    <w:name w:val="Plain Text"/>
    <w:basedOn w:val="Normal"/>
    <w:link w:val="PlainTextChar"/>
    <w:rsid w:val="00381066"/>
    <w:pPr>
      <w:jc w:val="both"/>
    </w:pPr>
    <w:rPr>
      <w:rFonts w:ascii="Courier New" w:hAnsi="Courier New" w:cs="Courier New"/>
      <w:szCs w:val="22"/>
    </w:rPr>
  </w:style>
  <w:style w:type="character" w:customStyle="1" w:styleId="PlainTextChar">
    <w:name w:val="Plain Text Char"/>
    <w:basedOn w:val="DefaultParagraphFont"/>
    <w:link w:val="PlainText"/>
    <w:rsid w:val="00381066"/>
    <w:rPr>
      <w:rFonts w:ascii="Courier New" w:eastAsia="Times New Roman" w:hAnsi="Courier New" w:cs="Courier New"/>
      <w:lang w:val="en-US"/>
    </w:rPr>
  </w:style>
  <w:style w:type="table" w:styleId="TableGrid">
    <w:name w:val="Table Grid"/>
    <w:basedOn w:val="TableNormal"/>
    <w:rsid w:val="00381066"/>
    <w:pPr>
      <w:spacing w:after="0" w:line="240" w:lineRule="auto"/>
    </w:pPr>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381066"/>
  </w:style>
  <w:style w:type="character" w:customStyle="1" w:styleId="apple-style-span">
    <w:name w:val="apple-style-span"/>
    <w:basedOn w:val="DefaultParagraphFont"/>
    <w:rsid w:val="00381066"/>
  </w:style>
  <w:style w:type="paragraph" w:customStyle="1" w:styleId="Level1">
    <w:name w:val="Level 1"/>
    <w:basedOn w:val="Normal"/>
    <w:rsid w:val="00381066"/>
    <w:pPr>
      <w:widowControl w:val="0"/>
      <w:ind w:left="720" w:hanging="720"/>
    </w:pPr>
    <w:rPr>
      <w:rFonts w:ascii="Times New Roman" w:hAnsi="Times New Roman"/>
      <w:sz w:val="24"/>
      <w:szCs w:val="24"/>
    </w:rPr>
  </w:style>
  <w:style w:type="paragraph" w:styleId="NormalWeb">
    <w:name w:val="Normal (Web)"/>
    <w:basedOn w:val="Normal"/>
    <w:rsid w:val="00381066"/>
    <w:pPr>
      <w:spacing w:before="100" w:beforeAutospacing="1" w:after="100" w:afterAutospacing="1"/>
    </w:pPr>
    <w:rPr>
      <w:rFonts w:ascii="Times New Roman" w:hAnsi="Times New Roman"/>
      <w:color w:val="000000"/>
      <w:sz w:val="24"/>
      <w:szCs w:val="24"/>
      <w:lang w:val="en-CA" w:eastAsia="en-CA"/>
    </w:rPr>
  </w:style>
  <w:style w:type="paragraph" w:styleId="Caption">
    <w:name w:val="caption"/>
    <w:basedOn w:val="Normal"/>
    <w:next w:val="Normal"/>
    <w:uiPriority w:val="35"/>
    <w:unhideWhenUsed/>
    <w:qFormat/>
    <w:rsid w:val="00381066"/>
    <w:pPr>
      <w:spacing w:after="200"/>
    </w:pPr>
    <w:rPr>
      <w:b/>
      <w:bCs/>
      <w:color w:val="4F81BD" w:themeColor="accent1"/>
      <w:sz w:val="18"/>
      <w:szCs w:val="18"/>
    </w:rPr>
  </w:style>
  <w:style w:type="paragraph" w:styleId="Revision">
    <w:name w:val="Revision"/>
    <w:hidden/>
    <w:uiPriority w:val="99"/>
    <w:semiHidden/>
    <w:rsid w:val="00381066"/>
    <w:pPr>
      <w:spacing w:after="0" w:line="240" w:lineRule="auto"/>
    </w:pPr>
    <w:rPr>
      <w:rFonts w:ascii="Arial" w:eastAsia="Times New Roman" w:hAnsi="Arial" w:cs="Times New Roman"/>
      <w:szCs w:val="20"/>
      <w:lang w:val="en-US"/>
    </w:rPr>
  </w:style>
  <w:style w:type="paragraph" w:styleId="NoSpacing">
    <w:name w:val="No Spacing"/>
    <w:uiPriority w:val="1"/>
    <w:qFormat/>
    <w:rsid w:val="00381066"/>
    <w:pPr>
      <w:spacing w:after="0" w:line="240" w:lineRule="auto"/>
    </w:pPr>
  </w:style>
  <w:style w:type="paragraph" w:styleId="ListParagraph">
    <w:name w:val="List Paragraph"/>
    <w:basedOn w:val="Normal"/>
    <w:uiPriority w:val="34"/>
    <w:qFormat/>
    <w:rsid w:val="00381066"/>
    <w:pPr>
      <w:ind w:left="720"/>
      <w:contextualSpacing/>
    </w:pPr>
  </w:style>
  <w:style w:type="numbering" w:customStyle="1" w:styleId="NoList1">
    <w:name w:val="No List1"/>
    <w:next w:val="NoList"/>
    <w:uiPriority w:val="99"/>
    <w:semiHidden/>
    <w:unhideWhenUsed/>
    <w:rsid w:val="00C5180C"/>
  </w:style>
  <w:style w:type="paragraph" w:styleId="ListBullet">
    <w:name w:val="List Bullet"/>
    <w:basedOn w:val="Normal"/>
    <w:autoRedefine/>
    <w:rsid w:val="00C5180C"/>
    <w:pPr>
      <w:tabs>
        <w:tab w:val="num" w:pos="360"/>
      </w:tabs>
      <w:ind w:left="360" w:hanging="360"/>
    </w:pPr>
    <w:rPr>
      <w:rFonts w:ascii="Times New Roman" w:hAnsi="Times New Roman"/>
      <w:sz w:val="24"/>
      <w:szCs w:val="24"/>
    </w:rPr>
  </w:style>
  <w:style w:type="character" w:styleId="Emphasis">
    <w:name w:val="Emphasis"/>
    <w:uiPriority w:val="20"/>
    <w:qFormat/>
    <w:rsid w:val="00C5180C"/>
    <w:rPr>
      <w:i/>
      <w:iCs/>
    </w:rPr>
  </w:style>
  <w:style w:type="character" w:styleId="LineNumber">
    <w:name w:val="line number"/>
    <w:basedOn w:val="DefaultParagraphFont"/>
    <w:uiPriority w:val="99"/>
    <w:semiHidden/>
    <w:unhideWhenUsed/>
    <w:rsid w:val="00F74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362762">
      <w:bodyDiv w:val="1"/>
      <w:marLeft w:val="0"/>
      <w:marRight w:val="0"/>
      <w:marTop w:val="0"/>
      <w:marBottom w:val="0"/>
      <w:divBdr>
        <w:top w:val="none" w:sz="0" w:space="0" w:color="auto"/>
        <w:left w:val="none" w:sz="0" w:space="0" w:color="auto"/>
        <w:bottom w:val="none" w:sz="0" w:space="0" w:color="auto"/>
        <w:right w:val="none" w:sz="0" w:space="0" w:color="auto"/>
      </w:divBdr>
    </w:div>
    <w:div w:id="271668941">
      <w:bodyDiv w:val="1"/>
      <w:marLeft w:val="0"/>
      <w:marRight w:val="0"/>
      <w:marTop w:val="0"/>
      <w:marBottom w:val="0"/>
      <w:divBdr>
        <w:top w:val="none" w:sz="0" w:space="0" w:color="auto"/>
        <w:left w:val="none" w:sz="0" w:space="0" w:color="auto"/>
        <w:bottom w:val="none" w:sz="0" w:space="0" w:color="auto"/>
        <w:right w:val="none" w:sz="0" w:space="0" w:color="auto"/>
      </w:divBdr>
    </w:div>
    <w:div w:id="408162370">
      <w:bodyDiv w:val="1"/>
      <w:marLeft w:val="0"/>
      <w:marRight w:val="0"/>
      <w:marTop w:val="0"/>
      <w:marBottom w:val="0"/>
      <w:divBdr>
        <w:top w:val="none" w:sz="0" w:space="0" w:color="auto"/>
        <w:left w:val="none" w:sz="0" w:space="0" w:color="auto"/>
        <w:bottom w:val="none" w:sz="0" w:space="0" w:color="auto"/>
        <w:right w:val="none" w:sz="0" w:space="0" w:color="auto"/>
      </w:divBdr>
    </w:div>
    <w:div w:id="446001786">
      <w:bodyDiv w:val="1"/>
      <w:marLeft w:val="0"/>
      <w:marRight w:val="0"/>
      <w:marTop w:val="0"/>
      <w:marBottom w:val="0"/>
      <w:divBdr>
        <w:top w:val="none" w:sz="0" w:space="0" w:color="auto"/>
        <w:left w:val="none" w:sz="0" w:space="0" w:color="auto"/>
        <w:bottom w:val="none" w:sz="0" w:space="0" w:color="auto"/>
        <w:right w:val="none" w:sz="0" w:space="0" w:color="auto"/>
      </w:divBdr>
    </w:div>
    <w:div w:id="453865715">
      <w:bodyDiv w:val="1"/>
      <w:marLeft w:val="0"/>
      <w:marRight w:val="0"/>
      <w:marTop w:val="0"/>
      <w:marBottom w:val="0"/>
      <w:divBdr>
        <w:top w:val="none" w:sz="0" w:space="0" w:color="auto"/>
        <w:left w:val="none" w:sz="0" w:space="0" w:color="auto"/>
        <w:bottom w:val="none" w:sz="0" w:space="0" w:color="auto"/>
        <w:right w:val="none" w:sz="0" w:space="0" w:color="auto"/>
      </w:divBdr>
    </w:div>
    <w:div w:id="497690979">
      <w:bodyDiv w:val="1"/>
      <w:marLeft w:val="0"/>
      <w:marRight w:val="0"/>
      <w:marTop w:val="0"/>
      <w:marBottom w:val="0"/>
      <w:divBdr>
        <w:top w:val="none" w:sz="0" w:space="0" w:color="auto"/>
        <w:left w:val="none" w:sz="0" w:space="0" w:color="auto"/>
        <w:bottom w:val="none" w:sz="0" w:space="0" w:color="auto"/>
        <w:right w:val="none" w:sz="0" w:space="0" w:color="auto"/>
      </w:divBdr>
    </w:div>
    <w:div w:id="565989089">
      <w:bodyDiv w:val="1"/>
      <w:marLeft w:val="0"/>
      <w:marRight w:val="0"/>
      <w:marTop w:val="0"/>
      <w:marBottom w:val="0"/>
      <w:divBdr>
        <w:top w:val="none" w:sz="0" w:space="0" w:color="auto"/>
        <w:left w:val="none" w:sz="0" w:space="0" w:color="auto"/>
        <w:bottom w:val="none" w:sz="0" w:space="0" w:color="auto"/>
        <w:right w:val="none" w:sz="0" w:space="0" w:color="auto"/>
      </w:divBdr>
    </w:div>
    <w:div w:id="612126964">
      <w:bodyDiv w:val="1"/>
      <w:marLeft w:val="0"/>
      <w:marRight w:val="0"/>
      <w:marTop w:val="0"/>
      <w:marBottom w:val="0"/>
      <w:divBdr>
        <w:top w:val="none" w:sz="0" w:space="0" w:color="auto"/>
        <w:left w:val="none" w:sz="0" w:space="0" w:color="auto"/>
        <w:bottom w:val="none" w:sz="0" w:space="0" w:color="auto"/>
        <w:right w:val="none" w:sz="0" w:space="0" w:color="auto"/>
      </w:divBdr>
    </w:div>
    <w:div w:id="648362816">
      <w:bodyDiv w:val="1"/>
      <w:marLeft w:val="0"/>
      <w:marRight w:val="0"/>
      <w:marTop w:val="0"/>
      <w:marBottom w:val="0"/>
      <w:divBdr>
        <w:top w:val="none" w:sz="0" w:space="0" w:color="auto"/>
        <w:left w:val="none" w:sz="0" w:space="0" w:color="auto"/>
        <w:bottom w:val="none" w:sz="0" w:space="0" w:color="auto"/>
        <w:right w:val="none" w:sz="0" w:space="0" w:color="auto"/>
      </w:divBdr>
    </w:div>
    <w:div w:id="688994629">
      <w:bodyDiv w:val="1"/>
      <w:marLeft w:val="0"/>
      <w:marRight w:val="0"/>
      <w:marTop w:val="0"/>
      <w:marBottom w:val="0"/>
      <w:divBdr>
        <w:top w:val="none" w:sz="0" w:space="0" w:color="auto"/>
        <w:left w:val="none" w:sz="0" w:space="0" w:color="auto"/>
        <w:bottom w:val="none" w:sz="0" w:space="0" w:color="auto"/>
        <w:right w:val="none" w:sz="0" w:space="0" w:color="auto"/>
      </w:divBdr>
    </w:div>
    <w:div w:id="817647027">
      <w:bodyDiv w:val="1"/>
      <w:marLeft w:val="0"/>
      <w:marRight w:val="0"/>
      <w:marTop w:val="0"/>
      <w:marBottom w:val="0"/>
      <w:divBdr>
        <w:top w:val="none" w:sz="0" w:space="0" w:color="auto"/>
        <w:left w:val="none" w:sz="0" w:space="0" w:color="auto"/>
        <w:bottom w:val="none" w:sz="0" w:space="0" w:color="auto"/>
        <w:right w:val="none" w:sz="0" w:space="0" w:color="auto"/>
      </w:divBdr>
    </w:div>
    <w:div w:id="931746588">
      <w:bodyDiv w:val="1"/>
      <w:marLeft w:val="0"/>
      <w:marRight w:val="0"/>
      <w:marTop w:val="0"/>
      <w:marBottom w:val="0"/>
      <w:divBdr>
        <w:top w:val="none" w:sz="0" w:space="0" w:color="auto"/>
        <w:left w:val="none" w:sz="0" w:space="0" w:color="auto"/>
        <w:bottom w:val="none" w:sz="0" w:space="0" w:color="auto"/>
        <w:right w:val="none" w:sz="0" w:space="0" w:color="auto"/>
      </w:divBdr>
    </w:div>
    <w:div w:id="950673264">
      <w:bodyDiv w:val="1"/>
      <w:marLeft w:val="0"/>
      <w:marRight w:val="0"/>
      <w:marTop w:val="0"/>
      <w:marBottom w:val="0"/>
      <w:divBdr>
        <w:top w:val="none" w:sz="0" w:space="0" w:color="auto"/>
        <w:left w:val="none" w:sz="0" w:space="0" w:color="auto"/>
        <w:bottom w:val="none" w:sz="0" w:space="0" w:color="auto"/>
        <w:right w:val="none" w:sz="0" w:space="0" w:color="auto"/>
      </w:divBdr>
    </w:div>
    <w:div w:id="1176848810">
      <w:bodyDiv w:val="1"/>
      <w:marLeft w:val="0"/>
      <w:marRight w:val="0"/>
      <w:marTop w:val="0"/>
      <w:marBottom w:val="0"/>
      <w:divBdr>
        <w:top w:val="none" w:sz="0" w:space="0" w:color="auto"/>
        <w:left w:val="none" w:sz="0" w:space="0" w:color="auto"/>
        <w:bottom w:val="none" w:sz="0" w:space="0" w:color="auto"/>
        <w:right w:val="none" w:sz="0" w:space="0" w:color="auto"/>
      </w:divBdr>
    </w:div>
    <w:div w:id="1311792586">
      <w:bodyDiv w:val="1"/>
      <w:marLeft w:val="0"/>
      <w:marRight w:val="0"/>
      <w:marTop w:val="0"/>
      <w:marBottom w:val="0"/>
      <w:divBdr>
        <w:top w:val="none" w:sz="0" w:space="0" w:color="auto"/>
        <w:left w:val="none" w:sz="0" w:space="0" w:color="auto"/>
        <w:bottom w:val="none" w:sz="0" w:space="0" w:color="auto"/>
        <w:right w:val="none" w:sz="0" w:space="0" w:color="auto"/>
      </w:divBdr>
      <w:divsChild>
        <w:div w:id="1482382578">
          <w:marLeft w:val="0"/>
          <w:marRight w:val="0"/>
          <w:marTop w:val="0"/>
          <w:marBottom w:val="0"/>
          <w:divBdr>
            <w:top w:val="none" w:sz="0" w:space="0" w:color="auto"/>
            <w:left w:val="none" w:sz="0" w:space="0" w:color="auto"/>
            <w:bottom w:val="none" w:sz="0" w:space="0" w:color="auto"/>
            <w:right w:val="none" w:sz="0" w:space="0" w:color="auto"/>
          </w:divBdr>
        </w:div>
        <w:div w:id="1702046797">
          <w:marLeft w:val="0"/>
          <w:marRight w:val="0"/>
          <w:marTop w:val="0"/>
          <w:marBottom w:val="0"/>
          <w:divBdr>
            <w:top w:val="none" w:sz="0" w:space="0" w:color="auto"/>
            <w:left w:val="none" w:sz="0" w:space="0" w:color="auto"/>
            <w:bottom w:val="none" w:sz="0" w:space="0" w:color="auto"/>
            <w:right w:val="none" w:sz="0" w:space="0" w:color="auto"/>
          </w:divBdr>
        </w:div>
        <w:div w:id="697970723">
          <w:marLeft w:val="0"/>
          <w:marRight w:val="0"/>
          <w:marTop w:val="0"/>
          <w:marBottom w:val="0"/>
          <w:divBdr>
            <w:top w:val="none" w:sz="0" w:space="0" w:color="auto"/>
            <w:left w:val="none" w:sz="0" w:space="0" w:color="auto"/>
            <w:bottom w:val="none" w:sz="0" w:space="0" w:color="auto"/>
            <w:right w:val="none" w:sz="0" w:space="0" w:color="auto"/>
          </w:divBdr>
        </w:div>
        <w:div w:id="1437747841">
          <w:marLeft w:val="0"/>
          <w:marRight w:val="0"/>
          <w:marTop w:val="0"/>
          <w:marBottom w:val="0"/>
          <w:divBdr>
            <w:top w:val="none" w:sz="0" w:space="0" w:color="auto"/>
            <w:left w:val="none" w:sz="0" w:space="0" w:color="auto"/>
            <w:bottom w:val="none" w:sz="0" w:space="0" w:color="auto"/>
            <w:right w:val="none" w:sz="0" w:space="0" w:color="auto"/>
          </w:divBdr>
        </w:div>
      </w:divsChild>
    </w:div>
    <w:div w:id="1329403006">
      <w:bodyDiv w:val="1"/>
      <w:marLeft w:val="0"/>
      <w:marRight w:val="0"/>
      <w:marTop w:val="0"/>
      <w:marBottom w:val="0"/>
      <w:divBdr>
        <w:top w:val="none" w:sz="0" w:space="0" w:color="auto"/>
        <w:left w:val="none" w:sz="0" w:space="0" w:color="auto"/>
        <w:bottom w:val="none" w:sz="0" w:space="0" w:color="auto"/>
        <w:right w:val="none" w:sz="0" w:space="0" w:color="auto"/>
      </w:divBdr>
    </w:div>
    <w:div w:id="1393234763">
      <w:bodyDiv w:val="1"/>
      <w:marLeft w:val="0"/>
      <w:marRight w:val="0"/>
      <w:marTop w:val="0"/>
      <w:marBottom w:val="0"/>
      <w:divBdr>
        <w:top w:val="none" w:sz="0" w:space="0" w:color="auto"/>
        <w:left w:val="none" w:sz="0" w:space="0" w:color="auto"/>
        <w:bottom w:val="none" w:sz="0" w:space="0" w:color="auto"/>
        <w:right w:val="none" w:sz="0" w:space="0" w:color="auto"/>
      </w:divBdr>
    </w:div>
    <w:div w:id="1486126456">
      <w:bodyDiv w:val="1"/>
      <w:marLeft w:val="0"/>
      <w:marRight w:val="0"/>
      <w:marTop w:val="0"/>
      <w:marBottom w:val="0"/>
      <w:divBdr>
        <w:top w:val="none" w:sz="0" w:space="0" w:color="auto"/>
        <w:left w:val="none" w:sz="0" w:space="0" w:color="auto"/>
        <w:bottom w:val="none" w:sz="0" w:space="0" w:color="auto"/>
        <w:right w:val="none" w:sz="0" w:space="0" w:color="auto"/>
      </w:divBdr>
    </w:div>
    <w:div w:id="1621498628">
      <w:bodyDiv w:val="1"/>
      <w:marLeft w:val="0"/>
      <w:marRight w:val="0"/>
      <w:marTop w:val="0"/>
      <w:marBottom w:val="0"/>
      <w:divBdr>
        <w:top w:val="none" w:sz="0" w:space="0" w:color="auto"/>
        <w:left w:val="none" w:sz="0" w:space="0" w:color="auto"/>
        <w:bottom w:val="none" w:sz="0" w:space="0" w:color="auto"/>
        <w:right w:val="none" w:sz="0" w:space="0" w:color="auto"/>
      </w:divBdr>
    </w:div>
    <w:div w:id="19681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csas-sccs@dfo-mpo.gc.ca" TargetMode="External"/><Relationship Id="rId14" Type="http://schemas.openxmlformats.org/officeDocument/2006/relationships/image" Target="media/image3.wmf"/><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header" Target="header4.xml"/><Relationship Id="rId19" Type="http://schemas.openxmlformats.org/officeDocument/2006/relationships/header" Target="header5.xml"/><Relationship Id="rId63" Type="http://schemas.openxmlformats.org/officeDocument/2006/relationships/image" Target="media/image20.emf"/><Relationship Id="rId64" Type="http://schemas.openxmlformats.org/officeDocument/2006/relationships/image" Target="media/image21.png"/><Relationship Id="rId65" Type="http://schemas.openxmlformats.org/officeDocument/2006/relationships/image" Target="media/image22.png"/><Relationship Id="rId66" Type="http://schemas.openxmlformats.org/officeDocument/2006/relationships/image" Target="media/image23.png"/><Relationship Id="rId67" Type="http://schemas.openxmlformats.org/officeDocument/2006/relationships/image" Target="media/image24.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7.png"/><Relationship Id="rId51" Type="http://schemas.openxmlformats.org/officeDocument/2006/relationships/image" Target="media/image8.jpeg"/><Relationship Id="rId52" Type="http://schemas.openxmlformats.org/officeDocument/2006/relationships/image" Target="media/image9.jpeg"/><Relationship Id="rId53" Type="http://schemas.openxmlformats.org/officeDocument/2006/relationships/image" Target="media/image10.jpeg"/><Relationship Id="rId54" Type="http://schemas.openxmlformats.org/officeDocument/2006/relationships/image" Target="media/image11.emf"/><Relationship Id="rId55" Type="http://schemas.openxmlformats.org/officeDocument/2006/relationships/image" Target="media/image12.png"/><Relationship Id="rId56" Type="http://schemas.openxmlformats.org/officeDocument/2006/relationships/image" Target="media/image13.png"/><Relationship Id="rId57" Type="http://schemas.openxmlformats.org/officeDocument/2006/relationships/image" Target="media/image14.emf"/><Relationship Id="rId58" Type="http://schemas.openxmlformats.org/officeDocument/2006/relationships/image" Target="media/image15.emf"/><Relationship Id="rId59" Type="http://schemas.openxmlformats.org/officeDocument/2006/relationships/image" Target="media/image16.png"/><Relationship Id="rId40" Type="http://schemas.openxmlformats.org/officeDocument/2006/relationships/footer" Target="footer6.xml"/><Relationship Id="rId41" Type="http://schemas.openxmlformats.org/officeDocument/2006/relationships/header" Target="header10.xml"/><Relationship Id="rId42" Type="http://schemas.openxmlformats.org/officeDocument/2006/relationships/footer" Target="footer7.xml"/><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footer" Target="footer8.xml"/><Relationship Id="rId46" Type="http://schemas.openxmlformats.org/officeDocument/2006/relationships/header" Target="header13.xml"/><Relationship Id="rId47" Type="http://schemas.openxmlformats.org/officeDocument/2006/relationships/image" Target="media/image4.jpeg"/><Relationship Id="rId48" Type="http://schemas.openxmlformats.org/officeDocument/2006/relationships/image" Target="media/image5.jpeg"/><Relationship Id="rId4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www.dfo-mpo.gc.ca/csas-sccs/publications/resdocs-docrech/1997/1997_086-eng.htm" TargetMode="External"/><Relationship Id="rId31" Type="http://schemas.openxmlformats.org/officeDocument/2006/relationships/hyperlink" Target="http://www.dfo-mpo.gc.ca/csas-sccs/publications/resdocs-docrech/2008/2008_040-eng.htm" TargetMode="External"/><Relationship Id="rId32" Type="http://schemas.openxmlformats.org/officeDocument/2006/relationships/hyperlink" Target="http://www.dfo-mpo.gc.ca/csas-sccs/Publications/ResDocs-DocRech/2011/2011_082-eng.html" TargetMode="External"/><Relationship Id="rId33" Type="http://schemas.openxmlformats.org/officeDocument/2006/relationships/hyperlink" Target="http://www.dfo-mpo.gc.ca/csas-sccs/Publications/ResDocs-DocRech/2011/2011_082-eng.html" TargetMode="External"/><Relationship Id="rId34" Type="http://schemas.openxmlformats.org/officeDocument/2006/relationships/hyperlink" Target="http://www.dfo-mpo.gc.ca/csas-sccs/Publications/ResDocs-DocRech/2011/2011_082-eng.html" TargetMode="External"/><Relationship Id="rId35" Type="http://schemas.openxmlformats.org/officeDocument/2006/relationships/hyperlink" Target="http://www.dfo-mpo.gc.ca/csas-sccs/publications/resdocs-docrech/2008/2008_069-eng.htm" TargetMode="External"/><Relationship Id="rId36" Type="http://schemas.openxmlformats.org/officeDocument/2006/relationships/hyperlink" Target="http://www.dfo-mpo.gc.ca/csas-sccs/publications/resdocs-docrech/2013/2013_113-eng.html" TargetMode="External"/><Relationship Id="rId37" Type="http://schemas.openxmlformats.org/officeDocument/2006/relationships/header" Target="header8.xml"/><Relationship Id="rId38" Type="http://schemas.openxmlformats.org/officeDocument/2006/relationships/header" Target="header9.xml"/><Relationship Id="rId39" Type="http://schemas.openxmlformats.org/officeDocument/2006/relationships/footer" Target="footer5.xml"/><Relationship Id="rId20" Type="http://schemas.openxmlformats.org/officeDocument/2006/relationships/header" Target="header6.xml"/><Relationship Id="rId21" Type="http://schemas.openxmlformats.org/officeDocument/2006/relationships/footer" Target="footer4.xml"/><Relationship Id="rId22" Type="http://schemas.openxmlformats.org/officeDocument/2006/relationships/header" Target="header7.xml"/><Relationship Id="rId23" Type="http://schemas.openxmlformats.org/officeDocument/2006/relationships/comments" Target="comments.xml"/><Relationship Id="rId24" Type="http://schemas.openxmlformats.org/officeDocument/2006/relationships/hyperlink" Target="http://www.dfo-mpo.gc.ca/csas-sccs/publications/resdocs-docrech/2009/2009_087-eng.htm" TargetMode="External"/><Relationship Id="rId25" Type="http://schemas.openxmlformats.org/officeDocument/2006/relationships/hyperlink" Target="http://www.dfo-mpo.gc.ca/csas/Csas/Proceedings/2006/PRO2006_042_E.pdf" TargetMode="External"/><Relationship Id="rId26" Type="http://schemas.openxmlformats.org/officeDocument/2006/relationships/hyperlink" Target="http://www.dfo-mpo.gc.ca/fm-gp/peches-fisheries/fish-ren-peche/sff-cpd/precaution-eng.htm" TargetMode="External"/><Relationship Id="rId27" Type="http://schemas.openxmlformats.org/officeDocument/2006/relationships/hyperlink" Target="http://www.dfo-mpo.gc.ca/csas-sccs/publications/sar-as/2010/2010_014-eng.htm" TargetMode="External"/><Relationship Id="rId28" Type="http://schemas.openxmlformats.org/officeDocument/2006/relationships/hyperlink" Target="http://www.dfo-mpo.gc.ca/csas-sccs/Publications/Pro-Cr/2012/2012_023-eng.htmlhttp:/www.dfo-mpo.gc.ca/csas-sccs/Publications/Pro-Cr/2012/2012_023-eng.html" TargetMode="External"/><Relationship Id="rId29" Type="http://schemas.openxmlformats.org/officeDocument/2006/relationships/hyperlink" Target="http://www.dfo-mpo.gc.ca/csas-sccs/Publications/SAR-AS/2012/2012_002-eng.html" TargetMode="External"/><Relationship Id="rId60" Type="http://schemas.openxmlformats.org/officeDocument/2006/relationships/image" Target="media/image17.png"/><Relationship Id="rId61" Type="http://schemas.openxmlformats.org/officeDocument/2006/relationships/image" Target="media/image18.emf"/><Relationship Id="rId62" Type="http://schemas.openxmlformats.org/officeDocument/2006/relationships/image" Target="media/image19.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dfo-mpo.gc.ca/csas-scc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865CFD-97FF-BB4E-978B-1879B1581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48</Pages>
  <Words>12062</Words>
  <Characters>68759</Characters>
  <Application>Microsoft Macintosh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80660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DFO-MPO</dc:creator>
  <cp:lastModifiedBy>Crustacean Crusty</cp:lastModifiedBy>
  <cp:revision>2</cp:revision>
  <cp:lastPrinted>2021-01-21T22:39:00Z</cp:lastPrinted>
  <dcterms:created xsi:type="dcterms:W3CDTF">2021-09-13T14:51:00Z</dcterms:created>
  <dcterms:modified xsi:type="dcterms:W3CDTF">2021-09-13T14:51:00Z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2021-01-19T00:02:30Z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a768523b-ec0b-4d00-b41a-00007a69d1a8</vt:lpwstr>
  </property>
</Properties>
</file>