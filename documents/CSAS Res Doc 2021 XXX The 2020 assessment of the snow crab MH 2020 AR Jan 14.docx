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45B254" w14:textId="0EF5A724" w:rsidR="00381066" w:rsidRDefault="00176250" w:rsidP="00381066">
      <w:pPr>
        <w:pStyle w:val="FrenchTitle"/>
        <w:spacing w:before="1560" w:after="480"/>
        <w:rPr>
          <w:sz w:val="24"/>
        </w:rPr>
      </w:pPr>
      <w:r>
        <w:rPr>
          <w:sz w:val="24"/>
        </w:rPr>
        <w:t>The 2020</w:t>
      </w:r>
      <w:r w:rsidR="00381066">
        <w:rPr>
          <w:sz w:val="24"/>
        </w:rPr>
        <w:t xml:space="preserve"> assessment of the snow crab (</w:t>
      </w:r>
      <w:proofErr w:type="spellStart"/>
      <w:r w:rsidR="00381066">
        <w:rPr>
          <w:i/>
          <w:sz w:val="24"/>
        </w:rPr>
        <w:t>Chionoecetes</w:t>
      </w:r>
      <w:proofErr w:type="spellEnd"/>
      <w:r w:rsidR="00381066">
        <w:rPr>
          <w:i/>
          <w:sz w:val="24"/>
        </w:rPr>
        <w:t xml:space="preserve"> </w:t>
      </w:r>
      <w:proofErr w:type="spellStart"/>
      <w:r w:rsidR="00381066">
        <w:rPr>
          <w:i/>
          <w:sz w:val="24"/>
        </w:rPr>
        <w:t>opilio</w:t>
      </w:r>
      <w:proofErr w:type="spellEnd"/>
      <w:r w:rsidR="00381066">
        <w:rPr>
          <w:sz w:val="24"/>
        </w:rPr>
        <w:t>) stock</w:t>
      </w:r>
      <w:r w:rsidR="00381066">
        <w:rPr>
          <w:sz w:val="24"/>
        </w:rPr>
        <w:br/>
        <w:t>in the southern Gulf of St. Lawrence (Areas 12, 19, 12E and 12F)</w:t>
      </w:r>
    </w:p>
    <w:p w14:paraId="6CD71F4C" w14:textId="77777777" w:rsidR="00381066" w:rsidRPr="00657B1A" w:rsidRDefault="00381066" w:rsidP="00381066">
      <w:pPr>
        <w:pStyle w:val="CoverAuthor"/>
        <w:rPr>
          <w:lang w:val="en-CA"/>
        </w:rPr>
      </w:pPr>
      <w:r w:rsidRPr="00D80CA7">
        <w:rPr>
          <w:lang w:val="en-CA"/>
        </w:rPr>
        <w:t xml:space="preserve">M. Hébert, T. Surette, J.-F. </w:t>
      </w:r>
      <w:r>
        <w:rPr>
          <w:lang w:val="en-CA"/>
        </w:rPr>
        <w:t>Landry</w:t>
      </w:r>
      <w:r w:rsidRPr="00657B1A">
        <w:rPr>
          <w:lang w:val="en-CA"/>
        </w:rPr>
        <w:t xml:space="preserve"> </w:t>
      </w:r>
      <w:commentRangeStart w:id="0"/>
      <w:r w:rsidRPr="00657B1A">
        <w:rPr>
          <w:lang w:val="en-CA"/>
        </w:rPr>
        <w:t xml:space="preserve">and M. </w:t>
      </w:r>
      <w:proofErr w:type="spellStart"/>
      <w:r w:rsidRPr="00657B1A">
        <w:rPr>
          <w:lang w:val="en-CA"/>
        </w:rPr>
        <w:t>Moriyasu</w:t>
      </w:r>
      <w:commentRangeEnd w:id="0"/>
      <w:proofErr w:type="spellEnd"/>
      <w:r w:rsidR="003F3AD2">
        <w:rPr>
          <w:rStyle w:val="CommentReference"/>
        </w:rPr>
        <w:commentReference w:id="0"/>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3E24B8" w:rsidP="00381066">
      <w:pPr>
        <w:pStyle w:val="BodyText"/>
        <w:jc w:val="center"/>
        <w:rPr>
          <w:lang w:val="en-CA"/>
        </w:rPr>
      </w:pPr>
      <w:hyperlink r:id="rId16"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7" w:tooltip="E-mail the Canadian Science Advisory Secretariat" w:history="1">
        <w:r w:rsidR="00381066">
          <w:rPr>
            <w:rStyle w:val="Hyperlink"/>
            <w:szCs w:val="22"/>
            <w:lang w:val="en-CA"/>
          </w:rPr>
          <w:t>csas-sccs@dfo-mpo.gc.ca</w:t>
        </w:r>
      </w:hyperlink>
    </w:p>
    <w:p w14:paraId="036C784E" w14:textId="77777777" w:rsidR="00381066" w:rsidRDefault="00381066" w:rsidP="00381066">
      <w:pPr>
        <w:pStyle w:val="BodyText"/>
        <w:jc w:val="center"/>
      </w:pPr>
      <w:r>
        <w:object w:dxaOrig="1307" w:dyaOrig="1299"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05pt" o:ole="" fillcolor="window">
            <v:imagedata r:id="rId18" o:title=""/>
          </v:shape>
          <o:OLEObject Type="Embed" ProgID="MS_ClipArt_Gallery.5" ShapeID="_x0000_i1025" DrawAspect="Content" ObjectID="_1672140082" r:id="rId19"/>
        </w:obje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587D8992" w:rsidR="00381066" w:rsidRPr="00381066" w:rsidRDefault="00381066" w:rsidP="00381066">
      <w:pPr>
        <w:pStyle w:val="citation"/>
        <w:rPr>
          <w:lang w:val="en-CA"/>
        </w:rPr>
      </w:pPr>
      <w:r>
        <w:rPr>
          <w:lang w:val="en-CA"/>
        </w:rPr>
        <w:t>Hébert, M., Surette T., Wade, E., Lan</w:t>
      </w:r>
      <w:r w:rsidR="001F4ECE">
        <w:rPr>
          <w:lang w:val="en-CA"/>
        </w:rPr>
        <w:t>dry J.-F., and Moriyasu, M. 2021. The 2020</w:t>
      </w:r>
      <w:r>
        <w:rPr>
          <w:lang w:val="en-CA"/>
        </w:rPr>
        <w:t xml:space="preserve"> assessment of the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stock in the southern Gulf of St. Lawrence (Areas 12, 19, 12E and 12F). DFO Can. Sci. </w:t>
      </w:r>
      <w:proofErr w:type="spellStart"/>
      <w:r>
        <w:rPr>
          <w:lang w:val="en-CA"/>
        </w:rPr>
        <w:t>Advis</w:t>
      </w:r>
      <w:proofErr w:type="spellEnd"/>
      <w:r>
        <w:rPr>
          <w:lang w:val="en-CA"/>
        </w:rPr>
        <w:t xml:space="preserve">. </w:t>
      </w:r>
      <w:r w:rsidR="001F4ECE">
        <w:rPr>
          <w:lang w:val="en-CA"/>
        </w:rPr>
        <w:t>Sec. Res. Doc. 2021</w:t>
      </w:r>
      <w:r w:rsidR="00122A35">
        <w:rPr>
          <w:lang w:val="en-CA"/>
        </w:rPr>
        <w:t>/0XX. v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6AA303CF" w:rsidR="00381066" w:rsidRDefault="00381066" w:rsidP="00381066">
      <w:pPr>
        <w:pStyle w:val="citation"/>
        <w:rPr>
          <w:i/>
          <w:lang w:val="en-CA"/>
        </w:rPr>
      </w:pPr>
      <w:r>
        <w:rPr>
          <w:i/>
          <w:lang w:val="fr-CA"/>
        </w:rPr>
        <w:t xml:space="preserve">Hébert, M., Surette T., Wade, E., Landry J.-F.,  et Moriyasu, </w:t>
      </w:r>
      <w:r w:rsidR="001F4ECE">
        <w:rPr>
          <w:i/>
        </w:rPr>
        <w:t>M. 2021</w:t>
      </w:r>
      <w:r>
        <w:rPr>
          <w:i/>
        </w:rPr>
        <w:t>. Évaluation du stock de crabe des neiges (</w:t>
      </w:r>
      <w:proofErr w:type="spellStart"/>
      <w:r>
        <w:rPr>
          <w:i/>
        </w:rPr>
        <w:t>Chionoecetes</w:t>
      </w:r>
      <w:proofErr w:type="spellEnd"/>
      <w:r>
        <w:rPr>
          <w:i/>
        </w:rPr>
        <w:t xml:space="preserve"> </w:t>
      </w:r>
      <w:proofErr w:type="spellStart"/>
      <w:r>
        <w:rPr>
          <w:i/>
        </w:rPr>
        <w:t>opilio</w:t>
      </w:r>
      <w:proofErr w:type="spellEnd"/>
      <w:r>
        <w:rPr>
          <w:i/>
        </w:rPr>
        <w:t>) dans le sud du golfe du Saint-Laurent (z</w:t>
      </w:r>
      <w:r w:rsidR="001F4ECE">
        <w:rPr>
          <w:i/>
        </w:rPr>
        <w:t>ones 12, 19, 12E et 12F) en 2020</w:t>
      </w:r>
      <w:r>
        <w:rPr>
          <w:i/>
        </w:rPr>
        <w:t xml:space="preserve">. </w:t>
      </w:r>
      <w:proofErr w:type="spellStart"/>
      <w:r>
        <w:rPr>
          <w:i/>
        </w:rPr>
        <w:t>Secr</w:t>
      </w:r>
      <w:proofErr w:type="spellEnd"/>
      <w:r>
        <w:rPr>
          <w:i/>
        </w:rPr>
        <w:t xml:space="preserve">. </w:t>
      </w:r>
      <w:proofErr w:type="spellStart"/>
      <w:r>
        <w:rPr>
          <w:i/>
        </w:rPr>
        <w:t>can</w:t>
      </w:r>
      <w:proofErr w:type="spellEnd"/>
      <w:r>
        <w:rPr>
          <w:i/>
        </w:rPr>
        <w:t xml:space="preserve">. de </w:t>
      </w:r>
      <w:proofErr w:type="spellStart"/>
      <w:r>
        <w:rPr>
          <w:i/>
        </w:rPr>
        <w:t>consult</w:t>
      </w:r>
      <w:proofErr w:type="spellEnd"/>
      <w:r>
        <w:rPr>
          <w:i/>
        </w:rPr>
        <w:t xml:space="preserve">. </w:t>
      </w:r>
      <w:proofErr w:type="spellStart"/>
      <w:r>
        <w:rPr>
          <w:i/>
        </w:rPr>
        <w:t>sci</w:t>
      </w:r>
      <w:proofErr w:type="spellEnd"/>
      <w:r>
        <w:rPr>
          <w:i/>
        </w:rPr>
        <w:t xml:space="preserve">. du MPO. Doc. de </w:t>
      </w:r>
      <w:proofErr w:type="spellStart"/>
      <w:r>
        <w:rPr>
          <w:i/>
        </w:rPr>
        <w:t>rech</w:t>
      </w:r>
      <w:proofErr w:type="spellEnd"/>
      <w:r>
        <w:rPr>
          <w:i/>
        </w:rPr>
        <w:t xml:space="preserve">. </w:t>
      </w:r>
      <w:r w:rsidR="001F4ECE">
        <w:rPr>
          <w:i/>
          <w:lang w:val="en-CA"/>
        </w:rPr>
        <w:t>2021</w:t>
      </w:r>
      <w:r w:rsidR="005F1A0C">
        <w:rPr>
          <w:i/>
          <w:lang w:val="en-CA"/>
        </w:rPr>
        <w:t>/0XX. v + 54</w:t>
      </w:r>
      <w:r>
        <w:rPr>
          <w:i/>
          <w:lang w:val="en-CA"/>
        </w:rPr>
        <w:t xml:space="preserve"> p.</w:t>
      </w:r>
    </w:p>
    <w:p w14:paraId="3868380B" w14:textId="77777777" w:rsidR="00381066" w:rsidRDefault="00381066" w:rsidP="00381066">
      <w:pPr>
        <w:pStyle w:val="citation"/>
        <w:rPr>
          <w:lang w:val="en-CA"/>
        </w:rPr>
        <w:sectPr w:rsidR="00381066">
          <w:headerReference w:type="default" r:id="rId20"/>
          <w:footerReference w:type="default" r:id="rId21"/>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1B17CBAA" w14:textId="766B5A77" w:rsidR="00290FA5" w:rsidRDefault="00381066">
      <w:pPr>
        <w:pStyle w:val="TOC2"/>
        <w:rPr>
          <w:rFonts w:asciiTheme="minorHAnsi" w:eastAsiaTheme="minorEastAsia" w:hAnsiTheme="minorHAnsi" w:cstheme="minorBidi"/>
          <w:noProof/>
          <w:szCs w:val="22"/>
        </w:rPr>
      </w:pPr>
      <w:r>
        <w:rPr>
          <w:rFonts w:cs="Arial"/>
        </w:rPr>
        <w:fldChar w:fldCharType="begin"/>
      </w:r>
      <w:r>
        <w:rPr>
          <w:rFonts w:cs="Arial"/>
        </w:rPr>
        <w:instrText xml:space="preserve"> TOC \o "1-3" \u </w:instrText>
      </w:r>
      <w:r>
        <w:rPr>
          <w:rFonts w:cs="Arial"/>
        </w:rPr>
        <w:fldChar w:fldCharType="separate"/>
      </w:r>
      <w:r w:rsidR="00290FA5">
        <w:rPr>
          <w:noProof/>
        </w:rPr>
        <w:t>Abstract</w:t>
      </w:r>
      <w:r w:rsidR="00290FA5">
        <w:rPr>
          <w:noProof/>
        </w:rPr>
        <w:tab/>
      </w:r>
      <w:r w:rsidR="00A42B71">
        <w:rPr>
          <w:noProof/>
        </w:rPr>
        <w:t>i</w:t>
      </w:r>
      <w:r w:rsidR="00290FA5">
        <w:rPr>
          <w:noProof/>
        </w:rPr>
        <w:fldChar w:fldCharType="begin"/>
      </w:r>
      <w:r w:rsidR="00290FA5">
        <w:rPr>
          <w:noProof/>
        </w:rPr>
        <w:instrText xml:space="preserve"> PAGEREF _Toc31030736 \h </w:instrText>
      </w:r>
      <w:r w:rsidR="00290FA5">
        <w:rPr>
          <w:noProof/>
        </w:rPr>
      </w:r>
      <w:r w:rsidR="00290FA5">
        <w:rPr>
          <w:noProof/>
        </w:rPr>
        <w:fldChar w:fldCharType="separate"/>
      </w:r>
      <w:r w:rsidR="008E499A">
        <w:rPr>
          <w:noProof/>
        </w:rPr>
        <w:t>iv</w:t>
      </w:r>
      <w:r w:rsidR="00290FA5">
        <w:rPr>
          <w:noProof/>
        </w:rPr>
        <w:fldChar w:fldCharType="end"/>
      </w:r>
    </w:p>
    <w:p w14:paraId="7AECFC0A" w14:textId="686B98EF" w:rsidR="00290FA5" w:rsidRDefault="00290FA5">
      <w:pPr>
        <w:pStyle w:val="TOC2"/>
        <w:rPr>
          <w:rFonts w:asciiTheme="minorHAnsi" w:eastAsiaTheme="minorEastAsia" w:hAnsiTheme="minorHAnsi" w:cstheme="minorBidi"/>
          <w:noProof/>
          <w:szCs w:val="22"/>
        </w:rPr>
      </w:pPr>
      <w:r w:rsidRPr="00290FA5">
        <w:rPr>
          <w:noProof/>
        </w:rPr>
        <w:t>Résumé</w:t>
      </w:r>
      <w:r>
        <w:rPr>
          <w:noProof/>
        </w:rPr>
        <w:tab/>
      </w:r>
      <w:r>
        <w:rPr>
          <w:noProof/>
        </w:rPr>
        <w:fldChar w:fldCharType="begin"/>
      </w:r>
      <w:r>
        <w:rPr>
          <w:noProof/>
        </w:rPr>
        <w:instrText xml:space="preserve"> PAGEREF _Toc31030737 \h </w:instrText>
      </w:r>
      <w:r>
        <w:rPr>
          <w:noProof/>
        </w:rPr>
      </w:r>
      <w:r>
        <w:rPr>
          <w:noProof/>
        </w:rPr>
        <w:fldChar w:fldCharType="separate"/>
      </w:r>
      <w:r w:rsidR="008E499A">
        <w:rPr>
          <w:noProof/>
        </w:rPr>
        <w:t>v</w:t>
      </w:r>
      <w:r>
        <w:rPr>
          <w:noProof/>
        </w:rPr>
        <w:fldChar w:fldCharType="end"/>
      </w:r>
    </w:p>
    <w:p w14:paraId="708E102E" w14:textId="0C855A1C" w:rsidR="00290FA5" w:rsidRDefault="00290FA5">
      <w:pPr>
        <w:pStyle w:val="TOC2"/>
        <w:rPr>
          <w:rFonts w:asciiTheme="minorHAnsi" w:eastAsiaTheme="minorEastAsia" w:hAnsiTheme="minorHAnsi" w:cstheme="minorBidi"/>
          <w:noProof/>
          <w:szCs w:val="22"/>
        </w:rPr>
      </w:pPr>
      <w:r>
        <w:rPr>
          <w:noProof/>
        </w:rPr>
        <w:t>1.0. INTRODUCTION</w:t>
      </w:r>
      <w:r>
        <w:rPr>
          <w:noProof/>
        </w:rPr>
        <w:tab/>
      </w:r>
      <w:r>
        <w:rPr>
          <w:noProof/>
        </w:rPr>
        <w:fldChar w:fldCharType="begin"/>
      </w:r>
      <w:r>
        <w:rPr>
          <w:noProof/>
        </w:rPr>
        <w:instrText xml:space="preserve"> PAGEREF _Toc31030738 \h </w:instrText>
      </w:r>
      <w:r>
        <w:rPr>
          <w:noProof/>
        </w:rPr>
      </w:r>
      <w:r>
        <w:rPr>
          <w:noProof/>
        </w:rPr>
        <w:fldChar w:fldCharType="separate"/>
      </w:r>
      <w:r w:rsidR="008E499A">
        <w:rPr>
          <w:noProof/>
        </w:rPr>
        <w:t>1</w:t>
      </w:r>
      <w:r>
        <w:rPr>
          <w:noProof/>
        </w:rPr>
        <w:fldChar w:fldCharType="end"/>
      </w:r>
    </w:p>
    <w:p w14:paraId="150F9AFE" w14:textId="606F83D7" w:rsidR="00290FA5" w:rsidRDefault="00290FA5">
      <w:pPr>
        <w:pStyle w:val="TOC2"/>
        <w:rPr>
          <w:rFonts w:asciiTheme="minorHAnsi" w:eastAsiaTheme="minorEastAsia" w:hAnsiTheme="minorHAnsi" w:cstheme="minorBidi"/>
          <w:noProof/>
          <w:szCs w:val="22"/>
        </w:rPr>
      </w:pPr>
      <w:r>
        <w:rPr>
          <w:noProof/>
        </w:rPr>
        <w:t>2.0. SYNOPSIS OF SNOW CRAB BIOLOGY</w:t>
      </w:r>
      <w:r>
        <w:rPr>
          <w:noProof/>
        </w:rPr>
        <w:tab/>
      </w:r>
      <w:r>
        <w:rPr>
          <w:noProof/>
        </w:rPr>
        <w:fldChar w:fldCharType="begin"/>
      </w:r>
      <w:r>
        <w:rPr>
          <w:noProof/>
        </w:rPr>
        <w:instrText xml:space="preserve"> PAGEREF _Toc31030739 \h </w:instrText>
      </w:r>
      <w:r>
        <w:rPr>
          <w:noProof/>
        </w:rPr>
      </w:r>
      <w:r>
        <w:rPr>
          <w:noProof/>
        </w:rPr>
        <w:fldChar w:fldCharType="separate"/>
      </w:r>
      <w:r w:rsidR="008E499A">
        <w:rPr>
          <w:noProof/>
        </w:rPr>
        <w:t>1</w:t>
      </w:r>
      <w:r>
        <w:rPr>
          <w:noProof/>
        </w:rPr>
        <w:fldChar w:fldCharType="end"/>
      </w:r>
    </w:p>
    <w:p w14:paraId="12B9B381" w14:textId="74CB0D07" w:rsidR="00290FA5" w:rsidRDefault="00290FA5">
      <w:pPr>
        <w:pStyle w:val="TOC2"/>
        <w:rPr>
          <w:rFonts w:asciiTheme="minorHAnsi" w:eastAsiaTheme="minorEastAsia" w:hAnsiTheme="minorHAnsi" w:cstheme="minorBidi"/>
          <w:noProof/>
          <w:szCs w:val="22"/>
        </w:rPr>
      </w:pPr>
      <w:r>
        <w:rPr>
          <w:noProof/>
        </w:rPr>
        <w:t>3.0. METHODS</w:t>
      </w:r>
      <w:r>
        <w:rPr>
          <w:noProof/>
        </w:rPr>
        <w:tab/>
      </w:r>
      <w:r>
        <w:rPr>
          <w:noProof/>
        </w:rPr>
        <w:fldChar w:fldCharType="begin"/>
      </w:r>
      <w:r>
        <w:rPr>
          <w:noProof/>
        </w:rPr>
        <w:instrText xml:space="preserve"> PAGEREF _Toc31030740 \h </w:instrText>
      </w:r>
      <w:r>
        <w:rPr>
          <w:noProof/>
        </w:rPr>
      </w:r>
      <w:r>
        <w:rPr>
          <w:noProof/>
        </w:rPr>
        <w:fldChar w:fldCharType="separate"/>
      </w:r>
      <w:r w:rsidR="008E499A">
        <w:rPr>
          <w:noProof/>
        </w:rPr>
        <w:t>2</w:t>
      </w:r>
      <w:r>
        <w:rPr>
          <w:noProof/>
        </w:rPr>
        <w:fldChar w:fldCharType="end"/>
      </w:r>
    </w:p>
    <w:p w14:paraId="79281C4C" w14:textId="5570B25B" w:rsidR="00290FA5" w:rsidRDefault="00290FA5">
      <w:pPr>
        <w:pStyle w:val="TOC2"/>
        <w:rPr>
          <w:rFonts w:asciiTheme="minorHAnsi" w:eastAsiaTheme="minorEastAsia" w:hAnsiTheme="minorHAnsi" w:cstheme="minorBidi"/>
          <w:noProof/>
          <w:szCs w:val="22"/>
        </w:rPr>
      </w:pPr>
      <w:r>
        <w:rPr>
          <w:noProof/>
        </w:rPr>
        <w:t>3.1. TRAWL SURVEY SAMPLING FOR BIOMASS ESTIMATION</w:t>
      </w:r>
      <w:r>
        <w:rPr>
          <w:noProof/>
        </w:rPr>
        <w:tab/>
      </w:r>
      <w:r>
        <w:rPr>
          <w:noProof/>
        </w:rPr>
        <w:fldChar w:fldCharType="begin"/>
      </w:r>
      <w:r>
        <w:rPr>
          <w:noProof/>
        </w:rPr>
        <w:instrText xml:space="preserve"> PAGEREF _Toc31030741 \h </w:instrText>
      </w:r>
      <w:r>
        <w:rPr>
          <w:noProof/>
        </w:rPr>
      </w:r>
      <w:r>
        <w:rPr>
          <w:noProof/>
        </w:rPr>
        <w:fldChar w:fldCharType="separate"/>
      </w:r>
      <w:r w:rsidR="008E499A">
        <w:rPr>
          <w:noProof/>
        </w:rPr>
        <w:t>2</w:t>
      </w:r>
      <w:r>
        <w:rPr>
          <w:noProof/>
        </w:rPr>
        <w:fldChar w:fldCharType="end"/>
      </w:r>
    </w:p>
    <w:p w14:paraId="12D297E8" w14:textId="797AF2F5" w:rsidR="00290FA5" w:rsidRDefault="006E14C6">
      <w:pPr>
        <w:pStyle w:val="TOC2"/>
        <w:rPr>
          <w:rFonts w:asciiTheme="minorHAnsi" w:eastAsiaTheme="minorEastAsia" w:hAnsiTheme="minorHAnsi" w:cstheme="minorBidi"/>
          <w:noProof/>
          <w:szCs w:val="22"/>
        </w:rPr>
      </w:pPr>
      <w:r>
        <w:rPr>
          <w:noProof/>
        </w:rPr>
        <w:t>3.1.1. Trawl survey in 2020</w:t>
      </w:r>
      <w:r w:rsidR="00290FA5">
        <w:rPr>
          <w:noProof/>
        </w:rPr>
        <w:tab/>
      </w:r>
      <w:r w:rsidR="00290FA5">
        <w:rPr>
          <w:noProof/>
        </w:rPr>
        <w:fldChar w:fldCharType="begin"/>
      </w:r>
      <w:r w:rsidR="00290FA5">
        <w:rPr>
          <w:noProof/>
        </w:rPr>
        <w:instrText xml:space="preserve"> PAGEREF _Toc31030742 \h </w:instrText>
      </w:r>
      <w:r w:rsidR="00290FA5">
        <w:rPr>
          <w:noProof/>
        </w:rPr>
      </w:r>
      <w:r w:rsidR="00290FA5">
        <w:rPr>
          <w:noProof/>
        </w:rPr>
        <w:fldChar w:fldCharType="separate"/>
      </w:r>
      <w:r w:rsidR="008E499A">
        <w:rPr>
          <w:noProof/>
        </w:rPr>
        <w:t>3</w:t>
      </w:r>
      <w:r w:rsidR="00290FA5">
        <w:rPr>
          <w:noProof/>
        </w:rPr>
        <w:fldChar w:fldCharType="end"/>
      </w:r>
    </w:p>
    <w:p w14:paraId="341A6258" w14:textId="0E4D04F0" w:rsidR="00290FA5" w:rsidRDefault="00290FA5">
      <w:pPr>
        <w:pStyle w:val="TOC2"/>
        <w:rPr>
          <w:rFonts w:asciiTheme="minorHAnsi" w:eastAsiaTheme="minorEastAsia" w:hAnsiTheme="minorHAnsi" w:cstheme="minorBidi"/>
          <w:noProof/>
          <w:szCs w:val="22"/>
        </w:rPr>
      </w:pPr>
      <w:r>
        <w:rPr>
          <w:noProof/>
        </w:rPr>
        <w:t>3.1.2. Biological sampling</w:t>
      </w:r>
      <w:r>
        <w:rPr>
          <w:noProof/>
        </w:rPr>
        <w:tab/>
      </w:r>
      <w:r>
        <w:rPr>
          <w:noProof/>
        </w:rPr>
        <w:fldChar w:fldCharType="begin"/>
      </w:r>
      <w:r>
        <w:rPr>
          <w:noProof/>
        </w:rPr>
        <w:instrText xml:space="preserve"> PAGEREF _Toc31030743 \h </w:instrText>
      </w:r>
      <w:r>
        <w:rPr>
          <w:noProof/>
        </w:rPr>
      </w:r>
      <w:r>
        <w:rPr>
          <w:noProof/>
        </w:rPr>
        <w:fldChar w:fldCharType="separate"/>
      </w:r>
      <w:r w:rsidR="008E499A">
        <w:rPr>
          <w:noProof/>
        </w:rPr>
        <w:t>4</w:t>
      </w:r>
      <w:r>
        <w:rPr>
          <w:noProof/>
        </w:rPr>
        <w:fldChar w:fldCharType="end"/>
      </w:r>
    </w:p>
    <w:p w14:paraId="733B933F" w14:textId="474E3380" w:rsidR="00290FA5" w:rsidRDefault="00290FA5">
      <w:pPr>
        <w:pStyle w:val="TOC2"/>
        <w:rPr>
          <w:rFonts w:asciiTheme="minorHAnsi" w:eastAsiaTheme="minorEastAsia" w:hAnsiTheme="minorHAnsi" w:cstheme="minorBidi"/>
          <w:noProof/>
          <w:szCs w:val="22"/>
        </w:rPr>
      </w:pPr>
      <w:r>
        <w:rPr>
          <w:noProof/>
        </w:rPr>
        <w:t>3.1.3. Estimation of snow crab abundance</w:t>
      </w:r>
      <w:r>
        <w:rPr>
          <w:noProof/>
        </w:rPr>
        <w:tab/>
      </w:r>
      <w:r>
        <w:rPr>
          <w:noProof/>
        </w:rPr>
        <w:fldChar w:fldCharType="begin"/>
      </w:r>
      <w:r>
        <w:rPr>
          <w:noProof/>
        </w:rPr>
        <w:instrText xml:space="preserve"> PAGEREF _Toc31030744 \h </w:instrText>
      </w:r>
      <w:r>
        <w:rPr>
          <w:noProof/>
        </w:rPr>
      </w:r>
      <w:r>
        <w:rPr>
          <w:noProof/>
        </w:rPr>
        <w:fldChar w:fldCharType="separate"/>
      </w:r>
      <w:r w:rsidR="008E499A">
        <w:rPr>
          <w:noProof/>
        </w:rPr>
        <w:t>4</w:t>
      </w:r>
      <w:r>
        <w:rPr>
          <w:noProof/>
        </w:rPr>
        <w:fldChar w:fldCharType="end"/>
      </w:r>
    </w:p>
    <w:p w14:paraId="4F8CCA74" w14:textId="7A4AA1AC" w:rsidR="00290FA5" w:rsidRDefault="00290FA5">
      <w:pPr>
        <w:pStyle w:val="TOC2"/>
        <w:rPr>
          <w:rFonts w:asciiTheme="minorHAnsi" w:eastAsiaTheme="minorEastAsia" w:hAnsiTheme="minorHAnsi" w:cstheme="minorBidi"/>
          <w:noProof/>
          <w:szCs w:val="22"/>
        </w:rPr>
      </w:pPr>
      <w:r>
        <w:rPr>
          <w:noProof/>
        </w:rPr>
        <w:t>3.2. ESTIMATION OF THE ANNUAL TOTAL MORTALITY AND EXPLOITATION RATES</w:t>
      </w:r>
      <w:r>
        <w:rPr>
          <w:noProof/>
        </w:rPr>
        <w:tab/>
      </w:r>
      <w:r>
        <w:rPr>
          <w:noProof/>
        </w:rPr>
        <w:fldChar w:fldCharType="begin"/>
      </w:r>
      <w:r>
        <w:rPr>
          <w:noProof/>
        </w:rPr>
        <w:instrText xml:space="preserve"> PAGEREF _Toc31030745 \h </w:instrText>
      </w:r>
      <w:r>
        <w:rPr>
          <w:noProof/>
        </w:rPr>
      </w:r>
      <w:r>
        <w:rPr>
          <w:noProof/>
        </w:rPr>
        <w:fldChar w:fldCharType="separate"/>
      </w:r>
      <w:r w:rsidR="008E499A">
        <w:rPr>
          <w:noProof/>
        </w:rPr>
        <w:t>5</w:t>
      </w:r>
      <w:r>
        <w:rPr>
          <w:noProof/>
        </w:rPr>
        <w:fldChar w:fldCharType="end"/>
      </w:r>
    </w:p>
    <w:p w14:paraId="673F93A3" w14:textId="76AC01F5" w:rsidR="00290FA5" w:rsidRDefault="00290FA5">
      <w:pPr>
        <w:pStyle w:val="TOC2"/>
        <w:rPr>
          <w:rFonts w:asciiTheme="minorHAnsi" w:eastAsiaTheme="minorEastAsia" w:hAnsiTheme="minorHAnsi" w:cstheme="minorBidi"/>
          <w:noProof/>
          <w:szCs w:val="22"/>
        </w:rPr>
      </w:pPr>
      <w:r>
        <w:rPr>
          <w:noProof/>
        </w:rPr>
        <w:t>3.3. Risk analysis and catch options</w:t>
      </w:r>
      <w:r>
        <w:rPr>
          <w:noProof/>
        </w:rPr>
        <w:tab/>
      </w:r>
      <w:r>
        <w:rPr>
          <w:noProof/>
        </w:rPr>
        <w:fldChar w:fldCharType="begin"/>
      </w:r>
      <w:r>
        <w:rPr>
          <w:noProof/>
        </w:rPr>
        <w:instrText xml:space="preserve"> PAGEREF _Toc31030746 \h </w:instrText>
      </w:r>
      <w:r>
        <w:rPr>
          <w:noProof/>
        </w:rPr>
      </w:r>
      <w:r>
        <w:rPr>
          <w:noProof/>
        </w:rPr>
        <w:fldChar w:fldCharType="separate"/>
      </w:r>
      <w:r w:rsidR="008E499A">
        <w:rPr>
          <w:noProof/>
        </w:rPr>
        <w:t>6</w:t>
      </w:r>
      <w:r>
        <w:rPr>
          <w:noProof/>
        </w:rPr>
        <w:fldChar w:fldCharType="end"/>
      </w:r>
    </w:p>
    <w:p w14:paraId="31B9D10A" w14:textId="6F4D52C4" w:rsidR="00290FA5" w:rsidRDefault="00290FA5">
      <w:pPr>
        <w:pStyle w:val="TOC2"/>
        <w:rPr>
          <w:noProof/>
        </w:rPr>
      </w:pPr>
      <w:r>
        <w:rPr>
          <w:noProof/>
        </w:rPr>
        <w:t>4.0. RESULTS AND DISCUSSION</w:t>
      </w:r>
      <w:r>
        <w:rPr>
          <w:noProof/>
        </w:rPr>
        <w:tab/>
      </w:r>
      <w:r w:rsidR="00A42B71">
        <w:rPr>
          <w:noProof/>
        </w:rPr>
        <w:t>7</w:t>
      </w:r>
    </w:p>
    <w:p w14:paraId="046D15C7" w14:textId="19C72284" w:rsidR="00845FB9" w:rsidRDefault="00845FB9" w:rsidP="00845FB9">
      <w:pPr>
        <w:ind w:firstLine="238"/>
        <w:rPr>
          <w:rFonts w:eastAsiaTheme="minorEastAsia"/>
        </w:rPr>
      </w:pPr>
      <w:r>
        <w:rPr>
          <w:rFonts w:eastAsiaTheme="minorEastAsia"/>
        </w:rPr>
        <w:t>4.1. FISHERY PERFORMANCE…………………….....……………………………………………7</w:t>
      </w:r>
    </w:p>
    <w:p w14:paraId="5C284E68" w14:textId="123C545C" w:rsidR="00845FB9" w:rsidRDefault="00845FB9" w:rsidP="00845FB9">
      <w:pPr>
        <w:ind w:firstLine="238"/>
        <w:rPr>
          <w:rFonts w:eastAsiaTheme="minorEastAsia"/>
        </w:rPr>
      </w:pPr>
      <w:r>
        <w:rPr>
          <w:rFonts w:eastAsiaTheme="minorEastAsia"/>
        </w:rPr>
        <w:t>4.1.1. Area 12……………………………..…………………………………………………...………7</w:t>
      </w:r>
    </w:p>
    <w:p w14:paraId="2D185FE4" w14:textId="11249DD8" w:rsidR="00845FB9" w:rsidRDefault="00845FB9" w:rsidP="00845FB9">
      <w:pPr>
        <w:ind w:firstLine="238"/>
        <w:rPr>
          <w:rFonts w:eastAsiaTheme="minorEastAsia"/>
        </w:rPr>
      </w:pPr>
      <w:r>
        <w:rPr>
          <w:rFonts w:eastAsiaTheme="minorEastAsia"/>
        </w:rPr>
        <w:t>4.1.2. Area 19…………………………………………………………………………………………..7</w:t>
      </w:r>
    </w:p>
    <w:p w14:paraId="44C82CA1" w14:textId="4CE05B9E" w:rsidR="00845FB9" w:rsidRDefault="00845FB9" w:rsidP="00845FB9">
      <w:pPr>
        <w:ind w:firstLine="238"/>
        <w:rPr>
          <w:rFonts w:eastAsiaTheme="minorEastAsia"/>
        </w:rPr>
      </w:pPr>
      <w:r>
        <w:rPr>
          <w:rFonts w:eastAsiaTheme="minorEastAsia"/>
        </w:rPr>
        <w:t>4.1.3. Area 12E…………………………………………………………………...……………………7</w:t>
      </w:r>
    </w:p>
    <w:p w14:paraId="56279317" w14:textId="657F6011" w:rsidR="006E14C6" w:rsidRPr="00845FB9" w:rsidRDefault="006E14C6" w:rsidP="00845FB9">
      <w:pPr>
        <w:ind w:firstLine="238"/>
        <w:rPr>
          <w:rFonts w:eastAsiaTheme="minorEastAsia"/>
        </w:rPr>
      </w:pPr>
      <w:r>
        <w:rPr>
          <w:rFonts w:eastAsiaTheme="minorEastAsia"/>
        </w:rPr>
        <w:t>4.1.4. Area 12F…………………………………………………………………………………………7</w:t>
      </w:r>
    </w:p>
    <w:p w14:paraId="40952D85" w14:textId="13ACC9BD" w:rsidR="00290FA5" w:rsidRDefault="006E14C6">
      <w:pPr>
        <w:pStyle w:val="TOC2"/>
        <w:rPr>
          <w:rFonts w:asciiTheme="minorHAnsi" w:eastAsiaTheme="minorEastAsia" w:hAnsiTheme="minorHAnsi" w:cstheme="minorBidi"/>
          <w:noProof/>
          <w:szCs w:val="22"/>
        </w:rPr>
      </w:pPr>
      <w:r>
        <w:rPr>
          <w:noProof/>
        </w:rPr>
        <w:t>4.2</w:t>
      </w:r>
      <w:r w:rsidR="00290FA5">
        <w:rPr>
          <w:noProof/>
        </w:rPr>
        <w:t xml:space="preserve">. ESTIMATES OF </w:t>
      </w:r>
      <w:r>
        <w:rPr>
          <w:noProof/>
        </w:rPr>
        <w:t>BIOMASS AND EXPLOITATION IN 2020</w:t>
      </w:r>
      <w:r w:rsidR="00290FA5">
        <w:rPr>
          <w:noProof/>
        </w:rPr>
        <w:tab/>
      </w:r>
      <w:r w:rsidR="00A42B71">
        <w:rPr>
          <w:noProof/>
        </w:rPr>
        <w:t>7</w:t>
      </w:r>
    </w:p>
    <w:p w14:paraId="36002CB2" w14:textId="4EB8DA28" w:rsidR="00290FA5" w:rsidRDefault="006E14C6">
      <w:pPr>
        <w:pStyle w:val="TOC2"/>
        <w:rPr>
          <w:rFonts w:asciiTheme="minorHAnsi" w:eastAsiaTheme="minorEastAsia" w:hAnsiTheme="minorHAnsi" w:cstheme="minorBidi"/>
          <w:noProof/>
          <w:szCs w:val="22"/>
        </w:rPr>
      </w:pPr>
      <w:r>
        <w:rPr>
          <w:noProof/>
        </w:rPr>
        <w:t>4.2</w:t>
      </w:r>
      <w:r w:rsidR="00290FA5">
        <w:rPr>
          <w:noProof/>
        </w:rPr>
        <w:t>.1. Southern Gulf</w:t>
      </w:r>
      <w:r w:rsidR="00290FA5">
        <w:rPr>
          <w:noProof/>
        </w:rPr>
        <w:tab/>
      </w:r>
      <w:r w:rsidR="00A42B71">
        <w:rPr>
          <w:noProof/>
        </w:rPr>
        <w:t>7</w:t>
      </w:r>
    </w:p>
    <w:p w14:paraId="3FBF794A" w14:textId="79ACEDF7" w:rsidR="00290FA5" w:rsidRDefault="006E14C6">
      <w:pPr>
        <w:pStyle w:val="TOC2"/>
        <w:rPr>
          <w:rFonts w:asciiTheme="minorHAnsi" w:eastAsiaTheme="minorEastAsia" w:hAnsiTheme="minorHAnsi" w:cstheme="minorBidi"/>
          <w:noProof/>
          <w:szCs w:val="22"/>
        </w:rPr>
      </w:pPr>
      <w:r>
        <w:rPr>
          <w:noProof/>
        </w:rPr>
        <w:t>4.2</w:t>
      </w:r>
      <w:r w:rsidR="00BD116E">
        <w:rPr>
          <w:noProof/>
        </w:rPr>
        <w:t>.1.1. C</w:t>
      </w:r>
      <w:r w:rsidR="00290FA5">
        <w:rPr>
          <w:noProof/>
        </w:rPr>
        <w:t>haracteris</w:t>
      </w:r>
      <w:r>
        <w:rPr>
          <w:noProof/>
        </w:rPr>
        <w:t>tics of trawling during the 2020</w:t>
      </w:r>
      <w:r w:rsidR="00290FA5">
        <w:rPr>
          <w:noProof/>
        </w:rPr>
        <w:t xml:space="preserve"> trawl survey</w:t>
      </w:r>
      <w:r w:rsidR="00290FA5">
        <w:rPr>
          <w:noProof/>
        </w:rPr>
        <w:tab/>
      </w:r>
      <w:r w:rsidR="00262392">
        <w:rPr>
          <w:noProof/>
        </w:rPr>
        <w:t>7</w:t>
      </w:r>
    </w:p>
    <w:p w14:paraId="2F9CD072" w14:textId="43B3C29F" w:rsidR="00290FA5" w:rsidRDefault="006E14C6">
      <w:pPr>
        <w:pStyle w:val="TOC2"/>
        <w:rPr>
          <w:rFonts w:asciiTheme="minorHAnsi" w:eastAsiaTheme="minorEastAsia" w:hAnsiTheme="minorHAnsi" w:cstheme="minorBidi"/>
          <w:noProof/>
          <w:szCs w:val="22"/>
        </w:rPr>
      </w:pPr>
      <w:r>
        <w:rPr>
          <w:noProof/>
        </w:rPr>
        <w:t>4.2</w:t>
      </w:r>
      <w:r w:rsidR="00290FA5">
        <w:rPr>
          <w:noProof/>
        </w:rPr>
        <w:t>.1.2. Variogram</w:t>
      </w:r>
      <w:r w:rsidR="00290FA5">
        <w:rPr>
          <w:noProof/>
        </w:rPr>
        <w:tab/>
      </w:r>
      <w:r w:rsidR="00290FA5">
        <w:rPr>
          <w:noProof/>
        </w:rPr>
        <w:fldChar w:fldCharType="begin"/>
      </w:r>
      <w:r w:rsidR="00290FA5">
        <w:rPr>
          <w:noProof/>
        </w:rPr>
        <w:instrText xml:space="preserve"> PAGEREF _Toc31030752 \h </w:instrText>
      </w:r>
      <w:r w:rsidR="00290FA5">
        <w:rPr>
          <w:noProof/>
        </w:rPr>
      </w:r>
      <w:r w:rsidR="00290FA5">
        <w:rPr>
          <w:noProof/>
        </w:rPr>
        <w:fldChar w:fldCharType="separate"/>
      </w:r>
      <w:r w:rsidR="008E499A">
        <w:rPr>
          <w:noProof/>
        </w:rPr>
        <w:t>8</w:t>
      </w:r>
      <w:r w:rsidR="00290FA5">
        <w:rPr>
          <w:noProof/>
        </w:rPr>
        <w:fldChar w:fldCharType="end"/>
      </w:r>
    </w:p>
    <w:p w14:paraId="2DF5609C" w14:textId="236233EA" w:rsidR="00290FA5" w:rsidRDefault="006E14C6">
      <w:pPr>
        <w:pStyle w:val="TOC2"/>
        <w:rPr>
          <w:rFonts w:asciiTheme="minorHAnsi" w:eastAsiaTheme="minorEastAsia" w:hAnsiTheme="minorHAnsi" w:cstheme="minorBidi"/>
          <w:noProof/>
          <w:szCs w:val="22"/>
        </w:rPr>
      </w:pPr>
      <w:r>
        <w:rPr>
          <w:noProof/>
        </w:rPr>
        <w:t>4.2</w:t>
      </w:r>
      <w:r w:rsidR="00290FA5">
        <w:rPr>
          <w:noProof/>
        </w:rPr>
        <w:t>.1.3. Biomass estimates</w:t>
      </w:r>
      <w:r w:rsidR="00290FA5">
        <w:rPr>
          <w:noProof/>
        </w:rPr>
        <w:tab/>
      </w:r>
      <w:r w:rsidR="00262392">
        <w:rPr>
          <w:noProof/>
        </w:rPr>
        <w:t>8</w:t>
      </w:r>
    </w:p>
    <w:p w14:paraId="3988072E" w14:textId="0FD446AF" w:rsidR="00290FA5" w:rsidRDefault="006E14C6">
      <w:pPr>
        <w:pStyle w:val="TOC2"/>
        <w:rPr>
          <w:rFonts w:asciiTheme="minorHAnsi" w:eastAsiaTheme="minorEastAsia" w:hAnsiTheme="minorHAnsi" w:cstheme="minorBidi"/>
          <w:noProof/>
          <w:szCs w:val="22"/>
        </w:rPr>
      </w:pPr>
      <w:r>
        <w:rPr>
          <w:noProof/>
        </w:rPr>
        <w:t>4.2</w:t>
      </w:r>
      <w:r w:rsidR="00290FA5">
        <w:rPr>
          <w:noProof/>
        </w:rPr>
        <w:t>.2. Estimation of the portion of total biomass in each management fishing zone and buffer zone</w:t>
      </w:r>
      <w:r w:rsidR="00290FA5">
        <w:rPr>
          <w:noProof/>
        </w:rPr>
        <w:tab/>
      </w:r>
      <w:r w:rsidR="00262392">
        <w:rPr>
          <w:noProof/>
        </w:rPr>
        <w:t>9</w:t>
      </w:r>
    </w:p>
    <w:p w14:paraId="328846A1" w14:textId="4D00E921" w:rsidR="00290FA5" w:rsidRDefault="006E14C6">
      <w:pPr>
        <w:pStyle w:val="TOC2"/>
        <w:rPr>
          <w:rFonts w:asciiTheme="minorHAnsi" w:eastAsiaTheme="minorEastAsia" w:hAnsiTheme="minorHAnsi" w:cstheme="minorBidi"/>
          <w:noProof/>
          <w:szCs w:val="22"/>
        </w:rPr>
      </w:pPr>
      <w:r>
        <w:rPr>
          <w:noProof/>
        </w:rPr>
        <w:t>4.2</w:t>
      </w:r>
      <w:r w:rsidR="00290FA5">
        <w:rPr>
          <w:noProof/>
        </w:rPr>
        <w:t>.2.1. Area 12</w:t>
      </w:r>
      <w:r w:rsidR="00290FA5">
        <w:rPr>
          <w:noProof/>
        </w:rPr>
        <w:tab/>
      </w:r>
      <w:r w:rsidR="00262392">
        <w:rPr>
          <w:noProof/>
        </w:rPr>
        <w:t>9</w:t>
      </w:r>
    </w:p>
    <w:p w14:paraId="310A5CF0" w14:textId="06D8213B" w:rsidR="00290FA5" w:rsidRDefault="006E14C6">
      <w:pPr>
        <w:pStyle w:val="TOC2"/>
        <w:rPr>
          <w:rFonts w:asciiTheme="minorHAnsi" w:eastAsiaTheme="minorEastAsia" w:hAnsiTheme="minorHAnsi" w:cstheme="minorBidi"/>
          <w:noProof/>
          <w:szCs w:val="22"/>
        </w:rPr>
      </w:pPr>
      <w:r>
        <w:rPr>
          <w:noProof/>
        </w:rPr>
        <w:t>4.2</w:t>
      </w:r>
      <w:r w:rsidR="00290FA5">
        <w:rPr>
          <w:noProof/>
        </w:rPr>
        <w:t>.2.2. Area 19</w:t>
      </w:r>
      <w:r w:rsidR="00290FA5">
        <w:rPr>
          <w:noProof/>
        </w:rPr>
        <w:tab/>
      </w:r>
      <w:r w:rsidR="00290FA5">
        <w:rPr>
          <w:noProof/>
        </w:rPr>
        <w:fldChar w:fldCharType="begin"/>
      </w:r>
      <w:r w:rsidR="00290FA5">
        <w:rPr>
          <w:noProof/>
        </w:rPr>
        <w:instrText xml:space="preserve"> PAGEREF _Toc31030756 \h </w:instrText>
      </w:r>
      <w:r w:rsidR="00290FA5">
        <w:rPr>
          <w:noProof/>
        </w:rPr>
      </w:r>
      <w:r w:rsidR="00290FA5">
        <w:rPr>
          <w:noProof/>
        </w:rPr>
        <w:fldChar w:fldCharType="separate"/>
      </w:r>
      <w:r w:rsidR="008E499A">
        <w:rPr>
          <w:noProof/>
        </w:rPr>
        <w:t>9</w:t>
      </w:r>
      <w:r w:rsidR="00290FA5">
        <w:rPr>
          <w:noProof/>
        </w:rPr>
        <w:fldChar w:fldCharType="end"/>
      </w:r>
    </w:p>
    <w:p w14:paraId="759C43D8" w14:textId="34BB99BD" w:rsidR="00290FA5" w:rsidRDefault="006E14C6">
      <w:pPr>
        <w:pStyle w:val="TOC2"/>
        <w:rPr>
          <w:rFonts w:asciiTheme="minorHAnsi" w:eastAsiaTheme="minorEastAsia" w:hAnsiTheme="minorHAnsi" w:cstheme="minorBidi"/>
          <w:noProof/>
          <w:szCs w:val="22"/>
        </w:rPr>
      </w:pPr>
      <w:r>
        <w:rPr>
          <w:noProof/>
        </w:rPr>
        <w:t>4.2</w:t>
      </w:r>
      <w:r w:rsidR="00290FA5">
        <w:rPr>
          <w:noProof/>
        </w:rPr>
        <w:t>.2.3. Areas 12E and 12F</w:t>
      </w:r>
      <w:r w:rsidR="00290FA5">
        <w:rPr>
          <w:noProof/>
        </w:rPr>
        <w:tab/>
      </w:r>
      <w:r w:rsidR="00290FA5">
        <w:rPr>
          <w:noProof/>
        </w:rPr>
        <w:fldChar w:fldCharType="begin"/>
      </w:r>
      <w:r w:rsidR="00290FA5">
        <w:rPr>
          <w:noProof/>
        </w:rPr>
        <w:instrText xml:space="preserve"> PAGEREF _Toc31030757 \h </w:instrText>
      </w:r>
      <w:r w:rsidR="00290FA5">
        <w:rPr>
          <w:noProof/>
        </w:rPr>
      </w:r>
      <w:r w:rsidR="00290FA5">
        <w:rPr>
          <w:noProof/>
        </w:rPr>
        <w:fldChar w:fldCharType="separate"/>
      </w:r>
      <w:r w:rsidR="008E499A">
        <w:rPr>
          <w:noProof/>
        </w:rPr>
        <w:t>9</w:t>
      </w:r>
      <w:r w:rsidR="00290FA5">
        <w:rPr>
          <w:noProof/>
        </w:rPr>
        <w:fldChar w:fldCharType="end"/>
      </w:r>
    </w:p>
    <w:p w14:paraId="06E39B73" w14:textId="2230D072" w:rsidR="00290FA5" w:rsidRDefault="006E14C6">
      <w:pPr>
        <w:pStyle w:val="TOC2"/>
        <w:rPr>
          <w:rFonts w:asciiTheme="minorHAnsi" w:eastAsiaTheme="minorEastAsia" w:hAnsiTheme="minorHAnsi" w:cstheme="minorBidi"/>
          <w:noProof/>
          <w:szCs w:val="22"/>
        </w:rPr>
      </w:pPr>
      <w:r>
        <w:rPr>
          <w:noProof/>
        </w:rPr>
        <w:t>4.2</w:t>
      </w:r>
      <w:r w:rsidR="00290FA5">
        <w:rPr>
          <w:noProof/>
        </w:rPr>
        <w:t>.2.4. Buffer zones and unassigned zone</w:t>
      </w:r>
      <w:r w:rsidR="00290FA5">
        <w:rPr>
          <w:noProof/>
        </w:rPr>
        <w:tab/>
      </w:r>
      <w:r w:rsidR="00290FA5">
        <w:rPr>
          <w:noProof/>
        </w:rPr>
        <w:fldChar w:fldCharType="begin"/>
      </w:r>
      <w:r w:rsidR="00290FA5">
        <w:rPr>
          <w:noProof/>
        </w:rPr>
        <w:instrText xml:space="preserve"> PAGEREF _Toc31030758 \h </w:instrText>
      </w:r>
      <w:r w:rsidR="00290FA5">
        <w:rPr>
          <w:noProof/>
        </w:rPr>
      </w:r>
      <w:r w:rsidR="00290FA5">
        <w:rPr>
          <w:noProof/>
        </w:rPr>
        <w:fldChar w:fldCharType="separate"/>
      </w:r>
      <w:r w:rsidR="008E499A">
        <w:rPr>
          <w:noProof/>
        </w:rPr>
        <w:t>9</w:t>
      </w:r>
      <w:r w:rsidR="00290FA5">
        <w:rPr>
          <w:noProof/>
        </w:rPr>
        <w:fldChar w:fldCharType="end"/>
      </w:r>
    </w:p>
    <w:p w14:paraId="64CF467E" w14:textId="728B54E3" w:rsidR="00290FA5" w:rsidRDefault="006E14C6">
      <w:pPr>
        <w:pStyle w:val="TOC2"/>
        <w:rPr>
          <w:rFonts w:asciiTheme="minorHAnsi" w:eastAsiaTheme="minorEastAsia" w:hAnsiTheme="minorHAnsi" w:cstheme="minorBidi"/>
          <w:noProof/>
          <w:szCs w:val="22"/>
        </w:rPr>
      </w:pPr>
      <w:r>
        <w:rPr>
          <w:noProof/>
        </w:rPr>
        <w:t>4.2</w:t>
      </w:r>
      <w:r w:rsidR="00290FA5">
        <w:rPr>
          <w:noProof/>
        </w:rPr>
        <w:t>.3. Exploitation rate</w:t>
      </w:r>
      <w:r w:rsidR="00290FA5">
        <w:rPr>
          <w:noProof/>
        </w:rPr>
        <w:tab/>
      </w:r>
      <w:r w:rsidR="00290FA5">
        <w:rPr>
          <w:noProof/>
        </w:rPr>
        <w:fldChar w:fldCharType="begin"/>
      </w:r>
      <w:r w:rsidR="00290FA5">
        <w:rPr>
          <w:noProof/>
        </w:rPr>
        <w:instrText xml:space="preserve"> PAGEREF _Toc31030759 \h </w:instrText>
      </w:r>
      <w:r w:rsidR="00290FA5">
        <w:rPr>
          <w:noProof/>
        </w:rPr>
      </w:r>
      <w:r w:rsidR="00290FA5">
        <w:rPr>
          <w:noProof/>
        </w:rPr>
        <w:fldChar w:fldCharType="separate"/>
      </w:r>
      <w:r w:rsidR="008E499A">
        <w:rPr>
          <w:noProof/>
        </w:rPr>
        <w:t>10</w:t>
      </w:r>
      <w:r w:rsidR="00290FA5">
        <w:rPr>
          <w:noProof/>
        </w:rPr>
        <w:fldChar w:fldCharType="end"/>
      </w:r>
    </w:p>
    <w:p w14:paraId="7ED0470E" w14:textId="1C44B7B8" w:rsidR="00290FA5" w:rsidRDefault="00636D49" w:rsidP="00845FB9">
      <w:pPr>
        <w:pStyle w:val="TOC3"/>
        <w:tabs>
          <w:tab w:val="right" w:leader="dot" w:pos="9350"/>
        </w:tabs>
        <w:ind w:left="0"/>
        <w:rPr>
          <w:rFonts w:asciiTheme="minorHAnsi" w:eastAsiaTheme="minorEastAsia" w:hAnsiTheme="minorHAnsi" w:cstheme="minorBidi"/>
          <w:noProof/>
        </w:rPr>
      </w:pPr>
      <w:r>
        <w:rPr>
          <w:rFonts w:cs="Arial"/>
          <w:noProof/>
        </w:rPr>
        <w:t xml:space="preserve">    </w:t>
      </w:r>
      <w:r w:rsidR="006E14C6">
        <w:rPr>
          <w:rFonts w:cs="Arial"/>
          <w:noProof/>
          <w:lang w:val="en-CA"/>
        </w:rPr>
        <w:t>4.2</w:t>
      </w:r>
      <w:r w:rsidR="00290FA5" w:rsidRPr="009164FF">
        <w:rPr>
          <w:rFonts w:cs="Arial"/>
          <w:noProof/>
          <w:lang w:val="en-CA"/>
        </w:rPr>
        <w:t>.4. Total annual mortality and difference in commercial-sized adult males</w:t>
      </w:r>
      <w:r w:rsidR="009164FF">
        <w:rPr>
          <w:rFonts w:cs="Arial"/>
          <w:noProof/>
          <w:lang w:val="en-CA"/>
        </w:rPr>
        <w:t>…..</w:t>
      </w:r>
      <w:r w:rsidR="00290FA5">
        <w:rPr>
          <w:noProof/>
        </w:rPr>
        <w:tab/>
      </w:r>
      <w:r w:rsidR="00262392">
        <w:rPr>
          <w:noProof/>
        </w:rPr>
        <w:t>10</w:t>
      </w:r>
    </w:p>
    <w:p w14:paraId="1742EAE2" w14:textId="6A452798" w:rsidR="00290FA5" w:rsidRDefault="006E14C6">
      <w:pPr>
        <w:pStyle w:val="TOC2"/>
        <w:rPr>
          <w:rFonts w:asciiTheme="minorHAnsi" w:eastAsiaTheme="minorEastAsia" w:hAnsiTheme="minorHAnsi" w:cstheme="minorBidi"/>
          <w:noProof/>
          <w:szCs w:val="22"/>
        </w:rPr>
      </w:pPr>
      <w:r>
        <w:rPr>
          <w:noProof/>
        </w:rPr>
        <w:t>4.2</w:t>
      </w:r>
      <w:r w:rsidR="00290FA5">
        <w:rPr>
          <w:noProof/>
        </w:rPr>
        <w:t>.5. Reproductive potential</w:t>
      </w:r>
      <w:r w:rsidR="00290FA5">
        <w:rPr>
          <w:noProof/>
        </w:rPr>
        <w:tab/>
      </w:r>
      <w:r w:rsidR="00290FA5">
        <w:rPr>
          <w:noProof/>
        </w:rPr>
        <w:fldChar w:fldCharType="begin"/>
      </w:r>
      <w:r w:rsidR="00290FA5">
        <w:rPr>
          <w:noProof/>
        </w:rPr>
        <w:instrText xml:space="preserve"> PAGEREF _Toc31030761 \h </w:instrText>
      </w:r>
      <w:r w:rsidR="00290FA5">
        <w:rPr>
          <w:noProof/>
        </w:rPr>
      </w:r>
      <w:r w:rsidR="00290FA5">
        <w:rPr>
          <w:noProof/>
        </w:rPr>
        <w:fldChar w:fldCharType="separate"/>
      </w:r>
      <w:r w:rsidR="008E499A">
        <w:rPr>
          <w:noProof/>
        </w:rPr>
        <w:t>10</w:t>
      </w:r>
      <w:r w:rsidR="00290FA5">
        <w:rPr>
          <w:noProof/>
        </w:rPr>
        <w:fldChar w:fldCharType="end"/>
      </w:r>
    </w:p>
    <w:p w14:paraId="7D39B13F" w14:textId="598CBB25" w:rsidR="00290FA5" w:rsidRDefault="00290FA5">
      <w:pPr>
        <w:pStyle w:val="TOC2"/>
        <w:rPr>
          <w:rFonts w:asciiTheme="minorHAnsi" w:eastAsiaTheme="minorEastAsia" w:hAnsiTheme="minorHAnsi" w:cstheme="minorBidi"/>
          <w:noProof/>
          <w:szCs w:val="22"/>
        </w:rPr>
      </w:pPr>
      <w:r>
        <w:rPr>
          <w:noProof/>
        </w:rPr>
        <w:t>5.0. RISK ANALYSIS OF CATCH OPTIONS AND PROGNOSIS</w:t>
      </w:r>
      <w:r>
        <w:rPr>
          <w:noProof/>
        </w:rPr>
        <w:tab/>
      </w:r>
      <w:r>
        <w:rPr>
          <w:noProof/>
        </w:rPr>
        <w:fldChar w:fldCharType="begin"/>
      </w:r>
      <w:r>
        <w:rPr>
          <w:noProof/>
        </w:rPr>
        <w:instrText xml:space="preserve"> PAGEREF _Toc31030762 \h </w:instrText>
      </w:r>
      <w:r>
        <w:rPr>
          <w:noProof/>
        </w:rPr>
      </w:r>
      <w:r>
        <w:rPr>
          <w:noProof/>
        </w:rPr>
        <w:fldChar w:fldCharType="separate"/>
      </w:r>
      <w:r w:rsidR="008E499A">
        <w:rPr>
          <w:noProof/>
        </w:rPr>
        <w:t>10</w:t>
      </w:r>
      <w:r>
        <w:rPr>
          <w:noProof/>
        </w:rPr>
        <w:fldChar w:fldCharType="end"/>
      </w:r>
    </w:p>
    <w:p w14:paraId="2951B33A" w14:textId="66A85BF2" w:rsidR="00290FA5" w:rsidRDefault="00290FA5">
      <w:pPr>
        <w:pStyle w:val="TOC2"/>
        <w:rPr>
          <w:rFonts w:asciiTheme="minorHAnsi" w:eastAsiaTheme="minorEastAsia" w:hAnsiTheme="minorHAnsi" w:cstheme="minorBidi"/>
          <w:noProof/>
          <w:szCs w:val="22"/>
        </w:rPr>
      </w:pPr>
      <w:r>
        <w:rPr>
          <w:noProof/>
        </w:rPr>
        <w:t>5.1. RISK ANALYSIS OF CATCH OPTIONS FOR 2020</w:t>
      </w:r>
      <w:r>
        <w:rPr>
          <w:noProof/>
        </w:rPr>
        <w:tab/>
      </w:r>
      <w:r>
        <w:rPr>
          <w:noProof/>
        </w:rPr>
        <w:fldChar w:fldCharType="begin"/>
      </w:r>
      <w:r>
        <w:rPr>
          <w:noProof/>
        </w:rPr>
        <w:instrText xml:space="preserve"> PAGEREF _Toc31030763 \h </w:instrText>
      </w:r>
      <w:r>
        <w:rPr>
          <w:noProof/>
        </w:rPr>
      </w:r>
      <w:r>
        <w:rPr>
          <w:noProof/>
        </w:rPr>
        <w:fldChar w:fldCharType="separate"/>
      </w:r>
      <w:r w:rsidR="008E499A">
        <w:rPr>
          <w:noProof/>
        </w:rPr>
        <w:t>10</w:t>
      </w:r>
      <w:r>
        <w:rPr>
          <w:noProof/>
        </w:rPr>
        <w:fldChar w:fldCharType="end"/>
      </w:r>
    </w:p>
    <w:p w14:paraId="3E557CEE" w14:textId="15148718" w:rsidR="00290FA5" w:rsidRDefault="00290FA5">
      <w:pPr>
        <w:pStyle w:val="TOC2"/>
        <w:rPr>
          <w:rFonts w:asciiTheme="minorHAnsi" w:eastAsiaTheme="minorEastAsia" w:hAnsiTheme="minorHAnsi" w:cstheme="minorBidi"/>
          <w:noProof/>
          <w:szCs w:val="22"/>
        </w:rPr>
      </w:pPr>
      <w:r>
        <w:rPr>
          <w:noProof/>
        </w:rPr>
        <w:t>5.2. PROGNOSIS</w:t>
      </w:r>
      <w:r>
        <w:rPr>
          <w:noProof/>
        </w:rPr>
        <w:tab/>
      </w:r>
      <w:r>
        <w:rPr>
          <w:noProof/>
        </w:rPr>
        <w:fldChar w:fldCharType="begin"/>
      </w:r>
      <w:r>
        <w:rPr>
          <w:noProof/>
        </w:rPr>
        <w:instrText xml:space="preserve"> PAGEREF _Toc31030764 \h </w:instrText>
      </w:r>
      <w:r>
        <w:rPr>
          <w:noProof/>
        </w:rPr>
      </w:r>
      <w:r>
        <w:rPr>
          <w:noProof/>
        </w:rPr>
        <w:fldChar w:fldCharType="separate"/>
      </w:r>
      <w:r w:rsidR="008E499A">
        <w:rPr>
          <w:noProof/>
        </w:rPr>
        <w:t>11</w:t>
      </w:r>
      <w:r>
        <w:rPr>
          <w:noProof/>
        </w:rPr>
        <w:fldChar w:fldCharType="end"/>
      </w:r>
    </w:p>
    <w:p w14:paraId="4090506E" w14:textId="485EB2DB" w:rsidR="00290FA5" w:rsidRDefault="00290FA5">
      <w:pPr>
        <w:pStyle w:val="TOC2"/>
        <w:rPr>
          <w:rFonts w:asciiTheme="minorHAnsi" w:eastAsiaTheme="minorEastAsia" w:hAnsiTheme="minorHAnsi" w:cstheme="minorBidi"/>
          <w:noProof/>
          <w:szCs w:val="22"/>
        </w:rPr>
      </w:pPr>
      <w:r>
        <w:rPr>
          <w:noProof/>
        </w:rPr>
        <w:t>6.0. UNCERTAINTIES</w:t>
      </w:r>
      <w:r>
        <w:rPr>
          <w:noProof/>
        </w:rPr>
        <w:tab/>
      </w:r>
      <w:r>
        <w:rPr>
          <w:noProof/>
        </w:rPr>
        <w:fldChar w:fldCharType="begin"/>
      </w:r>
      <w:r>
        <w:rPr>
          <w:noProof/>
        </w:rPr>
        <w:instrText xml:space="preserve"> PAGEREF _Toc31030766 \h </w:instrText>
      </w:r>
      <w:r>
        <w:rPr>
          <w:noProof/>
        </w:rPr>
      </w:r>
      <w:r>
        <w:rPr>
          <w:noProof/>
        </w:rPr>
        <w:fldChar w:fldCharType="separate"/>
      </w:r>
      <w:r w:rsidR="008E499A">
        <w:rPr>
          <w:noProof/>
        </w:rPr>
        <w:t>11</w:t>
      </w:r>
      <w:r>
        <w:rPr>
          <w:noProof/>
        </w:rPr>
        <w:fldChar w:fldCharType="end"/>
      </w:r>
    </w:p>
    <w:p w14:paraId="7B6A6473" w14:textId="49D39301" w:rsidR="00290FA5" w:rsidRDefault="00290FA5">
      <w:pPr>
        <w:pStyle w:val="TOC2"/>
        <w:rPr>
          <w:rFonts w:asciiTheme="minorHAnsi" w:eastAsiaTheme="minorEastAsia" w:hAnsiTheme="minorHAnsi" w:cstheme="minorBidi"/>
          <w:noProof/>
          <w:szCs w:val="22"/>
        </w:rPr>
      </w:pPr>
      <w:r>
        <w:rPr>
          <w:noProof/>
        </w:rPr>
        <w:t>6.1. CHANGE IN THE SURVEY PROTOCOL AND VARIABILITY IN THE COMPOSITION OF COMMERCIAL BIOMASS</w:t>
      </w:r>
      <w:r>
        <w:rPr>
          <w:noProof/>
        </w:rPr>
        <w:tab/>
      </w:r>
      <w:r>
        <w:rPr>
          <w:noProof/>
        </w:rPr>
        <w:fldChar w:fldCharType="begin"/>
      </w:r>
      <w:r>
        <w:rPr>
          <w:noProof/>
        </w:rPr>
        <w:instrText xml:space="preserve"> PAGEREF _Toc31030767 \h </w:instrText>
      </w:r>
      <w:r>
        <w:rPr>
          <w:noProof/>
        </w:rPr>
      </w:r>
      <w:r>
        <w:rPr>
          <w:noProof/>
        </w:rPr>
        <w:fldChar w:fldCharType="separate"/>
      </w:r>
      <w:r w:rsidR="008E499A">
        <w:rPr>
          <w:noProof/>
        </w:rPr>
        <w:t>11</w:t>
      </w:r>
      <w:r>
        <w:rPr>
          <w:noProof/>
        </w:rPr>
        <w:fldChar w:fldCharType="end"/>
      </w:r>
    </w:p>
    <w:p w14:paraId="3B9C7D79" w14:textId="1F1B885A" w:rsidR="00290FA5" w:rsidRDefault="00290FA5">
      <w:pPr>
        <w:pStyle w:val="TOC2"/>
        <w:rPr>
          <w:rFonts w:asciiTheme="minorHAnsi" w:eastAsiaTheme="minorEastAsia" w:hAnsiTheme="minorHAnsi" w:cstheme="minorBidi"/>
          <w:noProof/>
          <w:szCs w:val="22"/>
        </w:rPr>
      </w:pPr>
      <w:r>
        <w:rPr>
          <w:noProof/>
        </w:rPr>
        <w:t>6.2. GROWTH</w:t>
      </w:r>
      <w:r>
        <w:rPr>
          <w:noProof/>
        </w:rPr>
        <w:tab/>
      </w:r>
      <w:r w:rsidR="00262392">
        <w:rPr>
          <w:noProof/>
        </w:rPr>
        <w:t>15</w:t>
      </w:r>
    </w:p>
    <w:p w14:paraId="7D8661CC" w14:textId="2B537EFC" w:rsidR="00290FA5" w:rsidRDefault="00290FA5">
      <w:pPr>
        <w:pStyle w:val="TOC2"/>
        <w:rPr>
          <w:rFonts w:asciiTheme="minorHAnsi" w:eastAsiaTheme="minorEastAsia" w:hAnsiTheme="minorHAnsi" w:cstheme="minorBidi"/>
          <w:noProof/>
          <w:szCs w:val="22"/>
        </w:rPr>
      </w:pPr>
      <w:r>
        <w:rPr>
          <w:noProof/>
        </w:rPr>
        <w:t>6.3. ENVIRONMENTAL CONSIDERATIONS</w:t>
      </w:r>
      <w:r>
        <w:rPr>
          <w:noProof/>
        </w:rPr>
        <w:tab/>
      </w:r>
      <w:r w:rsidR="00262392">
        <w:rPr>
          <w:noProof/>
        </w:rPr>
        <w:t>16</w:t>
      </w:r>
    </w:p>
    <w:p w14:paraId="2762BCF5" w14:textId="3655F1D6" w:rsidR="00290FA5" w:rsidRDefault="00290FA5">
      <w:pPr>
        <w:pStyle w:val="TOC2"/>
        <w:rPr>
          <w:rFonts w:asciiTheme="minorHAnsi" w:eastAsiaTheme="minorEastAsia" w:hAnsiTheme="minorHAnsi" w:cstheme="minorBidi"/>
          <w:noProof/>
          <w:szCs w:val="22"/>
        </w:rPr>
      </w:pPr>
      <w:r>
        <w:rPr>
          <w:noProof/>
        </w:rPr>
        <w:t>7.0. ACKNOWLEDGMENTS</w:t>
      </w:r>
      <w:r>
        <w:rPr>
          <w:noProof/>
        </w:rPr>
        <w:tab/>
      </w:r>
      <w:r>
        <w:rPr>
          <w:noProof/>
        </w:rPr>
        <w:fldChar w:fldCharType="begin"/>
      </w:r>
      <w:r>
        <w:rPr>
          <w:noProof/>
        </w:rPr>
        <w:instrText xml:space="preserve"> PAGEREF _Toc31030770 \h </w:instrText>
      </w:r>
      <w:r>
        <w:rPr>
          <w:noProof/>
        </w:rPr>
      </w:r>
      <w:r>
        <w:rPr>
          <w:noProof/>
        </w:rPr>
        <w:fldChar w:fldCharType="separate"/>
      </w:r>
      <w:r w:rsidR="008E499A">
        <w:rPr>
          <w:noProof/>
        </w:rPr>
        <w:t>15</w:t>
      </w:r>
      <w:r>
        <w:rPr>
          <w:noProof/>
        </w:rPr>
        <w:fldChar w:fldCharType="end"/>
      </w:r>
    </w:p>
    <w:p w14:paraId="11F7C192" w14:textId="0EBF8063" w:rsidR="00290FA5" w:rsidRDefault="00290FA5">
      <w:pPr>
        <w:pStyle w:val="TOC2"/>
        <w:rPr>
          <w:rFonts w:asciiTheme="minorHAnsi" w:eastAsiaTheme="minorEastAsia" w:hAnsiTheme="minorHAnsi" w:cstheme="minorBidi"/>
          <w:noProof/>
          <w:szCs w:val="22"/>
        </w:rPr>
      </w:pPr>
      <w:r>
        <w:rPr>
          <w:noProof/>
        </w:rPr>
        <w:lastRenderedPageBreak/>
        <w:t>8.0. REFERENCES CITED</w:t>
      </w:r>
      <w:r>
        <w:rPr>
          <w:noProof/>
        </w:rPr>
        <w:tab/>
      </w:r>
      <w:r w:rsidR="00262392">
        <w:rPr>
          <w:noProof/>
        </w:rPr>
        <w:t>17</w:t>
      </w:r>
    </w:p>
    <w:p w14:paraId="68C9CB37" w14:textId="106781AF" w:rsidR="00290FA5" w:rsidRDefault="00290FA5">
      <w:pPr>
        <w:pStyle w:val="TOC2"/>
        <w:rPr>
          <w:rFonts w:asciiTheme="minorHAnsi" w:eastAsiaTheme="minorEastAsia" w:hAnsiTheme="minorHAnsi" w:cstheme="minorBidi"/>
          <w:noProof/>
          <w:szCs w:val="22"/>
        </w:rPr>
      </w:pPr>
      <w:r>
        <w:rPr>
          <w:noProof/>
        </w:rPr>
        <w:t>TABLES</w:t>
      </w:r>
      <w:r>
        <w:rPr>
          <w:noProof/>
        </w:rPr>
        <w:tab/>
      </w:r>
      <w:r>
        <w:rPr>
          <w:noProof/>
        </w:rPr>
        <w:fldChar w:fldCharType="begin"/>
      </w:r>
      <w:r>
        <w:rPr>
          <w:noProof/>
        </w:rPr>
        <w:instrText xml:space="preserve"> PAGEREF _Toc31030772 \h </w:instrText>
      </w:r>
      <w:r>
        <w:rPr>
          <w:noProof/>
        </w:rPr>
      </w:r>
      <w:r>
        <w:rPr>
          <w:noProof/>
        </w:rPr>
        <w:fldChar w:fldCharType="separate"/>
      </w:r>
      <w:r w:rsidR="008E499A">
        <w:rPr>
          <w:noProof/>
        </w:rPr>
        <w:t>1</w:t>
      </w:r>
      <w:r>
        <w:rPr>
          <w:noProof/>
        </w:rPr>
        <w:fldChar w:fldCharType="end"/>
      </w:r>
    </w:p>
    <w:p w14:paraId="2085DA45" w14:textId="4B18986D" w:rsidR="00290FA5" w:rsidRDefault="00290FA5">
      <w:pPr>
        <w:pStyle w:val="TOC2"/>
        <w:rPr>
          <w:rFonts w:asciiTheme="minorHAnsi" w:eastAsiaTheme="minorEastAsia" w:hAnsiTheme="minorHAnsi" w:cstheme="minorBidi"/>
          <w:noProof/>
          <w:szCs w:val="22"/>
        </w:rPr>
      </w:pPr>
      <w:r>
        <w:rPr>
          <w:noProof/>
        </w:rPr>
        <w:t>FIGURES</w:t>
      </w:r>
      <w:r>
        <w:rPr>
          <w:noProof/>
        </w:rPr>
        <w:tab/>
      </w:r>
      <w:r>
        <w:rPr>
          <w:noProof/>
        </w:rPr>
        <w:fldChar w:fldCharType="begin"/>
      </w:r>
      <w:r>
        <w:rPr>
          <w:noProof/>
        </w:rPr>
        <w:instrText xml:space="preserve"> PAGEREF _Toc31030773 \h </w:instrText>
      </w:r>
      <w:r>
        <w:rPr>
          <w:noProof/>
        </w:rPr>
      </w:r>
      <w:r>
        <w:rPr>
          <w:noProof/>
        </w:rPr>
        <w:fldChar w:fldCharType="separate"/>
      </w:r>
      <w:r w:rsidR="008E499A">
        <w:rPr>
          <w:noProof/>
        </w:rPr>
        <w:t>10</w:t>
      </w:r>
      <w:r>
        <w:rPr>
          <w:noProof/>
        </w:rPr>
        <w:fldChar w:fldCharType="end"/>
      </w:r>
    </w:p>
    <w:p w14:paraId="4A134203" w14:textId="77777777" w:rsidR="00381066" w:rsidRDefault="00381066" w:rsidP="00381066">
      <w:pPr>
        <w:rPr>
          <w:sz w:val="6"/>
          <w:szCs w:val="6"/>
        </w:rPr>
      </w:pPr>
      <w:r>
        <w:rPr>
          <w:rFonts w:cs="Arial"/>
        </w:rPr>
        <w:fldChar w:fldCharType="end"/>
      </w:r>
    </w:p>
    <w:p w14:paraId="210251B8" w14:textId="77777777" w:rsidR="003F3AD2" w:rsidRDefault="003F3AD2">
      <w:pPr>
        <w:spacing w:after="200" w:line="276" w:lineRule="auto"/>
        <w:rPr>
          <w:ins w:id="1" w:author="Rondeau, Amélie" w:date="2021-01-14T11:15:00Z"/>
          <w:b/>
          <w:caps/>
          <w:sz w:val="24"/>
          <w:szCs w:val="22"/>
          <w:lang w:val="en-CA"/>
        </w:rPr>
      </w:pPr>
      <w:bookmarkStart w:id="2" w:name="_Toc347241469"/>
      <w:bookmarkStart w:id="3" w:name="_Toc31030736"/>
      <w:ins w:id="4" w:author="Rondeau, Amélie" w:date="2021-01-14T11:15:00Z">
        <w:r>
          <w:br w:type="page"/>
        </w:r>
      </w:ins>
    </w:p>
    <w:p w14:paraId="5FD848BA" w14:textId="02AC2489" w:rsidR="00381066" w:rsidRDefault="00381066" w:rsidP="007C299C">
      <w:pPr>
        <w:pStyle w:val="Heading2"/>
      </w:pPr>
      <w:r>
        <w:lastRenderedPageBreak/>
        <w:t>Abstract</w:t>
      </w:r>
      <w:bookmarkEnd w:id="2"/>
      <w:bookmarkEnd w:id="3"/>
    </w:p>
    <w:p w14:paraId="076AE708" w14:textId="45082747" w:rsidR="002057BA" w:rsidRPr="002057BA" w:rsidRDefault="005A08B3" w:rsidP="002057BA">
      <w:pPr>
        <w:pStyle w:val="BodyText"/>
      </w:pPr>
      <w:r>
        <w:t>The 2020</w:t>
      </w:r>
      <w:r w:rsidR="00381066">
        <w:t xml:space="preserve"> assessment of the southern Gulf of St. Lawrence (</w:t>
      </w:r>
      <w:proofErr w:type="spellStart"/>
      <w:r w:rsidR="00381066">
        <w:t>sGSL</w:t>
      </w:r>
      <w:proofErr w:type="spellEnd"/>
      <w:r w:rsidR="00381066">
        <w:t xml:space="preserve">) snow crab, </w:t>
      </w:r>
      <w:proofErr w:type="spellStart"/>
      <w:r w:rsidR="00381066">
        <w:rPr>
          <w:i/>
        </w:rPr>
        <w:t>Chionoecetes</w:t>
      </w:r>
      <w:proofErr w:type="spellEnd"/>
      <w:r w:rsidR="00381066">
        <w:rPr>
          <w:i/>
        </w:rPr>
        <w:t xml:space="preserve"> </w:t>
      </w:r>
      <w:proofErr w:type="spellStart"/>
      <w:r w:rsidR="00381066">
        <w:rPr>
          <w:i/>
        </w:rPr>
        <w:t>opilio</w:t>
      </w:r>
      <w:proofErr w:type="spellEnd"/>
      <w:r w:rsidR="00381066">
        <w:t xml:space="preserve">, stock (Areas 12, 19, 12E and 12F) is presented. Snow crab in the </w:t>
      </w:r>
      <w:proofErr w:type="spellStart"/>
      <w:r w:rsidR="00F6190A">
        <w:t>sGSL</w:t>
      </w:r>
      <w:proofErr w:type="spellEnd"/>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commentRangeStart w:id="5"/>
      <w:r w:rsidR="006B260B" w:rsidRPr="006B260B">
        <w:t xml:space="preserve">The catchability for commercial-sized adult male snow crab in the snow crab bottom trawl survey is assumed to be constant over the time series and equal to one. </w:t>
      </w:r>
      <w:r w:rsidR="003014F1" w:rsidRPr="00075780">
        <w:t>Biases in the indices of abundance, resulting from directional changes in catchabilities over time could arise from a number of factors in the snow crab trawl survey.</w:t>
      </w:r>
      <w:commentRangeEnd w:id="5"/>
      <w:r w:rsidR="003F3AD2">
        <w:rPr>
          <w:rStyle w:val="CommentReference"/>
        </w:rPr>
        <w:commentReference w:id="5"/>
      </w:r>
      <w:r w:rsidR="003014F1">
        <w:t xml:space="preserve"> </w:t>
      </w:r>
      <w:del w:id="6" w:author="Rondeau, Amélie" w:date="2021-01-14T11:17:00Z">
        <w:r w:rsidR="001574A6" w:rsidDel="003F3AD2">
          <w:delText>The l</w:delText>
        </w:r>
      </w:del>
      <w:ins w:id="7" w:author="Rondeau, Amélie" w:date="2021-01-14T11:17:00Z">
        <w:r w:rsidR="003F3AD2">
          <w:t>L</w:t>
        </w:r>
      </w:ins>
      <w:r w:rsidR="001574A6">
        <w:t xml:space="preserve">andings in the </w:t>
      </w:r>
      <w:proofErr w:type="spellStart"/>
      <w:r w:rsidR="001574A6">
        <w:t>sGSL</w:t>
      </w:r>
      <w:proofErr w:type="spellEnd"/>
      <w:r w:rsidR="001574A6">
        <w:t xml:space="preserve"> </w:t>
      </w:r>
      <w:ins w:id="8" w:author="Rondeau, Amélie" w:date="2021-01-14T11:18:00Z">
        <w:r w:rsidR="003F3AD2">
          <w:t xml:space="preserve">in 2020 </w:t>
        </w:r>
      </w:ins>
      <w:r w:rsidR="001574A6">
        <w:t>were</w:t>
      </w:r>
      <w:ins w:id="9" w:author="Rondeau, Amélie" w:date="2021-01-14T11:18:00Z">
        <w:r w:rsidR="003F3AD2">
          <w:t xml:space="preserve"> of</w:t>
        </w:r>
      </w:ins>
      <w:r w:rsidR="001574A6">
        <w:t xml:space="preserve"> 28,045 t</w:t>
      </w:r>
      <w:del w:id="10" w:author="Rondeau, Amélie" w:date="2021-01-14T11:18:00Z">
        <w:r w:rsidR="001574A6" w:rsidDel="003F3AD2">
          <w:delText xml:space="preserve"> in 2020</w:delText>
        </w:r>
      </w:del>
      <w:r w:rsidR="001574A6">
        <w:t xml:space="preserve">. </w:t>
      </w:r>
      <w:r w:rsidR="004C6100">
        <w:t xml:space="preserve">The catch per unit of effort (CPUE) decreased in all zones during the 2020 fishery. </w:t>
      </w:r>
      <w:r w:rsidR="00381066">
        <w:t>T</w:t>
      </w:r>
      <w:r w:rsidR="003014F1">
        <w:t xml:space="preserve">he </w:t>
      </w:r>
      <w:ins w:id="11" w:author="Rondeau, Amélie" w:date="2021-01-14T11:19:00Z">
        <w:r w:rsidR="003F3AD2">
          <w:t xml:space="preserve">overall </w:t>
        </w:r>
      </w:ins>
      <w:r w:rsidR="003014F1">
        <w:t>exploitation rate of the 2020</w:t>
      </w:r>
      <w:r w:rsidR="005A23CD">
        <w:t xml:space="preserve"> fishery in the </w:t>
      </w:r>
      <w:proofErr w:type="spellStart"/>
      <w:r w:rsidR="005A23CD">
        <w:t>sGSL</w:t>
      </w:r>
      <w:proofErr w:type="spellEnd"/>
      <w:r w:rsidR="005A23CD">
        <w:t xml:space="preserve"> was 35.5</w:t>
      </w:r>
      <w:r w:rsidR="003014F1">
        <w:t>%. The 2020</w:t>
      </w:r>
      <w:r w:rsidR="00785B25">
        <w:t xml:space="preserve"> </w:t>
      </w:r>
      <w:r w:rsidR="00381066">
        <w:t xml:space="preserve">post-fishery survey biomass of commercial-sized adult male crabs was estimated at </w:t>
      </w:r>
      <w:r w:rsidR="003014F1">
        <w:t>77,748</w:t>
      </w:r>
      <w:r w:rsidR="00381066">
        <w:t xml:space="preserve"> t</w:t>
      </w:r>
      <w:del w:id="12" w:author="Rondeau, Amélie" w:date="2021-01-14T11:19:00Z">
        <w:r w:rsidR="00381066" w:rsidDel="003F3AD2">
          <w:delText xml:space="preserve"> (95% confidence intervals </w:delText>
        </w:r>
        <w:r w:rsidR="00785B25" w:rsidDel="003F3AD2">
          <w:delText>69,0</w:delText>
        </w:r>
        <w:r w:rsidR="005A626D" w:rsidDel="003F3AD2">
          <w:delText>72</w:delText>
        </w:r>
        <w:r w:rsidR="00381066" w:rsidDel="003F3AD2">
          <w:delText xml:space="preserve"> to </w:delText>
        </w:r>
        <w:r w:rsidR="005A626D" w:rsidDel="003F3AD2">
          <w:delText>90,091</w:delText>
        </w:r>
        <w:r w:rsidR="00785B25" w:rsidDel="003F3AD2">
          <w:delText xml:space="preserve"> </w:delText>
        </w:r>
        <w:r w:rsidR="00381066" w:rsidDel="003F3AD2">
          <w:delText>t)</w:delText>
        </w:r>
      </w:del>
      <w:r w:rsidR="005A23CD">
        <w:t xml:space="preserve">, which is similar to </w:t>
      </w:r>
      <w:ins w:id="13" w:author="Rondeau, Amélie" w:date="2021-01-14T11:19:00Z">
        <w:r w:rsidR="003F3AD2">
          <w:t xml:space="preserve">the </w:t>
        </w:r>
      </w:ins>
      <w:r w:rsidR="005A23CD">
        <w:t>2019</w:t>
      </w:r>
      <w:r w:rsidR="00785B25">
        <w:t xml:space="preserve"> </w:t>
      </w:r>
      <w:ins w:id="14" w:author="Rondeau, Amélie" w:date="2021-01-14T11:19:00Z">
        <w:r w:rsidR="003F3AD2">
          <w:t xml:space="preserve">estimate </w:t>
        </w:r>
      </w:ins>
      <w:r w:rsidR="00785B25">
        <w:t>(</w:t>
      </w:r>
      <w:r w:rsidR="005A23CD">
        <w:t>79,066</w:t>
      </w:r>
      <w:r w:rsidR="00785B25">
        <w:t xml:space="preserve"> t</w:t>
      </w:r>
      <w:r w:rsidR="00365370">
        <w:t>)</w:t>
      </w:r>
      <w:r w:rsidR="00381066">
        <w:t>. Th</w:t>
      </w:r>
      <w:r w:rsidR="005A23CD">
        <w:t>e available biomass for the 2021</w:t>
      </w:r>
      <w:r w:rsidR="00381066">
        <w:t xml:space="preserve"> </w:t>
      </w:r>
      <w:r w:rsidR="005A23CD">
        <w:t>fishery, derived from the 2020</w:t>
      </w:r>
      <w:r w:rsidR="00381066">
        <w:t xml:space="preserve"> survey, is within the healthy zone of the P</w:t>
      </w:r>
      <w:r w:rsidR="00822D31">
        <w:t xml:space="preserve">recautionary </w:t>
      </w:r>
      <w:r w:rsidR="00381066">
        <w:t>A</w:t>
      </w:r>
      <w:r w:rsidR="00822D31">
        <w:t>pproach (PA)</w:t>
      </w:r>
      <w:r w:rsidR="00381066">
        <w:t xml:space="preserve"> Framework. Th</w:t>
      </w:r>
      <w:r w:rsidR="005A23CD">
        <w:t>e residual biomass from the 2020</w:t>
      </w:r>
      <w:r w:rsidR="00381066">
        <w:t xml:space="preserve"> surv</w:t>
      </w:r>
      <w:r w:rsidR="00365370">
        <w:t xml:space="preserve">ey was estimated at </w:t>
      </w:r>
      <w:r w:rsidR="005A23CD">
        <w:t>19,107</w:t>
      </w:r>
      <w:r w:rsidR="00365370">
        <w:t> t, a de</w:t>
      </w:r>
      <w:r w:rsidR="00381066">
        <w:t xml:space="preserve">crease of </w:t>
      </w:r>
      <w:r w:rsidR="005A23CD">
        <w:t>5.8% compared to the 2019</w:t>
      </w:r>
      <w:r w:rsidR="00381066">
        <w:t xml:space="preserve"> </w:t>
      </w:r>
      <w:r w:rsidR="008E3944">
        <w:t xml:space="preserve">survey </w:t>
      </w:r>
      <w:r w:rsidR="00381066">
        <w:t>estimate</w:t>
      </w:r>
      <w:r w:rsidR="005A23CD">
        <w:t xml:space="preserve"> (20,291</w:t>
      </w:r>
      <w:r w:rsidR="008E3944">
        <w:t xml:space="preserve"> t)</w:t>
      </w:r>
      <w:r w:rsidR="00381066">
        <w:t>. Sevent</w:t>
      </w:r>
      <w:r w:rsidR="005A23CD">
        <w:t>y-five percent (75%) of the 2020</w:t>
      </w:r>
      <w:r w:rsidR="00381066">
        <w:t xml:space="preserve"> survey bi</w:t>
      </w:r>
      <w:r w:rsidR="00365370">
        <w:t>omass</w:t>
      </w:r>
      <w:r w:rsidR="005A23CD">
        <w:t>, available for the 2021</w:t>
      </w:r>
      <w:r w:rsidR="00381066">
        <w:t xml:space="preserve"> fishery, is composed of new recruitment (</w:t>
      </w:r>
      <w:r w:rsidR="005A23CD">
        <w:t>58,438</w:t>
      </w:r>
      <w:r w:rsidR="00381066">
        <w:t> t). T</w:t>
      </w:r>
      <w:r w:rsidR="002057BA">
        <w:t xml:space="preserve">he recruitment to the </w:t>
      </w:r>
      <w:r w:rsidR="005A23CD">
        <w:t>commercial biomass from the 2020 survey is similar to 2019</w:t>
      </w:r>
      <w:r w:rsidR="002057BA">
        <w:t xml:space="preserve"> (</w:t>
      </w:r>
      <w:r w:rsidR="005A23CD">
        <w:t>58,</w:t>
      </w:r>
      <w:del w:id="15" w:author="Rondeau, Amélie" w:date="2021-01-14T11:21:00Z">
        <w:r w:rsidR="005A23CD" w:rsidDel="003F3AD2">
          <w:delText>438</w:delText>
        </w:r>
        <w:r w:rsidR="002057BA" w:rsidDel="003F3AD2">
          <w:delText xml:space="preserve"> </w:delText>
        </w:r>
      </w:del>
      <w:ins w:id="16" w:author="Rondeau, Amélie" w:date="2021-01-14T11:21:00Z">
        <w:r w:rsidR="003F3AD2">
          <w:t xml:space="preserve">995 </w:t>
        </w:r>
      </w:ins>
      <w:r w:rsidR="002057BA">
        <w:t xml:space="preserve">t). </w:t>
      </w:r>
      <w:r w:rsidR="002057BA" w:rsidRPr="002057BA">
        <w:t>Based on the agreed harvest decision rule, the point estimate of the biomass in the 2</w:t>
      </w:r>
      <w:r w:rsidR="005A23CD">
        <w:t>020</w:t>
      </w:r>
      <w:r w:rsidR="002057BA" w:rsidRPr="002057BA">
        <w:t xml:space="preserve"> survey of </w:t>
      </w:r>
      <w:r w:rsidR="005A23CD">
        <w:t>77,748</w:t>
      </w:r>
      <w:r w:rsidR="002057BA" w:rsidRPr="002057BA">
        <w:t xml:space="preserve"> t corresponds</w:t>
      </w:r>
      <w:r w:rsidR="005A23CD">
        <w:t xml:space="preserve"> to an exploitation rate of 40.4</w:t>
      </w:r>
      <w:r w:rsidR="002057BA" w:rsidRPr="002057BA">
        <w:t xml:space="preserve">% and a </w:t>
      </w:r>
      <w:r w:rsidR="00BF2F9C">
        <w:t>t</w:t>
      </w:r>
      <w:r w:rsidR="002057BA" w:rsidRPr="002057BA">
        <w:t xml:space="preserve">otal </w:t>
      </w:r>
      <w:r w:rsidR="00BF2F9C">
        <w:t>a</w:t>
      </w:r>
      <w:r w:rsidR="002057BA" w:rsidRPr="002057BA">
        <w:t xml:space="preserve">llowable </w:t>
      </w:r>
      <w:r w:rsidR="00BF2F9C">
        <w:t>c</w:t>
      </w:r>
      <w:r w:rsidR="002057BA" w:rsidRPr="002057BA">
        <w:t xml:space="preserve">atch of </w:t>
      </w:r>
      <w:r w:rsidR="005A23CD">
        <w:t>31,410 t for the 2021</w:t>
      </w:r>
      <w:r w:rsidR="002057BA" w:rsidRPr="002057BA">
        <w:t xml:space="preserve"> fishery. At this harvest level, there is zero chance of resid</w:t>
      </w:r>
      <w:r w:rsidR="005A23CD">
        <w:t>ual biomass post-fishery in 2021</w:t>
      </w:r>
      <w:r w:rsidR="002057BA" w:rsidRPr="002057BA">
        <w:t xml:space="preserve"> being in the critical zone.</w:t>
      </w:r>
      <w:r w:rsidR="002057BA">
        <w:t xml:space="preserve"> </w:t>
      </w:r>
      <w:r w:rsidR="005A23CD">
        <w:t>The</w:t>
      </w:r>
      <w:r w:rsidR="002057BA" w:rsidRPr="002057BA">
        <w:t xml:space="preserve"> biomass of commercial-sized adult males is considered to be at a high level and in the healthy zone of the PA. There is a broad distribution of snow crab in the </w:t>
      </w:r>
      <w:proofErr w:type="spellStart"/>
      <w:r w:rsidR="002057BA" w:rsidRPr="002057BA">
        <w:t>sGSL</w:t>
      </w:r>
      <w:proofErr w:type="spellEnd"/>
      <w:r w:rsidR="002057BA" w:rsidRPr="002057BA">
        <w:t xml:space="preserve"> and continued positive signs of sustained recruitment and high female abundances.</w:t>
      </w:r>
    </w:p>
    <w:p w14:paraId="2B2DE11E" w14:textId="77777777" w:rsidR="00381066" w:rsidRPr="00715E6A" w:rsidRDefault="00381066" w:rsidP="007C299C">
      <w:pPr>
        <w:pStyle w:val="Heading2"/>
        <w:rPr>
          <w:lang w:val="fr-CA"/>
        </w:rPr>
      </w:pPr>
      <w:r w:rsidRPr="003F3AD2">
        <w:rPr>
          <w:lang w:val="fr-CA"/>
        </w:rPr>
        <w:br w:type="page"/>
      </w:r>
      <w:bookmarkStart w:id="17" w:name="_Toc347241470"/>
      <w:bookmarkStart w:id="18" w:name="_Toc31030737"/>
      <w:r w:rsidRPr="00715E6A">
        <w:rPr>
          <w:lang w:val="fr-CA"/>
        </w:rPr>
        <w:lastRenderedPageBreak/>
        <w:t>Résumé</w:t>
      </w:r>
      <w:bookmarkEnd w:id="17"/>
      <w:bookmarkEnd w:id="18"/>
    </w:p>
    <w:p w14:paraId="1A22131E" w14:textId="3DFA7C31" w:rsidR="008515B8" w:rsidRPr="008515B8" w:rsidRDefault="00D3545B" w:rsidP="008515B8">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proofErr w:type="spellStart"/>
      <w:r w:rsidR="00381066">
        <w:rPr>
          <w:i/>
          <w:lang w:val="fr-CA"/>
        </w:rPr>
        <w:t>Chionoecetes</w:t>
      </w:r>
      <w:proofErr w:type="spellEnd"/>
      <w:r w:rsidR="00381066">
        <w:rPr>
          <w:i/>
          <w:lang w:val="fr-CA"/>
        </w:rPr>
        <w:t xml:space="preserve"> </w:t>
      </w:r>
      <w:proofErr w:type="spellStart"/>
      <w:r w:rsidR="00381066">
        <w:rPr>
          <w:i/>
          <w:lang w:val="fr-CA"/>
        </w:rPr>
        <w:t>opilio</w:t>
      </w:r>
      <w:proofErr w:type="spellEnd"/>
      <w:r w:rsidR="00381066">
        <w:rPr>
          <w:lang w:val="fr-CA"/>
        </w:rPr>
        <w:t>, du sud du golfe</w:t>
      </w:r>
      <w:r w:rsidR="00D05A3D">
        <w:rPr>
          <w:lang w:val="fr-CA"/>
        </w:rPr>
        <w:t xml:space="preserve"> du Saint-Laurent (</w:t>
      </w:r>
      <w:proofErr w:type="spellStart"/>
      <w:r w:rsidR="00D05A3D">
        <w:rPr>
          <w:lang w:val="fr-CA"/>
        </w:rPr>
        <w:t>sgSL</w:t>
      </w:r>
      <w:proofErr w:type="spellEnd"/>
      <w:r w:rsidR="00D05A3D">
        <w:rPr>
          <w:lang w:val="fr-CA"/>
        </w:rPr>
        <w:t>) de 2020</w:t>
      </w:r>
      <w:r w:rsidR="00381066">
        <w:rPr>
          <w:lang w:val="fr-CA"/>
        </w:rPr>
        <w:t xml:space="preserve"> est présentée (zones 12, 19 12E et 12F). Le crabe des neiges dans le </w:t>
      </w:r>
      <w:proofErr w:type="spellStart"/>
      <w:r>
        <w:rPr>
          <w:lang w:val="fr-CA"/>
        </w:rPr>
        <w:t>sgSL</w:t>
      </w:r>
      <w:proofErr w:type="spellEnd"/>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w:t>
      </w:r>
      <w:proofErr w:type="spellStart"/>
      <w:r w:rsidR="00381066">
        <w:rPr>
          <w:lang w:val="fr-CA"/>
        </w:rPr>
        <w:t>sgSL</w:t>
      </w:r>
      <w:proofErr w:type="spellEnd"/>
      <w:r w:rsidR="00381066">
        <w:rPr>
          <w:lang w:val="fr-CA"/>
        </w:rPr>
        <w:t xml:space="preserve"> tenu en novembre 2011. </w:t>
      </w:r>
      <w:del w:id="19" w:author="Rondeau, Amélie" w:date="2021-01-14T11:23:00Z">
        <w:r w:rsidR="008515B8" w:rsidRPr="008515B8" w:rsidDel="003E24B8">
          <w:rPr>
            <w:lang w:val="fr-CA"/>
          </w:rPr>
          <w:delText>La capturabilité pour les crabes mâles adultes de taille commerciale est présumée constante sur l’ensemble de la série temporelle et égale à 1.</w:delText>
        </w:r>
        <w:r w:rsidR="00362837" w:rsidRPr="00362837" w:rsidDel="003E24B8">
          <w:rPr>
            <w:lang w:val="fr-CA"/>
          </w:rPr>
          <w:delText xml:space="preserve"> Des biais dans les indices d’abondance, suite à des changements directionnels dans la capturabilité au fil du temps pourraient survenir en raison d’un nombre de facteurs dans le relevé</w:delText>
        </w:r>
        <w:r w:rsidR="00362837" w:rsidDel="003E24B8">
          <w:rPr>
            <w:lang w:val="fr-CA"/>
          </w:rPr>
          <w:delText xml:space="preserve"> au chalut au crabe des neiges.</w:delText>
        </w:r>
        <w:r w:rsidR="008515B8" w:rsidRPr="008515B8" w:rsidDel="003E24B8">
          <w:rPr>
            <w:lang w:val="fr-CA"/>
          </w:rPr>
          <w:delText xml:space="preserve"> </w:delText>
        </w:r>
      </w:del>
      <w:r w:rsidR="004C6100">
        <w:rPr>
          <w:lang w:val="fr-CA"/>
        </w:rPr>
        <w:t xml:space="preserve">Les débarquements dans le </w:t>
      </w:r>
      <w:proofErr w:type="spellStart"/>
      <w:r w:rsidR="004C6100">
        <w:rPr>
          <w:lang w:val="fr-CA"/>
        </w:rPr>
        <w:t>sgSL</w:t>
      </w:r>
      <w:proofErr w:type="spellEnd"/>
      <w:r w:rsidR="004C6100">
        <w:rPr>
          <w:lang w:val="fr-CA"/>
        </w:rPr>
        <w:t xml:space="preserve"> </w:t>
      </w:r>
      <w:ins w:id="20" w:author="Rondeau, Amélie" w:date="2021-01-14T11:23:00Z">
        <w:r w:rsidR="003E24B8">
          <w:rPr>
            <w:lang w:val="fr-CA"/>
          </w:rPr>
          <w:t xml:space="preserve">en 2020 </w:t>
        </w:r>
      </w:ins>
      <w:r w:rsidR="004C6100">
        <w:rPr>
          <w:lang w:val="fr-CA"/>
        </w:rPr>
        <w:t>ont atteint 28 045 t</w:t>
      </w:r>
      <w:del w:id="21" w:author="Rondeau, Amélie" w:date="2021-01-14T11:23:00Z">
        <w:r w:rsidR="004C6100" w:rsidDel="003E24B8">
          <w:rPr>
            <w:lang w:val="fr-CA"/>
          </w:rPr>
          <w:delText xml:space="preserve"> en 2020</w:delText>
        </w:r>
      </w:del>
      <w:r w:rsidR="004C6100">
        <w:rPr>
          <w:lang w:val="fr-CA"/>
        </w:rPr>
        <w:t xml:space="preserve">. Les captures par unité d’effort (CPUE) ont diminué dans toutes les zones lors de la pêche de 2020. </w:t>
      </w:r>
      <w:r w:rsidR="00381066">
        <w:rPr>
          <w:lang w:val="fr-CA"/>
        </w:rPr>
        <w:t>Le taux d’ex</w:t>
      </w:r>
      <w:r w:rsidR="00362837">
        <w:rPr>
          <w:lang w:val="fr-CA"/>
        </w:rPr>
        <w:t xml:space="preserve">ploitation pour la pêche de 2020 dans le </w:t>
      </w:r>
      <w:proofErr w:type="spellStart"/>
      <w:r w:rsidR="00362837">
        <w:rPr>
          <w:lang w:val="fr-CA"/>
        </w:rPr>
        <w:t>sgSL</w:t>
      </w:r>
      <w:proofErr w:type="spellEnd"/>
      <w:r w:rsidR="00362837">
        <w:rPr>
          <w:lang w:val="fr-CA"/>
        </w:rPr>
        <w:t xml:space="preserve"> était de 35,5</w:t>
      </w:r>
      <w:r w:rsidR="003A5387">
        <w:rPr>
          <w:lang w:val="fr-CA"/>
        </w:rPr>
        <w:t xml:space="preserve">%. </w:t>
      </w:r>
      <w:r w:rsidR="00381066">
        <w:rPr>
          <w:lang w:val="fr-CA"/>
        </w:rPr>
        <w:t>Selon le relevé</w:t>
      </w:r>
      <w:r w:rsidR="004252AE">
        <w:rPr>
          <w:lang w:val="fr-CA"/>
        </w:rPr>
        <w:t xml:space="preserve"> effectué après la pêche de </w:t>
      </w:r>
      <w:r w:rsidR="00362837">
        <w:rPr>
          <w:lang w:val="fr-CA"/>
        </w:rPr>
        <w:t>2020</w:t>
      </w:r>
      <w:r w:rsidR="00381066">
        <w:rPr>
          <w:lang w:val="fr-CA"/>
        </w:rPr>
        <w:t xml:space="preserve">, la biomasse de crabes adultes de taille commerciale a été estimée à </w:t>
      </w:r>
      <w:r w:rsidR="00362837">
        <w:rPr>
          <w:lang w:val="fr-CA"/>
        </w:rPr>
        <w:t>77 748</w:t>
      </w:r>
      <w:r w:rsidR="00381066">
        <w:rPr>
          <w:lang w:val="fr-CA"/>
        </w:rPr>
        <w:t xml:space="preserve"> t</w:t>
      </w:r>
      <w:del w:id="22" w:author="Rondeau, Amélie" w:date="2021-01-14T11:24:00Z">
        <w:r w:rsidR="00381066" w:rsidDel="003E24B8">
          <w:rPr>
            <w:lang w:val="fr-CA"/>
          </w:rPr>
          <w:delText xml:space="preserve"> (intervalle de confiance de 95%, </w:delText>
        </w:r>
        <w:r w:rsidR="00362837" w:rsidDel="003E24B8">
          <w:rPr>
            <w:lang w:val="fr-CA"/>
          </w:rPr>
          <w:delText>67 706</w:delText>
        </w:r>
        <w:r w:rsidR="00381066" w:rsidDel="003E24B8">
          <w:rPr>
            <w:lang w:val="fr-CA"/>
          </w:rPr>
          <w:delText xml:space="preserve"> t à </w:delText>
        </w:r>
        <w:r w:rsidR="00362837" w:rsidDel="003E24B8">
          <w:rPr>
            <w:lang w:val="fr-CA"/>
          </w:rPr>
          <w:delText>88 852</w:delText>
        </w:r>
        <w:r w:rsidR="00381066" w:rsidDel="003E24B8">
          <w:rPr>
            <w:lang w:val="fr-CA"/>
          </w:rPr>
          <w:delText> t),</w:delText>
        </w:r>
      </w:del>
      <w:r w:rsidR="00381066">
        <w:rPr>
          <w:lang w:val="fr-CA"/>
        </w:rPr>
        <w:t xml:space="preserve"> </w:t>
      </w:r>
      <w:r w:rsidR="004252AE">
        <w:rPr>
          <w:lang w:val="fr-CA"/>
        </w:rPr>
        <w:t>ce q</w:t>
      </w:r>
      <w:r w:rsidR="00362837">
        <w:rPr>
          <w:lang w:val="fr-CA"/>
        </w:rPr>
        <w:t>ui est similaire à celle de 2019</w:t>
      </w:r>
      <w:r w:rsidR="004252AE">
        <w:rPr>
          <w:lang w:val="fr-CA"/>
        </w:rPr>
        <w:t xml:space="preserve"> (</w:t>
      </w:r>
      <w:r w:rsidR="00362837">
        <w:rPr>
          <w:lang w:val="fr-CA"/>
        </w:rPr>
        <w:t>79 066</w:t>
      </w:r>
      <w:r w:rsidR="004252AE">
        <w:rPr>
          <w:lang w:val="fr-CA"/>
        </w:rPr>
        <w:t xml:space="preserve"> t)</w:t>
      </w:r>
      <w:r w:rsidR="00381066">
        <w:rPr>
          <w:lang w:val="fr-CA"/>
        </w:rPr>
        <w:t>. Le niveau de l</w:t>
      </w:r>
      <w:r w:rsidR="00362837">
        <w:rPr>
          <w:lang w:val="fr-CA"/>
        </w:rPr>
        <w:t>a biomasse pour la pêche de 2021</w:t>
      </w:r>
      <w:r w:rsidR="004252AE">
        <w:rPr>
          <w:lang w:val="fr-CA"/>
        </w:rPr>
        <w:t>, provenant du relevé d</w:t>
      </w:r>
      <w:r w:rsidR="00362837">
        <w:rPr>
          <w:lang w:val="fr-CA"/>
        </w:rPr>
        <w:t>e 2020</w:t>
      </w:r>
      <w:r w:rsidR="00381066">
        <w:rPr>
          <w:lang w:val="fr-CA"/>
        </w:rPr>
        <w:t>, se situe dans la zone saine du cadre de l’approche de précaution</w:t>
      </w:r>
      <w:r w:rsidR="00822D31">
        <w:rPr>
          <w:lang w:val="fr-CA"/>
        </w:rPr>
        <w:t xml:space="preserve"> (AP)</w:t>
      </w:r>
      <w:r w:rsidR="00381066">
        <w:rPr>
          <w:lang w:val="fr-CA"/>
        </w:rPr>
        <w:t>. La biomasse résid</w:t>
      </w:r>
      <w:r w:rsidR="00362837">
        <w:rPr>
          <w:lang w:val="fr-CA"/>
        </w:rPr>
        <w:t>uelle à partir du relevé de 2020</w:t>
      </w:r>
      <w:r w:rsidR="00381066">
        <w:rPr>
          <w:lang w:val="fr-CA"/>
        </w:rPr>
        <w:t xml:space="preserve"> a été estimée à </w:t>
      </w:r>
      <w:r w:rsidR="00362837">
        <w:rPr>
          <w:lang w:val="fr-CA"/>
        </w:rPr>
        <w:t>19 107</w:t>
      </w:r>
      <w:r w:rsidR="00381066">
        <w:rPr>
          <w:lang w:val="fr-CA"/>
        </w:rPr>
        <w:t xml:space="preserve"> t, une </w:t>
      </w:r>
      <w:r w:rsidR="004252AE">
        <w:rPr>
          <w:lang w:val="fr-CA"/>
        </w:rPr>
        <w:t>diminution</w:t>
      </w:r>
      <w:r w:rsidR="00381066">
        <w:rPr>
          <w:lang w:val="fr-CA"/>
        </w:rPr>
        <w:t xml:space="preserve"> de </w:t>
      </w:r>
      <w:r w:rsidR="00362837">
        <w:rPr>
          <w:lang w:val="fr-CA"/>
        </w:rPr>
        <w:t>5,8</w:t>
      </w:r>
      <w:r w:rsidR="00523D27">
        <w:rPr>
          <w:lang w:val="fr-CA"/>
        </w:rPr>
        <w:t>% par rapport au relevé de</w:t>
      </w:r>
      <w:r w:rsidR="00362837">
        <w:rPr>
          <w:lang w:val="fr-CA"/>
        </w:rPr>
        <w:t xml:space="preserve"> 2019</w:t>
      </w:r>
      <w:r w:rsidR="00633F79">
        <w:rPr>
          <w:lang w:val="fr-CA"/>
        </w:rPr>
        <w:t xml:space="preserve"> (</w:t>
      </w:r>
      <w:r w:rsidR="00362837">
        <w:rPr>
          <w:lang w:val="fr-CA"/>
        </w:rPr>
        <w:t>20 291</w:t>
      </w:r>
      <w:r w:rsidR="00523D27">
        <w:rPr>
          <w:lang w:val="fr-CA"/>
        </w:rPr>
        <w:t xml:space="preserve"> t)</w:t>
      </w:r>
      <w:r w:rsidR="00381066">
        <w:rPr>
          <w:lang w:val="fr-CA"/>
        </w:rPr>
        <w:t>. Soixante-qu</w:t>
      </w:r>
      <w:r w:rsidR="004252AE">
        <w:rPr>
          <w:lang w:val="fr-CA"/>
        </w:rPr>
        <w:t>inze pourcent (75</w:t>
      </w:r>
      <w:r w:rsidR="00381066">
        <w:rPr>
          <w:lang w:val="fr-CA"/>
        </w:rPr>
        <w:t xml:space="preserve">%) </w:t>
      </w:r>
      <w:r w:rsidR="004252AE">
        <w:rPr>
          <w:lang w:val="fr-CA"/>
        </w:rPr>
        <w:t>de la</w:t>
      </w:r>
      <w:r w:rsidR="00362837">
        <w:rPr>
          <w:lang w:val="fr-CA"/>
        </w:rPr>
        <w:t xml:space="preserve"> biomasse du relevé de 2020</w:t>
      </w:r>
      <w:r w:rsidR="00381066">
        <w:rPr>
          <w:lang w:val="fr-CA"/>
        </w:rPr>
        <w:t xml:space="preserve"> e</w:t>
      </w:r>
      <w:r w:rsidR="00362837">
        <w:rPr>
          <w:lang w:val="fr-CA"/>
        </w:rPr>
        <w:t>xploitable pour la pêche de 2021</w:t>
      </w:r>
      <w:r w:rsidR="00381066">
        <w:rPr>
          <w:lang w:val="fr-CA"/>
        </w:rPr>
        <w:t xml:space="preserve"> est composée de nouvelles recrues (</w:t>
      </w:r>
      <w:r w:rsidR="00523D27">
        <w:rPr>
          <w:lang w:val="fr-CA"/>
        </w:rPr>
        <w:t xml:space="preserve">58 </w:t>
      </w:r>
      <w:r w:rsidR="00362837">
        <w:rPr>
          <w:lang w:val="fr-CA"/>
        </w:rPr>
        <w:t>438</w:t>
      </w:r>
      <w:r w:rsidR="00381066">
        <w:rPr>
          <w:lang w:val="fr-CA"/>
        </w:rPr>
        <w:t> t). Le recrutement à la biomasse commerciale e</w:t>
      </w:r>
      <w:r w:rsidR="00362837">
        <w:rPr>
          <w:lang w:val="fr-CA"/>
        </w:rPr>
        <w:t>stimé à partir du relevé de 2020</w:t>
      </w:r>
      <w:r w:rsidR="00381066">
        <w:rPr>
          <w:lang w:val="fr-CA"/>
        </w:rPr>
        <w:t xml:space="preserve"> </w:t>
      </w:r>
      <w:r w:rsidR="00362837">
        <w:rPr>
          <w:lang w:val="fr-CA"/>
        </w:rPr>
        <w:t>est similaire à celui de 2019</w:t>
      </w:r>
      <w:r w:rsidR="00523D27">
        <w:rPr>
          <w:lang w:val="fr-CA"/>
        </w:rPr>
        <w:t xml:space="preserve"> (</w:t>
      </w:r>
      <w:r w:rsidR="00362837">
        <w:rPr>
          <w:lang w:val="fr-CA"/>
        </w:rPr>
        <w:t>58 995</w:t>
      </w:r>
      <w:r w:rsidR="00523D27">
        <w:rPr>
          <w:lang w:val="fr-CA"/>
        </w:rPr>
        <w:t xml:space="preserve"> t)</w:t>
      </w:r>
      <w:r w:rsidR="00381066">
        <w:rPr>
          <w:lang w:val="fr-CA"/>
        </w:rPr>
        <w:t>.</w:t>
      </w:r>
      <w:r w:rsidR="008515B8">
        <w:rPr>
          <w:lang w:val="fr-CA"/>
        </w:rPr>
        <w:t xml:space="preserve"> </w:t>
      </w:r>
      <w:r w:rsidR="008515B8" w:rsidRPr="008515B8">
        <w:rPr>
          <w:lang w:val="fr-CA"/>
        </w:rPr>
        <w:t xml:space="preserve">Compte tenu de la règle de décision convenue qui a été évaluée comme conforme à l’AP, l’estimation ponctuelle </w:t>
      </w:r>
      <w:r w:rsidR="00362837">
        <w:rPr>
          <w:lang w:val="fr-CA"/>
        </w:rPr>
        <w:t>de la biomasse du relevé de 2020</w:t>
      </w:r>
      <w:r w:rsidR="008515B8" w:rsidRPr="008515B8">
        <w:rPr>
          <w:lang w:val="fr-CA"/>
        </w:rPr>
        <w:t xml:space="preserve"> de </w:t>
      </w:r>
      <w:r w:rsidR="00362837">
        <w:rPr>
          <w:lang w:val="fr-CA"/>
        </w:rPr>
        <w:t>77 748</w:t>
      </w:r>
      <w:r w:rsidR="008515B8" w:rsidRPr="008515B8">
        <w:rPr>
          <w:lang w:val="fr-CA"/>
        </w:rPr>
        <w:t xml:space="preserve"> t correspond </w:t>
      </w:r>
      <w:r w:rsidR="00362837">
        <w:rPr>
          <w:lang w:val="fr-CA"/>
        </w:rPr>
        <w:t>à un taux d’exploitation de 40,4</w:t>
      </w:r>
      <w:r w:rsidR="008515B8" w:rsidRPr="008515B8">
        <w:rPr>
          <w:lang w:val="fr-CA"/>
        </w:rPr>
        <w:t xml:space="preserve"> % et à un total autorisé des captures de </w:t>
      </w:r>
      <w:r w:rsidR="00362837">
        <w:rPr>
          <w:lang w:val="fr-CA"/>
        </w:rPr>
        <w:t>31 410 t pour la pêche de 2021</w:t>
      </w:r>
      <w:r w:rsidR="008515B8" w:rsidRPr="008515B8">
        <w:rPr>
          <w:lang w:val="fr-CA"/>
        </w:rPr>
        <w:t>. À ce niveau d’exploitation, il n’y aurait aucune chance que la biomasse ré</w:t>
      </w:r>
      <w:r w:rsidR="00362837">
        <w:rPr>
          <w:lang w:val="fr-CA"/>
        </w:rPr>
        <w:t>siduelle, après la pêche de 2021</w:t>
      </w:r>
      <w:r w:rsidR="008515B8" w:rsidRPr="008515B8">
        <w:rPr>
          <w:lang w:val="fr-CA"/>
        </w:rPr>
        <w:t>, se retrouve dans la zone critique.</w:t>
      </w:r>
      <w:r w:rsidR="008515B8">
        <w:rPr>
          <w:lang w:val="fr-CA"/>
        </w:rPr>
        <w:t xml:space="preserve"> </w:t>
      </w:r>
      <w:r w:rsidR="00362837">
        <w:rPr>
          <w:lang w:val="fr-CA"/>
        </w:rPr>
        <w:t>La</w:t>
      </w:r>
      <w:r w:rsidR="008515B8" w:rsidRPr="008515B8">
        <w:rPr>
          <w:lang w:val="fr-CA"/>
        </w:rPr>
        <w:t xml:space="preserve"> biomasse des mâles adultes de taille commerciale est considérée être à un niveau élevé et dans la zone saine de l’AP. Il y a une  vaste distribution de crabe des neiges dans le </w:t>
      </w:r>
      <w:proofErr w:type="spellStart"/>
      <w:r w:rsidR="008515B8" w:rsidRPr="008515B8">
        <w:rPr>
          <w:lang w:val="fr-CA"/>
        </w:rPr>
        <w:t>sgSL</w:t>
      </w:r>
      <w:proofErr w:type="spellEnd"/>
      <w:r w:rsidR="008515B8" w:rsidRPr="008515B8">
        <w:rPr>
          <w:lang w:val="fr-CA"/>
        </w:rPr>
        <w:t xml:space="preserve"> et des signes positifs continuels de recrutement soutenu et d’abondances élevées de femelles.</w:t>
      </w: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headerReference w:type="default" r:id="rId22"/>
          <w:footerReference w:type="default" r:id="rId23"/>
          <w:pgSz w:w="12240" w:h="15840"/>
          <w:pgMar w:top="1440" w:right="1440" w:bottom="1440" w:left="1440" w:header="720" w:footer="619" w:gutter="0"/>
          <w:pgNumType w:fmt="lowerRoman" w:start="3"/>
          <w:cols w:space="720"/>
        </w:sectPr>
      </w:pPr>
    </w:p>
    <w:p w14:paraId="4D2B5932" w14:textId="77777777" w:rsidR="00381066" w:rsidRPr="00194512" w:rsidRDefault="00381066" w:rsidP="007C299C">
      <w:pPr>
        <w:pStyle w:val="Heading2"/>
      </w:pPr>
      <w:bookmarkStart w:id="23" w:name="_Toc31030738"/>
      <w:r w:rsidRPr="00194512">
        <w:lastRenderedPageBreak/>
        <w:t>1.0. INTRODUCTION</w:t>
      </w:r>
      <w:bookmarkEnd w:id="23"/>
    </w:p>
    <w:p w14:paraId="1309A716" w14:textId="77777777" w:rsidR="00381066" w:rsidRDefault="00381066" w:rsidP="00381066">
      <w:pPr>
        <w:pStyle w:val="BodyText"/>
      </w:pPr>
      <w:r w:rsidRPr="00194512">
        <w:t xml:space="preserve">Snow crab, </w:t>
      </w:r>
      <w:proofErr w:type="spellStart"/>
      <w:r w:rsidRPr="00194512">
        <w:rPr>
          <w:i/>
        </w:rPr>
        <w:t>Chionoecetes</w:t>
      </w:r>
      <w:proofErr w:type="spellEnd"/>
      <w:r w:rsidRPr="00194512">
        <w:rPr>
          <w:i/>
        </w:rPr>
        <w:t xml:space="preserve"> </w:t>
      </w:r>
      <w:proofErr w:type="spellStart"/>
      <w:r w:rsidRPr="00194512">
        <w:rPr>
          <w:i/>
        </w:rPr>
        <w:t>opilio</w:t>
      </w:r>
      <w:proofErr w:type="spellEnd"/>
      <w:r w:rsidRPr="00194512">
        <w:t>, has been commercially exploited in the southern Gulf of St. Lawrence (</w:t>
      </w:r>
      <w:proofErr w:type="spellStart"/>
      <w:r w:rsidRPr="00194512">
        <w:t>sGSL</w:t>
      </w:r>
      <w:proofErr w:type="spellEnd"/>
      <w:r w:rsidRPr="00194512">
        <w:t>) since the mid-1960</w:t>
      </w:r>
      <w:r>
        <w:t>s. Until 1994, the snow crab fishery in Area 12 (Fig. 1) was exploited by 130 mid-shore crab harvesters from New Brunswick, Québec and Nova Scotia. In 1997, the Prince Edward Island (PEI) coastal fishery (formerly called Areas 25/26) was integrated into Area 12. In 2003, a portion of the coastal fishery off Cape Breton (formerly called Area 18) was also integrated into Area 12, and a northern part of Area 18 was set as a buffer zone (non-snow crab fishing zone, label C in Fig. 1). For the purpose of this assessment, Area 12 refers to the new management unit (Fig. 1). In 1978, Area 19 (Fig. 1) was established for the exclusive use of Cape Breton inshore crab harvesters with vessels less than 13.7 m (45 </w:t>
      </w:r>
      <w:proofErr w:type="spellStart"/>
      <w:r>
        <w:t>ft</w:t>
      </w:r>
      <w:proofErr w:type="spellEnd"/>
      <w:r>
        <w:t>) in length. Areas 12E and 12F were introduced in 1995 as exploratory fishery areas. A two nautical mile buffer zone was created between Area 12F and the adjacent Area 19 in 1996 (label B in Fig. 1). In 2002, the status of Areas 12E and 12F was changed from exploratory to commercial.</w:t>
      </w:r>
    </w:p>
    <w:p w14:paraId="745BBB40" w14:textId="77777777" w:rsidR="00381066" w:rsidRDefault="00381066" w:rsidP="00381066">
      <w:pPr>
        <w:pStyle w:val="BodyText"/>
      </w:pPr>
      <w:r>
        <w:t xml:space="preserve">Currently, there are four individually managed fishing areas (Areas 12, 19, 12E and 12F) (Fig. 1), with Area 12 being the largest in area, number of participants, and landings. There is no biological basis for the delimitations of snow crab management areas in the </w:t>
      </w:r>
      <w:proofErr w:type="spellStart"/>
      <w:r>
        <w:t>sGSL</w:t>
      </w:r>
      <w:proofErr w:type="spellEnd"/>
      <w:r>
        <w:t xml:space="preserve"> (Chiasson and Hébert 1990; Hébert et al. 2008; DFO 2009). Crabs in the above four management areas are considered part of a single biological population and the </w:t>
      </w:r>
      <w:proofErr w:type="spellStart"/>
      <w:r>
        <w:t>sGSL</w:t>
      </w:r>
      <w:proofErr w:type="spellEnd"/>
      <w:r>
        <w:t xml:space="preserve"> is considered as a single unit for assessment purposes (Hébert et al. 2008).</w:t>
      </w:r>
    </w:p>
    <w:p w14:paraId="7E2B724B" w14:textId="28213AAB" w:rsidR="00381066" w:rsidDel="003E24B8" w:rsidRDefault="00381066" w:rsidP="00381066">
      <w:pPr>
        <w:pStyle w:val="BodyText"/>
        <w:rPr>
          <w:del w:id="24" w:author="Rondeau, Amélie" w:date="2021-01-14T11:31:00Z"/>
        </w:rPr>
      </w:pPr>
      <w:r>
        <w:t>Management of the</w:t>
      </w:r>
      <w:ins w:id="25" w:author="Rondeau, Amélie" w:date="2021-01-14T11:30:00Z">
        <w:r w:rsidR="003E24B8">
          <w:t xml:space="preserve"> snow crab </w:t>
        </w:r>
        <w:proofErr w:type="spellStart"/>
        <w:r w:rsidR="003E24B8">
          <w:t>fishery</w:t>
        </w:r>
      </w:ins>
      <w:del w:id="26" w:author="Rondeau, Amélie" w:date="2021-01-14T11:30:00Z">
        <w:r w:rsidDel="003E24B8">
          <w:delText xml:space="preserve">se fisheries </w:delText>
        </w:r>
      </w:del>
      <w:r>
        <w:t>is</w:t>
      </w:r>
      <w:proofErr w:type="spellEnd"/>
      <w:r>
        <w:t xml:space="preserve"> based on quotas (by management area and distributed among license holders) and effort controls (number of licenses, trap allocations, trap dimensions, and seasons).</w:t>
      </w:r>
    </w:p>
    <w:p w14:paraId="63CCA4C0" w14:textId="2FCF6A0A" w:rsidR="00381066" w:rsidRDefault="00381066" w:rsidP="00381066">
      <w:pPr>
        <w:pStyle w:val="BodyText"/>
      </w:pPr>
      <w:r>
        <w:t xml:space="preserve">In Areas 12, 12E and 12F, the fishing season generally starts as soon as the </w:t>
      </w:r>
      <w:proofErr w:type="spellStart"/>
      <w:r>
        <w:t>sGSL</w:t>
      </w:r>
      <w:proofErr w:type="spellEnd"/>
      <w:r>
        <w:t xml:space="preserve"> is clear of ice in late April to early May and lasts either until the closure of the fishing season in mid-July or when the quota is caught. In Area 19, the fishing season starts in July and ends in mid-September or when the quota is caught. The landing of females is prohibited and only hard-shelled males ≥ 95 mm carapace width (CW) are commercially exploited. Different limits on the number of traps apply to each license depending on the harvesters group and fishing area.</w:t>
      </w:r>
    </w:p>
    <w:p w14:paraId="3CD93D2E" w14:textId="77777777" w:rsidR="00381066" w:rsidRDefault="00381066" w:rsidP="00381066">
      <w:pPr>
        <w:pStyle w:val="BodyText"/>
      </w:pPr>
      <w:commentRangeStart w:id="27"/>
      <w:r>
        <w:t>New management measures were introduced in 1990 following the premature closure of the Area 12 fishery in 1989 due to a rapid decline in catch rates and high incidence of soft-shelled crabs in catches. One of the measures was to set the total allowable catch (TAC) or quota as some proportion of the biomass of adult male crab ≥ 95 mm CW, as estimated from a trawl survey. Another management strategy was to close portions of the fishery based on the percentage of soft- or white crabs to maximize yield and reproductive potential by limiting the capture of soft-shelled males.</w:t>
      </w:r>
      <w:commentRangeEnd w:id="27"/>
      <w:r w:rsidR="003E24B8">
        <w:rPr>
          <w:rStyle w:val="CommentReference"/>
        </w:rPr>
        <w:commentReference w:id="27"/>
      </w:r>
    </w:p>
    <w:p w14:paraId="750CE8F8" w14:textId="77777777" w:rsidR="00381066" w:rsidRDefault="00381066" w:rsidP="00381066">
      <w:pPr>
        <w:pStyle w:val="BodyText"/>
      </w:pPr>
      <w:r>
        <w:t xml:space="preserve">This assessment follows recommendations from the Framework Science Peer Review of stock assessment methods for the </w:t>
      </w:r>
      <w:proofErr w:type="spellStart"/>
      <w:r>
        <w:t>sGSL</w:t>
      </w:r>
      <w:proofErr w:type="spellEnd"/>
      <w:r>
        <w:t xml:space="preserve"> snow crab stock held on November 21-25, 2011 (DFO 2012a).</w:t>
      </w:r>
    </w:p>
    <w:p w14:paraId="0B527B71" w14:textId="629D9624" w:rsidR="00381066" w:rsidRDefault="00381066" w:rsidP="00381066">
      <w:pPr>
        <w:pStyle w:val="BodyText"/>
      </w:pPr>
      <w:r>
        <w:t xml:space="preserve">The present report presents </w:t>
      </w:r>
      <w:r w:rsidR="00163637">
        <w:t xml:space="preserve">a brief summary of the 2020 snow crab fishery, </w:t>
      </w:r>
      <w:r>
        <w:t xml:space="preserve">the </w:t>
      </w:r>
      <w:ins w:id="28" w:author="Rondeau, Amélie" w:date="2021-01-14T11:32:00Z">
        <w:r w:rsidR="003E24B8">
          <w:t xml:space="preserve">stock status </w:t>
        </w:r>
      </w:ins>
      <w:r>
        <w:t>assessment</w:t>
      </w:r>
      <w:ins w:id="29" w:author="Rondeau, Amélie" w:date="2021-01-14T11:32:00Z">
        <w:r w:rsidR="003E24B8">
          <w:t>,</w:t>
        </w:r>
      </w:ins>
      <w:r>
        <w:t xml:space="preserve"> and commercia</w:t>
      </w:r>
      <w:r w:rsidR="00224509">
        <w:t>l biomass estimates for the 202</w:t>
      </w:r>
      <w:r w:rsidR="00E35C1F">
        <w:t>1</w:t>
      </w:r>
      <w:r>
        <w:t xml:space="preserve"> </w:t>
      </w:r>
      <w:proofErr w:type="spellStart"/>
      <w:ins w:id="30" w:author="Rondeau, Amélie" w:date="2021-01-14T11:32:00Z">
        <w:r w:rsidR="003E24B8">
          <w:t>sGSL</w:t>
        </w:r>
        <w:proofErr w:type="spellEnd"/>
        <w:r w:rsidR="003E24B8">
          <w:t xml:space="preserve"> </w:t>
        </w:r>
      </w:ins>
      <w:r>
        <w:t>snow crab fishery</w:t>
      </w:r>
      <w:del w:id="31" w:author="Rondeau, Amélie" w:date="2021-01-14T11:32:00Z">
        <w:r w:rsidDel="003E24B8">
          <w:delText xml:space="preserve"> in the sGSL (Areas 12, 19, 12E and 12F)</w:delText>
        </w:r>
      </w:del>
      <w:r>
        <w:t xml:space="preserve">. Biomass estimates and population characteristics by life stage are derived from a trawl survey conducted after the fishery covering the </w:t>
      </w:r>
      <w:proofErr w:type="spellStart"/>
      <w:r>
        <w:t>sGSL</w:t>
      </w:r>
      <w:proofErr w:type="spellEnd"/>
      <w:r>
        <w:t xml:space="preserve"> snow crab habitat. </w:t>
      </w:r>
      <w:ins w:id="32" w:author="Rondeau, Amélie" w:date="2021-01-14T11:33:00Z">
        <w:r w:rsidR="00D42BC8">
          <w:t>A r</w:t>
        </w:r>
      </w:ins>
      <w:del w:id="33" w:author="Rondeau, Amélie" w:date="2021-01-14T11:33:00Z">
        <w:r w:rsidDel="00D42BC8">
          <w:delText>R</w:delText>
        </w:r>
      </w:del>
      <w:r>
        <w:t>isk analys</w:t>
      </w:r>
      <w:r w:rsidR="00224509">
        <w:t xml:space="preserve">is of catch options for </w:t>
      </w:r>
      <w:r w:rsidR="00E35C1F">
        <w:t>the 2021</w:t>
      </w:r>
      <w:r>
        <w:t xml:space="preserve"> fishery relative to the commercial biomass and removal reference points is also presented.</w:t>
      </w:r>
    </w:p>
    <w:p w14:paraId="76564F93" w14:textId="77777777" w:rsidR="00381066" w:rsidRDefault="00381066" w:rsidP="007C299C">
      <w:pPr>
        <w:pStyle w:val="Heading2"/>
      </w:pPr>
      <w:bookmarkStart w:id="34" w:name="_Toc31030739"/>
      <w:r>
        <w:t>2.0. SYNOPSIS OF SNOW CRAB BIOLOGY</w:t>
      </w:r>
      <w:bookmarkEnd w:id="34"/>
    </w:p>
    <w:p w14:paraId="6837BD13" w14:textId="77777777" w:rsidR="00381066" w:rsidRDefault="00381066" w:rsidP="00381066">
      <w:pPr>
        <w:pStyle w:val="BodyText"/>
      </w:pPr>
      <w:r>
        <w:t xml:space="preserve">In the </w:t>
      </w:r>
      <w:proofErr w:type="spellStart"/>
      <w:r>
        <w:t>sGSL</w:t>
      </w:r>
      <w:proofErr w:type="spellEnd"/>
      <w:r>
        <w:t xml:space="preserve">, molting of snow crab occurs from December to April, prior to the fishery (Watson 1972; Conan et al. 1988; Sainte-Marie et al. 1995; Benhalima et al. 1998; Hébert et al. 2002). Crab normally molt annually until they reach the adult phase via a final or “terminal” molt (Conan and Comeau 1986). Males reach adulthood at sizes ranging from 40 to 150 mm CW and females at 30 to 95 mm CW (Conan and Comeau </w:t>
      </w:r>
      <w:r>
        <w:lastRenderedPageBreak/>
        <w:t>1986). Estimates of longevity of adult males are (after reaching the terminal molt) between 5 (Sainte-Marie et al. 1995) and 8 years (Fonseca et al. 2008).</w:t>
      </w:r>
    </w:p>
    <w:p w14:paraId="3D5D79B7" w14:textId="77777777" w:rsidR="00381066" w:rsidRDefault="00381066" w:rsidP="00381066">
      <w:pPr>
        <w:pStyle w:val="BodyText"/>
      </w:pPr>
      <w:r>
        <w:t xml:space="preserve">In contrast to immature females, pubescent (adolescent) females have a wider abdomen and fully developed orange gonads in the fall. These females then undergo a terminal molt between December and April and become nulliparous females having a fully enlarged abdomen and ripe ovaries. Generally, they mate immediately after molting, while their carapace is still soft, and then extrude fertilized eggs for the first time, becoming </w:t>
      </w:r>
      <w:proofErr w:type="spellStart"/>
      <w:r>
        <w:t>primiparous</w:t>
      </w:r>
      <w:proofErr w:type="spellEnd"/>
      <w:r>
        <w:t xml:space="preserve"> females (Watson 1969; </w:t>
      </w:r>
      <w:proofErr w:type="spellStart"/>
      <w:r>
        <w:t>Moriyasu</w:t>
      </w:r>
      <w:proofErr w:type="spellEnd"/>
      <w:r>
        <w:t xml:space="preserve"> and Conan 1988). Multiparous refers to females which are repeat </w:t>
      </w:r>
      <w:proofErr w:type="spellStart"/>
      <w:r>
        <w:t>spawners</w:t>
      </w:r>
      <w:proofErr w:type="spellEnd"/>
      <w:r>
        <w:t xml:space="preserve"> (second brood or more). Their mating season occurs from late-May to early-June, after their eggs have hatched (Conan and Comeau 1986; </w:t>
      </w:r>
      <w:proofErr w:type="spellStart"/>
      <w:r>
        <w:t>Moriyasu</w:t>
      </w:r>
      <w:proofErr w:type="spellEnd"/>
      <w:r>
        <w:t xml:space="preserve"> and Conan 1988; Sainte-Marie and Hazel 1992; </w:t>
      </w:r>
      <w:proofErr w:type="spellStart"/>
      <w:r>
        <w:t>Moriyasu</w:t>
      </w:r>
      <w:proofErr w:type="spellEnd"/>
      <w:r>
        <w:t xml:space="preserve"> and Comeau 1996; Sainte-Marie et al. 1999). In the </w:t>
      </w:r>
      <w:proofErr w:type="spellStart"/>
      <w:r>
        <w:t>sGSL</w:t>
      </w:r>
      <w:proofErr w:type="spellEnd"/>
      <w:r>
        <w:t xml:space="preserve">, mature females normally carry their eggs under the abdomen for two years (Mallet et al. 1993; </w:t>
      </w:r>
      <w:proofErr w:type="spellStart"/>
      <w:r>
        <w:t>Moriyasu</w:t>
      </w:r>
      <w:proofErr w:type="spellEnd"/>
      <w:r>
        <w:t xml:space="preserve"> and </w:t>
      </w:r>
      <w:proofErr w:type="spellStart"/>
      <w:r>
        <w:t>Lanteigne</w:t>
      </w:r>
      <w:proofErr w:type="spellEnd"/>
      <w:r>
        <w:t xml:space="preserve"> 1998), while a negligible portion of mature females follow a one-year cycle in </w:t>
      </w:r>
      <w:proofErr w:type="spellStart"/>
      <w:r>
        <w:t>Baie</w:t>
      </w:r>
      <w:proofErr w:type="spellEnd"/>
      <w:r>
        <w:t xml:space="preserve"> Sainte-Marguerite (Sainte-Marie et al. 1995). However, </w:t>
      </w:r>
      <w:proofErr w:type="spellStart"/>
      <w:r>
        <w:t>Khun</w:t>
      </w:r>
      <w:proofErr w:type="spellEnd"/>
      <w:r>
        <w:t xml:space="preserve"> and Choi (2011) reported that over 80% of mature females were estimated to follow a one-year reproductive cycle on the Scotian Shelf.</w:t>
      </w:r>
    </w:p>
    <w:p w14:paraId="461325F7" w14:textId="77777777" w:rsidR="00381066" w:rsidRDefault="00381066" w:rsidP="00381066">
      <w:pPr>
        <w:pStyle w:val="BodyText"/>
      </w:pPr>
      <w:r>
        <w:t xml:space="preserve">Mature females, both </w:t>
      </w:r>
      <w:proofErr w:type="spellStart"/>
      <w:r>
        <w:t>primiparous</w:t>
      </w:r>
      <w:proofErr w:type="spellEnd"/>
      <w:r>
        <w:t xml:space="preserve"> and multiparous, may produce more than one viable brood from sperm stored in their </w:t>
      </w:r>
      <w:proofErr w:type="spellStart"/>
      <w:r>
        <w:t>spermathecae</w:t>
      </w:r>
      <w:proofErr w:type="spellEnd"/>
      <w:r>
        <w:t xml:space="preserve"> from the first mating, without any subsequent mating (Sainte-Marie and </w:t>
      </w:r>
      <w:proofErr w:type="spellStart"/>
      <w:r>
        <w:t>Carrière</w:t>
      </w:r>
      <w:proofErr w:type="spellEnd"/>
      <w:r>
        <w:t xml:space="preserve"> 1995). However, the probability that a single mating was sufficient to fertilize a female’s lifetime production of eggs has been shown to be low (Rondeau and Sainte-Marie 2001). Mating after egg hatching seems to be a general rule for snow crab in the </w:t>
      </w:r>
      <w:proofErr w:type="spellStart"/>
      <w:r>
        <w:t>sGSL</w:t>
      </w:r>
      <w:proofErr w:type="spellEnd"/>
      <w:r>
        <w:t xml:space="preserve"> (Conan et al. 1988).</w:t>
      </w:r>
    </w:p>
    <w:p w14:paraId="67A44F51" w14:textId="77777777" w:rsidR="00381066" w:rsidRDefault="00381066" w:rsidP="00381066">
      <w:r>
        <w:t xml:space="preserve">After molting, crabs have a soft shell engorged with water. It takes about 8-10 months for the carapace of an adult soft-shelled male to harden (Hébert et al. 2002) and one year to attain maximal meat yield (Dufour et al. 1997). Adult soft-shelled males are not able to mate during their </w:t>
      </w:r>
      <w:proofErr w:type="spellStart"/>
      <w:r>
        <w:t>postmolt</w:t>
      </w:r>
      <w:proofErr w:type="spellEnd"/>
      <w:r>
        <w:t xml:space="preserve"> period, but become active in reproductive activities with nulliparous females in February of the following year and in May-June with multiparous females (Conan et al. 1988; Moriyasu et al. 1988). Adult soft-shelled males of legal size represent the annual recruitment to the fishery, as they become commercially marketable in the following fishing season (Conan and Comeau 1986; Sainte-Marie et al. 1995; Comeau et al. 1998; Hébert et al. 2002). </w:t>
      </w:r>
    </w:p>
    <w:p w14:paraId="2583C76B" w14:textId="77777777" w:rsidR="00381066" w:rsidRDefault="00381066" w:rsidP="00381066">
      <w:pPr>
        <w:pStyle w:val="BodyText"/>
      </w:pPr>
      <w:r>
        <w:t>Following Sainte-Marie et al. (1995), we use the term “adolescent” and “adult” to refer to what was formerly called morphometrically immature and mature, respectively (Conan and Comeau 1986).</w:t>
      </w:r>
    </w:p>
    <w:p w14:paraId="4B862A6A" w14:textId="2B9F1143" w:rsidR="00381066" w:rsidRDefault="00381066" w:rsidP="007C299C">
      <w:pPr>
        <w:pStyle w:val="Heading2"/>
      </w:pPr>
      <w:bookmarkStart w:id="35" w:name="_Toc31030740"/>
      <w:r>
        <w:t>3.0. METHODS</w:t>
      </w:r>
      <w:bookmarkEnd w:id="35"/>
    </w:p>
    <w:p w14:paraId="1065F3F3" w14:textId="2CAD60DF" w:rsidR="006F40DD" w:rsidRPr="006F40DD" w:rsidRDefault="006F40DD" w:rsidP="006F40DD">
      <w:pPr>
        <w:rPr>
          <w:lang w:val="en-CA"/>
        </w:rPr>
      </w:pPr>
      <w:r>
        <w:rPr>
          <w:lang w:val="en-CA"/>
        </w:rPr>
        <w:t>Due to the Covid-19 pandemi</w:t>
      </w:r>
      <w:r w:rsidR="00833B9E">
        <w:rPr>
          <w:lang w:val="en-CA"/>
        </w:rPr>
        <w:t xml:space="preserve">c, </w:t>
      </w:r>
      <w:commentRangeStart w:id="36"/>
      <w:r w:rsidR="00833B9E">
        <w:rPr>
          <w:lang w:val="en-CA"/>
        </w:rPr>
        <w:t>there w</w:t>
      </w:r>
      <w:ins w:id="37" w:author="Rondeau, Amélie" w:date="2021-01-14T11:39:00Z">
        <w:r w:rsidR="00D42BC8">
          <w:rPr>
            <w:lang w:val="en-CA"/>
          </w:rPr>
          <w:t>ere</w:t>
        </w:r>
      </w:ins>
      <w:del w:id="38" w:author="Rondeau, Amélie" w:date="2021-01-14T11:39:00Z">
        <w:r w:rsidR="00833B9E" w:rsidDel="00D42BC8">
          <w:rPr>
            <w:lang w:val="en-CA"/>
          </w:rPr>
          <w:delText>as</w:delText>
        </w:r>
      </w:del>
      <w:r w:rsidR="00833B9E">
        <w:rPr>
          <w:lang w:val="en-CA"/>
        </w:rPr>
        <w:t xml:space="preserve"> no at-sea observers</w:t>
      </w:r>
      <w:r>
        <w:rPr>
          <w:lang w:val="en-CA"/>
        </w:rPr>
        <w:t xml:space="preserve"> </w:t>
      </w:r>
      <w:commentRangeEnd w:id="36"/>
      <w:r w:rsidR="00D42BC8">
        <w:rPr>
          <w:rStyle w:val="CommentReference"/>
        </w:rPr>
        <w:commentReference w:id="36"/>
      </w:r>
      <w:r>
        <w:rPr>
          <w:lang w:val="en-CA"/>
        </w:rPr>
        <w:t xml:space="preserve">deployed onboard snow crab vessels </w:t>
      </w:r>
      <w:r w:rsidR="00833B9E">
        <w:rPr>
          <w:lang w:val="en-CA"/>
        </w:rPr>
        <w:t>during</w:t>
      </w:r>
      <w:r>
        <w:rPr>
          <w:lang w:val="en-CA"/>
        </w:rPr>
        <w:t xml:space="preserve"> the 2020 fishing season. Consequently, </w:t>
      </w:r>
      <w:r w:rsidR="00833B9E">
        <w:rPr>
          <w:lang w:val="en-CA"/>
        </w:rPr>
        <w:t>t</w:t>
      </w:r>
      <w:r>
        <w:rPr>
          <w:lang w:val="en-CA"/>
        </w:rPr>
        <w:t xml:space="preserve">he soft-shelled and white shelled crab protocols were not </w:t>
      </w:r>
      <w:del w:id="39" w:author="Rondeau, Amélie" w:date="2021-01-14T11:40:00Z">
        <w:r w:rsidR="00833B9E" w:rsidDel="00D42BC8">
          <w:rPr>
            <w:lang w:val="en-CA"/>
          </w:rPr>
          <w:delText>conducted</w:delText>
        </w:r>
        <w:r w:rsidDel="00D42BC8">
          <w:rPr>
            <w:lang w:val="en-CA"/>
          </w:rPr>
          <w:delText xml:space="preserve"> in all zones</w:delText>
        </w:r>
      </w:del>
      <w:ins w:id="40" w:author="Rondeau, Amélie" w:date="2021-01-14T11:40:00Z">
        <w:r w:rsidR="00D42BC8">
          <w:rPr>
            <w:lang w:val="en-CA"/>
          </w:rPr>
          <w:t>applied</w:t>
        </w:r>
      </w:ins>
      <w:r>
        <w:rPr>
          <w:lang w:val="en-CA"/>
        </w:rPr>
        <w:t xml:space="preserve"> during the 2020 fishing season. All analyses </w:t>
      </w:r>
      <w:ins w:id="41" w:author="Rondeau, Amélie" w:date="2021-01-14T11:40:00Z">
        <w:r w:rsidR="00D42BC8">
          <w:rPr>
            <w:lang w:val="en-CA"/>
          </w:rPr>
          <w:t>based on</w:t>
        </w:r>
      </w:ins>
      <w:del w:id="42" w:author="Rondeau, Amélie" w:date="2021-01-14T11:40:00Z">
        <w:r w:rsidDel="00D42BC8">
          <w:rPr>
            <w:lang w:val="en-CA"/>
          </w:rPr>
          <w:delText>from the</w:delText>
        </w:r>
      </w:del>
      <w:r>
        <w:rPr>
          <w:lang w:val="en-CA"/>
        </w:rPr>
        <w:t xml:space="preserve"> at-sea observer </w:t>
      </w:r>
      <w:del w:id="43" w:author="Rondeau, Amélie" w:date="2021-01-14T11:41:00Z">
        <w:r w:rsidDel="00D42BC8">
          <w:rPr>
            <w:lang w:val="en-CA"/>
          </w:rPr>
          <w:delText xml:space="preserve">program </w:delText>
        </w:r>
      </w:del>
      <w:ins w:id="44" w:author="Rondeau, Amélie" w:date="2021-01-14T11:41:00Z">
        <w:r w:rsidR="00D42BC8">
          <w:rPr>
            <w:lang w:val="en-CA"/>
          </w:rPr>
          <w:t>data</w:t>
        </w:r>
        <w:r w:rsidR="00D42BC8">
          <w:rPr>
            <w:lang w:val="en-CA"/>
          </w:rPr>
          <w:t xml:space="preserve"> </w:t>
        </w:r>
      </w:ins>
      <w:r w:rsidR="00833B9E">
        <w:rPr>
          <w:lang w:val="en-CA"/>
        </w:rPr>
        <w:t xml:space="preserve">to monitor the fishery performance </w:t>
      </w:r>
      <w:r>
        <w:rPr>
          <w:lang w:val="en-CA"/>
        </w:rPr>
        <w:t xml:space="preserve">such as the catch composition, the percentage of-soft-shelled or white crabs, the CPUE and the mean size of commercial-sized adult males </w:t>
      </w:r>
      <w:del w:id="45" w:author="Rondeau, Amélie" w:date="2021-01-14T11:41:00Z">
        <w:r w:rsidDel="00D42BC8">
          <w:rPr>
            <w:lang w:val="en-CA"/>
          </w:rPr>
          <w:delText xml:space="preserve">were </w:delText>
        </w:r>
      </w:del>
      <w:ins w:id="46" w:author="Rondeau, Amélie" w:date="2021-01-14T11:41:00Z">
        <w:r w:rsidR="00D42BC8">
          <w:rPr>
            <w:lang w:val="en-CA"/>
          </w:rPr>
          <w:t>could</w:t>
        </w:r>
        <w:r w:rsidR="00D42BC8">
          <w:rPr>
            <w:lang w:val="en-CA"/>
          </w:rPr>
          <w:t xml:space="preserve"> </w:t>
        </w:r>
      </w:ins>
      <w:r>
        <w:rPr>
          <w:lang w:val="en-CA"/>
        </w:rPr>
        <w:t>not performed for the 2020 fishing season.</w:t>
      </w:r>
    </w:p>
    <w:p w14:paraId="7EABB749" w14:textId="6BAA18DA" w:rsidR="00CD407B" w:rsidRDefault="00CD407B" w:rsidP="00CD407B">
      <w:pPr>
        <w:rPr>
          <w:lang w:val="en-CA"/>
        </w:rPr>
      </w:pPr>
    </w:p>
    <w:p w14:paraId="09406557" w14:textId="5EB6CDF9" w:rsidR="00CD407B" w:rsidRPr="00CD407B" w:rsidRDefault="00CD407B" w:rsidP="00CD407B">
      <w:pPr>
        <w:spacing w:after="120"/>
        <w:jc w:val="center"/>
        <w:rPr>
          <w:b/>
          <w:lang w:val="en-CA"/>
        </w:rPr>
      </w:pPr>
      <w:bookmarkStart w:id="47" w:name="_Toc513621207"/>
      <w:r>
        <w:rPr>
          <w:b/>
          <w:lang w:val="en-CA"/>
        </w:rPr>
        <w:t>3</w:t>
      </w:r>
      <w:r w:rsidRPr="00CD407B">
        <w:rPr>
          <w:b/>
          <w:lang w:val="en-CA"/>
        </w:rPr>
        <w:t>.1. LOGBOOKS AND LANDING MONITORING</w:t>
      </w:r>
      <w:bookmarkEnd w:id="47"/>
    </w:p>
    <w:p w14:paraId="10B2F236" w14:textId="006C50B5" w:rsidR="00CD407B" w:rsidRPr="00CD407B" w:rsidRDefault="00CD407B" w:rsidP="00CD407B">
      <w:pPr>
        <w:spacing w:after="120"/>
      </w:pPr>
      <w:r w:rsidRPr="00CD407B">
        <w:t xml:space="preserve">Raw data on catches and fishing effort were obtained from mandatory logbooks and the quota monitoring report, which is based on dockside monitoring of landings. The data were compiled by the Statistics Divisions of the Quebec and Gulf Regions of The Department of Fisheries and Oceans (DFO), </w:t>
      </w:r>
      <w:commentRangeStart w:id="48"/>
      <w:r w:rsidRPr="00CD407B">
        <w:t>and verified by Science Gulf Region</w:t>
      </w:r>
      <w:commentRangeEnd w:id="48"/>
      <w:r w:rsidR="00D42BC8">
        <w:rPr>
          <w:rStyle w:val="CommentReference"/>
        </w:rPr>
        <w:commentReference w:id="48"/>
      </w:r>
      <w:r w:rsidRPr="00CD407B">
        <w:t>.</w:t>
      </w:r>
      <w:ins w:id="49" w:author="Rondeau, Amélie" w:date="2021-01-14T11:56:00Z">
        <w:r w:rsidR="003E4587">
          <w:t xml:space="preserve"> Information on </w:t>
        </w:r>
      </w:ins>
      <w:commentRangeStart w:id="50"/>
      <w:ins w:id="51" w:author="Rondeau, Amélie" w:date="2021-01-14T12:04:00Z">
        <w:r w:rsidR="00672DF8">
          <w:t xml:space="preserve">revised </w:t>
        </w:r>
      </w:ins>
      <w:ins w:id="52" w:author="Rondeau, Amélie" w:date="2021-01-14T11:56:00Z">
        <w:r w:rsidR="003E4587">
          <w:t xml:space="preserve">quotas, </w:t>
        </w:r>
      </w:ins>
      <w:ins w:id="53" w:author="Rondeau, Amélie" w:date="2021-01-14T11:57:00Z">
        <w:r w:rsidR="003E4587">
          <w:t>allocation shares, maximum trap allocations, and opening dates for the fishery</w:t>
        </w:r>
      </w:ins>
      <w:commentRangeEnd w:id="50"/>
      <w:ins w:id="54" w:author="Rondeau, Amélie" w:date="2021-01-14T12:04:00Z">
        <w:r w:rsidR="00672DF8">
          <w:rPr>
            <w:rStyle w:val="CommentReference"/>
          </w:rPr>
          <w:commentReference w:id="50"/>
        </w:r>
      </w:ins>
      <w:ins w:id="55" w:author="Rondeau, Amélie" w:date="2021-01-14T11:57:00Z">
        <w:r w:rsidR="003E4587">
          <w:t xml:space="preserve"> </w:t>
        </w:r>
      </w:ins>
      <w:ins w:id="56" w:author="Rondeau, Amélie" w:date="2021-01-14T11:58:00Z">
        <w:r w:rsidR="003E4587">
          <w:t xml:space="preserve">per area were obtained from </w:t>
        </w:r>
      </w:ins>
      <w:ins w:id="57" w:author="Rondeau, Amélie" w:date="2021-01-14T12:01:00Z">
        <w:r w:rsidR="003E4587">
          <w:t>DFO</w:t>
        </w:r>
      </w:ins>
      <w:ins w:id="58" w:author="Rondeau, Amélie" w:date="2021-01-14T11:58:00Z">
        <w:r w:rsidR="003E4587">
          <w:t xml:space="preserve"> Fishery</w:t>
        </w:r>
      </w:ins>
      <w:ins w:id="59" w:author="Rondeau, Amélie" w:date="2021-01-14T12:01:00Z">
        <w:r w:rsidR="003E4587">
          <w:t xml:space="preserve"> and Aquaculture Management sector.</w:t>
        </w:r>
      </w:ins>
    </w:p>
    <w:p w14:paraId="3C02BDDC" w14:textId="77777777" w:rsidR="00CD407B" w:rsidRPr="00CD407B" w:rsidRDefault="00CD407B" w:rsidP="00CD407B">
      <w:r w:rsidRPr="00CD407B">
        <w:t>The geographic distribution of fishing effort is presented as the total number of trap hauls within each 10 by 10 minutes latitude-longitude grid. Fishing positions were obtained from logbooks.</w:t>
      </w:r>
    </w:p>
    <w:p w14:paraId="77884D24" w14:textId="6BC5C426" w:rsidR="00CD407B" w:rsidRPr="00CD407B" w:rsidRDefault="00CD407B" w:rsidP="00CD407B">
      <w:r w:rsidRPr="00CD407B">
        <w:t>The mean catch-per-unit-of-effort (CPUE) in kilograms per trap haul (kg/</w:t>
      </w:r>
      <w:proofErr w:type="spellStart"/>
      <w:r w:rsidRPr="00CD407B">
        <w:t>th</w:t>
      </w:r>
      <w:proofErr w:type="spellEnd"/>
      <w:r w:rsidRPr="00CD407B">
        <w:t xml:space="preserve">) of the </w:t>
      </w:r>
      <w:commentRangeStart w:id="60"/>
      <w:r w:rsidRPr="00CD407B">
        <w:t xml:space="preserve">fleet </w:t>
      </w:r>
      <w:commentRangeEnd w:id="60"/>
      <w:r w:rsidR="00D42B1A">
        <w:rPr>
          <w:rStyle w:val="CommentReference"/>
        </w:rPr>
        <w:commentReference w:id="60"/>
      </w:r>
      <w:r w:rsidRPr="00CD407B">
        <w:t>in year (</w:t>
      </w:r>
      <w:proofErr w:type="spellStart"/>
      <w:r w:rsidRPr="00CD407B">
        <w:t>i</w:t>
      </w:r>
      <w:proofErr w:type="spellEnd"/>
      <w:r w:rsidRPr="00CD407B">
        <w:t>) was calculated as the ratio of total catches (</w:t>
      </w:r>
      <w:proofErr w:type="spellStart"/>
      <w:r w:rsidRPr="00CD407B">
        <w:t>y</w:t>
      </w:r>
      <w:r w:rsidRPr="00CD407B">
        <w:rPr>
          <w:vertAlign w:val="subscript"/>
        </w:rPr>
        <w:t>i</w:t>
      </w:r>
      <w:proofErr w:type="spellEnd"/>
      <w:r w:rsidRPr="00CD407B">
        <w:t>) and the corresponding number of trap hauls (</w:t>
      </w:r>
      <w:proofErr w:type="spellStart"/>
      <w:r w:rsidRPr="00CD407B">
        <w:t>th</w:t>
      </w:r>
      <w:r w:rsidRPr="00CD407B">
        <w:rPr>
          <w:vertAlign w:val="subscript"/>
        </w:rPr>
        <w:t>i</w:t>
      </w:r>
      <w:proofErr w:type="spellEnd"/>
      <w:r w:rsidRPr="00CD407B">
        <w:t xml:space="preserve">) as reported in the logbooks: </w:t>
      </w:r>
      <w:proofErr w:type="spellStart"/>
      <w:r w:rsidRPr="00CD407B">
        <w:t>CPUE</w:t>
      </w:r>
      <w:r w:rsidRPr="00CD407B">
        <w:rPr>
          <w:vertAlign w:val="subscript"/>
        </w:rPr>
        <w:t>i</w:t>
      </w:r>
      <w:proofErr w:type="spellEnd"/>
      <w:r w:rsidRPr="00CD407B">
        <w:t xml:space="preserve"> = </w:t>
      </w:r>
      <w:proofErr w:type="spellStart"/>
      <w:r w:rsidRPr="00CD407B">
        <w:t>y</w:t>
      </w:r>
      <w:r w:rsidRPr="00CD407B">
        <w:rPr>
          <w:vertAlign w:val="subscript"/>
        </w:rPr>
        <w:t>i</w:t>
      </w:r>
      <w:proofErr w:type="spellEnd"/>
      <w:r w:rsidRPr="00CD407B">
        <w:rPr>
          <w:vertAlign w:val="subscript"/>
        </w:rPr>
        <w:t xml:space="preserve"> </w:t>
      </w:r>
      <w:r w:rsidRPr="00CD407B">
        <w:t xml:space="preserve">/ </w:t>
      </w:r>
      <w:proofErr w:type="spellStart"/>
      <w:r w:rsidRPr="00CD407B">
        <w:t>th</w:t>
      </w:r>
      <w:r w:rsidRPr="00CD407B">
        <w:rPr>
          <w:vertAlign w:val="subscript"/>
        </w:rPr>
        <w:t>i</w:t>
      </w:r>
      <w:proofErr w:type="spellEnd"/>
      <w:r w:rsidRPr="00CD407B">
        <w:t xml:space="preserve">. As not all trap hauls were reported in the logbooks, the total trap hauls had to be </w:t>
      </w:r>
      <w:r w:rsidRPr="00CD407B">
        <w:lastRenderedPageBreak/>
        <w:t>estimated. Thus the total effort in the fishery (total number of trap hauls, TH) was estimated from the total landings from the quota monitoring report (Y</w:t>
      </w:r>
      <w:r w:rsidRPr="00CD407B">
        <w:rPr>
          <w:vertAlign w:val="subscript"/>
        </w:rPr>
        <w:t>i</w:t>
      </w:r>
      <w:r w:rsidRPr="00CD407B">
        <w:t xml:space="preserve">) divided by the unadjusted mean CPUE: </w:t>
      </w:r>
      <w:proofErr w:type="spellStart"/>
      <w:r w:rsidRPr="00CD407B">
        <w:t>TH</w:t>
      </w:r>
      <w:r w:rsidRPr="00CD407B">
        <w:rPr>
          <w:vertAlign w:val="subscript"/>
        </w:rPr>
        <w:t>i</w:t>
      </w:r>
      <w:proofErr w:type="spellEnd"/>
      <w:r w:rsidRPr="00CD407B">
        <w:t xml:space="preserve"> = Y</w:t>
      </w:r>
      <w:r w:rsidRPr="00CD407B">
        <w:rPr>
          <w:vertAlign w:val="subscript"/>
        </w:rPr>
        <w:t>i</w:t>
      </w:r>
      <w:r w:rsidRPr="00CD407B">
        <w:t xml:space="preserve"> / </w:t>
      </w:r>
      <w:proofErr w:type="spellStart"/>
      <w:r w:rsidRPr="00CD407B">
        <w:t>CPUE</w:t>
      </w:r>
      <w:r w:rsidRPr="00CD407B">
        <w:rPr>
          <w:vertAlign w:val="subscript"/>
        </w:rPr>
        <w:t>i</w:t>
      </w:r>
      <w:proofErr w:type="spellEnd"/>
      <w:r w:rsidRPr="00CD407B">
        <w:t xml:space="preserve">. </w:t>
      </w:r>
      <w:commentRangeStart w:id="61"/>
      <w:r w:rsidRPr="00CD407B">
        <w:t>Trap immersion times were taken from the logbooks.</w:t>
      </w:r>
      <w:commentRangeEnd w:id="61"/>
      <w:r w:rsidR="00D42B1A">
        <w:rPr>
          <w:rStyle w:val="CommentReference"/>
        </w:rPr>
        <w:commentReference w:id="61"/>
      </w:r>
    </w:p>
    <w:p w14:paraId="7515F67A" w14:textId="240F6BF3" w:rsidR="00381066" w:rsidRDefault="00CD407B" w:rsidP="007C299C">
      <w:pPr>
        <w:pStyle w:val="Heading2"/>
      </w:pPr>
      <w:bookmarkStart w:id="62" w:name="_Toc31030741"/>
      <w:r>
        <w:t>3.2</w:t>
      </w:r>
      <w:r w:rsidR="00381066">
        <w:t xml:space="preserve">. TRAWL SURVEY </w:t>
      </w:r>
      <w:r w:rsidR="005273B7">
        <w:t>SAMPLING FOR BIOMASS ESTIMATION</w:t>
      </w:r>
      <w:bookmarkEnd w:id="62"/>
    </w:p>
    <w:p w14:paraId="4361B5EB" w14:textId="74A58AD4" w:rsidR="00381066" w:rsidRDefault="00381066" w:rsidP="00381066">
      <w:pPr>
        <w:pStyle w:val="BodyText"/>
      </w:pPr>
      <w:r>
        <w:t>There have been progressive changes in the samplin</w:t>
      </w:r>
      <w:r w:rsidR="00AC7DC4">
        <w:t xml:space="preserve">g design and protocols of the </w:t>
      </w:r>
      <w:proofErr w:type="spellStart"/>
      <w:r w:rsidR="00AC7DC4">
        <w:t>sG</w:t>
      </w:r>
      <w:r>
        <w:t>SL</w:t>
      </w:r>
      <w:proofErr w:type="spellEnd"/>
      <w:r>
        <w:t xml:space="preserve"> trawl survey since its inception in 1988. </w:t>
      </w:r>
      <w:commentRangeStart w:id="63"/>
      <w:r>
        <w:t>Originally, the survey area was sub-divided using a lattice of 10 by 10 minute latitude-longitude grids. One or two sampling locations were then randomly selected and used as fixed stations in subsequent survey years. The sampling design from 2006 to 2011 was modified in accordance with recommendations from the 2005 Assessm</w:t>
      </w:r>
      <w:r w:rsidR="00AC7DC4">
        <w:t xml:space="preserve">ent Framework Workshop on the </w:t>
      </w:r>
      <w:proofErr w:type="spellStart"/>
      <w:r w:rsidR="00AC7DC4">
        <w:t>sG</w:t>
      </w:r>
      <w:r>
        <w:t>SL</w:t>
      </w:r>
      <w:proofErr w:type="spellEnd"/>
      <w:r>
        <w:t xml:space="preserve"> snow crab (DFO 2006; Moriyasu et al. 2008). </w:t>
      </w:r>
    </w:p>
    <w:p w14:paraId="168CD882" w14:textId="77777777" w:rsidR="00381066" w:rsidRDefault="00381066" w:rsidP="00381066">
      <w:pPr>
        <w:pStyle w:val="BodyText"/>
      </w:pPr>
      <w:r>
        <w:t xml:space="preserve">In 2012, the sampling design was again modified following recommendations from the 2011 Snow Crab Assessment Methods Framework Science Review (DFO 2012a). The boundaries of the survey area were extended to the 20 and 200 fathom isobaths, encompassing the vast majority of favorable snow crab habitat (i.e. bottom temperatures less than 5°C) and thus the </w:t>
      </w:r>
      <w:proofErr w:type="spellStart"/>
      <w:r>
        <w:t>sGSL</w:t>
      </w:r>
      <w:proofErr w:type="spellEnd"/>
      <w:r>
        <w:t xml:space="preserve"> biological unit. To further improve spatial homogeneity, grids were set to be square rather than rectangular with dimensions defined as a function of the number of total samples, so that each grid included only a single sampling station (DFO 2012a). This protocol resulted in an entirely new set of sampling stations. The revised survey sampling design in 2012 is presented in Wade et al. (2014). For 2013, the number of stations increased from 325 to 355 following recommendations from the snow crab advisory committee to increase the precision of the biomass estimates in smaller fishing zones. The survey area was partitioned into square grids of 12.7 km x 12.7 km and a new set of sampling stations was generated. </w:t>
      </w:r>
      <w:commentRangeEnd w:id="63"/>
      <w:r w:rsidR="00A546A6">
        <w:rPr>
          <w:rStyle w:val="CommentReference"/>
        </w:rPr>
        <w:commentReference w:id="63"/>
      </w:r>
    </w:p>
    <w:p w14:paraId="345AA86D" w14:textId="6E5B4294" w:rsidR="00381066" w:rsidRDefault="00381066" w:rsidP="00381066">
      <w:pPr>
        <w:pStyle w:val="BodyText"/>
      </w:pPr>
      <w:r>
        <w:t xml:space="preserve">Since 2014, the number of </w:t>
      </w:r>
      <w:r w:rsidR="00A85254">
        <w:t xml:space="preserve">target </w:t>
      </w:r>
      <w:r>
        <w:t xml:space="preserve">sampling stations has remained at 355 and the successfully sampled stations from the previous year survey were used as fixed stations. </w:t>
      </w:r>
      <w:r w:rsidR="00812AC5">
        <w:t xml:space="preserve">A new set of sampling stations was generated randomly when sampling stations were abandoned or </w:t>
      </w:r>
      <w:r w:rsidR="00AA0C30">
        <w:t xml:space="preserve">if the sampling stations </w:t>
      </w:r>
      <w:r w:rsidR="00812AC5">
        <w:t xml:space="preserve">were outside </w:t>
      </w:r>
      <w:r w:rsidR="00AA0C30">
        <w:t xml:space="preserve">of </w:t>
      </w:r>
      <w:r w:rsidR="00812AC5">
        <w:t>their assigned square grid</w:t>
      </w:r>
      <w:r w:rsidR="00AA0C30">
        <w:t>s</w:t>
      </w:r>
      <w:r w:rsidR="00812AC5">
        <w:t>.</w:t>
      </w:r>
    </w:p>
    <w:p w14:paraId="14FC3617" w14:textId="17634CA3" w:rsidR="00381066" w:rsidRDefault="00CD407B" w:rsidP="007C299C">
      <w:pPr>
        <w:pStyle w:val="Heading2"/>
      </w:pPr>
      <w:bookmarkStart w:id="64" w:name="_Toc31030742"/>
      <w:r>
        <w:t>3.1.2</w:t>
      </w:r>
      <w:r w:rsidR="00381066">
        <w:t>. Trawl survey in 20</w:t>
      </w:r>
      <w:bookmarkEnd w:id="64"/>
      <w:r w:rsidR="00745283">
        <w:t>20</w:t>
      </w:r>
    </w:p>
    <w:p w14:paraId="2AB3D7B0" w14:textId="25BA8ED2" w:rsidR="00381066" w:rsidRPr="00293FBD" w:rsidRDefault="00363641" w:rsidP="00381066">
      <w:pPr>
        <w:pStyle w:val="BodyText"/>
      </w:pPr>
      <w:r>
        <w:t>In 2020</w:t>
      </w:r>
      <w:r w:rsidR="00381066" w:rsidRPr="00293FBD">
        <w:t xml:space="preserve">, the number of </w:t>
      </w:r>
      <w:r w:rsidR="00A85254">
        <w:t xml:space="preserve">target </w:t>
      </w:r>
      <w:r w:rsidR="00381066" w:rsidRPr="00293FBD">
        <w:t>sampling stations remained at 355. T</w:t>
      </w:r>
      <w:r>
        <w:t>he 350</w:t>
      </w:r>
      <w:r w:rsidR="00381066" w:rsidRPr="00293FBD">
        <w:t xml:space="preserve"> successful sampling stations f</w:t>
      </w:r>
      <w:r>
        <w:t>rom the 2019</w:t>
      </w:r>
      <w:r w:rsidR="00381066" w:rsidRPr="00293FBD">
        <w:t xml:space="preserve"> trawl survey were use</w:t>
      </w:r>
      <w:r>
        <w:t>d as fixed stations in 2020</w:t>
      </w:r>
      <w:r w:rsidR="00381066" w:rsidRPr="00293FBD">
        <w:t xml:space="preserve"> and a new set of </w:t>
      </w:r>
      <w:r w:rsidR="00AC7F30">
        <w:t>f</w:t>
      </w:r>
      <w:r>
        <w:t>ive</w:t>
      </w:r>
      <w:r w:rsidR="00381066" w:rsidRPr="00293FBD">
        <w:t xml:space="preserve"> sampling stations (the </w:t>
      </w:r>
      <w:r>
        <w:t>three</w:t>
      </w:r>
      <w:r w:rsidR="00381066" w:rsidRPr="00293FBD">
        <w:t xml:space="preserve"> sampling station</w:t>
      </w:r>
      <w:r>
        <w:t>s</w:t>
      </w:r>
      <w:r w:rsidR="00381066" w:rsidRPr="00293FBD">
        <w:t xml:space="preserve"> that w</w:t>
      </w:r>
      <w:r>
        <w:t>ere</w:t>
      </w:r>
      <w:r w:rsidR="00381066" w:rsidRPr="00293FBD">
        <w:t xml:space="preserve"> abandoned and </w:t>
      </w:r>
      <w:r>
        <w:t>two</w:t>
      </w:r>
      <w:r w:rsidR="00381066" w:rsidRPr="00293FBD">
        <w:t xml:space="preserve"> sampling stations that were conducted outside their assigned square grid </w:t>
      </w:r>
      <w:r>
        <w:t>areas in 2019</w:t>
      </w:r>
      <w:r w:rsidR="00381066" w:rsidRPr="00293FBD">
        <w:t>) was generated randomly (Fig. 2).</w:t>
      </w:r>
    </w:p>
    <w:p w14:paraId="506651C7" w14:textId="519EEC22" w:rsidR="00DF0CEA" w:rsidRDefault="00381066" w:rsidP="00381066">
      <w:pPr>
        <w:pStyle w:val="BodyText"/>
      </w:pPr>
      <w:r w:rsidRPr="00420238">
        <w:t>The trawl surv</w:t>
      </w:r>
      <w:r w:rsidR="006F1BFB">
        <w:t>ey was conducted between July 13</w:t>
      </w:r>
      <w:r>
        <w:t xml:space="preserve"> and September</w:t>
      </w:r>
      <w:r w:rsidRPr="00420238">
        <w:t xml:space="preserve"> </w:t>
      </w:r>
      <w:r w:rsidR="006F1BFB">
        <w:t>10</w:t>
      </w:r>
      <w:r>
        <w:t xml:space="preserve"> </w:t>
      </w:r>
      <w:r w:rsidRPr="00420238">
        <w:t xml:space="preserve">and covered Areas 12, 19, 12E and 12F (Fig. 2). </w:t>
      </w:r>
      <w:r w:rsidR="00863A32">
        <w:t>A new vessel, t</w:t>
      </w:r>
      <w:r w:rsidRPr="00420238">
        <w:t xml:space="preserve">he </w:t>
      </w:r>
      <w:del w:id="65" w:author="Rondeau, Amélie" w:date="2021-01-14T12:09:00Z">
        <w:r w:rsidRPr="00420238" w:rsidDel="00A546A6">
          <w:delText>“</w:delText>
        </w:r>
      </w:del>
      <w:r w:rsidR="00863A32" w:rsidRPr="00A546A6">
        <w:rPr>
          <w:rPrChange w:id="66" w:author="Rondeau, Amélie" w:date="2021-01-14T12:10:00Z">
            <w:rPr>
              <w:i/>
            </w:rPr>
          </w:rPrChange>
        </w:rPr>
        <w:t>Avalon Voyager II</w:t>
      </w:r>
      <w:del w:id="67" w:author="Rondeau, Amélie" w:date="2021-01-14T12:09:00Z">
        <w:r w:rsidRPr="00420238" w:rsidDel="00A546A6">
          <w:delText>”</w:delText>
        </w:r>
      </w:del>
      <w:r w:rsidRPr="00420238">
        <w:t xml:space="preserve">, </w:t>
      </w:r>
      <w:r w:rsidR="00863A32">
        <w:t>a 65 foot stern-trawling (850 HP) fiberglass</w:t>
      </w:r>
      <w:r w:rsidRPr="00420238">
        <w:t xml:space="preserve"> boat, was used to </w:t>
      </w:r>
      <w:r w:rsidR="00865070">
        <w:t xml:space="preserve">conduct the trawl survey </w:t>
      </w:r>
      <w:r w:rsidR="006F1BFB">
        <w:t>since</w:t>
      </w:r>
      <w:r w:rsidR="00865070">
        <w:t xml:space="preserve"> 2019. </w:t>
      </w:r>
      <w:r w:rsidR="006F1BFB">
        <w:t>A total of 353</w:t>
      </w:r>
      <w:r w:rsidRPr="00420238">
        <w:t xml:space="preserve"> stations w</w:t>
      </w:r>
      <w:r>
        <w:t xml:space="preserve">ere successfully </w:t>
      </w:r>
      <w:r w:rsidR="00865070">
        <w:t>trawled i</w:t>
      </w:r>
      <w:r w:rsidR="006F1BFB">
        <w:t>n 2020</w:t>
      </w:r>
      <w:r w:rsidRPr="00420238">
        <w:t xml:space="preserve">; </w:t>
      </w:r>
      <w:r w:rsidR="006F1BFB">
        <w:t>two</w:t>
      </w:r>
      <w:r>
        <w:t xml:space="preserve"> sampling square</w:t>
      </w:r>
      <w:r w:rsidR="00DF0CEA">
        <w:t>s</w:t>
      </w:r>
      <w:r w:rsidRPr="00420238">
        <w:t xml:space="preserve"> had to be abandoned due to failures to successfully trawl the a</w:t>
      </w:r>
      <w:r w:rsidR="00104950">
        <w:t>rea.</w:t>
      </w:r>
      <w:ins w:id="68" w:author="Rondeau, Amélie" w:date="2021-01-14T12:11:00Z">
        <w:r w:rsidR="00A546A6">
          <w:t xml:space="preserve"> </w:t>
        </w:r>
      </w:ins>
      <w:ins w:id="69" w:author="Rondeau, Amélie" w:date="2021-01-14T12:12:00Z">
        <w:r w:rsidR="00A546A6">
          <w:t xml:space="preserve">For a description of the trawl used, see </w:t>
        </w:r>
        <w:proofErr w:type="spellStart"/>
        <w:r w:rsidR="00A546A6">
          <w:t>Moriyasu</w:t>
        </w:r>
        <w:proofErr w:type="spellEnd"/>
        <w:r w:rsidR="00A546A6">
          <w:t xml:space="preserve"> et al. 2008</w:t>
        </w:r>
        <w:r w:rsidR="00A546A6">
          <w:t xml:space="preserve">. </w:t>
        </w:r>
      </w:ins>
    </w:p>
    <w:p w14:paraId="005C2D24" w14:textId="04EF2C02" w:rsidR="00381066" w:rsidDel="00A546A6" w:rsidRDefault="00381066" w:rsidP="00381066">
      <w:pPr>
        <w:pStyle w:val="BodyText"/>
        <w:rPr>
          <w:del w:id="70" w:author="Rondeau, Amélie" w:date="2021-01-14T12:12:00Z"/>
        </w:rPr>
      </w:pPr>
      <w:del w:id="71" w:author="Rondeau, Amélie" w:date="2021-01-14T12:12:00Z">
        <w:r w:rsidDel="00A546A6">
          <w:delText>A Bigouden Nephrops bottom trawl net, originally developed for Norway lobster (</w:delText>
        </w:r>
        <w:r w:rsidDel="00A546A6">
          <w:rPr>
            <w:i/>
          </w:rPr>
          <w:delText>Nephrops</w:delText>
        </w:r>
        <w:r w:rsidDel="00A546A6">
          <w:delText xml:space="preserve"> </w:delText>
        </w:r>
        <w:r w:rsidDel="00A546A6">
          <w:rPr>
            <w:i/>
          </w:rPr>
          <w:delText>norvegicus</w:delText>
        </w:r>
        <w:r w:rsidDel="00A546A6">
          <w:delText>) fisheries in France, was used (20 m opening with a 28.2 m foot rope). The net is made of 2.5 mm diameter braided nylon twine and the mesh sizes are 80 mm in the wings, 60 mm in the belly and 40 mm in the cod-end (see Moriyasu et al. 2008 for more details on the description of the trawl).</w:delText>
        </w:r>
      </w:del>
    </w:p>
    <w:p w14:paraId="6B3C7C7E" w14:textId="59863CCD" w:rsidR="00381066" w:rsidRDefault="00381066" w:rsidP="00381066">
      <w:pPr>
        <w:pStyle w:val="BodyText"/>
      </w:pPr>
      <w:r>
        <w:t>All stations were trawled during the interval between morning and evening civil twilight hours. A predetermined amount of warp was let out (three times the distance of the depth) before the winch drums were locked. The start time of a standard tow was based on the inf</w:t>
      </w:r>
      <w:r w:rsidR="005A1AE5">
        <w:t xml:space="preserve">ormation reported by the </w:t>
      </w:r>
      <w:proofErr w:type="spellStart"/>
      <w:r w:rsidR="005A1AE5">
        <w:t>eSonar</w:t>
      </w:r>
      <w:proofErr w:type="spellEnd"/>
      <w:r>
        <w:t xml:space="preserve"> depth and height sensors</w:t>
      </w:r>
      <w:r w:rsidR="00865070">
        <w:t>, later revised using data from</w:t>
      </w:r>
      <w:r w:rsidR="00072274">
        <w:t xml:space="preserve"> </w:t>
      </w:r>
      <w:proofErr w:type="spellStart"/>
      <w:r w:rsidR="00072274">
        <w:t>StarOddi</w:t>
      </w:r>
      <w:proofErr w:type="spellEnd"/>
      <w:r w:rsidR="00072274">
        <w:t xml:space="preserve"> </w:t>
      </w:r>
      <w:r w:rsidR="00865070">
        <w:t>temperature-depth</w:t>
      </w:r>
      <w:r w:rsidR="00832445">
        <w:t xml:space="preserve"> and </w:t>
      </w:r>
      <w:r w:rsidR="00865070">
        <w:t xml:space="preserve">tilt </w:t>
      </w:r>
      <w:r>
        <w:t>probe</w:t>
      </w:r>
      <w:r w:rsidR="00072274">
        <w:t>s</w:t>
      </w:r>
      <w:r>
        <w:t xml:space="preserve"> attached to the trawl. The target duration of each tow was five minutes at a target speed of two knots. The horizontal opening of the trawl was recorded eve</w:t>
      </w:r>
      <w:r w:rsidR="005A1AE5">
        <w:t xml:space="preserve">ry four seconds with the </w:t>
      </w:r>
      <w:proofErr w:type="spellStart"/>
      <w:r w:rsidR="005A1AE5">
        <w:t>eSonar</w:t>
      </w:r>
      <w:proofErr w:type="spellEnd"/>
      <w:r>
        <w:t xml:space="preserve"> distance sensors. The swept distance </w:t>
      </w:r>
      <w:r>
        <w:lastRenderedPageBreak/>
        <w:t xml:space="preserve">of the trawl was estimated from the position (latitude/longitude) measured every second with a </w:t>
      </w:r>
      <w:r w:rsidRPr="00093BF3">
        <w:t>Differential Global Positioning System</w:t>
      </w:r>
      <w:r>
        <w:t>. The swept area for each tow was calculated by multiplying the swept distance and the horizontal opening of the trawl over the duration of the tow.</w:t>
      </w:r>
    </w:p>
    <w:p w14:paraId="25937D22" w14:textId="3B1B5C7A" w:rsidR="006F1BFB" w:rsidRPr="00134BB3" w:rsidRDefault="00410765" w:rsidP="00381066">
      <w:pPr>
        <w:pStyle w:val="BodyText"/>
      </w:pPr>
      <w:ins w:id="72" w:author="Rondeau, Amélie" w:date="2021-01-14T12:15:00Z">
        <w:r>
          <w:t xml:space="preserve">Adjustments to the trawling operations and protocol were made in 2020 to address issues raised </w:t>
        </w:r>
      </w:ins>
      <w:ins w:id="73" w:author="Rondeau, Amélie" w:date="2021-01-14T12:16:00Z">
        <w:r>
          <w:t>during</w:t>
        </w:r>
      </w:ins>
      <w:ins w:id="74" w:author="Rondeau, Amélie" w:date="2021-01-14T12:15:00Z">
        <w:r>
          <w:t xml:space="preserve"> last year’s</w:t>
        </w:r>
      </w:ins>
      <w:ins w:id="75" w:author="Rondeau, Amélie" w:date="2021-01-14T12:16:00Z">
        <w:r>
          <w:t xml:space="preserve"> assessment, mostly the extended duration of the passive trawling phase (Hebert et al. 2021).</w:t>
        </w:r>
      </w:ins>
      <w:ins w:id="76" w:author="Rondeau, Amélie" w:date="2021-01-14T12:17:00Z">
        <w:r>
          <w:t xml:space="preserve"> </w:t>
        </w:r>
      </w:ins>
      <w:r w:rsidR="0099094B">
        <w:t>In order to limit the length of th</w:t>
      </w:r>
      <w:ins w:id="77" w:author="Rondeau, Amélie" w:date="2021-01-14T12:17:00Z">
        <w:r>
          <w:t>at</w:t>
        </w:r>
      </w:ins>
      <w:del w:id="78" w:author="Rondeau, Amélie" w:date="2021-01-14T12:17:00Z">
        <w:r w:rsidR="0099094B" w:rsidDel="00410765">
          <w:delText>e passive</w:delText>
        </w:r>
      </w:del>
      <w:r w:rsidR="0099094B">
        <w:t xml:space="preserve"> phase, t</w:t>
      </w:r>
      <w:r w:rsidR="00BF45FA">
        <w:t>he</w:t>
      </w:r>
      <w:r w:rsidR="00B628FE">
        <w:t xml:space="preserve"> speed of the winches </w:t>
      </w:r>
      <w:del w:id="79" w:author="Rondeau, Amélie" w:date="2021-01-14T12:17:00Z">
        <w:r w:rsidR="00134BB3" w:rsidDel="00410765">
          <w:delText xml:space="preserve">at high speed </w:delText>
        </w:r>
      </w:del>
      <w:r w:rsidR="00B628FE">
        <w:t>was set at 1.25 m/s</w:t>
      </w:r>
      <w:r w:rsidR="00134BB3">
        <w:t>,</w:t>
      </w:r>
      <w:r w:rsidR="00B628FE">
        <w:t xml:space="preserve"> similar to the</w:t>
      </w:r>
      <w:ins w:id="80" w:author="Rondeau, Amélie" w:date="2021-01-14T12:17:00Z">
        <w:r>
          <w:t xml:space="preserve"> winch speed on the</w:t>
        </w:r>
      </w:ins>
      <w:r w:rsidR="00B628FE">
        <w:t xml:space="preserve"> Jean-Mathieu</w:t>
      </w:r>
      <w:r w:rsidR="00134BB3">
        <w:t>, the vessel used from 2013 to 2018, by adjusting the revolutions per minute (RPM) of the hydraulic</w:t>
      </w:r>
      <w:ins w:id="81" w:author="Rondeau, Amélie" w:date="2021-01-14T12:18:00Z">
        <w:r>
          <w:t xml:space="preserve"> system</w:t>
        </w:r>
      </w:ins>
      <w:r w:rsidR="00134BB3">
        <w:t xml:space="preserve"> at 1,500 RPM. </w:t>
      </w:r>
      <w:r w:rsidR="00BF45FA">
        <w:t>In addition, t</w:t>
      </w:r>
      <w:r w:rsidR="00134BB3">
        <w:t xml:space="preserve">he speed of the vessel was </w:t>
      </w:r>
      <w:ins w:id="82" w:author="Rondeau, Amélie" w:date="2021-01-14T12:18:00Z">
        <w:r>
          <w:t xml:space="preserve">reduced </w:t>
        </w:r>
      </w:ins>
      <w:r w:rsidR="00134BB3">
        <w:t>at it</w:t>
      </w:r>
      <w:del w:id="83" w:author="Rondeau, Amélie" w:date="2021-01-14T12:18:00Z">
        <w:r w:rsidR="00134BB3" w:rsidDel="00410765">
          <w:delText>’</w:delText>
        </w:r>
      </w:del>
      <w:r w:rsidR="00134BB3">
        <w:t xml:space="preserve">s </w:t>
      </w:r>
      <w:del w:id="84" w:author="Rondeau, Amélie" w:date="2021-01-14T12:18:00Z">
        <w:r w:rsidR="00134BB3" w:rsidDel="00410765">
          <w:delText xml:space="preserve">minimal </w:delText>
        </w:r>
      </w:del>
      <w:ins w:id="85" w:author="Rondeau, Amélie" w:date="2021-01-14T12:18:00Z">
        <w:r>
          <w:t>slowest</w:t>
        </w:r>
        <w:r>
          <w:t xml:space="preserve"> </w:t>
        </w:r>
      </w:ins>
      <w:r w:rsidR="00134BB3">
        <w:t>after the 5 minutes tow</w:t>
      </w:r>
      <w:r w:rsidR="0099094B">
        <w:t xml:space="preserve"> to minimize </w:t>
      </w:r>
      <w:del w:id="86" w:author="Rondeau, Amélie" w:date="2021-01-14T12:19:00Z">
        <w:r w:rsidR="008031FE" w:rsidDel="00410765">
          <w:delText xml:space="preserve">the effect </w:delText>
        </w:r>
        <w:r w:rsidR="0099094B" w:rsidDel="00410765">
          <w:delText>of moving</w:delText>
        </w:r>
      </w:del>
      <w:ins w:id="87" w:author="Rondeau, Amélie" w:date="2021-01-14T12:19:00Z">
        <w:r>
          <w:t>any movement</w:t>
        </w:r>
      </w:ins>
      <w:r w:rsidR="0099094B">
        <w:t xml:space="preserve"> forward</w:t>
      </w:r>
      <w:ins w:id="88" w:author="Rondeau, Amélie" w:date="2021-01-14T12:19:00Z">
        <w:r>
          <w:t xml:space="preserve"> of the trawl before it was hauled back</w:t>
        </w:r>
      </w:ins>
      <w:r w:rsidR="008031FE">
        <w:t>.</w:t>
      </w:r>
    </w:p>
    <w:p w14:paraId="0A80D362" w14:textId="76518C71" w:rsidR="00381066" w:rsidRDefault="00381066" w:rsidP="00381066">
      <w:pPr>
        <w:pStyle w:val="BodyText"/>
      </w:pPr>
      <w:r>
        <w:t xml:space="preserve">Tows were rejected if </w:t>
      </w:r>
      <w:r w:rsidR="005A1AE5">
        <w:t xml:space="preserve">the net was damaged, the </w:t>
      </w:r>
      <w:proofErr w:type="spellStart"/>
      <w:r w:rsidR="005A1AE5">
        <w:t>eSonar</w:t>
      </w:r>
      <w:proofErr w:type="spellEnd"/>
      <w:r>
        <w:t xml:space="preserve"> system generated no usable data to determine the beginning of the tow, or the duration of the tow was less than five minutes. A replacement tow was conducted near the original start point or at the alternate sampling stations within the assigned grid (Fig. 2).</w:t>
      </w:r>
    </w:p>
    <w:p w14:paraId="0B39FDCB" w14:textId="664CFD75" w:rsidR="00236827" w:rsidRDefault="00381066" w:rsidP="005329C5">
      <w:pPr>
        <w:pStyle w:val="BodyText"/>
      </w:pPr>
      <w:r>
        <w:t>If the tow satisfied trawl survey protocols but the data</w:t>
      </w:r>
      <w:r w:rsidR="005A1AE5">
        <w:t xml:space="preserve"> signal quality from the </w:t>
      </w:r>
      <w:proofErr w:type="spellStart"/>
      <w:r w:rsidR="005A1AE5">
        <w:t>eSonar</w:t>
      </w:r>
      <w:proofErr w:type="spellEnd"/>
      <w:r>
        <w:t xml:space="preserve"> sensors was deemed to be inadequate to calculate the swept area, the swept area of the tow was set to the average of the val</w:t>
      </w:r>
      <w:r w:rsidR="005329C5">
        <w:t>ues of the 10 nearest stations.</w:t>
      </w:r>
    </w:p>
    <w:p w14:paraId="4ACA0826" w14:textId="4D405459" w:rsidR="00236827" w:rsidRPr="00236827" w:rsidRDefault="00CD407B" w:rsidP="00715E6A">
      <w:pPr>
        <w:pStyle w:val="BodyText"/>
        <w:jc w:val="center"/>
        <w:rPr>
          <w:b/>
        </w:rPr>
      </w:pPr>
      <w:commentRangeStart w:id="89"/>
      <w:r>
        <w:rPr>
          <w:b/>
        </w:rPr>
        <w:t>3.2</w:t>
      </w:r>
      <w:r w:rsidR="00715E6A">
        <w:rPr>
          <w:b/>
        </w:rPr>
        <w:t>.1.1.</w:t>
      </w:r>
      <w:r w:rsidR="00E52932">
        <w:rPr>
          <w:b/>
        </w:rPr>
        <w:t>High catches in 2019</w:t>
      </w:r>
      <w:r w:rsidR="005A1AE5">
        <w:rPr>
          <w:b/>
        </w:rPr>
        <w:t xml:space="preserve"> and 2020</w:t>
      </w:r>
      <w:r w:rsidR="008031FE">
        <w:rPr>
          <w:b/>
        </w:rPr>
        <w:t xml:space="preserve"> (TOBIE)</w:t>
      </w:r>
      <w:commentRangeEnd w:id="89"/>
      <w:r w:rsidR="002A315F">
        <w:rPr>
          <w:rStyle w:val="CommentReference"/>
        </w:rPr>
        <w:commentReference w:id="89"/>
      </w:r>
    </w:p>
    <w:p w14:paraId="43A76482" w14:textId="4825AD13" w:rsidR="00012B43" w:rsidRDefault="00236827" w:rsidP="005329C5">
      <w:pPr>
        <w:pStyle w:val="BodyText"/>
      </w:pPr>
      <w:r>
        <w:t>Snow crab catches in the 2019</w:t>
      </w:r>
      <w:r w:rsidR="005A1AE5">
        <w:t xml:space="preserve"> and 2020</w:t>
      </w:r>
      <w:r>
        <w:t xml:space="preserve"> survey seemed to be </w:t>
      </w:r>
      <w:r w:rsidR="00BF2F9C">
        <w:t xml:space="preserve">unexpectedly </w:t>
      </w:r>
      <w:r>
        <w:t>high</w:t>
      </w:r>
      <w:r w:rsidR="008031FE">
        <w:t xml:space="preserve"> compared to past surveys. The</w:t>
      </w:r>
      <w:r w:rsidR="009E19F8">
        <w:t>s</w:t>
      </w:r>
      <w:r w:rsidR="008031FE">
        <w:t>e</w:t>
      </w:r>
      <w:r>
        <w:t xml:space="preserve"> increase</w:t>
      </w:r>
      <w:r w:rsidR="008031FE">
        <w:t xml:space="preserve">s were observed throughout the </w:t>
      </w:r>
      <w:proofErr w:type="spellStart"/>
      <w:r w:rsidR="008031FE">
        <w:t>sGSL</w:t>
      </w:r>
      <w:proofErr w:type="spellEnd"/>
      <w:r>
        <w:t>.</w:t>
      </w:r>
      <w:r w:rsidR="00012B43">
        <w:t xml:space="preserve"> To investigate these record high catches, we checked for possible differences in vessel or trawl behavior between the 2017, 2018</w:t>
      </w:r>
      <w:r w:rsidR="008031FE">
        <w:t>, 2019 and 2020</w:t>
      </w:r>
      <w:r w:rsidR="00012B43">
        <w:t xml:space="preserve"> surveys. </w:t>
      </w:r>
    </w:p>
    <w:p w14:paraId="07C7ACBE" w14:textId="189F157B" w:rsidR="00917D37" w:rsidRDefault="00E52932" w:rsidP="003A5387">
      <w:pPr>
        <w:pStyle w:val="BodyText"/>
      </w:pPr>
      <w:r>
        <w:t>In particular, we verified whether there was any evidence of the trawl being dragged after the nominal 5-minute trawling period.</w:t>
      </w:r>
      <w:r w:rsidR="009439AD">
        <w:t xml:space="preserve"> Currently, t</w:t>
      </w:r>
      <w:r w:rsidR="00887980">
        <w:t xml:space="preserve">he swept area is calculated </w:t>
      </w:r>
      <w:r w:rsidR="009439AD">
        <w:t xml:space="preserve">from </w:t>
      </w:r>
      <w:r w:rsidR="00887980">
        <w:t>when the winch</w:t>
      </w:r>
      <w:r w:rsidR="00D81787">
        <w:t>es</w:t>
      </w:r>
      <w:r w:rsidR="00887980">
        <w:t xml:space="preserve"> </w:t>
      </w:r>
      <w:r w:rsidR="00D81787">
        <w:t>are</w:t>
      </w:r>
      <w:r w:rsidR="00887980">
        <w:t xml:space="preserve"> locked and th</w:t>
      </w:r>
      <w:r>
        <w:t>e trawl touches the bottom</w:t>
      </w:r>
      <w:r w:rsidR="009439AD">
        <w:t xml:space="preserve"> until the stop signal is given at the </w:t>
      </w:r>
      <w:r>
        <w:t>5 minute</w:t>
      </w:r>
      <w:r w:rsidR="009439AD">
        <w:t xml:space="preserve"> mark, whereupon the vessel slows and the trawl winches are activated. To clarify this discussion, we divide the period where the trawl lies on the sea bottom into an active trawling phase and a passive t</w:t>
      </w:r>
      <w:r w:rsidR="003A5387">
        <w:t xml:space="preserve">rawling phase (Fig. </w:t>
      </w:r>
      <w:r w:rsidR="009439AD">
        <w:t xml:space="preserve">3). </w:t>
      </w:r>
    </w:p>
    <w:p w14:paraId="123A9C84" w14:textId="7BB71D62" w:rsidR="00887980" w:rsidRDefault="00A9766F" w:rsidP="00887980">
      <w:pPr>
        <w:pStyle w:val="BodyText"/>
        <w:numPr>
          <w:ilvl w:val="0"/>
          <w:numId w:val="24"/>
        </w:numPr>
      </w:pPr>
      <w:r>
        <w:t>Active phase: A</w:t>
      </w:r>
      <w:r w:rsidR="00887980">
        <w:t xml:space="preserve">fter reaching the predetermined target amount of warp, the winches are locked and the vessel slows to the target trawling speed of two knots. When the trawl reaches the bottom, as determined from the e-Sonar® depth, height and </w:t>
      </w:r>
      <w:r w:rsidR="00134FBE">
        <w:t>distance</w:t>
      </w:r>
      <w:r w:rsidR="00887980">
        <w:t xml:space="preserve"> sensors attached to the trawl, the active trawling phase begins with a duration of five minutes</w:t>
      </w:r>
      <w:r w:rsidR="00E27387">
        <w:t xml:space="preserve"> (</w:t>
      </w:r>
      <w:r w:rsidR="005C254C">
        <w:t>300 seconds</w:t>
      </w:r>
      <w:r w:rsidR="00E27387">
        <w:t>)</w:t>
      </w:r>
      <w:r w:rsidR="00887980">
        <w:t xml:space="preserve">, where upon a </w:t>
      </w:r>
      <w:r w:rsidR="00917D37">
        <w:t>stop signal is given</w:t>
      </w:r>
      <w:r w:rsidR="00887980">
        <w:t xml:space="preserve"> by the chief scientist.</w:t>
      </w:r>
    </w:p>
    <w:p w14:paraId="6D931CDD" w14:textId="7F0B7B50" w:rsidR="00887980" w:rsidRDefault="00887980" w:rsidP="00887980">
      <w:pPr>
        <w:pStyle w:val="BodyText"/>
        <w:numPr>
          <w:ilvl w:val="0"/>
          <w:numId w:val="24"/>
        </w:numPr>
      </w:pPr>
      <w:r>
        <w:t xml:space="preserve">Passive </w:t>
      </w:r>
      <w:r w:rsidR="009439AD">
        <w:t xml:space="preserve">trawling </w:t>
      </w:r>
      <w:r>
        <w:t>phase: After the stop signal, the winches ar</w:t>
      </w:r>
      <w:r w:rsidR="009439AD">
        <w:t>e unlocked and start</w:t>
      </w:r>
      <w:r>
        <w:t xml:space="preserve"> to reel </w:t>
      </w:r>
      <w:r w:rsidR="009439AD">
        <w:t>in the trawl. During this phase,</w:t>
      </w:r>
      <w:r w:rsidR="008D2494">
        <w:t xml:space="preserve"> </w:t>
      </w:r>
      <w:r w:rsidR="00D81787">
        <w:t xml:space="preserve">the </w:t>
      </w:r>
      <w:r w:rsidR="008D2494">
        <w:t>vessel slows and</w:t>
      </w:r>
      <w:r w:rsidR="009439AD">
        <w:t xml:space="preserve"> the trawl remains on the bottom and continues to be dragged by the forward movement of the vessel as well as the action of the winch</w:t>
      </w:r>
      <w:r w:rsidR="00D81787">
        <w:t>es</w:t>
      </w:r>
      <w:r w:rsidR="009439AD">
        <w:t>. This phase ends when the trawl lifts off the bottom</w:t>
      </w:r>
      <w:r>
        <w:t xml:space="preserve">, as determined by the tilt </w:t>
      </w:r>
      <w:r w:rsidR="009E19F8">
        <w:t>Star-</w:t>
      </w:r>
      <w:proofErr w:type="spellStart"/>
      <w:r>
        <w:t>Oddi</w:t>
      </w:r>
      <w:proofErr w:type="spellEnd"/>
      <w:r w:rsidR="00D81787">
        <w:rPr>
          <w:rFonts w:cs="Arial"/>
        </w:rPr>
        <w:t>©</w:t>
      </w:r>
      <w:r>
        <w:t xml:space="preserve"> sensor </w:t>
      </w:r>
      <w:r w:rsidR="008D2494">
        <w:t>attached</w:t>
      </w:r>
      <w:r>
        <w:t xml:space="preserve"> to the footrope of the trawl.</w:t>
      </w:r>
    </w:p>
    <w:p w14:paraId="05F1602F" w14:textId="2DBD7FCC" w:rsidR="00887980" w:rsidRDefault="00887980" w:rsidP="00381066">
      <w:pPr>
        <w:pStyle w:val="BodyText"/>
      </w:pPr>
    </w:p>
    <w:p w14:paraId="18038F44" w14:textId="0A17C69D" w:rsidR="00381066" w:rsidRDefault="00CD407B" w:rsidP="007C299C">
      <w:pPr>
        <w:pStyle w:val="Heading2"/>
      </w:pPr>
      <w:bookmarkStart w:id="90" w:name="_Toc31030743"/>
      <w:r>
        <w:t>3.2</w:t>
      </w:r>
      <w:r w:rsidR="00381066">
        <w:t>.2. Biological sampling</w:t>
      </w:r>
      <w:bookmarkEnd w:id="90"/>
    </w:p>
    <w:p w14:paraId="5B9BF347" w14:textId="77777777" w:rsidR="00381066" w:rsidRDefault="00381066" w:rsidP="00381066">
      <w:pPr>
        <w:pStyle w:val="BodyText"/>
      </w:pPr>
      <w:r>
        <w:t xml:space="preserve">The trawl catches were sorted on the vessel deck. Snow crabs were put aside for detailed sampling. All other organisms were sorted by species or species group and counted. Since 2010, individual length measurements for all fish species were made at 100 randomly selected stations. Fish length sampling was based on </w:t>
      </w:r>
      <w:r w:rsidR="003D40EF">
        <w:t xml:space="preserve">random </w:t>
      </w:r>
      <w:r>
        <w:t>sub-samples of up to 100 individuals of each fish species in a selected tow. Starting in 2013, all species or species group</w:t>
      </w:r>
      <w:r w:rsidR="003D40EF">
        <w:t>s</w:t>
      </w:r>
      <w:r>
        <w:t xml:space="preserve"> were weighed. </w:t>
      </w:r>
    </w:p>
    <w:p w14:paraId="08D0C0E4" w14:textId="77777777" w:rsidR="00E51E2B" w:rsidRDefault="00381066" w:rsidP="00E51E2B">
      <w:pPr>
        <w:pStyle w:val="BodyText"/>
      </w:pPr>
      <w:r>
        <w:t xml:space="preserve">The following information was recorded for all snow crabs: carapace width (CW), chela height (CH) for males only to the nearest 0.1 mm and carapace condition (Hébert et al. 1997). For females, the color (orange, dark </w:t>
      </w:r>
      <w:r>
        <w:lastRenderedPageBreak/>
        <w:t xml:space="preserve">orange, brown or black) and quantity (in percentages) of external eggs on </w:t>
      </w:r>
      <w:proofErr w:type="spellStart"/>
      <w:r>
        <w:t>ovigerous</w:t>
      </w:r>
      <w:proofErr w:type="spellEnd"/>
      <w:r>
        <w:t xml:space="preserve"> females, as well as the color (white, beige or orange) of the gonads of immature females were also noted.</w:t>
      </w:r>
      <w:r w:rsidR="00E51E2B" w:rsidRPr="00E51E2B">
        <w:t xml:space="preserve"> </w:t>
      </w:r>
    </w:p>
    <w:p w14:paraId="4B8492FD" w14:textId="77777777" w:rsidR="00381066" w:rsidRDefault="00E51E2B" w:rsidP="00381066">
      <w:pPr>
        <w:pStyle w:val="BodyText"/>
      </w:pPr>
      <w:r w:rsidRPr="00760383">
        <w:t>The size frequency distributions for the population were deriv</w:t>
      </w:r>
      <w:r>
        <w:t xml:space="preserve">ed from the samples weighted by </w:t>
      </w:r>
      <w:r w:rsidRPr="00760383">
        <w:t>the swept area (</w:t>
      </w:r>
      <w:r>
        <w:t>km²) of each corresponding tow.</w:t>
      </w:r>
    </w:p>
    <w:p w14:paraId="3807DB89" w14:textId="483DE69F" w:rsidR="00381066" w:rsidRDefault="00CD407B" w:rsidP="007C299C">
      <w:pPr>
        <w:pStyle w:val="Heading2"/>
      </w:pPr>
      <w:bookmarkStart w:id="91" w:name="_Toc31030744"/>
      <w:r>
        <w:t>3.2</w:t>
      </w:r>
      <w:r w:rsidR="00381066">
        <w:t>.3. Estimation of snow crab abundance</w:t>
      </w:r>
      <w:bookmarkEnd w:id="91"/>
    </w:p>
    <w:p w14:paraId="207DF8A1" w14:textId="77777777" w:rsidR="00381066" w:rsidRDefault="00381066" w:rsidP="00381066">
      <w:pPr>
        <w:pStyle w:val="BodyText"/>
      </w:pPr>
      <w:r>
        <w:t xml:space="preserve">The assessment follows the recommendations from the November 2011 Framework Science Peer Review of stock assessment methods for the </w:t>
      </w:r>
      <w:proofErr w:type="spellStart"/>
      <w:r>
        <w:t>sGSL</w:t>
      </w:r>
      <w:proofErr w:type="spellEnd"/>
      <w:r>
        <w:t xml:space="preserve"> snow crab stock (DFO 2012a).</w:t>
      </w:r>
    </w:p>
    <w:p w14:paraId="1BB7F482" w14:textId="77777777" w:rsidR="00381066" w:rsidRDefault="00381066" w:rsidP="00381066">
      <w:pPr>
        <w:pStyle w:val="BodyText"/>
      </w:pPr>
      <w:r w:rsidRPr="00276D4E">
        <w:t>The survey area polygon has a total area of 57,842.8 km</w:t>
      </w:r>
      <w:r w:rsidRPr="00276D4E">
        <w:rPr>
          <w:vertAlign w:val="superscript"/>
        </w:rPr>
        <w:t>2</w:t>
      </w:r>
      <w:r w:rsidR="003A5387">
        <w:t xml:space="preserve"> (Fig. 4</w:t>
      </w:r>
      <w:r w:rsidRPr="00276D4E">
        <w:t>)</w:t>
      </w:r>
      <w:r>
        <w:t xml:space="preserve"> and the </w:t>
      </w:r>
      <w:r w:rsidRPr="00276D4E">
        <w:t>four corresponding management areas</w:t>
      </w:r>
      <w:r>
        <w:t xml:space="preserve"> have 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rsidR="003A5387">
        <w:t xml:space="preserve"> Area 12F (Fig. 4</w:t>
      </w:r>
      <w:r w:rsidRPr="00276D4E">
        <w:t xml:space="preserve">). An additional unassigned zone A </w:t>
      </w:r>
      <w:r w:rsidR="003A5387">
        <w:t>(above Areas 12E and 12F, Fig. 4</w:t>
      </w:r>
      <w:r w:rsidRPr="00276D4E">
        <w:t>) is included in the expanded polygon and located where no fishing activities were observed. This zone has an area of 667.9 km</w:t>
      </w:r>
      <w:r w:rsidRPr="00276D4E">
        <w:rPr>
          <w:vertAlign w:val="superscript"/>
        </w:rPr>
        <w:t>2</w:t>
      </w:r>
      <w:r w:rsidRPr="00276D4E">
        <w:t>, while the buffer zones B and C (Fi</w:t>
      </w:r>
      <w:r w:rsidR="00164CF5">
        <w:t>g. 4</w:t>
      </w:r>
      <w:r w:rsidRPr="00276D4E">
        <w:t>) cover an area of 134.2 and 289.5 km</w:t>
      </w:r>
      <w:r w:rsidRPr="00276D4E">
        <w:rPr>
          <w:vertAlign w:val="superscript"/>
        </w:rPr>
        <w:t>2</w:t>
      </w:r>
      <w:r w:rsidRPr="00276D4E">
        <w:t>, respectively.</w:t>
      </w:r>
    </w:p>
    <w:p w14:paraId="7B2BE5A8" w14:textId="77777777" w:rsidR="00381066" w:rsidRDefault="00381066" w:rsidP="00381066">
      <w:pPr>
        <w:pStyle w:val="BodyText"/>
      </w:pPr>
      <w:r>
        <w:t xml:space="preserve">The </w:t>
      </w:r>
      <w:proofErr w:type="spellStart"/>
      <w:r>
        <w:t>sGSL</w:t>
      </w:r>
      <w:proofErr w:type="spellEnd"/>
      <w:r>
        <w:t xml:space="preserve"> biomass estimates includes the unassigned zone A and the buffer zones B </w:t>
      </w:r>
      <w:r w:rsidR="003A5387">
        <w:t>and C (no fishing zones) (Fig. 4</w:t>
      </w:r>
      <w:r>
        <w:t>). Commercial biomass estimates in each management zone 12, 19, 12E and 12F were calculated excluding the buffer zones.</w:t>
      </w:r>
    </w:p>
    <w:p w14:paraId="5E165457" w14:textId="77777777" w:rsidR="00381066" w:rsidRDefault="00381066" w:rsidP="00381066">
      <w:pPr>
        <w:pStyle w:val="BodyText"/>
      </w:pPr>
      <w:r>
        <w:t>Commercial biomass estimates were also calculated for each of the buffer zones (B and C) and for the unassigned zone (A).</w:t>
      </w:r>
    </w:p>
    <w:p w14:paraId="19AE869E" w14:textId="77777777" w:rsidR="00381066" w:rsidRDefault="00381066" w:rsidP="00381066">
      <w:pPr>
        <w:pStyle w:val="BodyText"/>
      </w:pPr>
      <w:r>
        <w:t>The current model, kriging with external drift (KED) using depth as a secondary variable, used for the snow crab assessment is considered suitable for biomass estimates (DFO 2012a).</w:t>
      </w:r>
    </w:p>
    <w:p w14:paraId="576F1C49" w14:textId="77777777" w:rsidR="00381066" w:rsidRDefault="00381066" w:rsidP="00381066">
      <w:pPr>
        <w:pStyle w:val="BodyText"/>
      </w:pPr>
      <w:r>
        <w:t xml:space="preserve">A three-year average for the global </w:t>
      </w:r>
      <w:proofErr w:type="spellStart"/>
      <w:r>
        <w:t>variogram</w:t>
      </w:r>
      <w:proofErr w:type="spellEnd"/>
      <w:r>
        <w:t xml:space="preserve"> was calculated as this has been considered a more stable method for modeling the autocorrelation between the samples (Wade et al. 2014).</w:t>
      </w:r>
    </w:p>
    <w:p w14:paraId="5C9D01E5" w14:textId="324B1268" w:rsidR="00381066" w:rsidRDefault="00865070" w:rsidP="00381066">
      <w:pPr>
        <w:pStyle w:val="BodyText"/>
      </w:pPr>
      <w:r>
        <w:t>The 1997 to 20</w:t>
      </w:r>
      <w:del w:id="92" w:author="Rondeau, Amélie" w:date="2021-01-14T12:30:00Z">
        <w:r w:rsidDel="00304F62">
          <w:delText>19</w:delText>
        </w:r>
      </w:del>
      <w:ins w:id="93" w:author="Rondeau, Amélie" w:date="2021-01-14T12:30:00Z">
        <w:r w:rsidR="00304F62">
          <w:t>20</w:t>
        </w:r>
      </w:ins>
      <w:r w:rsidR="00381066" w:rsidRPr="00F44854">
        <w:t xml:space="preserve"> time series of estimated biomasses for the </w:t>
      </w:r>
      <w:proofErr w:type="spellStart"/>
      <w:r w:rsidR="00381066" w:rsidRPr="00F44854">
        <w:t>sGSL</w:t>
      </w:r>
      <w:proofErr w:type="spellEnd"/>
      <w:r w:rsidR="00381066" w:rsidRPr="00F44854">
        <w:t>, using the expanded polygon of 57,842.8 km</w:t>
      </w:r>
      <w:r w:rsidR="00381066" w:rsidRPr="00F44854">
        <w:rPr>
          <w:vertAlign w:val="superscript"/>
        </w:rPr>
        <w:t>2</w:t>
      </w:r>
      <w:r w:rsidR="00381066" w:rsidRPr="00F44854">
        <w:t>, was considered as a standardized time series for the purpose of stock assessment, development of reference points and provision of catch advice.</w:t>
      </w:r>
      <w:r w:rsidR="00381066">
        <w:t xml:space="preserve"> </w:t>
      </w:r>
    </w:p>
    <w:p w14:paraId="0E5EA52E" w14:textId="20ACCB02" w:rsidR="00381066" w:rsidRDefault="00865070" w:rsidP="008E6084">
      <w:r>
        <w:t xml:space="preserve">Kriging analyses were performed using </w:t>
      </w:r>
      <w:r w:rsidR="004A71C3">
        <w:t xml:space="preserve">the language programming version </w:t>
      </w:r>
      <w:r w:rsidR="00381066" w:rsidRPr="00786F43">
        <w:t xml:space="preserve">R 3.4 </w:t>
      </w:r>
      <w:r>
        <w:t>for the 20</w:t>
      </w:r>
      <w:del w:id="94" w:author="Rondeau, Amélie" w:date="2021-01-14T12:30:00Z">
        <w:r w:rsidDel="00304F62">
          <w:delText>19</w:delText>
        </w:r>
      </w:del>
      <w:ins w:id="95" w:author="Rondeau, Amélie" w:date="2021-01-14T12:30:00Z">
        <w:r w:rsidR="00304F62">
          <w:t>20</w:t>
        </w:r>
      </w:ins>
      <w:r w:rsidR="00381066" w:rsidRPr="00786F43">
        <w:t xml:space="preserve"> stock assessment.</w:t>
      </w:r>
      <w:r w:rsidR="00381066">
        <w:t xml:space="preserve"> </w:t>
      </w:r>
    </w:p>
    <w:p w14:paraId="5FF39A45" w14:textId="77777777" w:rsidR="008E6084" w:rsidRDefault="008E6084" w:rsidP="008E6084"/>
    <w:p w14:paraId="1F722AA0" w14:textId="77777777" w:rsidR="00381066" w:rsidRDefault="00381066" w:rsidP="00381066">
      <w:pPr>
        <w:pStyle w:val="BodyText"/>
      </w:pPr>
      <w:r>
        <w:t>Biomass was estimated using KED on commercial-sized adult catch weights (Wade et al. 2014), with the weight estimated using the size-weight relationship:</w:t>
      </w:r>
    </w:p>
    <w:p w14:paraId="79DA02A1" w14:textId="77777777" w:rsidR="00381066" w:rsidRDefault="00381066" w:rsidP="00381066">
      <w:pPr>
        <w:pStyle w:val="BodyText"/>
        <w:jc w:val="center"/>
        <w:rPr>
          <w:lang w:val="en-CA"/>
        </w:rPr>
      </w:pPr>
      <w:r>
        <w:rPr>
          <w:lang w:val="en-CA"/>
        </w:rPr>
        <w:t>W = (2.665 x 10</w:t>
      </w:r>
      <w:r>
        <w:rPr>
          <w:vertAlign w:val="superscript"/>
          <w:lang w:val="en-CA"/>
        </w:rPr>
        <w:t>-4</w:t>
      </w:r>
      <w:r>
        <w:rPr>
          <w:lang w:val="en-CA"/>
        </w:rPr>
        <w:t xml:space="preserve">) CW </w:t>
      </w:r>
      <w:r>
        <w:rPr>
          <w:vertAlign w:val="superscript"/>
          <w:lang w:val="en-CA"/>
        </w:rPr>
        <w:t>3.098</w:t>
      </w:r>
    </w:p>
    <w:p w14:paraId="3BA3D7C5" w14:textId="77777777" w:rsidR="00381066" w:rsidRDefault="00381066" w:rsidP="00381066">
      <w:pPr>
        <w:pStyle w:val="BodyText"/>
      </w:pPr>
      <w:r>
        <w:t xml:space="preserve">where W is the weight in grams and CW is the carapace width in mm </w:t>
      </w:r>
      <w:r>
        <w:rPr>
          <w:lang w:val="en-CA"/>
        </w:rPr>
        <w:t>(Hébert et al. 1992)</w:t>
      </w:r>
      <w:r>
        <w:t>.</w:t>
      </w:r>
    </w:p>
    <w:p w14:paraId="17996F05" w14:textId="77777777" w:rsidR="00381066" w:rsidRDefault="00381066" w:rsidP="00381066">
      <w:pPr>
        <w:pStyle w:val="BodyText"/>
      </w:pPr>
      <w:r>
        <w:t>Total biomasses were estimated for the following categories of male crab:</w:t>
      </w:r>
    </w:p>
    <w:p w14:paraId="7444CD1C" w14:textId="77777777" w:rsidR="00381066" w:rsidRDefault="00381066" w:rsidP="00381066">
      <w:pPr>
        <w:pStyle w:val="Bulletedlist"/>
      </w:pPr>
      <w:r>
        <w:t>commercial-sized adult male ≥ 95 mm CW all carapace conditions,</w:t>
      </w:r>
    </w:p>
    <w:p w14:paraId="0E7D9127" w14:textId="77777777" w:rsidR="00381066" w:rsidRDefault="00381066" w:rsidP="00381066">
      <w:pPr>
        <w:pStyle w:val="Bulletedlist"/>
      </w:pPr>
      <w:r>
        <w:t>commercial-sized adult male crab ≥ 95 mm CW with carapace conditions 1 and 2 at the time of the survey, which represents the annual recruitment to the fishery (called R-1), and</w:t>
      </w:r>
    </w:p>
    <w:p w14:paraId="023640E4" w14:textId="77777777" w:rsidR="00381066" w:rsidRDefault="00381066" w:rsidP="00381066">
      <w:pPr>
        <w:pStyle w:val="Bulletedlist"/>
      </w:pPr>
      <w:r>
        <w:t>adult male crab ≥ 95 mm CW with carapace conditions 3, 4 and 5 (hard-shelled) at the time of the survey, which represent the residual or remaining biomass post- fishery.</w:t>
      </w:r>
    </w:p>
    <w:p w14:paraId="76641562" w14:textId="77777777" w:rsidR="00381066" w:rsidRDefault="00381066" w:rsidP="00381066">
      <w:pPr>
        <w:pStyle w:val="Bulletedlist"/>
        <w:numPr>
          <w:ilvl w:val="0"/>
          <w:numId w:val="0"/>
        </w:numPr>
        <w:ind w:left="600"/>
      </w:pPr>
    </w:p>
    <w:p w14:paraId="78955766" w14:textId="77777777" w:rsidR="00381066" w:rsidRDefault="00381066" w:rsidP="00381066">
      <w:pPr>
        <w:pStyle w:val="BodyText"/>
      </w:pPr>
      <w:r>
        <w:t xml:space="preserve">The abundance indices of </w:t>
      </w:r>
      <w:proofErr w:type="spellStart"/>
      <w:r>
        <w:t>prerecruits</w:t>
      </w:r>
      <w:proofErr w:type="spellEnd"/>
      <w:r>
        <w:t xml:space="preserve"> at the time of the survey (R-4, R-3 and R-2) were used to forecast the recruitment to the fishery over the next four years. Stages R-4, R-3 and R-2 represent adolescent males with a CW range of 56-68 mm, 69-83 mm and larger than 83 mm, respectively, and they are expected to recruit (CW ≥ 95 mm) to the fishery in four, three and two years, respectively. The size increments from molting of </w:t>
      </w:r>
      <w:r>
        <w:lastRenderedPageBreak/>
        <w:t>pre-recruits R-4, R-3 and R-2 were set using a growth model for adolescent male snow crab (H</w:t>
      </w:r>
      <w:r w:rsidRPr="00D32922">
        <w:rPr>
          <w:lang w:val="en-CA"/>
        </w:rPr>
        <w:t>é</w:t>
      </w:r>
      <w:proofErr w:type="spellStart"/>
      <w:r>
        <w:t>bert</w:t>
      </w:r>
      <w:proofErr w:type="spellEnd"/>
      <w:r>
        <w:t xml:space="preserve"> et al. 2002). The abundance of adolescent males of instar VIII, defined as those with a CW between 34 and 44 mm, was also estimated as an index of longer term recruitment. It takes at least six years for an adolescent male of instar VIII to reach the commercial size of 95 mm CW. In addition, the abundance indices of pubescent, </w:t>
      </w:r>
      <w:proofErr w:type="spellStart"/>
      <w:r>
        <w:t>primiparous</w:t>
      </w:r>
      <w:proofErr w:type="spellEnd"/>
      <w:r>
        <w:t xml:space="preserve"> and multiparous females were estimated.</w:t>
      </w:r>
    </w:p>
    <w:p w14:paraId="1446CC22" w14:textId="16EA1562" w:rsidR="0007605B" w:rsidRDefault="00CD407B" w:rsidP="007C299C">
      <w:pPr>
        <w:pStyle w:val="Heading2"/>
      </w:pPr>
      <w:bookmarkStart w:id="96" w:name="_Toc31030745"/>
      <w:r>
        <w:t>3.3</w:t>
      </w:r>
      <w:r w:rsidR="0007605B">
        <w:t>. ESTIMATION OF THE ANNUAL TOTAL MORTALITY AND EXPLOITATION RATES</w:t>
      </w:r>
      <w:bookmarkEnd w:id="96"/>
    </w:p>
    <w:p w14:paraId="7B11F35D" w14:textId="77777777" w:rsidR="0007605B" w:rsidRDefault="0007605B" w:rsidP="0007605B">
      <w:pPr>
        <w:pStyle w:val="BodyText"/>
      </w:pPr>
      <w:r>
        <w:t>Total annual mortality of commercial</w:t>
      </w:r>
      <w:r w:rsidR="005A7A1A">
        <w:t>-sized adult</w:t>
      </w:r>
      <w:r>
        <w:t xml:space="preserve"> </w:t>
      </w:r>
      <w:r w:rsidR="005A7A1A">
        <w:t>males</w:t>
      </w:r>
      <w:r>
        <w:t>, expressed as a proportion, is estimated as:</w:t>
      </w:r>
    </w:p>
    <w:p w14:paraId="7AB22DC5" w14:textId="77777777" w:rsidR="0007605B" w:rsidRPr="0064649D" w:rsidRDefault="0007605B" w:rsidP="00E20ADE">
      <w:pPr>
        <w:ind w:firstLine="720"/>
        <w:jc w:val="center"/>
        <w:rPr>
          <w:i/>
        </w:rPr>
      </w:pPr>
      <w:r w:rsidRPr="0064649D">
        <w:rPr>
          <w:i/>
        </w:rPr>
        <w:t>N</w:t>
      </w:r>
      <w:r w:rsidRPr="0064649D">
        <w:rPr>
          <w:i/>
          <w:vertAlign w:val="subscript"/>
        </w:rPr>
        <w:t>t</w:t>
      </w:r>
      <w:r w:rsidRPr="0064649D">
        <w:rPr>
          <w:i/>
          <w:vertAlign w:val="superscript"/>
        </w:rPr>
        <w:t>3</w:t>
      </w:r>
      <w:r w:rsidR="005A7A1A" w:rsidRPr="0064649D">
        <w:rPr>
          <w:i/>
          <w:vertAlign w:val="superscript"/>
        </w:rPr>
        <w:t>,</w:t>
      </w:r>
      <w:r w:rsidRPr="0064649D">
        <w:rPr>
          <w:i/>
          <w:vertAlign w:val="superscript"/>
        </w:rPr>
        <w:t>4</w:t>
      </w:r>
      <w:r w:rsidR="005A7A1A" w:rsidRPr="0064649D">
        <w:rPr>
          <w:i/>
          <w:vertAlign w:val="superscript"/>
        </w:rPr>
        <w:t>,</w:t>
      </w:r>
      <w:r w:rsidRPr="0064649D">
        <w:rPr>
          <w:i/>
          <w:vertAlign w:val="superscript"/>
        </w:rPr>
        <w:t>5</w:t>
      </w:r>
      <w:r w:rsidR="005A7A1A" w:rsidRPr="0064649D">
        <w:rPr>
          <w:i/>
        </w:rPr>
        <w:t xml:space="preserve"> </w:t>
      </w:r>
      <w:r w:rsidRPr="0064649D">
        <w:rPr>
          <w:i/>
        </w:rPr>
        <w:t>/</w:t>
      </w:r>
      <w:r w:rsidR="005A7A1A" w:rsidRPr="0064649D">
        <w:rPr>
          <w:i/>
        </w:rPr>
        <w:t xml:space="preserve"> </w:t>
      </w:r>
      <w:r w:rsidRPr="0064649D">
        <w:rPr>
          <w:i/>
        </w:rPr>
        <w:t>N</w:t>
      </w:r>
      <w:r w:rsidRPr="0064649D">
        <w:rPr>
          <w:i/>
          <w:vertAlign w:val="subscript"/>
        </w:rPr>
        <w:t>t-1</w:t>
      </w:r>
    </w:p>
    <w:p w14:paraId="2092C97E" w14:textId="77777777" w:rsidR="0007605B" w:rsidRDefault="0007605B" w:rsidP="0007605B"/>
    <w:p w14:paraId="3A48A20B" w14:textId="77777777" w:rsidR="0007605B" w:rsidRDefault="0007605B" w:rsidP="0007605B">
      <w:pPr>
        <w:pStyle w:val="BodyText"/>
      </w:pPr>
      <w:r>
        <w:t xml:space="preserve">Where </w:t>
      </w:r>
      <w:r w:rsidRPr="0064649D">
        <w:rPr>
          <w:i/>
        </w:rPr>
        <w:t>N</w:t>
      </w:r>
      <w:r w:rsidRPr="0064649D">
        <w:rPr>
          <w:i/>
          <w:vertAlign w:val="subscript"/>
        </w:rPr>
        <w:t>t</w:t>
      </w:r>
      <w:r w:rsidRPr="0064649D">
        <w:rPr>
          <w:i/>
          <w:vertAlign w:val="superscript"/>
        </w:rPr>
        <w:t>345</w:t>
      </w:r>
      <w:r>
        <w:t xml:space="preserve"> is the </w:t>
      </w:r>
      <w:r w:rsidR="0064649D">
        <w:t>biomass</w:t>
      </w:r>
      <w:r w:rsidR="005A7A1A">
        <w:t xml:space="preserve"> of commercial-sized adult males with carapace conditions 3, 4 and 5</w:t>
      </w:r>
      <w:r>
        <w:t xml:space="preserve"> </w:t>
      </w:r>
      <w:r w:rsidR="005A7A1A">
        <w:t xml:space="preserve">after the fishery in year </w:t>
      </w:r>
      <w:r w:rsidRPr="0064649D">
        <w:rPr>
          <w:i/>
        </w:rPr>
        <w:t>t</w:t>
      </w:r>
      <w:r w:rsidR="005A7A1A">
        <w:t xml:space="preserve"> (the re</w:t>
      </w:r>
      <w:r w:rsidR="000C7CD8">
        <w:t>sidual</w:t>
      </w:r>
      <w:r w:rsidR="005A7A1A">
        <w:t xml:space="preserve"> biomass)</w:t>
      </w:r>
      <w:r>
        <w:t xml:space="preserve"> and </w:t>
      </w:r>
      <w:r w:rsidRPr="0064649D">
        <w:rPr>
          <w:i/>
        </w:rPr>
        <w:t>N(</w:t>
      </w:r>
      <w:r w:rsidRPr="0064649D">
        <w:rPr>
          <w:i/>
          <w:vertAlign w:val="subscript"/>
        </w:rPr>
        <w:t>t-1</w:t>
      </w:r>
      <w:r w:rsidRPr="0064649D">
        <w:rPr>
          <w:i/>
        </w:rPr>
        <w:t>)</w:t>
      </w:r>
      <w:r>
        <w:t xml:space="preserve"> is </w:t>
      </w:r>
      <w:r w:rsidR="005A7A1A">
        <w:t xml:space="preserve">the abundance of commercial-sized males with carapace conditions 1 to 5 after the fishery in year </w:t>
      </w:r>
      <w:r w:rsidR="005A7A1A" w:rsidRPr="0064649D">
        <w:rPr>
          <w:i/>
        </w:rPr>
        <w:t>t-1</w:t>
      </w:r>
      <w:r w:rsidR="005A7A1A">
        <w:t xml:space="preserve"> (the commercial biomass in the previous year)</w:t>
      </w:r>
      <w:r>
        <w:t xml:space="preserve">. </w:t>
      </w:r>
    </w:p>
    <w:p w14:paraId="0F7D4D7A" w14:textId="77777777" w:rsidR="0064649D" w:rsidRDefault="0064649D" w:rsidP="0007605B">
      <w:pPr>
        <w:pStyle w:val="BodyText"/>
      </w:pPr>
      <w:r>
        <w:t xml:space="preserve">The exploitation rates </w:t>
      </w:r>
      <w:r w:rsidRPr="0064649D">
        <w:rPr>
          <w:i/>
        </w:rPr>
        <w:t>(ER)</w:t>
      </w:r>
      <w:r>
        <w:t xml:space="preserve"> was calculated as the ratio of the catch </w:t>
      </w:r>
      <w:r w:rsidRPr="0064649D">
        <w:rPr>
          <w:i/>
        </w:rPr>
        <w:t>(t)</w:t>
      </w:r>
      <w:r>
        <w:t xml:space="preserve"> in the fishery of year </w:t>
      </w:r>
      <w:r w:rsidRPr="0064649D">
        <w:rPr>
          <w:i/>
        </w:rPr>
        <w:t>t</w:t>
      </w:r>
      <w:r>
        <w:t xml:space="preserve"> (</w:t>
      </w:r>
      <w:r w:rsidRPr="0064649D">
        <w:rPr>
          <w:i/>
        </w:rPr>
        <w:t>C</w:t>
      </w:r>
      <w:r w:rsidRPr="0064649D">
        <w:rPr>
          <w:i/>
          <w:vertAlign w:val="subscript"/>
        </w:rPr>
        <w:t>t</w:t>
      </w:r>
      <w:r w:rsidRPr="0064649D">
        <w:rPr>
          <w:i/>
          <w:vertAlign w:val="superscript"/>
        </w:rPr>
        <w:t>3,4,5</w:t>
      </w:r>
      <w:r>
        <w:t>) and the commercial biomass (</w:t>
      </w:r>
      <w:r w:rsidRPr="0064649D">
        <w:rPr>
          <w:i/>
        </w:rPr>
        <w:t>B</w:t>
      </w:r>
      <w:r w:rsidRPr="0064649D">
        <w:rPr>
          <w:i/>
          <w:vertAlign w:val="subscript"/>
        </w:rPr>
        <w:t>t-1</w:t>
      </w:r>
      <w:r>
        <w:t>) from the previous year.</w:t>
      </w:r>
    </w:p>
    <w:p w14:paraId="5511EDC0" w14:textId="77777777" w:rsidR="0064649D" w:rsidRPr="0064649D" w:rsidRDefault="0064649D" w:rsidP="00E20ADE">
      <w:pPr>
        <w:pStyle w:val="BodyText"/>
        <w:ind w:firstLine="720"/>
        <w:jc w:val="center"/>
        <w:rPr>
          <w:i/>
        </w:rPr>
      </w:pPr>
      <w:r w:rsidRPr="0064649D">
        <w:rPr>
          <w:i/>
        </w:rPr>
        <w:t>ER = C</w:t>
      </w:r>
      <w:r w:rsidRPr="0064649D">
        <w:rPr>
          <w:i/>
          <w:vertAlign w:val="subscript"/>
        </w:rPr>
        <w:t>t</w:t>
      </w:r>
      <w:r w:rsidRPr="0064649D">
        <w:rPr>
          <w:i/>
          <w:vertAlign w:val="superscript"/>
        </w:rPr>
        <w:t>3,4,5</w:t>
      </w:r>
      <w:r w:rsidRPr="0064649D">
        <w:rPr>
          <w:i/>
        </w:rPr>
        <w:t xml:space="preserve"> / B</w:t>
      </w:r>
      <w:r w:rsidRPr="0064649D">
        <w:rPr>
          <w:i/>
          <w:vertAlign w:val="subscript"/>
        </w:rPr>
        <w:t>t-1</w:t>
      </w:r>
    </w:p>
    <w:p w14:paraId="2BDAD3F0" w14:textId="77777777" w:rsidR="0007605B" w:rsidRPr="0007605B" w:rsidRDefault="00F81D5B" w:rsidP="0007605B">
      <w:r>
        <w:t>This exploitation rate does not take into account the natural mortality before and during the fishery.</w:t>
      </w:r>
    </w:p>
    <w:p w14:paraId="05017B54" w14:textId="501568CA" w:rsidR="00381066" w:rsidRPr="00E74C54" w:rsidRDefault="00CD407B" w:rsidP="007C299C">
      <w:pPr>
        <w:pStyle w:val="Heading2"/>
      </w:pPr>
      <w:bookmarkStart w:id="97" w:name="_Toc31030746"/>
      <w:r>
        <w:t>3.4</w:t>
      </w:r>
      <w:r w:rsidR="00381066" w:rsidRPr="00E74C54">
        <w:t>. Risk analysis and catch options</w:t>
      </w:r>
      <w:bookmarkEnd w:id="97"/>
    </w:p>
    <w:p w14:paraId="24E4F087" w14:textId="77777777" w:rsidR="00381066" w:rsidRDefault="00381066" w:rsidP="00381066">
      <w:pPr>
        <w:pStyle w:val="BodyText"/>
      </w:pPr>
      <w:r>
        <w:t>The Bayesian model described by Surette and Wade (2006) and Wade et al. (2014) was used to forecast the biomass of recruitment to the fishery (R-1) based on survey abundances of pre-recruits R-4, R-3 and R-2</w:t>
      </w:r>
      <w:r w:rsidR="007E3233">
        <w:t xml:space="preserve"> from the </w:t>
      </w:r>
      <w:proofErr w:type="spellStart"/>
      <w:r w:rsidR="007E3233">
        <w:t>sGSL</w:t>
      </w:r>
      <w:proofErr w:type="spellEnd"/>
      <w:r w:rsidR="007E3233">
        <w:t xml:space="preserve">, </w:t>
      </w:r>
      <w:commentRangeStart w:id="98"/>
      <w:r w:rsidR="007E3233">
        <w:t>to project four, three and two</w:t>
      </w:r>
      <w:r>
        <w:t xml:space="preserve"> year(s) into the future</w:t>
      </w:r>
      <w:commentRangeEnd w:id="98"/>
      <w:r w:rsidR="00304F62">
        <w:rPr>
          <w:rStyle w:val="CommentReference"/>
        </w:rPr>
        <w:commentReference w:id="98"/>
      </w:r>
      <w:r>
        <w:t>, respectively. The model incorporated uncertainties associated with observation errors.</w:t>
      </w:r>
    </w:p>
    <w:p w14:paraId="1DD721A7" w14:textId="77777777" w:rsidR="00381066" w:rsidRPr="00940895" w:rsidRDefault="00381066" w:rsidP="00381066">
      <w:pPr>
        <w:rPr>
          <w:szCs w:val="22"/>
        </w:rPr>
      </w:pPr>
    </w:p>
    <w:p w14:paraId="6132B75E" w14:textId="3441EEA3" w:rsidR="00381066" w:rsidRDefault="00381066" w:rsidP="007C299C">
      <w:pPr>
        <w:pStyle w:val="Heading2"/>
      </w:pPr>
      <w:bookmarkStart w:id="99" w:name="_Toc31030748"/>
      <w:r>
        <w:t xml:space="preserve">4.0. RESULTS </w:t>
      </w:r>
      <w:commentRangeStart w:id="100"/>
      <w:del w:id="101" w:author="Rondeau, Amélie" w:date="2021-01-14T14:19:00Z">
        <w:r w:rsidDel="00FA6765">
          <w:delText>AND DISCUSSION</w:delText>
        </w:r>
        <w:bookmarkEnd w:id="99"/>
        <w:commentRangeEnd w:id="100"/>
        <w:r w:rsidR="00FA6765" w:rsidDel="00FA6765">
          <w:rPr>
            <w:rStyle w:val="CommentReference"/>
            <w:b w:val="0"/>
            <w:caps w:val="0"/>
            <w:lang w:val="en-US"/>
          </w:rPr>
          <w:commentReference w:id="100"/>
        </w:r>
      </w:del>
    </w:p>
    <w:p w14:paraId="491912E9" w14:textId="355EC63D" w:rsidR="00863EAD" w:rsidRPr="00863EAD" w:rsidRDefault="00863EAD" w:rsidP="00863EAD">
      <w:pPr>
        <w:keepNext/>
        <w:spacing w:before="240" w:after="120"/>
        <w:jc w:val="center"/>
        <w:outlineLvl w:val="1"/>
        <w:rPr>
          <w:b/>
          <w:caps/>
          <w:sz w:val="24"/>
          <w:szCs w:val="22"/>
          <w:lang w:val="en-CA"/>
        </w:rPr>
      </w:pPr>
      <w:bookmarkStart w:id="102" w:name="_Toc513621213"/>
      <w:bookmarkStart w:id="103" w:name="_Toc31030749"/>
      <w:r>
        <w:rPr>
          <w:b/>
          <w:caps/>
          <w:sz w:val="24"/>
          <w:szCs w:val="22"/>
          <w:lang w:val="en-CA"/>
        </w:rPr>
        <w:t>4</w:t>
      </w:r>
      <w:r w:rsidRPr="00863EAD">
        <w:rPr>
          <w:b/>
          <w:caps/>
          <w:sz w:val="24"/>
          <w:szCs w:val="22"/>
          <w:lang w:val="en-CA"/>
        </w:rPr>
        <w:t>.1. FISHERY PERFORMANCE</w:t>
      </w:r>
      <w:bookmarkEnd w:id="102"/>
    </w:p>
    <w:p w14:paraId="61F74E7B" w14:textId="1872FBE4" w:rsidR="00863EAD" w:rsidRPr="00863EAD" w:rsidRDefault="00863EAD" w:rsidP="00863EAD">
      <w:pPr>
        <w:spacing w:before="120" w:after="120"/>
      </w:pPr>
      <w:r w:rsidRPr="00863EAD">
        <w:t xml:space="preserve">Since 1969, snow crab landings in the </w:t>
      </w:r>
      <w:proofErr w:type="spellStart"/>
      <w:r w:rsidRPr="00863EAD">
        <w:t>sGSL</w:t>
      </w:r>
      <w:proofErr w:type="spellEnd"/>
      <w:r w:rsidRPr="00863EAD">
        <w:t xml:space="preserve"> have shown four periods of high landings (exceeding 20,000 t): 1981-1986, 1994-1995, 2002-2009 and</w:t>
      </w:r>
      <w:r w:rsidR="00793E9C">
        <w:t xml:space="preserve"> more recently from 2012 to 2020</w:t>
      </w:r>
      <w:r w:rsidR="008A42BA">
        <w:t xml:space="preserve"> (Fig. 5</w:t>
      </w:r>
      <w:r w:rsidRPr="00863EAD">
        <w:t xml:space="preserve">). The landings in the </w:t>
      </w:r>
      <w:proofErr w:type="spellStart"/>
      <w:r w:rsidRPr="00863EAD">
        <w:t>sGSL</w:t>
      </w:r>
      <w:proofErr w:type="spellEnd"/>
      <w:r w:rsidRPr="00863EAD">
        <w:t xml:space="preserve"> were </w:t>
      </w:r>
      <w:r w:rsidR="00793E9C">
        <w:t>28,045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8A42BA">
        <w:t> t) (Table 1; Fig. 5</w:t>
      </w:r>
      <w:r w:rsidRPr="00863EAD">
        <w:t xml:space="preserve">). For reasons of </w:t>
      </w:r>
      <w:commentRangeStart w:id="104"/>
      <w:proofErr w:type="spellStart"/>
      <w:r w:rsidRPr="00863EAD">
        <w:t>interannual</w:t>
      </w:r>
      <w:proofErr w:type="spellEnd"/>
      <w:r w:rsidRPr="00863EAD">
        <w:t xml:space="preserve"> </w:t>
      </w:r>
      <w:commentRangeEnd w:id="104"/>
      <w:r w:rsidR="003A1DA7">
        <w:rPr>
          <w:rStyle w:val="CommentReference"/>
        </w:rPr>
        <w:commentReference w:id="104"/>
      </w:r>
      <w:r w:rsidRPr="00863EAD">
        <w:t>quota adjustments, reconciliations, and re-distribution of the scientific quota among areas, the revised quota does not necessarily correspond to the TAC in the notice to harvesters. In the notice of harvesters, the allowable quota f</w:t>
      </w:r>
      <w:r w:rsidR="00793E9C">
        <w:t xml:space="preserve">or the </w:t>
      </w:r>
      <w:proofErr w:type="spellStart"/>
      <w:r w:rsidR="00793E9C">
        <w:t>sGSL</w:t>
      </w:r>
      <w:proofErr w:type="spellEnd"/>
      <w:r w:rsidR="00793E9C">
        <w:t xml:space="preserve"> was </w:t>
      </w:r>
      <w:r w:rsidR="00CB4436" w:rsidRPr="00CB4436">
        <w:t>31,341</w:t>
      </w:r>
      <w:r w:rsidR="00793E9C">
        <w:t xml:space="preserve"> t in 2020</w:t>
      </w:r>
      <w:r w:rsidRPr="00863EAD">
        <w:t>.</w:t>
      </w:r>
    </w:p>
    <w:p w14:paraId="678ABCB7" w14:textId="65C75D90" w:rsidR="00863EAD" w:rsidRPr="002625BE" w:rsidRDefault="00863EAD" w:rsidP="00863EAD">
      <w:pPr>
        <w:keepNext/>
        <w:spacing w:before="120" w:after="120"/>
        <w:jc w:val="center"/>
        <w:outlineLvl w:val="2"/>
        <w:rPr>
          <w:b/>
          <w:sz w:val="24"/>
          <w:szCs w:val="24"/>
          <w:lang w:val="en-CA"/>
        </w:rPr>
      </w:pPr>
      <w:bookmarkStart w:id="105" w:name="_Toc513621214"/>
      <w:r w:rsidRPr="002625BE">
        <w:rPr>
          <w:b/>
          <w:sz w:val="24"/>
          <w:szCs w:val="24"/>
          <w:lang w:val="en-CA"/>
        </w:rPr>
        <w:t>4.1.1. Area 12</w:t>
      </w:r>
      <w:bookmarkEnd w:id="105"/>
    </w:p>
    <w:p w14:paraId="5076B83C" w14:textId="5062F2F0"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t>24,525</w:t>
      </w:r>
      <w:r w:rsidR="00863EAD" w:rsidRPr="00863EAD">
        <w:t xml:space="preserve"> t from revised quota of </w:t>
      </w:r>
      <w:r>
        <w:t>27,435</w:t>
      </w:r>
      <w:r w:rsidR="00863EAD" w:rsidRPr="00863EAD">
        <w:t xml:space="preserve"> t</w:t>
      </w:r>
      <w:r>
        <w:t>, which represents 89.4% of the quota</w:t>
      </w:r>
      <w:r w:rsidR="00863EAD" w:rsidRPr="00863EAD">
        <w:t>. The allowable quota from the</w:t>
      </w:r>
      <w:r w:rsidR="00F67129">
        <w:t xml:space="preserve"> notice to harvesters was 27,204</w:t>
      </w:r>
      <w:r w:rsidR="00863EAD" w:rsidRPr="00863EAD">
        <w:t xml:space="preserve"> t. Harvesters participating in the fishery were from New-Brunswick, Quebec, Nova Scotia and Prince Edward Island. </w:t>
      </w:r>
      <w:commentRangeStart w:id="106"/>
      <w:r w:rsidR="00863EAD" w:rsidRPr="00863EAD">
        <w:t xml:space="preserve">The number of participating boats </w:t>
      </w:r>
      <w:r w:rsidR="00F67129">
        <w:t xml:space="preserve">was </w:t>
      </w:r>
      <w:r w:rsidR="00CB4436" w:rsidRPr="00CB4436">
        <w:t>309</w:t>
      </w:r>
      <w:r w:rsidR="00F67129">
        <w:t xml:space="preserve"> in 2020 while it was 321 in 2019</w:t>
      </w:r>
      <w:commentRangeEnd w:id="106"/>
      <w:r w:rsidR="009B7A34">
        <w:rPr>
          <w:rStyle w:val="CommentReference"/>
        </w:rPr>
        <w:commentReference w:id="106"/>
      </w:r>
      <w:r w:rsidR="00863EAD" w:rsidRPr="00863EAD">
        <w:t>.</w:t>
      </w:r>
    </w:p>
    <w:p w14:paraId="494F45EF" w14:textId="6E980020" w:rsidR="00863EAD" w:rsidRPr="00863EAD" w:rsidRDefault="00863EAD" w:rsidP="00863EAD">
      <w:pPr>
        <w:spacing w:before="120" w:after="120"/>
      </w:pPr>
      <w:r w:rsidRPr="00863EAD">
        <w:t>Main fishing grounds are shown in Figure 1. The estimated fishing effort in Area 12 has varied from 243,339 to 544,454 trap hauls (</w:t>
      </w:r>
      <w:proofErr w:type="spellStart"/>
      <w:r w:rsidRPr="00863EAD">
        <w:t>th</w:t>
      </w:r>
      <w:proofErr w:type="spellEnd"/>
      <w:r w:rsidRPr="00863EAD">
        <w:t xml:space="preserve">) between 1987 and 2009, but decreased considerably to 161,148 </w:t>
      </w:r>
      <w:proofErr w:type="spellStart"/>
      <w:r w:rsidRPr="00863EAD">
        <w:t>th</w:t>
      </w:r>
      <w:proofErr w:type="spellEnd"/>
      <w:r w:rsidRPr="00863EAD">
        <w:t xml:space="preserve"> in 2010, the lowest value of the time series since 1987 (Table 1). The fishing effort increased since then to 339,912 </w:t>
      </w:r>
      <w:proofErr w:type="spellStart"/>
      <w:r w:rsidRPr="00863EAD">
        <w:t>th</w:t>
      </w:r>
      <w:proofErr w:type="spellEnd"/>
      <w:r w:rsidRPr="00863EAD">
        <w:t xml:space="preserve"> in 2015 but decreased to 304,624 </w:t>
      </w:r>
      <w:proofErr w:type="spellStart"/>
      <w:r w:rsidRPr="00863EAD">
        <w:t>th</w:t>
      </w:r>
      <w:proofErr w:type="spellEnd"/>
      <w:r w:rsidRPr="00863EAD">
        <w:t xml:space="preserve"> in 2016 (Table 1). In 2017, the fishing effort increased to 553,125 </w:t>
      </w:r>
      <w:proofErr w:type="spellStart"/>
      <w:r w:rsidRPr="00863EAD">
        <w:t>th</w:t>
      </w:r>
      <w:proofErr w:type="spellEnd"/>
      <w:r w:rsidRPr="00863EAD">
        <w:t>, the highe</w:t>
      </w:r>
      <w:r w:rsidR="003A5312">
        <w:t>st since 1987 (Table 1). In 2020</w:t>
      </w:r>
      <w:r w:rsidRPr="00863EAD">
        <w:t xml:space="preserve">, the fishing effort was </w:t>
      </w:r>
      <w:r w:rsidR="003A5312">
        <w:t>556,125</w:t>
      </w:r>
      <w:r w:rsidRPr="00863EAD">
        <w:t xml:space="preserve"> </w:t>
      </w:r>
      <w:proofErr w:type="spellStart"/>
      <w:r w:rsidRPr="00863EAD">
        <w:t>th</w:t>
      </w:r>
      <w:proofErr w:type="spellEnd"/>
      <w:r w:rsidRPr="00863EAD">
        <w:t>, an i</w:t>
      </w:r>
      <w:r w:rsidR="003A5312">
        <w:t>ncrease from 2019</w:t>
      </w:r>
      <w:r w:rsidRPr="00863EAD">
        <w:t xml:space="preserve"> (</w:t>
      </w:r>
      <w:r w:rsidR="003A5312">
        <w:t xml:space="preserve">496,468 </w:t>
      </w:r>
      <w:proofErr w:type="spellStart"/>
      <w:r w:rsidR="003A5312">
        <w:t>th</w:t>
      </w:r>
      <w:proofErr w:type="spellEnd"/>
      <w:r w:rsidR="003A5312">
        <w:t xml:space="preserve">) </w:t>
      </w:r>
      <w:r w:rsidR="003A5312">
        <w:lastRenderedPageBreak/>
        <w:t>(Table 1). During the 2020</w:t>
      </w:r>
      <w:r w:rsidRPr="00863EAD">
        <w:t xml:space="preserve"> fishing season, fishing effort in Area 12 was concentrated mostly in</w:t>
      </w:r>
      <w:r w:rsidR="003A5312">
        <w:t xml:space="preserve"> Chaleur Bay, the </w:t>
      </w:r>
      <w:proofErr w:type="spellStart"/>
      <w:r w:rsidR="003A5312">
        <w:t>Shediac</w:t>
      </w:r>
      <w:proofErr w:type="spellEnd"/>
      <w:r w:rsidR="003A5312">
        <w:t xml:space="preserve"> valley, the </w:t>
      </w:r>
      <w:proofErr w:type="spellStart"/>
      <w:r w:rsidR="003A5312">
        <w:t>Bradelle</w:t>
      </w:r>
      <w:proofErr w:type="spellEnd"/>
      <w:r w:rsidR="003A5312">
        <w:t xml:space="preserve"> Bank,</w:t>
      </w:r>
      <w:r w:rsidRPr="00863EAD">
        <w:t xml:space="preserve"> the Magdalen Channel and </w:t>
      </w:r>
      <w:r w:rsidR="00412C55">
        <w:t>the Cape Breton Corridor (Fig. 6</w:t>
      </w:r>
      <w:r w:rsidRPr="00863EAD">
        <w:t>) where the majority of landings were ta</w:t>
      </w:r>
      <w:r w:rsidR="00412C55">
        <w:t>ken (Fig. 7</w:t>
      </w:r>
      <w:r w:rsidRPr="00863EAD">
        <w:t>).</w:t>
      </w:r>
    </w:p>
    <w:p w14:paraId="013AADE1" w14:textId="56810CAF" w:rsidR="00863EAD" w:rsidRPr="00863EAD" w:rsidRDefault="00863EAD" w:rsidP="00863EAD">
      <w:pPr>
        <w:spacing w:before="120" w:after="120"/>
      </w:pPr>
      <w:r w:rsidRPr="00863EAD">
        <w:t xml:space="preserve">The mean CPUE (called CPUE hereafter) estimated from logbooks in Area 12 was </w:t>
      </w:r>
      <w:r w:rsidR="00EB722D">
        <w:t>44.1</w:t>
      </w:r>
      <w:r w:rsidRPr="00863EAD">
        <w:t xml:space="preserve"> kg/</w:t>
      </w:r>
      <w:proofErr w:type="spellStart"/>
      <w:r w:rsidRPr="00863EAD">
        <w:t>th</w:t>
      </w:r>
      <w:proofErr w:type="spellEnd"/>
      <w:r w:rsidRPr="00863EAD">
        <w:t xml:space="preserve"> in 20</w:t>
      </w:r>
      <w:r w:rsidR="00EB722D">
        <w:t>20, a decrease compared to 2019</w:t>
      </w:r>
      <w:r w:rsidRPr="00863EAD">
        <w:t xml:space="preserve"> at </w:t>
      </w:r>
      <w:r w:rsidR="00EB722D">
        <w:t>55.5</w:t>
      </w:r>
      <w:r w:rsidRPr="00863EAD">
        <w:t xml:space="preserve"> kg/</w:t>
      </w:r>
      <w:proofErr w:type="spellStart"/>
      <w:r w:rsidRPr="00863EAD">
        <w:t>th</w:t>
      </w:r>
      <w:proofErr w:type="spellEnd"/>
      <w:r w:rsidRPr="00863EAD">
        <w:t xml:space="preserve"> (Table 1). High CPUEs </w:t>
      </w:r>
      <w:r w:rsidR="003A5312">
        <w:t xml:space="preserve">were observed in </w:t>
      </w:r>
      <w:proofErr w:type="spellStart"/>
      <w:r w:rsidR="003A5312">
        <w:t>Bradelle</w:t>
      </w:r>
      <w:proofErr w:type="spellEnd"/>
      <w:r w:rsidR="003A5312">
        <w:t xml:space="preserve"> bank</w:t>
      </w:r>
      <w:r w:rsidRPr="00863EAD">
        <w:t xml:space="preserve">, Orphan bank, the northern and central parts of the Magdalen Channel and in </w:t>
      </w:r>
      <w:r w:rsidR="00412C55">
        <w:t>the Cape Breton Corridor (Fig. 8</w:t>
      </w:r>
      <w:r w:rsidRPr="00863EAD">
        <w:t>).</w:t>
      </w:r>
    </w:p>
    <w:p w14:paraId="3CB84B78" w14:textId="0BA8E3A5" w:rsidR="00863EAD" w:rsidRPr="00863EAD" w:rsidRDefault="00863EAD" w:rsidP="00863EAD">
      <w:pPr>
        <w:spacing w:before="120" w:after="120"/>
      </w:pPr>
      <w:r w:rsidRPr="00863EAD">
        <w:t>The mean trap immersion</w:t>
      </w:r>
      <w:r w:rsidR="00837CAA">
        <w:t xml:space="preserve"> times are summarized in Table 2</w:t>
      </w:r>
      <w:r w:rsidRPr="00863EAD">
        <w:t>a. Since 1997, the mean trap immersion time in Area 12 has varied from 55 hours (2003) to 8</w:t>
      </w:r>
      <w:r w:rsidR="00231129">
        <w:t>8 hours (2017)</w:t>
      </w:r>
      <w:r w:rsidRPr="00863EAD">
        <w:t xml:space="preserve">. The </w:t>
      </w:r>
      <w:r w:rsidR="00231129">
        <w:t>mean trap immersion time in 2020 was 75 hours while it was 73 hours in 2019</w:t>
      </w:r>
      <w:r w:rsidR="00837CAA">
        <w:t xml:space="preserve"> (Table 2</w:t>
      </w:r>
      <w:r w:rsidR="00231129">
        <w:t>a</w:t>
      </w:r>
      <w:r w:rsidRPr="00863EAD">
        <w:t xml:space="preserve">). </w:t>
      </w:r>
    </w:p>
    <w:p w14:paraId="1A75A6B7" w14:textId="78370A35" w:rsidR="00863EAD" w:rsidRPr="002625BE" w:rsidRDefault="00863EAD" w:rsidP="00863EAD">
      <w:pPr>
        <w:keepNext/>
        <w:spacing w:before="120" w:after="120"/>
        <w:jc w:val="center"/>
        <w:outlineLvl w:val="2"/>
        <w:rPr>
          <w:b/>
          <w:sz w:val="24"/>
          <w:szCs w:val="24"/>
          <w:lang w:val="en-CA"/>
        </w:rPr>
      </w:pPr>
      <w:bookmarkStart w:id="107" w:name="_Toc513621215"/>
      <w:r w:rsidRPr="002625BE">
        <w:rPr>
          <w:b/>
          <w:sz w:val="24"/>
          <w:szCs w:val="24"/>
          <w:lang w:val="en-CA"/>
        </w:rPr>
        <w:t>4.1.2. Area 19</w:t>
      </w:r>
      <w:bookmarkEnd w:id="107"/>
    </w:p>
    <w:p w14:paraId="2E896B8F" w14:textId="0C612DC5"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w:t>
      </w:r>
      <w:del w:id="108" w:author="Rondeau, Amélie" w:date="2021-01-14T12:41:00Z">
        <w:r w:rsidR="00863EAD" w:rsidRPr="00863EAD" w:rsidDel="003A1DA7">
          <w:delText xml:space="preserve">day of </w:delText>
        </w:r>
      </w:del>
      <w:r w:rsidR="00863EAD" w:rsidRPr="00863EAD">
        <w:t>landings were recorded on Au</w:t>
      </w:r>
      <w:r w:rsidR="00AF5A0E">
        <w:t>gust 13</w:t>
      </w:r>
      <w:r w:rsidR="00A274FB">
        <w:t xml:space="preserve"> with reported landings of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ins w:id="109" w:author="Rondeau, Amélie" w:date="2021-01-14T12:43:00Z">
        <w:r w:rsidR="003A1DA7">
          <w:t xml:space="preserve"> compared to 109 in 2019</w:t>
        </w:r>
      </w:ins>
      <w:r w:rsidR="00863EAD" w:rsidRPr="00863EAD">
        <w:t>.</w:t>
      </w:r>
    </w:p>
    <w:p w14:paraId="5FE786BC" w14:textId="0A37AA08"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412C55">
        <w:t>erved all over the zone (Figs. 6, 7 and 8</w:t>
      </w:r>
      <w:r w:rsidR="00863EAD" w:rsidRPr="00863EAD">
        <w:t xml:space="preserve">). The fishing effort has varied from 16,733 </w:t>
      </w:r>
      <w:proofErr w:type="spellStart"/>
      <w:r w:rsidR="00863EAD" w:rsidRPr="00863EAD">
        <w:t>th</w:t>
      </w:r>
      <w:proofErr w:type="spellEnd"/>
      <w:r w:rsidR="00863EAD" w:rsidRPr="00863EAD">
        <w:t xml:space="preserve"> to 55,977 </w:t>
      </w:r>
      <w:proofErr w:type="spellStart"/>
      <w:r w:rsidR="00863EAD" w:rsidRPr="00863EAD">
        <w:t>th</w:t>
      </w:r>
      <w:proofErr w:type="spellEnd"/>
      <w:r w:rsidR="00863EAD" w:rsidRPr="00863EAD">
        <w:t xml:space="preserve"> between 1987 and 2009, but decreased considerably to 11,138 </w:t>
      </w:r>
      <w:proofErr w:type="spellStart"/>
      <w:r w:rsidR="00863EAD" w:rsidRPr="00863EAD">
        <w:t>th</w:t>
      </w:r>
      <w:proofErr w:type="spellEnd"/>
      <w:r w:rsidR="00863EAD" w:rsidRPr="00863EAD">
        <w:t xml:space="preserve"> in 2010, the lowest value of the time series (Table 1). The fishing effort increased to 25,407 </w:t>
      </w:r>
      <w:proofErr w:type="spellStart"/>
      <w:r w:rsidR="00863EAD" w:rsidRPr="00863EAD">
        <w:t>th</w:t>
      </w:r>
      <w:proofErr w:type="spellEnd"/>
      <w:r w:rsidR="00863EAD" w:rsidRPr="00863EAD">
        <w:t xml:space="preserve"> in 2014 and decreased to 11,937 </w:t>
      </w:r>
      <w:proofErr w:type="spellStart"/>
      <w:r w:rsidR="00863EAD" w:rsidRPr="00863EAD">
        <w:t>th</w:t>
      </w:r>
      <w:proofErr w:type="spellEnd"/>
      <w:r w:rsidR="00863EAD" w:rsidRPr="00863EAD">
        <w:t xml:space="preserve"> by 2016 (Table 1). In 2019, the fishing effort </w:t>
      </w:r>
      <w:r w:rsidR="00027B81">
        <w:t xml:space="preserve">increased to 24,518 </w:t>
      </w:r>
      <w:proofErr w:type="spellStart"/>
      <w:r w:rsidR="00027B81">
        <w:t>th</w:t>
      </w:r>
      <w:proofErr w:type="spellEnd"/>
      <w:r w:rsidR="00027B81">
        <w:t xml:space="preserve"> but decreased to 22,458 </w:t>
      </w:r>
      <w:proofErr w:type="spellStart"/>
      <w:r w:rsidR="00027B81">
        <w:t>th</w:t>
      </w:r>
      <w:proofErr w:type="spellEnd"/>
      <w:r w:rsidR="00027B81">
        <w:t xml:space="preserve"> in 2020 (Table 1)</w:t>
      </w:r>
      <w:r w:rsidR="00863EAD" w:rsidRPr="00863EAD">
        <w:t>.</w:t>
      </w:r>
    </w:p>
    <w:p w14:paraId="5028C2E5" w14:textId="7C10311E" w:rsidR="00863EAD" w:rsidRPr="00863EAD" w:rsidRDefault="00863EAD" w:rsidP="00863EAD">
      <w:pPr>
        <w:spacing w:before="120" w:after="120"/>
      </w:pPr>
      <w:r w:rsidRPr="00863EAD">
        <w:t>The</w:t>
      </w:r>
      <w:r w:rsidR="00EB722D">
        <w:t xml:space="preserve"> mean CPUE remained high in 2020</w:t>
      </w:r>
      <w:r w:rsidRPr="00863EAD">
        <w:t xml:space="preserve"> (</w:t>
      </w:r>
      <w:r w:rsidR="00EB722D">
        <w:t>101.7</w:t>
      </w:r>
      <w:r w:rsidRPr="00863EAD">
        <w:t xml:space="preserve"> kg/</w:t>
      </w:r>
      <w:proofErr w:type="spellStart"/>
      <w:r w:rsidR="00EB722D">
        <w:t>th</w:t>
      </w:r>
      <w:proofErr w:type="spellEnd"/>
      <w:r w:rsidR="00EB722D">
        <w:t>), a decrease compared to 2019</w:t>
      </w:r>
      <w:r w:rsidRPr="00863EAD">
        <w:t xml:space="preserve"> (</w:t>
      </w:r>
      <w:r w:rsidR="00EB722D">
        <w:t>112.7</w:t>
      </w:r>
      <w:r w:rsidRPr="00863EAD">
        <w:t xml:space="preserve"> kg/</w:t>
      </w:r>
      <w:proofErr w:type="spellStart"/>
      <w:r w:rsidRPr="00863EAD">
        <w:t>th</w:t>
      </w:r>
      <w:proofErr w:type="spellEnd"/>
      <w:r w:rsidRPr="00863EAD">
        <w:t xml:space="preserve"> (Table 1). The highest mean CPUE was observed in 2012 at 178.1 kg/</w:t>
      </w:r>
      <w:proofErr w:type="spellStart"/>
      <w:r w:rsidRPr="00863EAD">
        <w:t>th</w:t>
      </w:r>
      <w:proofErr w:type="spellEnd"/>
      <w:r w:rsidRPr="00863EAD">
        <w:t xml:space="preserve"> (Table 1).</w:t>
      </w:r>
    </w:p>
    <w:p w14:paraId="46C9BAE9" w14:textId="5F9D264B" w:rsidR="00863EAD" w:rsidRPr="00863EAD" w:rsidRDefault="00863EAD" w:rsidP="00863EAD">
      <w:pPr>
        <w:spacing w:before="120" w:after="120"/>
      </w:pPr>
      <w:r w:rsidRPr="00863EAD">
        <w:t>Since 1997, the mean trap immersion time in Area 19 has varied from 28 hours (2004) and 38</w:t>
      </w:r>
      <w:r w:rsidR="00F67129">
        <w:t xml:space="preserve"> hours (2003 and 2017) (Table 2a</w:t>
      </w:r>
      <w:r w:rsidR="00CB4436">
        <w:t>)</w:t>
      </w:r>
      <w:r w:rsidR="00027B81">
        <w:t>. In 2020</w:t>
      </w:r>
      <w:r w:rsidRPr="00863EAD">
        <w:t>, the</w:t>
      </w:r>
      <w:r w:rsidR="00027B81">
        <w:t xml:space="preserve"> mean trap immersion time was 33</w:t>
      </w:r>
      <w:r w:rsidRPr="00863EAD">
        <w:t xml:space="preserve"> hours, while </w:t>
      </w:r>
      <w:r w:rsidR="00027B81">
        <w:t>it was 31 hours in 2019</w:t>
      </w:r>
      <w:r w:rsidR="00CB4436">
        <w:t xml:space="preserve"> (Table 2a</w:t>
      </w:r>
      <w:r w:rsidRPr="00863EAD">
        <w:t xml:space="preserve">). </w:t>
      </w:r>
    </w:p>
    <w:p w14:paraId="4C497812" w14:textId="59DFA912" w:rsidR="00863EAD" w:rsidRPr="002625BE" w:rsidRDefault="00CB7C33" w:rsidP="00CB7C33">
      <w:pPr>
        <w:keepNext/>
        <w:spacing w:before="120" w:after="120"/>
        <w:jc w:val="center"/>
        <w:outlineLvl w:val="2"/>
        <w:rPr>
          <w:b/>
          <w:sz w:val="24"/>
          <w:szCs w:val="24"/>
          <w:lang w:val="en-CA"/>
        </w:rPr>
      </w:pPr>
      <w:bookmarkStart w:id="110" w:name="_Toc513621216"/>
      <w:r w:rsidRPr="002625BE">
        <w:rPr>
          <w:b/>
          <w:sz w:val="24"/>
          <w:szCs w:val="24"/>
          <w:lang w:val="en-CA"/>
        </w:rPr>
        <w:t>4</w:t>
      </w:r>
      <w:r w:rsidR="00863EAD" w:rsidRPr="002625BE">
        <w:rPr>
          <w:b/>
          <w:sz w:val="24"/>
          <w:szCs w:val="24"/>
          <w:lang w:val="en-CA"/>
        </w:rPr>
        <w:t>.1.3. Area 12E</w:t>
      </w:r>
      <w:bookmarkEnd w:id="110"/>
    </w:p>
    <w:p w14:paraId="399037B6" w14:textId="74E197DD" w:rsidR="00863EAD" w:rsidRPr="00863EAD" w:rsidRDefault="00F67129" w:rsidP="00863EAD">
      <w:pPr>
        <w:spacing w:before="120" w:after="120"/>
      </w:pPr>
      <w:r>
        <w:t>In Area 12E, the 2020 fishery opened on April 24</w:t>
      </w:r>
      <w:r w:rsidR="00863EAD" w:rsidRPr="00863EAD">
        <w:t xml:space="preserve"> and the last </w:t>
      </w:r>
      <w:del w:id="111" w:author="Rondeau, Amélie" w:date="2021-01-14T12:47:00Z">
        <w:r w:rsidR="00863EAD" w:rsidRPr="00863EAD" w:rsidDel="009B7A34">
          <w:delText xml:space="preserve">day of </w:delText>
        </w:r>
      </w:del>
      <w:r w:rsidR="00863EAD" w:rsidRPr="00863EAD">
        <w:t>landings were rec</w:t>
      </w:r>
      <w:r w:rsidR="00374CAA">
        <w:t>orded on June 30</w:t>
      </w:r>
      <w:r>
        <w:t>, with reported landings of 234 t from a revised quota of 238</w:t>
      </w:r>
      <w:r w:rsidR="00863EAD" w:rsidRPr="00863EAD">
        <w:t xml:space="preserve"> t. The quota from the notice to harvesters was </w:t>
      </w:r>
      <w:r w:rsidRPr="00F67129">
        <w:t>239</w:t>
      </w:r>
      <w:r w:rsidR="00863EAD" w:rsidRPr="00863EAD">
        <w:t xml:space="preserve"> t. </w:t>
      </w:r>
      <w:del w:id="112" w:author="Rondeau, Amélie" w:date="2021-01-14T12:51:00Z">
        <w:r w:rsidR="00863EAD" w:rsidRPr="00863EAD" w:rsidDel="009B7A34">
          <w:delText>Only f</w:delText>
        </w:r>
      </w:del>
      <w:ins w:id="113" w:author="Rondeau, Amélie" w:date="2021-01-14T12:51:00Z">
        <w:r w:rsidR="009B7A34">
          <w:t>F</w:t>
        </w:r>
      </w:ins>
      <w:r w:rsidR="00863EAD" w:rsidRPr="00863EAD">
        <w:t xml:space="preserve">our </w:t>
      </w:r>
      <w:commentRangeStart w:id="114"/>
      <w:r w:rsidR="00863EAD" w:rsidRPr="00863EAD">
        <w:t xml:space="preserve">fish harvesters </w:t>
      </w:r>
      <w:commentRangeEnd w:id="114"/>
      <w:r w:rsidR="009B7A34">
        <w:rPr>
          <w:rStyle w:val="CommentReference"/>
        </w:rPr>
        <w:commentReference w:id="114"/>
      </w:r>
      <w:del w:id="115" w:author="Rondeau, Amélie" w:date="2021-01-14T12:47:00Z">
        <w:r w:rsidR="00863EAD" w:rsidRPr="00863EAD" w:rsidDel="009B7A34">
          <w:delText>(2 from New-Brunswick, 1 from Québec and 1 from Prince Edward Isla</w:delText>
        </w:r>
        <w:r w:rsidDel="009B7A34">
          <w:delText>nd)</w:delText>
        </w:r>
      </w:del>
      <w:r>
        <w:t xml:space="preserve"> were active for the 2020</w:t>
      </w:r>
      <w:r w:rsidR="00863EAD" w:rsidRPr="00863EAD">
        <w:t xml:space="preserve"> fishing season. </w:t>
      </w:r>
    </w:p>
    <w:p w14:paraId="1F3271D4" w14:textId="1CD7B4BA" w:rsidR="00863EAD" w:rsidRPr="00863EAD" w:rsidRDefault="00863EAD" w:rsidP="00863EAD">
      <w:pPr>
        <w:spacing w:before="120" w:after="120"/>
      </w:pPr>
      <w:r w:rsidRPr="00863EAD">
        <w:t>Harvesters concentrated their fishing effort in the southeastern part of the area adja</w:t>
      </w:r>
      <w:r w:rsidR="00412C55">
        <w:t>cent to Areas 12 and 12F (Fig. 6</w:t>
      </w:r>
      <w:r w:rsidRPr="00863EAD">
        <w:t xml:space="preserve">). The fishing effort decreased from 9,232 </w:t>
      </w:r>
      <w:proofErr w:type="spellStart"/>
      <w:r w:rsidRPr="00863EAD">
        <w:t>th</w:t>
      </w:r>
      <w:proofErr w:type="spellEnd"/>
      <w:r w:rsidRPr="00863EAD">
        <w:t xml:space="preserve"> in 2008 to 1,825 </w:t>
      </w:r>
      <w:proofErr w:type="spellStart"/>
      <w:r w:rsidRPr="00863EAD">
        <w:t>th</w:t>
      </w:r>
      <w:proofErr w:type="spellEnd"/>
      <w:r w:rsidRPr="00863EAD">
        <w:t xml:space="preserve"> in 2010 but increased to 5,623 </w:t>
      </w:r>
      <w:proofErr w:type="spellStart"/>
      <w:r w:rsidRPr="00863EAD">
        <w:t>th</w:t>
      </w:r>
      <w:proofErr w:type="spellEnd"/>
      <w:r w:rsidRPr="00863EAD">
        <w:t xml:space="preserve"> in 2012 (Table 1). The fishing effort decreased to 2,796 </w:t>
      </w:r>
      <w:proofErr w:type="spellStart"/>
      <w:r w:rsidRPr="00863EAD">
        <w:t>th</w:t>
      </w:r>
      <w:proofErr w:type="spellEnd"/>
      <w:r w:rsidRPr="00863EAD">
        <w:t xml:space="preserve"> by 2016 (Table 1). Since 2016, the fishing effort increased to reach 5,579 </w:t>
      </w:r>
      <w:proofErr w:type="spellStart"/>
      <w:r w:rsidRPr="00863EAD">
        <w:t>th</w:t>
      </w:r>
      <w:proofErr w:type="spellEnd"/>
      <w:r w:rsidRPr="00863EAD">
        <w:t xml:space="preserve"> in 2018 (Table1). In 2019, the fishing effort decreased to 3,415 </w:t>
      </w:r>
      <w:proofErr w:type="spellStart"/>
      <w:r w:rsidRPr="00863EAD">
        <w:t>th</w:t>
      </w:r>
      <w:proofErr w:type="spellEnd"/>
      <w:r w:rsidRPr="00863EAD">
        <w:t xml:space="preserve"> </w:t>
      </w:r>
      <w:r w:rsidR="00D16CFD">
        <w:t xml:space="preserve"> but increased to 5,098 </w:t>
      </w:r>
      <w:proofErr w:type="spellStart"/>
      <w:r w:rsidR="00D16CFD">
        <w:t>th</w:t>
      </w:r>
      <w:proofErr w:type="spellEnd"/>
      <w:r w:rsidR="00D16CFD">
        <w:t xml:space="preserve"> in 2020 </w:t>
      </w:r>
      <w:r w:rsidRPr="00863EAD">
        <w:t>(Table 1).</w:t>
      </w:r>
    </w:p>
    <w:p w14:paraId="6D458DE2" w14:textId="481184D4" w:rsidR="00863EAD" w:rsidRPr="00863EAD" w:rsidRDefault="00863EAD" w:rsidP="00863EAD">
      <w:pPr>
        <w:spacing w:before="120" w:after="120"/>
      </w:pPr>
      <w:r w:rsidRPr="00863EAD">
        <w:t xml:space="preserve">The Area 12E mean CPUE estimated from logbooks was </w:t>
      </w:r>
      <w:r w:rsidR="0050209B">
        <w:t>45.9 kg/</w:t>
      </w:r>
      <w:proofErr w:type="spellStart"/>
      <w:r w:rsidR="0050209B">
        <w:t>th</w:t>
      </w:r>
      <w:proofErr w:type="spellEnd"/>
      <w:r w:rsidR="0050209B">
        <w:t xml:space="preserve"> in 2019, a de</w:t>
      </w:r>
      <w:r w:rsidRPr="00863EAD">
        <w:t xml:space="preserve">crease compared to </w:t>
      </w:r>
      <w:r w:rsidR="0050209B">
        <w:t>65.7 kg/</w:t>
      </w:r>
      <w:proofErr w:type="spellStart"/>
      <w:r w:rsidR="0050209B">
        <w:t>th</w:t>
      </w:r>
      <w:proofErr w:type="spellEnd"/>
      <w:r w:rsidR="0050209B">
        <w:t xml:space="preserve"> in 2019</w:t>
      </w:r>
      <w:r w:rsidRPr="00863EAD">
        <w:t xml:space="preserve"> (Table 1).</w:t>
      </w:r>
    </w:p>
    <w:p w14:paraId="2060F5F7" w14:textId="26B0E571" w:rsidR="00863EAD" w:rsidRPr="00863EAD" w:rsidRDefault="00863EAD" w:rsidP="00863EAD">
      <w:pPr>
        <w:spacing w:before="120" w:after="120"/>
      </w:pPr>
      <w:r w:rsidRPr="00863EAD">
        <w:t>Since 1997, the mean trap immersion time has varied between 30 hours in 1998 and 72 hours in 2009. The mean trap immersion ti</w:t>
      </w:r>
      <w:r w:rsidR="00D16CFD">
        <w:t>me decreased to 5</w:t>
      </w:r>
      <w:ins w:id="116" w:author="Rondeau, Amélie" w:date="2021-01-14T12:52:00Z">
        <w:r w:rsidR="009B7A34">
          <w:t>4</w:t>
        </w:r>
      </w:ins>
      <w:del w:id="117" w:author="Rondeau, Amélie" w:date="2021-01-14T12:52:00Z">
        <w:r w:rsidR="00D16CFD" w:rsidDel="009B7A34">
          <w:delText>3.8</w:delText>
        </w:r>
      </w:del>
      <w:r w:rsidR="00D16CFD">
        <w:t xml:space="preserve"> hours in 2020</w:t>
      </w:r>
      <w:r w:rsidRPr="00863EAD">
        <w:t xml:space="preserve"> comp</w:t>
      </w:r>
      <w:r w:rsidR="00D16CFD">
        <w:t>ared to 66 hours in 2019</w:t>
      </w:r>
      <w:r w:rsidR="00837CAA">
        <w:t xml:space="preserve"> (Table 2</w:t>
      </w:r>
      <w:r w:rsidR="00D16CFD">
        <w:t>b</w:t>
      </w:r>
      <w:r w:rsidRPr="00863EAD">
        <w:t>).</w:t>
      </w:r>
    </w:p>
    <w:p w14:paraId="1902296A" w14:textId="3689B7F8" w:rsidR="00863EAD" w:rsidRPr="002625BE" w:rsidRDefault="00CB7C33" w:rsidP="00CB7C33">
      <w:pPr>
        <w:keepNext/>
        <w:spacing w:before="120" w:after="120"/>
        <w:jc w:val="center"/>
        <w:outlineLvl w:val="2"/>
        <w:rPr>
          <w:b/>
          <w:sz w:val="24"/>
          <w:szCs w:val="24"/>
          <w:lang w:val="en-CA"/>
        </w:rPr>
      </w:pPr>
      <w:bookmarkStart w:id="118" w:name="_Toc513621217"/>
      <w:r w:rsidRPr="002625BE">
        <w:rPr>
          <w:b/>
          <w:sz w:val="24"/>
          <w:szCs w:val="24"/>
          <w:lang w:val="en-CA"/>
        </w:rPr>
        <w:t>4</w:t>
      </w:r>
      <w:r w:rsidR="00863EAD" w:rsidRPr="002625BE">
        <w:rPr>
          <w:b/>
          <w:sz w:val="24"/>
          <w:szCs w:val="24"/>
          <w:lang w:val="en-CA"/>
        </w:rPr>
        <w:t>.1.4. Area 12F</w:t>
      </w:r>
      <w:bookmarkEnd w:id="118"/>
    </w:p>
    <w:p w14:paraId="02FB7A77" w14:textId="3F01DC73" w:rsidR="00863EAD" w:rsidRPr="00863EAD" w:rsidRDefault="0050209B" w:rsidP="00863EAD">
      <w:pPr>
        <w:spacing w:before="120" w:after="120"/>
      </w:pPr>
      <w:r>
        <w:t>In Area 12F, the 2020 fishery opened on April 24</w:t>
      </w:r>
      <w:r w:rsidR="00863EAD" w:rsidRPr="00863EAD">
        <w:t xml:space="preserve"> and the last </w:t>
      </w:r>
      <w:del w:id="119" w:author="Rondeau, Amélie" w:date="2021-01-14T12:53:00Z">
        <w:r w:rsidR="00863EAD" w:rsidRPr="00863EAD" w:rsidDel="009B7A34">
          <w:delText>day o</w:delText>
        </w:r>
        <w:r w:rsidR="00374CAA" w:rsidDel="009B7A34">
          <w:delText xml:space="preserve">f </w:delText>
        </w:r>
      </w:del>
      <w:r w:rsidR="00374CAA">
        <w:t>landings were recorded on July 1</w:t>
      </w:r>
      <w:r w:rsidR="00F67129">
        <w:t xml:space="preserve"> with reported landings of 1,002 t from a </w:t>
      </w:r>
      <w:commentRangeStart w:id="120"/>
      <w:r w:rsidR="00F67129">
        <w:t>revised quota of 1,192</w:t>
      </w:r>
      <w:r w:rsidR="00863EAD" w:rsidRPr="00863EAD">
        <w:t xml:space="preserve"> </w:t>
      </w:r>
      <w:commentRangeEnd w:id="120"/>
      <w:r w:rsidR="009B7A34">
        <w:rPr>
          <w:rStyle w:val="CommentReference"/>
        </w:rPr>
        <w:commentReference w:id="120"/>
      </w:r>
      <w:r w:rsidR="00863EAD" w:rsidRPr="00863EAD">
        <w:t>t. The allowable quota from th</w:t>
      </w:r>
      <w:r w:rsidR="00F67129">
        <w:t xml:space="preserve">e notice to harvesters was 1,192 t. </w:t>
      </w:r>
      <w:commentRangeStart w:id="121"/>
      <w:r w:rsidR="00F67129">
        <w:t>There were 15</w:t>
      </w:r>
      <w:r w:rsidR="00863EAD" w:rsidRPr="00863EAD">
        <w:t xml:space="preserve"> traditional (10 were</w:t>
      </w:r>
      <w:r w:rsidR="00F67129">
        <w:t xml:space="preserve"> from the Magdalen Islands and 5 from Cape Breton) and 32</w:t>
      </w:r>
      <w:r w:rsidR="00863EAD" w:rsidRPr="00863EAD">
        <w:t xml:space="preserve"> t</w:t>
      </w:r>
      <w:r w:rsidR="00F67129">
        <w:t>emporary fish harvesters in 2020</w:t>
      </w:r>
      <w:r w:rsidR="00863EAD" w:rsidRPr="00863EAD">
        <w:t>.</w:t>
      </w:r>
      <w:commentRangeEnd w:id="121"/>
      <w:r w:rsidR="00D42205">
        <w:rPr>
          <w:rStyle w:val="CommentReference"/>
        </w:rPr>
        <w:commentReference w:id="121"/>
      </w:r>
    </w:p>
    <w:p w14:paraId="012B4381" w14:textId="044FA93D" w:rsidR="00863EAD" w:rsidRPr="00863EAD" w:rsidRDefault="00863EAD" w:rsidP="00863EAD">
      <w:pPr>
        <w:spacing w:before="120" w:after="120"/>
      </w:pPr>
      <w:r w:rsidRPr="00863EAD">
        <w:lastRenderedPageBreak/>
        <w:t>The fishing effort was distr</w:t>
      </w:r>
      <w:r w:rsidR="00412C55">
        <w:t>ibuted all over Area 12F (Fig. 6</w:t>
      </w:r>
      <w:r w:rsidRPr="00863EAD">
        <w:t xml:space="preserve">). The fishing effort decreased from 16,890 </w:t>
      </w:r>
      <w:proofErr w:type="spellStart"/>
      <w:r w:rsidRPr="00863EAD">
        <w:t>th</w:t>
      </w:r>
      <w:proofErr w:type="spellEnd"/>
      <w:r w:rsidRPr="00863EAD">
        <w:t xml:space="preserve"> in 2012 to 11,086 </w:t>
      </w:r>
      <w:proofErr w:type="spellStart"/>
      <w:r w:rsidRPr="00863EAD">
        <w:t>th</w:t>
      </w:r>
      <w:proofErr w:type="spellEnd"/>
      <w:r w:rsidRPr="00863EAD">
        <w:t xml:space="preserve"> in 2013 but increased to 23,163 </w:t>
      </w:r>
      <w:proofErr w:type="spellStart"/>
      <w:r w:rsidRPr="00863EAD">
        <w:t>th</w:t>
      </w:r>
      <w:proofErr w:type="spellEnd"/>
      <w:r w:rsidRPr="00863EAD">
        <w:t xml:space="preserve"> in 2014 (Table 1). The fishing effort decreased to 8,667 </w:t>
      </w:r>
      <w:proofErr w:type="spellStart"/>
      <w:r w:rsidRPr="00863EAD">
        <w:t>th</w:t>
      </w:r>
      <w:proofErr w:type="spellEnd"/>
      <w:r w:rsidRPr="00863EAD">
        <w:t xml:space="preserve"> by 2016 but increased to </w:t>
      </w:r>
      <w:r w:rsidR="00D16CFD">
        <w:t xml:space="preserve">22,168 </w:t>
      </w:r>
      <w:proofErr w:type="spellStart"/>
      <w:r w:rsidR="00D16CFD">
        <w:t>th</w:t>
      </w:r>
      <w:proofErr w:type="spellEnd"/>
      <w:r w:rsidR="00D16CFD">
        <w:t xml:space="preserve"> in 2020</w:t>
      </w:r>
      <w:r w:rsidRPr="00863EAD">
        <w:t xml:space="preserve"> (Table 1).</w:t>
      </w:r>
    </w:p>
    <w:p w14:paraId="73C96818" w14:textId="79CAB8F8" w:rsidR="00863EAD" w:rsidRPr="00863EAD" w:rsidRDefault="00863EAD" w:rsidP="00863EAD">
      <w:pPr>
        <w:spacing w:before="120" w:after="120"/>
      </w:pPr>
      <w:r w:rsidRPr="00863EAD">
        <w:t xml:space="preserve">The Area 12F mean CPUE estimated from logbooks </w:t>
      </w:r>
      <w:r w:rsidR="0050209B">
        <w:t>decreased in 2020</w:t>
      </w:r>
      <w:r w:rsidRPr="00863EAD">
        <w:t xml:space="preserve"> (</w:t>
      </w:r>
      <w:r w:rsidR="0050209B">
        <w:t>45.2 kg/</w:t>
      </w:r>
      <w:proofErr w:type="spellStart"/>
      <w:r w:rsidR="0050209B">
        <w:t>th</w:t>
      </w:r>
      <w:proofErr w:type="spellEnd"/>
      <w:r w:rsidR="0050209B">
        <w:t>) compared to 2019 (64.5</w:t>
      </w:r>
      <w:r w:rsidRPr="00863EAD">
        <w:t> kg/</w:t>
      </w:r>
      <w:proofErr w:type="spellStart"/>
      <w:r w:rsidRPr="00863EAD">
        <w:t>th</w:t>
      </w:r>
      <w:proofErr w:type="spellEnd"/>
      <w:r w:rsidRPr="00863EAD">
        <w:t>, Table 1).</w:t>
      </w:r>
    </w:p>
    <w:p w14:paraId="274546D0" w14:textId="0A9C7A2F" w:rsidR="00863EAD" w:rsidRDefault="00863EAD" w:rsidP="0050209B">
      <w:pPr>
        <w:spacing w:before="120" w:after="120"/>
      </w:pPr>
      <w:r w:rsidRPr="00863EAD">
        <w:t xml:space="preserve">Since 1997, the mean trap immersion time has varied between 49 hours (1997) and 118 hours (2011). The </w:t>
      </w:r>
      <w:r w:rsidR="00D16CFD">
        <w:t>mean trap immersion time in 2020</w:t>
      </w:r>
      <w:r w:rsidR="00996A01">
        <w:t xml:space="preserve"> (88</w:t>
      </w:r>
      <w:r w:rsidR="00D16CFD">
        <w:t xml:space="preserve"> hours) increased compared to 2019 (83</w:t>
      </w:r>
      <w:r w:rsidR="00837CAA">
        <w:t xml:space="preserve"> hours, Table 2</w:t>
      </w:r>
      <w:r w:rsidR="00996A01">
        <w:t>b</w:t>
      </w:r>
      <w:r w:rsidR="0050209B">
        <w:t>).</w:t>
      </w:r>
    </w:p>
    <w:p w14:paraId="71B177B9" w14:textId="389D4B27" w:rsidR="00381066" w:rsidRDefault="00CB7C33" w:rsidP="007C299C">
      <w:pPr>
        <w:pStyle w:val="Heading2"/>
      </w:pPr>
      <w:r>
        <w:t>4.2</w:t>
      </w:r>
      <w:r w:rsidR="00381066">
        <w:t>. ESTIMATES OF BIOMASS AND EXPLOITATION IN 20</w:t>
      </w:r>
      <w:bookmarkEnd w:id="103"/>
      <w:r w:rsidR="00357B49">
        <w:t>20</w:t>
      </w:r>
    </w:p>
    <w:p w14:paraId="404AE799" w14:textId="348D57B8" w:rsidR="00381066" w:rsidRDefault="00CB7C33" w:rsidP="007C299C">
      <w:pPr>
        <w:pStyle w:val="Heading2"/>
      </w:pPr>
      <w:bookmarkStart w:id="122" w:name="_Toc31030750"/>
      <w:commentRangeStart w:id="123"/>
      <w:r>
        <w:t>4.2</w:t>
      </w:r>
      <w:r w:rsidR="00381066">
        <w:t>.1. Southern Gulf</w:t>
      </w:r>
      <w:bookmarkEnd w:id="122"/>
      <w:commentRangeEnd w:id="123"/>
      <w:r w:rsidR="005742DA">
        <w:rPr>
          <w:rStyle w:val="CommentReference"/>
          <w:b w:val="0"/>
          <w:caps w:val="0"/>
          <w:lang w:val="en-US"/>
        </w:rPr>
        <w:commentReference w:id="123"/>
      </w:r>
    </w:p>
    <w:p w14:paraId="14A3A7EF" w14:textId="427D0A9F" w:rsidR="00381066" w:rsidRDefault="00CB7C33" w:rsidP="007C299C">
      <w:pPr>
        <w:pStyle w:val="Heading2"/>
      </w:pPr>
      <w:bookmarkStart w:id="124" w:name="_Toc31030751"/>
      <w:r>
        <w:t>4.2</w:t>
      </w:r>
      <w:r w:rsidR="00381066">
        <w:t xml:space="preserve">.1.1. </w:t>
      </w:r>
      <w:r w:rsidR="00E645AC">
        <w:t xml:space="preserve">trawling </w:t>
      </w:r>
      <w:r w:rsidR="00357B49">
        <w:t>characteristics during the 2020</w:t>
      </w:r>
      <w:r w:rsidR="00190A18">
        <w:t xml:space="preserve"> survey</w:t>
      </w:r>
      <w:bookmarkEnd w:id="124"/>
      <w:r w:rsidR="00220E14">
        <w:t xml:space="preserve"> (TOBIE)</w:t>
      </w:r>
    </w:p>
    <w:p w14:paraId="656E3D03" w14:textId="1D2BB725" w:rsidR="00266153" w:rsidRPr="00266153" w:rsidRDefault="00E20ADE" w:rsidP="0083007A">
      <w:pPr>
        <w:pStyle w:val="BodyText"/>
        <w:rPr>
          <w:lang w:val="en-CA"/>
        </w:rPr>
      </w:pPr>
      <w:r>
        <w:rPr>
          <w:lang w:val="en-CA"/>
        </w:rPr>
        <w:t>There were some differences</w:t>
      </w:r>
      <w:r w:rsidR="00330065">
        <w:rPr>
          <w:lang w:val="en-CA"/>
        </w:rPr>
        <w:t xml:space="preserve"> </w:t>
      </w:r>
      <w:r w:rsidR="00935D93">
        <w:rPr>
          <w:lang w:val="en-CA"/>
        </w:rPr>
        <w:t>between</w:t>
      </w:r>
      <w:r w:rsidR="00330065">
        <w:rPr>
          <w:lang w:val="en-CA"/>
        </w:rPr>
        <w:t xml:space="preserve"> the </w:t>
      </w:r>
      <w:del w:id="125" w:author="Rondeau, Amélie" w:date="2021-01-14T13:33:00Z">
        <w:r w:rsidR="00935D93" w:rsidDel="003B049A">
          <w:rPr>
            <w:lang w:val="en-CA"/>
          </w:rPr>
          <w:delText>“</w:delText>
        </w:r>
      </w:del>
      <w:r w:rsidR="00330065">
        <w:rPr>
          <w:lang w:val="en-CA"/>
        </w:rPr>
        <w:t>Avalon Voyager II</w:t>
      </w:r>
      <w:del w:id="126" w:author="Rondeau, Amélie" w:date="2021-01-14T13:33:00Z">
        <w:r w:rsidR="00330065" w:rsidDel="003B049A">
          <w:rPr>
            <w:lang w:val="en-CA"/>
          </w:rPr>
          <w:delText>’</w:delText>
        </w:r>
        <w:r w:rsidDel="003B049A">
          <w:rPr>
            <w:lang w:val="en-CA"/>
          </w:rPr>
          <w:delText>’</w:delText>
        </w:r>
      </w:del>
      <w:r>
        <w:rPr>
          <w:lang w:val="en-CA"/>
        </w:rPr>
        <w:t xml:space="preserve"> compared to the former vessel</w:t>
      </w:r>
      <w:r w:rsidR="00330065">
        <w:rPr>
          <w:lang w:val="en-CA"/>
        </w:rPr>
        <w:t>, the ‘’Jean-Mathieu’’.</w:t>
      </w:r>
      <w:r w:rsidR="00C04730">
        <w:rPr>
          <w:lang w:val="en-CA"/>
        </w:rPr>
        <w:t xml:space="preserve"> </w:t>
      </w:r>
      <w:r w:rsidR="00935D93">
        <w:rPr>
          <w:lang w:val="en-CA"/>
        </w:rPr>
        <w:t xml:space="preserve">First, the winches aboard the </w:t>
      </w:r>
      <w:del w:id="127" w:author="Rondeau, Amélie" w:date="2021-01-14T13:33:00Z">
        <w:r w:rsidR="007378C6" w:rsidDel="00E34986">
          <w:rPr>
            <w:lang w:val="en-CA"/>
          </w:rPr>
          <w:delText>“</w:delText>
        </w:r>
      </w:del>
      <w:r w:rsidR="007378C6">
        <w:rPr>
          <w:lang w:val="en-CA"/>
        </w:rPr>
        <w:t>Avalon Voyager II</w:t>
      </w:r>
      <w:del w:id="128" w:author="Rondeau, Amélie" w:date="2021-01-14T13:33:00Z">
        <w:r w:rsidR="007378C6" w:rsidDel="00E34986">
          <w:rPr>
            <w:lang w:val="en-CA"/>
          </w:rPr>
          <w:delText>’</w:delText>
        </w:r>
      </w:del>
      <w:r w:rsidR="007378C6">
        <w:rPr>
          <w:lang w:val="en-CA"/>
        </w:rPr>
        <w:t>’</w:t>
      </w:r>
      <w:r w:rsidR="00935D93">
        <w:rPr>
          <w:lang w:val="en-CA"/>
        </w:rPr>
        <w:t xml:space="preserve"> </w:t>
      </w:r>
      <w:r w:rsidR="00E645AC">
        <w:rPr>
          <w:lang w:val="en-CA"/>
        </w:rPr>
        <w:t xml:space="preserve">were limited to </w:t>
      </w:r>
      <w:r w:rsidR="00935D93">
        <w:rPr>
          <w:lang w:val="en-CA"/>
        </w:rPr>
        <w:t xml:space="preserve">two speed settings, </w:t>
      </w:r>
      <w:r w:rsidR="00220E14">
        <w:rPr>
          <w:lang w:val="en-CA"/>
        </w:rPr>
        <w:t>a</w:t>
      </w:r>
      <w:r w:rsidR="00935D93">
        <w:rPr>
          <w:lang w:val="en-CA"/>
        </w:rPr>
        <w:t xml:space="preserve"> higher </w:t>
      </w:r>
      <w:r w:rsidR="00220E14">
        <w:rPr>
          <w:lang w:val="en-CA"/>
        </w:rPr>
        <w:t xml:space="preserve">and lower </w:t>
      </w:r>
      <w:r w:rsidR="00935D93">
        <w:rPr>
          <w:lang w:val="en-CA"/>
        </w:rPr>
        <w:t>speed setting</w:t>
      </w:r>
      <w:r w:rsidR="00220E14">
        <w:rPr>
          <w:lang w:val="en-CA"/>
        </w:rPr>
        <w:t>s. The higher speed setting</w:t>
      </w:r>
      <w:r w:rsidR="00935D93">
        <w:rPr>
          <w:lang w:val="en-CA"/>
        </w:rPr>
        <w:t xml:space="preserve"> </w:t>
      </w:r>
      <w:r w:rsidR="00220E14">
        <w:rPr>
          <w:lang w:val="en-CA"/>
        </w:rPr>
        <w:t xml:space="preserve">at high revolutions per minutes (RPM) </w:t>
      </w:r>
      <w:r w:rsidR="00E645AC">
        <w:rPr>
          <w:lang w:val="en-CA"/>
        </w:rPr>
        <w:t xml:space="preserve">used during the first survey trip </w:t>
      </w:r>
      <w:r w:rsidR="00220E14">
        <w:rPr>
          <w:lang w:val="en-CA"/>
        </w:rPr>
        <w:t xml:space="preserve">in the 2019 trawl survey </w:t>
      </w:r>
      <w:r w:rsidR="00266153">
        <w:rPr>
          <w:lang w:val="en-CA"/>
        </w:rPr>
        <w:t>result</w:t>
      </w:r>
      <w:r w:rsidR="00E645AC">
        <w:rPr>
          <w:lang w:val="en-CA"/>
        </w:rPr>
        <w:t>ed</w:t>
      </w:r>
      <w:r w:rsidR="00266153">
        <w:rPr>
          <w:lang w:val="en-CA"/>
        </w:rPr>
        <w:t xml:space="preserve"> in</w:t>
      </w:r>
      <w:r w:rsidR="00220E14">
        <w:rPr>
          <w:lang w:val="en-CA"/>
        </w:rPr>
        <w:t xml:space="preserve"> gear entanglements</w:t>
      </w:r>
      <w:r w:rsidR="00266153">
        <w:rPr>
          <w:lang w:val="en-CA"/>
        </w:rPr>
        <w:t xml:space="preserve">. </w:t>
      </w:r>
    </w:p>
    <w:p w14:paraId="512776FA" w14:textId="59287215" w:rsidR="0083007A" w:rsidRPr="002C3CAD" w:rsidRDefault="007378C6" w:rsidP="0083007A">
      <w:pPr>
        <w:pStyle w:val="BodyText"/>
      </w:pPr>
      <w:r>
        <w:rPr>
          <w:lang w:val="en-CA"/>
        </w:rPr>
        <w:t>In 2019</w:t>
      </w:r>
      <w:r w:rsidR="00220E14">
        <w:rPr>
          <w:lang w:val="en-CA"/>
        </w:rPr>
        <w:t xml:space="preserve"> and 2020</w:t>
      </w:r>
      <w:r>
        <w:rPr>
          <w:lang w:val="en-CA"/>
        </w:rPr>
        <w:t xml:space="preserve">, </w:t>
      </w:r>
      <w:r>
        <w:t>t</w:t>
      </w:r>
      <w:r w:rsidR="0083007A">
        <w:t>he med</w:t>
      </w:r>
      <w:r w:rsidR="00266153">
        <w:t xml:space="preserve">ian duration of </w:t>
      </w:r>
      <w:r w:rsidR="00220E14">
        <w:t>the passive phase were</w:t>
      </w:r>
      <w:r w:rsidR="0083007A">
        <w:t xml:space="preserve"> </w:t>
      </w:r>
      <w:r>
        <w:t xml:space="preserve">89 seconds </w:t>
      </w:r>
      <w:r w:rsidR="00220E14">
        <w:t xml:space="preserve">and </w:t>
      </w:r>
      <w:commentRangeStart w:id="129"/>
      <w:r w:rsidR="00220E14">
        <w:t xml:space="preserve">88 seconds </w:t>
      </w:r>
      <w:commentRangeEnd w:id="129"/>
      <w:r w:rsidR="00E34986">
        <w:rPr>
          <w:rStyle w:val="CommentReference"/>
        </w:rPr>
        <w:commentReference w:id="129"/>
      </w:r>
      <w:r>
        <w:t xml:space="preserve">on the </w:t>
      </w:r>
      <w:r w:rsidR="00BD116E" w:rsidRPr="00BD116E">
        <w:rPr>
          <w:lang w:val="en-CA"/>
        </w:rPr>
        <w:t>“</w:t>
      </w:r>
      <w:r>
        <w:t>Avalon Voyager II’</w:t>
      </w:r>
      <w:r w:rsidR="00BD116E">
        <w:t>’</w:t>
      </w:r>
      <w:r>
        <w:t>, almost twice that of the</w:t>
      </w:r>
      <w:r w:rsidR="0083007A">
        <w:t xml:space="preserve"> </w:t>
      </w:r>
      <w:r w:rsidR="00BD116E" w:rsidRPr="00BD116E">
        <w:rPr>
          <w:lang w:val="en-CA"/>
        </w:rPr>
        <w:t>“</w:t>
      </w:r>
      <w:r w:rsidR="0083007A">
        <w:t>Jean-Mathieu’’ in 2017 (50.5 seconds) and 2018 (43 seconds)</w:t>
      </w:r>
      <w:r w:rsidR="00CD0B32">
        <w:t xml:space="preserve"> (Table 3</w:t>
      </w:r>
      <w:r>
        <w:t xml:space="preserve">). </w:t>
      </w:r>
    </w:p>
    <w:p w14:paraId="720C3B52" w14:textId="0F8D5CC8" w:rsidR="0083007A" w:rsidRDefault="0083007A" w:rsidP="0083007A">
      <w:r>
        <w:t>The calculated winch speeds were comparable during the 2017 and 2018 with median values of 1.26 meters per second, whereas the 2019 median dropped to 0.90 meters per second</w:t>
      </w:r>
      <w:r w:rsidR="00CD0B32">
        <w:t xml:space="preserve"> (Table 3</w:t>
      </w:r>
      <w:r w:rsidR="002C3CAD">
        <w:t>)</w:t>
      </w:r>
      <w:r>
        <w:t xml:space="preserve">. </w:t>
      </w:r>
    </w:p>
    <w:p w14:paraId="5A4CA536" w14:textId="77777777" w:rsidR="0083007A" w:rsidRDefault="0083007A" w:rsidP="0083007A"/>
    <w:p w14:paraId="238CFF0B" w14:textId="7CC0589C" w:rsidR="006A3E79" w:rsidRPr="00CD0B32" w:rsidRDefault="00CD0B32" w:rsidP="006A3E79">
      <w:pPr>
        <w:rPr>
          <w:b/>
        </w:rPr>
      </w:pPr>
      <w:r w:rsidRPr="00CD0B32">
        <w:rPr>
          <w:b/>
        </w:rPr>
        <w:t xml:space="preserve">Figure 9. Explain TOBIE </w:t>
      </w:r>
      <w:r w:rsidRPr="00CD0B32">
        <w:rPr>
          <w:b/>
        </w:rPr>
        <w:sym w:font="Wingdings" w:char="F04A"/>
      </w:r>
    </w:p>
    <w:p w14:paraId="7A1456D9" w14:textId="77777777" w:rsidR="00CD0B32" w:rsidRDefault="00CD0B32" w:rsidP="006A3E79"/>
    <w:p w14:paraId="7320FCEB" w14:textId="77777777" w:rsidR="009322AC" w:rsidRDefault="00525DF7" w:rsidP="00381066">
      <w:pPr>
        <w:pStyle w:val="BodyText"/>
      </w:pPr>
      <w:r>
        <w:t>Slower winch speeds</w:t>
      </w:r>
      <w:r w:rsidR="00951021">
        <w:t xml:space="preserve"> in 2019</w:t>
      </w:r>
      <w:r w:rsidR="00726056">
        <w:t xml:space="preserve"> led to increases in the length of </w:t>
      </w:r>
      <w:r w:rsidR="009322AC">
        <w:t>time the trawl spends</w:t>
      </w:r>
      <w:r w:rsidR="00726056">
        <w:t xml:space="preserve"> on the bottom during the passive trawling phase. </w:t>
      </w:r>
      <w:r w:rsidR="00951021">
        <w:t xml:space="preserve">The increased distance </w:t>
      </w:r>
      <w:r w:rsidR="00726056">
        <w:t xml:space="preserve">travelled by the trawl </w:t>
      </w:r>
      <w:r w:rsidR="00951021">
        <w:t>is due</w:t>
      </w:r>
      <w:r w:rsidR="00726056">
        <w:t xml:space="preserve"> </w:t>
      </w:r>
      <w:r w:rsidR="00951021">
        <w:t>to</w:t>
      </w:r>
      <w:r w:rsidR="009322AC">
        <w:t xml:space="preserve"> two main factors: </w:t>
      </w:r>
      <w:r w:rsidR="00951021">
        <w:t xml:space="preserve">firstly </w:t>
      </w:r>
      <w:r w:rsidR="00726056">
        <w:t>the survey vessel</w:t>
      </w:r>
      <w:r w:rsidR="00951021">
        <w:t xml:space="preserve"> travelled further along its path, and secondly the trawl</w:t>
      </w:r>
      <w:r w:rsidR="00726056">
        <w:t xml:space="preserve"> had to </w:t>
      </w:r>
      <w:r w:rsidR="00951021">
        <w:t xml:space="preserve">be </w:t>
      </w:r>
      <w:r w:rsidR="00726056">
        <w:t>hauled closer t</w:t>
      </w:r>
      <w:r w:rsidR="00951021">
        <w:t>o the vessel prior to lifting off during hauling.</w:t>
      </w:r>
      <w:r w:rsidR="00726056">
        <w:t xml:space="preserve"> </w:t>
      </w:r>
    </w:p>
    <w:p w14:paraId="5393BEDA" w14:textId="17D2219E" w:rsidR="0083007A" w:rsidRDefault="00CB7C33" w:rsidP="007C299C">
      <w:pPr>
        <w:pStyle w:val="Heading2"/>
      </w:pPr>
      <w:bookmarkStart w:id="130" w:name="_Toc31030752"/>
      <w:r>
        <w:t>4.2</w:t>
      </w:r>
      <w:r w:rsidR="0083007A">
        <w:t>.1.2. Variogram</w:t>
      </w:r>
      <w:bookmarkEnd w:id="130"/>
    </w:p>
    <w:p w14:paraId="660D9838" w14:textId="707D197A" w:rsidR="00381066" w:rsidRPr="00715E6A" w:rsidRDefault="002C183B" w:rsidP="00381066">
      <w:pPr>
        <w:pStyle w:val="BodyText"/>
        <w:rPr>
          <w:b/>
        </w:rPr>
      </w:pPr>
      <w:r>
        <w:t xml:space="preserve">The </w:t>
      </w:r>
      <w:proofErr w:type="spellStart"/>
      <w:r>
        <w:t>variogram</w:t>
      </w:r>
      <w:proofErr w:type="spellEnd"/>
      <w:r>
        <w:t xml:space="preserve"> is a model which described the evolution of the variance in function to the distance between the </w:t>
      </w:r>
      <w:r w:rsidR="00F531F1">
        <w:t>samples</w:t>
      </w:r>
      <w:r>
        <w:t xml:space="preserve"> and</w:t>
      </w:r>
      <w:r w:rsidR="003F6583">
        <w:t xml:space="preserve"> </w:t>
      </w:r>
      <w:r w:rsidR="00F531F1">
        <w:t xml:space="preserve">therefore, </w:t>
      </w:r>
      <w:r w:rsidR="00CD74D7">
        <w:t>allow</w:t>
      </w:r>
      <w:r w:rsidR="004A71C3">
        <w:t>s</w:t>
      </w:r>
      <w:r w:rsidR="00CD74D7">
        <w:t xml:space="preserve"> the modelling of the spatial autocorrelations between the data. </w:t>
      </w:r>
      <w:r w:rsidR="00511E25">
        <w:t xml:space="preserve">The </w:t>
      </w:r>
      <w:proofErr w:type="spellStart"/>
      <w:r w:rsidR="00511E25">
        <w:t>variogram</w:t>
      </w:r>
      <w:proofErr w:type="spellEnd"/>
      <w:r w:rsidR="00511E25">
        <w:t xml:space="preserve"> has three properties, the nugget effect, the sill and the range. </w:t>
      </w:r>
      <w:r w:rsidR="003D4DF2">
        <w:t>The nugget effect represents the varia</w:t>
      </w:r>
      <w:r w:rsidR="00752681">
        <w:t>tion</w:t>
      </w:r>
      <w:r w:rsidR="003D4DF2">
        <w:t xml:space="preserve"> between two very closed </w:t>
      </w:r>
      <w:r w:rsidR="00F531F1">
        <w:t>samples</w:t>
      </w:r>
      <w:r w:rsidR="000E5B28">
        <w:t>,</w:t>
      </w:r>
      <w:r w:rsidR="00752681">
        <w:t xml:space="preserve"> which could be due to natural variability of the measured parameter, a variability in the </w:t>
      </w:r>
      <w:r w:rsidR="00511E25">
        <w:t xml:space="preserve">measure </w:t>
      </w:r>
      <w:r w:rsidR="00752681">
        <w:t xml:space="preserve">instrument or a brutal variation of the measured parameter. The sill </w:t>
      </w:r>
      <w:r w:rsidR="000E5B28">
        <w:t>indicate</w:t>
      </w:r>
      <w:r w:rsidR="00A01499">
        <w:t>s</w:t>
      </w:r>
      <w:r w:rsidR="000E5B28">
        <w:t xml:space="preserve"> the variance </w:t>
      </w:r>
      <w:r w:rsidR="00F531F1">
        <w:t>where</w:t>
      </w:r>
      <w:r w:rsidR="00A01499">
        <w:t xml:space="preserve"> the plateau is reached </w:t>
      </w:r>
      <w:r w:rsidR="000E5B28">
        <w:t xml:space="preserve">and the range represents the distance </w:t>
      </w:r>
      <w:r w:rsidR="00A01499">
        <w:t>where</w:t>
      </w:r>
      <w:r w:rsidR="000E5B28">
        <w:t xml:space="preserve"> there are no longer spatial auto-correlations between </w:t>
      </w:r>
      <w:r w:rsidR="00F531F1">
        <w:t>the samples</w:t>
      </w:r>
      <w:r w:rsidR="000E5B28">
        <w:t>.</w:t>
      </w:r>
      <w:r w:rsidR="003D4DF2" w:rsidRPr="00DB6F01">
        <w:t xml:space="preserve"> </w:t>
      </w:r>
      <w:r w:rsidR="00381066" w:rsidRPr="0088308D">
        <w:t xml:space="preserve">The three-year averaged </w:t>
      </w:r>
      <w:proofErr w:type="spellStart"/>
      <w:r w:rsidR="00381066" w:rsidRPr="0088308D">
        <w:t>variogram</w:t>
      </w:r>
      <w:proofErr w:type="spellEnd"/>
      <w:r w:rsidR="00381066" w:rsidRPr="0088308D">
        <w:t xml:space="preserve"> model for comm</w:t>
      </w:r>
      <w:r w:rsidR="00623ED6" w:rsidRPr="0088308D">
        <w:t>ercial-sized adult males in 2020</w:t>
      </w:r>
      <w:r w:rsidR="00DB6F01" w:rsidRPr="0088308D">
        <w:t xml:space="preserve"> had a nugget value of </w:t>
      </w:r>
      <w:r w:rsidR="0088308D" w:rsidRPr="0088308D">
        <w:t>2.895</w:t>
      </w:r>
      <w:r w:rsidR="00381066" w:rsidRPr="0088308D">
        <w:t xml:space="preserve"> x 10</w:t>
      </w:r>
      <w:r w:rsidR="00381066" w:rsidRPr="0088308D">
        <w:rPr>
          <w:vertAlign w:val="superscript"/>
        </w:rPr>
        <w:t>6</w:t>
      </w:r>
      <w:r w:rsidR="0088308D" w:rsidRPr="0088308D">
        <w:t>, a sill at 3.751</w:t>
      </w:r>
      <w:r w:rsidR="00381066" w:rsidRPr="0088308D">
        <w:t xml:space="preserve"> x 10</w:t>
      </w:r>
      <w:r w:rsidR="00381066" w:rsidRPr="0088308D">
        <w:rPr>
          <w:vertAlign w:val="superscript"/>
        </w:rPr>
        <w:t>6</w:t>
      </w:r>
      <w:r w:rsidR="00381066" w:rsidRPr="0088308D">
        <w:t xml:space="preserve"> and a range of </w:t>
      </w:r>
      <w:r w:rsidR="0088308D" w:rsidRPr="0088308D">
        <w:t>68.3</w:t>
      </w:r>
      <w:r w:rsidR="00CD0B32">
        <w:t xml:space="preserve"> km (Fig. 10</w:t>
      </w:r>
      <w:r w:rsidR="0088308D" w:rsidRPr="0088308D">
        <w:t>). The 2020</w:t>
      </w:r>
      <w:r w:rsidR="00DB6F01" w:rsidRPr="0088308D">
        <w:t xml:space="preserve"> </w:t>
      </w:r>
      <w:proofErr w:type="spellStart"/>
      <w:r w:rsidR="00DB6F01" w:rsidRPr="0088308D">
        <w:t>vari</w:t>
      </w:r>
      <w:r w:rsidR="0088308D" w:rsidRPr="0088308D">
        <w:t>ogram</w:t>
      </w:r>
      <w:proofErr w:type="spellEnd"/>
      <w:r w:rsidR="0088308D" w:rsidRPr="0088308D">
        <w:t xml:space="preserve"> has the same shape as 2019</w:t>
      </w:r>
      <w:r w:rsidR="00DB6F01" w:rsidRPr="0088308D">
        <w:t xml:space="preserve"> showing a higher nugget effect,</w:t>
      </w:r>
      <w:r w:rsidR="0088308D" w:rsidRPr="0088308D">
        <w:t xml:space="preserve"> a lower sill and range. In 2020</w:t>
      </w:r>
      <w:r w:rsidR="00DB6F01" w:rsidRPr="0088308D">
        <w:t>, t</w:t>
      </w:r>
      <w:r w:rsidR="001E6F9D" w:rsidRPr="0088308D">
        <w:t>he range of which there are no l</w:t>
      </w:r>
      <w:r w:rsidR="00DB6F01" w:rsidRPr="0088308D">
        <w:t>onger auto-correlations</w:t>
      </w:r>
      <w:r w:rsidR="001E6F9D" w:rsidRPr="0088308D">
        <w:t xml:space="preserve"> between the samples is </w:t>
      </w:r>
      <w:r w:rsidR="0088308D" w:rsidRPr="0088308D">
        <w:t>68.3</w:t>
      </w:r>
      <w:r w:rsidR="001E6F9D" w:rsidRPr="0088308D">
        <w:t xml:space="preserve"> km</w:t>
      </w:r>
      <w:r w:rsidR="00CD0B32">
        <w:t xml:space="preserve"> (Fig. 10</w:t>
      </w:r>
      <w:r w:rsidR="00CF60FF" w:rsidRPr="0088308D">
        <w:t>)</w:t>
      </w:r>
      <w:r w:rsidR="001E6F9D" w:rsidRPr="0088308D">
        <w:t>.</w:t>
      </w:r>
      <w:r w:rsidR="00BC7BEA" w:rsidRPr="00715E6A">
        <w:rPr>
          <w:b/>
        </w:rPr>
        <w:t xml:space="preserve"> </w:t>
      </w:r>
    </w:p>
    <w:p w14:paraId="3295932E" w14:textId="7EC320C1" w:rsidR="00381066" w:rsidRDefault="00CB7C33" w:rsidP="007C299C">
      <w:pPr>
        <w:pStyle w:val="Heading2"/>
      </w:pPr>
      <w:bookmarkStart w:id="131" w:name="_Toc31030753"/>
      <w:r>
        <w:t>4.2</w:t>
      </w:r>
      <w:r w:rsidR="00330065">
        <w:t>.1.3</w:t>
      </w:r>
      <w:r w:rsidR="00381066">
        <w:t xml:space="preserve">. </w:t>
      </w:r>
      <w:r w:rsidR="00381066" w:rsidRPr="00CD3152">
        <w:t>Biomass</w:t>
      </w:r>
      <w:r w:rsidR="00381066">
        <w:t xml:space="preserve"> estimates</w:t>
      </w:r>
      <w:bookmarkEnd w:id="131"/>
    </w:p>
    <w:p w14:paraId="2F3C28B3" w14:textId="6CD13D89" w:rsidR="00702B7B" w:rsidRDefault="00D1486B" w:rsidP="00381066">
      <w:pPr>
        <w:pStyle w:val="BodyText"/>
      </w:pPr>
      <w:r w:rsidRPr="00D1486B">
        <w:t xml:space="preserve">The catchability for commercial-sized adult male snow crab in the snow crab bottom trawl survey is assumed to be constant over the time series and equal to one. </w:t>
      </w:r>
      <w:r w:rsidR="003A3F63" w:rsidRPr="003A3F63">
        <w:t>There have been changes in snow crab surv</w:t>
      </w:r>
      <w:r w:rsidR="003A3F63">
        <w:t xml:space="preserve">ey vessel over the 1997 to 2020 assessment period, including </w:t>
      </w:r>
      <w:r w:rsidR="003A3F63" w:rsidRPr="003A3F63">
        <w:t>change</w:t>
      </w:r>
      <w:r w:rsidR="003A3F63">
        <w:t>s</w:t>
      </w:r>
      <w:r w:rsidR="003A3F63" w:rsidRPr="003A3F63">
        <w:t xml:space="preserve"> in vessel</w:t>
      </w:r>
      <w:r w:rsidR="003A3F63">
        <w:t>s</w:t>
      </w:r>
      <w:r w:rsidR="003A3F63" w:rsidRPr="003A3F63">
        <w:t xml:space="preserve"> in 2013 </w:t>
      </w:r>
      <w:r w:rsidR="003A3F63">
        <w:t>and in 2019</w:t>
      </w:r>
      <w:r w:rsidR="003A3F63" w:rsidRPr="003A3F63">
        <w:t xml:space="preserve">. </w:t>
      </w:r>
      <w:r w:rsidR="00074597" w:rsidRPr="00074597">
        <w:t xml:space="preserve">Changes in </w:t>
      </w:r>
      <w:r w:rsidR="00074597" w:rsidRPr="00074597">
        <w:lastRenderedPageBreak/>
        <w:t>survey catch rates over time may not accurately reflect changes in stock size if survey vessels have different catchabilities.</w:t>
      </w:r>
    </w:p>
    <w:p w14:paraId="31F21E77" w14:textId="43DC0CAF" w:rsidR="00381066" w:rsidRDefault="0028287F" w:rsidP="00381066">
      <w:pPr>
        <w:pStyle w:val="BodyText"/>
      </w:pPr>
      <w:r>
        <w:t>The 2020</w:t>
      </w:r>
      <w:r w:rsidR="00381066">
        <w:t xml:space="preserve"> southern Gulf commercial biomass estimate was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CD0B32">
        <w:t>4</w:t>
      </w:r>
      <w:r w:rsidR="00381066">
        <w:t>). 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CD0B32">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CD0B32">
        <w:t>4</w:t>
      </w:r>
      <w:r w:rsidR="00381066">
        <w:t>).</w:t>
      </w:r>
    </w:p>
    <w:p w14:paraId="308780FD" w14:textId="726CEF8B" w:rsidR="00381066" w:rsidRPr="00D96D93" w:rsidRDefault="001C2668" w:rsidP="00381066">
      <w:pPr>
        <w:pStyle w:val="BodyText"/>
      </w:pPr>
      <w:r>
        <w:t>In 2020</w:t>
      </w:r>
      <w:r w:rsidR="00381066" w:rsidRPr="00D96D93">
        <w:t xml:space="preserve">, local concentrations of commercial crab were mainly observed in </w:t>
      </w:r>
      <w:proofErr w:type="spellStart"/>
      <w:r w:rsidR="00381066" w:rsidRPr="00D96D93">
        <w:t>Bradelle</w:t>
      </w:r>
      <w:proofErr w:type="spellEnd"/>
      <w:r w:rsidR="00381066" w:rsidRPr="00D96D93">
        <w:t xml:space="preserve"> Bank, </w:t>
      </w:r>
      <w:proofErr w:type="spellStart"/>
      <w:r w:rsidR="00A37202" w:rsidRPr="00D96D93">
        <w:t>Shediac</w:t>
      </w:r>
      <w:proofErr w:type="spellEnd"/>
      <w:r w:rsidR="00A37202" w:rsidRPr="00D96D93">
        <w:t xml:space="preserve">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Magdalen channel and in the south</w:t>
      </w:r>
      <w:r w:rsidR="00456F77" w:rsidRPr="00D96D93">
        <w:t xml:space="preserve">eastern part of the </w:t>
      </w:r>
      <w:proofErr w:type="spellStart"/>
      <w:r w:rsidR="00456F77" w:rsidRPr="00D96D93">
        <w:t>sGSL</w:t>
      </w:r>
      <w:proofErr w:type="spellEnd"/>
      <w:r>
        <w:t xml:space="preserve">, which included Area 19 and the Cape Breton Corridor </w:t>
      </w:r>
      <w:r w:rsidR="00CD0B32">
        <w:t>(Fig. 11</w:t>
      </w:r>
      <w:r w:rsidR="00381066" w:rsidRPr="00D96D93">
        <w:t>).</w:t>
      </w:r>
    </w:p>
    <w:p w14:paraId="596C47DE" w14:textId="3D73417B" w:rsidR="00381066" w:rsidRPr="00AC4CF1" w:rsidRDefault="00381066" w:rsidP="00381066">
      <w:pPr>
        <w:pStyle w:val="BodyText"/>
      </w:pPr>
      <w:r w:rsidRPr="00AC4CF1">
        <w:t>B</w:t>
      </w:r>
      <w:r w:rsidR="001C2668">
        <w:t>y carapace condition in the 2020</w:t>
      </w:r>
      <w:r w:rsidRPr="00AC4CF1">
        <w:t xml:space="preserve"> trawl survey, commerc</w:t>
      </w:r>
      <w:r w:rsidR="00AC4CF1">
        <w:t>ial crabs were comprised of 73</w:t>
      </w:r>
      <w:r w:rsidR="00D309F1">
        <w:t>.4</w:t>
      </w:r>
      <w:r w:rsidRPr="00AC4CF1">
        <w:t>% fishery recruitment (carapace conditions 1 a</w:t>
      </w:r>
      <w:r w:rsidR="00D309F1">
        <w:t>nd 2) and 26.6</w:t>
      </w:r>
      <w:r w:rsidRPr="00AC4CF1">
        <w:t>% residual biomass (carapace</w:t>
      </w:r>
      <w:r w:rsidR="00CD0B32">
        <w:t xml:space="preserve"> conditions 3, 4 and 5) (Table 5</w:t>
      </w:r>
      <w:r w:rsidRPr="00AC4CF1">
        <w:t>). Further split by carapace condition, the resi</w:t>
      </w:r>
      <w:r w:rsidR="00D309F1">
        <w:t>dual biomass is composed of 21.1</w:t>
      </w:r>
      <w:r w:rsidRPr="00AC4CF1">
        <w:t>% of commercial cra</w:t>
      </w:r>
      <w:r w:rsidR="00D309F1">
        <w:t>b with carapace condition 3, 5.1</w:t>
      </w:r>
      <w:r w:rsidRPr="00AC4CF1">
        <w:t>% of crabs w</w:t>
      </w:r>
      <w:r w:rsidR="00D309F1">
        <w:t>ith carapace condition 4 and 0.4</w:t>
      </w:r>
      <w:r w:rsidRPr="00AC4CF1">
        <w:t>% of crabs wi</w:t>
      </w:r>
      <w:r w:rsidR="00CF60FF">
        <w:t>th carapace condition 5 (T</w:t>
      </w:r>
      <w:r w:rsidR="00CD0B32">
        <w:t>able 5</w:t>
      </w:r>
      <w:r w:rsidRPr="00AC4CF1">
        <w:t>). This suggests that the composition of the commercial male</w:t>
      </w:r>
      <w:r w:rsidR="00D309F1">
        <w:t xml:space="preserve"> population observed in the 2020</w:t>
      </w:r>
      <w:r w:rsidRPr="00AC4CF1">
        <w:t xml:space="preserve"> trawl survey is young and there is no sign of an ageing population at this time. Close monitoring of catch composition from the at-sea observer sampling and survey data is necessary to monitor the ageing of the commercial male population in the coming years.</w:t>
      </w:r>
    </w:p>
    <w:p w14:paraId="2A0E0750" w14:textId="61CA4127" w:rsidR="00381066" w:rsidRPr="005A75A5" w:rsidRDefault="00381066" w:rsidP="00381066">
      <w:pPr>
        <w:pStyle w:val="BodyText"/>
      </w:pPr>
      <w:r w:rsidRPr="00D67C14">
        <w:t>A</w:t>
      </w:r>
      <w:r w:rsidR="009E6285" w:rsidRPr="00D67C14">
        <w:t xml:space="preserve"> </w:t>
      </w:r>
      <w:r w:rsidRPr="00D67C14">
        <w:t>comparison between fishery recruitment predicted by the Bayesi</w:t>
      </w:r>
      <w:r w:rsidR="00832733">
        <w:t>an model for the fishery of 2020</w:t>
      </w:r>
      <w:r w:rsidRPr="00D67C14">
        <w:t xml:space="preserve"> (</w:t>
      </w:r>
      <w:r w:rsidR="000F7FCF">
        <w:t>74,280</w:t>
      </w:r>
      <w:r w:rsidRPr="00D67C14">
        <w:t xml:space="preserve"> t; 95% C.I. </w:t>
      </w:r>
      <w:r w:rsidR="000F7FCF">
        <w:t>49,300</w:t>
      </w:r>
      <w:r w:rsidR="00C11D86" w:rsidRPr="00D67C14">
        <w:t xml:space="preserve"> to </w:t>
      </w:r>
      <w:r w:rsidR="000F7FCF">
        <w:t>107,400</w:t>
      </w:r>
      <w:r w:rsidRPr="00D67C14">
        <w:t> t) and the re</w:t>
      </w:r>
      <w:r w:rsidR="00D67C14" w:rsidRPr="00D67C14">
        <w:t>cruitment biomass</w:t>
      </w:r>
      <w:r w:rsidR="00F568B3">
        <w:t xml:space="preserve"> </w:t>
      </w:r>
      <w:r w:rsidR="00832733">
        <w:t xml:space="preserve">observed </w:t>
      </w:r>
      <w:r w:rsidR="00F568B3">
        <w:t>from the 2020</w:t>
      </w:r>
      <w:r w:rsidRPr="00D67C14">
        <w:t xml:space="preserve"> survey (</w:t>
      </w:r>
      <w:r w:rsidR="00F568B3">
        <w:t>58,438</w:t>
      </w:r>
      <w:r w:rsidRPr="00D67C14">
        <w:t xml:space="preserve"> t; </w:t>
      </w:r>
      <w:r w:rsidR="00F568B3">
        <w:t>49,759</w:t>
      </w:r>
      <w:r w:rsidRPr="00D67C14">
        <w:t xml:space="preserve"> to </w:t>
      </w:r>
      <w:r w:rsidR="00F568B3">
        <w:t>68,189</w:t>
      </w:r>
      <w:r w:rsidRPr="00D67C14">
        <w:t> t) indicated that the es</w:t>
      </w:r>
      <w:r w:rsidR="00C11D86" w:rsidRPr="00D67C14">
        <w:t xml:space="preserve">timated </w:t>
      </w:r>
      <w:r w:rsidR="00832733">
        <w:t xml:space="preserve">survey </w:t>
      </w:r>
      <w:r w:rsidR="00F568B3">
        <w:t>recruitment for the 2021</w:t>
      </w:r>
      <w:r w:rsidRPr="00D67C14">
        <w:t xml:space="preserve"> fishery is within the limits of the 95% credibility interval</w:t>
      </w:r>
      <w:r w:rsidR="00F23459" w:rsidRPr="00D67C14">
        <w:t xml:space="preserve"> </w:t>
      </w:r>
      <w:r w:rsidR="00CF60FF" w:rsidRPr="00D67C14">
        <w:t>of the predicted value</w:t>
      </w:r>
      <w:r w:rsidR="00832733">
        <w:t xml:space="preserve">, but </w:t>
      </w:r>
      <w:r w:rsidR="00E40BB5">
        <w:t xml:space="preserve">represents </w:t>
      </w:r>
      <w:r w:rsidR="00832733">
        <w:t>a</w:t>
      </w:r>
      <w:r w:rsidR="005923FC">
        <w:t xml:space="preserve"> de</w:t>
      </w:r>
      <w:r w:rsidR="007C1D68">
        <w:t>crease compared to the predicted value</w:t>
      </w:r>
      <w:r w:rsidR="00767E78">
        <w:t xml:space="preserve"> </w:t>
      </w:r>
      <w:r w:rsidR="00CD0B32">
        <w:t>(Table 6; Fig. 12</w:t>
      </w:r>
      <w:r w:rsidR="000D3988">
        <w:t xml:space="preserve">). </w:t>
      </w:r>
      <w:r w:rsidRPr="005A75A5">
        <w:t xml:space="preserve">The relationship between the abundance of R-2 </w:t>
      </w:r>
      <w:proofErr w:type="spellStart"/>
      <w:r w:rsidRPr="005A75A5">
        <w:t>prerecruits</w:t>
      </w:r>
      <w:proofErr w:type="spellEnd"/>
      <w:r w:rsidRPr="005A75A5">
        <w:t xml:space="preserve"> in year </w:t>
      </w:r>
      <w:r w:rsidRPr="005A75A5">
        <w:rPr>
          <w:i/>
        </w:rPr>
        <w:t>t</w:t>
      </w:r>
      <w:r w:rsidRPr="005A75A5">
        <w:t xml:space="preserve"> and the recruitment to the fishery in year </w:t>
      </w:r>
      <w:r w:rsidRPr="005A75A5">
        <w:rPr>
          <w:i/>
        </w:rPr>
        <w:t>t + 1</w:t>
      </w:r>
      <w:r w:rsidR="00CD0B32">
        <w:t xml:space="preserve"> is shown in Figure 13</w:t>
      </w:r>
      <w:r w:rsidRPr="005A75A5">
        <w:t xml:space="preserve">. A number of factors can account for the variability in this relationship, including variations </w:t>
      </w:r>
      <w:r w:rsidR="005923FC">
        <w:t>in vessel catchability,</w:t>
      </w:r>
      <w:r w:rsidRPr="005A75A5">
        <w:t xml:space="preserve"> bycatch mortality, natural mortality, the molting schedule of </w:t>
      </w:r>
      <w:proofErr w:type="spellStart"/>
      <w:r w:rsidRPr="005A75A5">
        <w:t>precreruits</w:t>
      </w:r>
      <w:proofErr w:type="spellEnd"/>
      <w:r w:rsidRPr="005A75A5">
        <w:t xml:space="preserve"> (skip molting, molting to adolescent phase or molting to adult phase), and sampling error. Since 1997, the proportion of skip </w:t>
      </w:r>
      <w:proofErr w:type="spellStart"/>
      <w:r w:rsidRPr="005A75A5">
        <w:t>molters</w:t>
      </w:r>
      <w:proofErr w:type="spellEnd"/>
      <w:r w:rsidRPr="005A75A5">
        <w:t xml:space="preserve"> larg</w:t>
      </w:r>
      <w:r w:rsidR="002B3D99" w:rsidRPr="005A75A5">
        <w:t xml:space="preserve">er than 83 mm CW, which are parts of the R-2 component, </w:t>
      </w:r>
      <w:r w:rsidR="006214FA" w:rsidRPr="005A75A5">
        <w:t>varied from 3.7</w:t>
      </w:r>
      <w:r w:rsidRPr="005A75A5">
        <w:t xml:space="preserve">% in 1997 to </w:t>
      </w:r>
      <w:r w:rsidR="006214FA" w:rsidRPr="005A75A5">
        <w:t>59.8% in 2003</w:t>
      </w:r>
      <w:r w:rsidRPr="005A75A5">
        <w:t>, corresponding to its abun</w:t>
      </w:r>
      <w:r w:rsidR="00CD0B32">
        <w:t>dance (Fig. 14</w:t>
      </w:r>
      <w:r w:rsidR="00665910">
        <w:t>). In 2020</w:t>
      </w:r>
      <w:r w:rsidRPr="005A75A5">
        <w:t xml:space="preserve">, the proportion of the skip </w:t>
      </w:r>
      <w:proofErr w:type="spellStart"/>
      <w:r w:rsidRPr="005A75A5">
        <w:t>molters</w:t>
      </w:r>
      <w:proofErr w:type="spellEnd"/>
      <w:r w:rsidRPr="005A75A5">
        <w:t xml:space="preserve"> </w:t>
      </w:r>
      <w:r w:rsidR="006214FA" w:rsidRPr="005A75A5">
        <w:t xml:space="preserve">larger than 83 mm CW was at </w:t>
      </w:r>
      <w:r w:rsidR="007C38B4" w:rsidRPr="007C38B4">
        <w:t>30.0</w:t>
      </w:r>
      <w:r w:rsidRPr="007C38B4">
        <w:t>%</w:t>
      </w:r>
      <w:r w:rsidRPr="00665910">
        <w:rPr>
          <w:b/>
        </w:rPr>
        <w:t xml:space="preserve"> </w:t>
      </w:r>
      <w:r w:rsidRPr="005A75A5">
        <w:t>while</w:t>
      </w:r>
      <w:r w:rsidR="006214FA" w:rsidRPr="005A75A5">
        <w:t xml:space="preserve"> it was at 52.6</w:t>
      </w:r>
      <w:r w:rsidR="00CD0B32">
        <w:t>% in 2015 (Fig. 14</w:t>
      </w:r>
      <w:r w:rsidRPr="005A75A5">
        <w:t xml:space="preserve">). More study is needed to better predict the arrival and growth of skip </w:t>
      </w:r>
      <w:proofErr w:type="spellStart"/>
      <w:r w:rsidRPr="005A75A5">
        <w:t>molters</w:t>
      </w:r>
      <w:proofErr w:type="spellEnd"/>
      <w:r w:rsidRPr="005A75A5">
        <w:t xml:space="preserve"> crabs into the population.</w:t>
      </w:r>
    </w:p>
    <w:p w14:paraId="773B3E9B" w14:textId="65C05911" w:rsidR="00381066" w:rsidRDefault="00CB7C33" w:rsidP="007C299C">
      <w:pPr>
        <w:pStyle w:val="Heading2"/>
      </w:pPr>
      <w:bookmarkStart w:id="132" w:name="_Toc31030754"/>
      <w:r>
        <w:t>4.2</w:t>
      </w:r>
      <w:r w:rsidR="00381066">
        <w:t>.2. Estimation of the portion of total biomass in each management fishing zone and buffer zone</w:t>
      </w:r>
      <w:bookmarkEnd w:id="132"/>
    </w:p>
    <w:p w14:paraId="36DDC981" w14:textId="6FFFB598" w:rsidR="00381066" w:rsidRDefault="00CB7C33" w:rsidP="007C299C">
      <w:pPr>
        <w:pStyle w:val="Heading2"/>
      </w:pPr>
      <w:bookmarkStart w:id="133" w:name="_Toc31030755"/>
      <w:commentRangeStart w:id="134"/>
      <w:del w:id="135" w:author="Rondeau, Amélie" w:date="2021-01-14T13:43:00Z">
        <w:r w:rsidDel="005742DA">
          <w:delText>4.2</w:delText>
        </w:r>
        <w:r w:rsidR="00381066" w:rsidDel="005742DA">
          <w:delText>.2.1. Area 12</w:delText>
        </w:r>
        <w:bookmarkEnd w:id="133"/>
        <w:commentRangeEnd w:id="134"/>
        <w:r w:rsidR="00E34986" w:rsidDel="005742DA">
          <w:rPr>
            <w:rStyle w:val="CommentReference"/>
            <w:b w:val="0"/>
            <w:caps w:val="0"/>
            <w:lang w:val="en-US"/>
          </w:rPr>
          <w:commentReference w:id="134"/>
        </w:r>
      </w:del>
    </w:p>
    <w:p w14:paraId="758823D1" w14:textId="632671E0" w:rsidR="00381066" w:rsidRDefault="00665910" w:rsidP="00381066">
      <w:pPr>
        <w:pStyle w:val="BodyText"/>
      </w:pPr>
      <w:r>
        <w:t>The 2020</w:t>
      </w:r>
      <w:r w:rsidR="00381066">
        <w:t xml:space="preserve"> trawl survey estimate of commerci</w:t>
      </w:r>
      <w:r w:rsidR="00976646">
        <w:t xml:space="preserve">al biomass for Area 12 was </w:t>
      </w:r>
      <w:r w:rsidR="00763556">
        <w:t>62</w:t>
      </w:r>
      <w:r>
        <w:t>,422</w:t>
      </w:r>
      <w:r w:rsidR="00F23459">
        <w:t> t (</w:t>
      </w:r>
      <w:r>
        <w:t>53,667</w:t>
      </w:r>
      <w:r w:rsidR="00F23459">
        <w:t xml:space="preserve"> to </w:t>
      </w:r>
      <w:r>
        <w:t>72,190</w:t>
      </w:r>
      <w:r w:rsidR="00CD0B32">
        <w:t> t) (Table 7</w:t>
      </w:r>
      <w:r w:rsidR="00381066">
        <w:t xml:space="preserve">). This estimate corresponds to </w:t>
      </w:r>
      <w:r w:rsidR="00763556">
        <w:t>81.6</w:t>
      </w:r>
      <w:r w:rsidR="00381066">
        <w:t>% of the sum of the independently estimated commercial biomasses in the four management zones.</w:t>
      </w:r>
      <w:r w:rsidR="00767E78">
        <w:t xml:space="preserve"> </w:t>
      </w:r>
    </w:p>
    <w:p w14:paraId="02D2ED7C" w14:textId="175DFA07" w:rsidR="00381066" w:rsidRDefault="00CB7C33" w:rsidP="007C299C">
      <w:pPr>
        <w:pStyle w:val="Heading2"/>
      </w:pPr>
      <w:bookmarkStart w:id="136" w:name="_Toc31030756"/>
      <w:del w:id="137" w:author="Rondeau, Amélie" w:date="2021-01-14T13:43:00Z">
        <w:r w:rsidDel="005742DA">
          <w:delText>4.2</w:delText>
        </w:r>
        <w:r w:rsidR="00381066" w:rsidDel="005742DA">
          <w:delText>.2.2. Area 19</w:delText>
        </w:r>
      </w:del>
      <w:bookmarkEnd w:id="136"/>
    </w:p>
    <w:p w14:paraId="70ED5887" w14:textId="0C50F87E" w:rsidR="00381066" w:rsidRDefault="00665910" w:rsidP="00381066">
      <w:pPr>
        <w:pStyle w:val="BodyText"/>
      </w:pPr>
      <w:r>
        <w:t>The 2020</w:t>
      </w:r>
      <w:r w:rsidR="00381066">
        <w:t xml:space="preserve"> post-fishery trawl survey estimate of the commercial biomass </w:t>
      </w:r>
      <w:ins w:id="138" w:author="Rondeau, Amélie" w:date="2021-01-14T13:43:00Z">
        <w:r w:rsidR="005742DA">
          <w:t xml:space="preserve">for Area 19 </w:t>
        </w:r>
      </w:ins>
      <w:r w:rsidR="00381066">
        <w:t xml:space="preserve">was </w:t>
      </w:r>
      <w:r>
        <w:t>6,897</w:t>
      </w:r>
      <w:r w:rsidR="00F23459">
        <w:t> t (</w:t>
      </w:r>
      <w:r>
        <w:t>5,011</w:t>
      </w:r>
      <w:r w:rsidR="00F23459">
        <w:t xml:space="preserve"> to </w:t>
      </w:r>
      <w:r>
        <w:t>9,261</w:t>
      </w:r>
      <w:r w:rsidR="00CD0B32">
        <w:t> t) (Table 7</w:t>
      </w:r>
      <w:r w:rsidR="00381066">
        <w:t xml:space="preserve">). This estimate corresponds to </w:t>
      </w:r>
      <w:r w:rsidR="00763556">
        <w:t>9.0</w:t>
      </w:r>
      <w:r w:rsidR="00381066">
        <w:t>% of the sum of the independently estimated commercial biomasses in the four management zones.</w:t>
      </w:r>
      <w:r w:rsidR="00767E78">
        <w:t xml:space="preserve"> </w:t>
      </w:r>
    </w:p>
    <w:p w14:paraId="5C6A32DF" w14:textId="4D2A4BD1" w:rsidR="00381066" w:rsidDel="005742DA" w:rsidRDefault="00CB7C33" w:rsidP="007C299C">
      <w:pPr>
        <w:pStyle w:val="Heading2"/>
        <w:rPr>
          <w:del w:id="139" w:author="Rondeau, Amélie" w:date="2021-01-14T13:43:00Z"/>
        </w:rPr>
      </w:pPr>
      <w:bookmarkStart w:id="140" w:name="_Toc31030757"/>
      <w:del w:id="141" w:author="Rondeau, Amélie" w:date="2021-01-14T13:43:00Z">
        <w:r w:rsidDel="005742DA">
          <w:lastRenderedPageBreak/>
          <w:delText>4.2</w:delText>
        </w:r>
        <w:r w:rsidR="00381066" w:rsidDel="005742DA">
          <w:delText>.2.3. Areas 12E and 12F</w:delText>
        </w:r>
        <w:bookmarkEnd w:id="140"/>
      </w:del>
    </w:p>
    <w:p w14:paraId="712E8148" w14:textId="77777777" w:rsidR="00381066" w:rsidRDefault="00381066" w:rsidP="00381066">
      <w:pPr>
        <w:pStyle w:val="BodyText"/>
      </w:pPr>
      <w:r>
        <w:t xml:space="preserve">Areas 12E and 12F lie at the margins of snow crab habitat in the </w:t>
      </w:r>
      <w:proofErr w:type="spellStart"/>
      <w:r>
        <w:t>sGSL</w:t>
      </w:r>
      <w:proofErr w:type="spellEnd"/>
      <w:r>
        <w:t xml:space="preserve"> and contain few sampling stations and have correspondingly uncertain biomass estimates with very large confidence intervals.</w:t>
      </w:r>
    </w:p>
    <w:p w14:paraId="2022930E" w14:textId="5B7E9A8E" w:rsidR="00381066" w:rsidRDefault="00381066" w:rsidP="00381066">
      <w:pPr>
        <w:pStyle w:val="BodyText"/>
      </w:pPr>
      <w:r>
        <w:t xml:space="preserve">The Area 12E </w:t>
      </w:r>
      <w:r w:rsidR="00665910">
        <w:t>commercial biomass from the 2020</w:t>
      </w:r>
      <w:r>
        <w:t xml:space="preserve"> trawl survey was estimated a</w:t>
      </w:r>
      <w:r w:rsidR="00F23459">
        <w:t xml:space="preserve">t </w:t>
      </w:r>
      <w:r w:rsidR="00665910">
        <w:t>687 t (86 to 2,579</w:t>
      </w:r>
      <w:r w:rsidR="00CD0B32">
        <w:t> t) (Table 7</w:t>
      </w:r>
      <w:r>
        <w:t xml:space="preserve">). </w:t>
      </w:r>
      <w:r w:rsidR="00665910">
        <w:t>This estimate corresponds to 0.9</w:t>
      </w:r>
      <w:r>
        <w:t>% of the sum of the independently estimated commercial biomasses in the four management zones.</w:t>
      </w:r>
      <w:r w:rsidR="00655045" w:rsidRPr="00655045">
        <w:t xml:space="preserve"> </w:t>
      </w:r>
    </w:p>
    <w:p w14:paraId="69704924" w14:textId="341C5F94" w:rsidR="00381066" w:rsidRDefault="00381066" w:rsidP="00381066">
      <w:pPr>
        <w:pStyle w:val="BodyText"/>
      </w:pPr>
      <w:r>
        <w:t xml:space="preserve">In Area 12F, the </w:t>
      </w:r>
      <w:r w:rsidR="00E17B5E">
        <w:t>commercial biomass from the 2020</w:t>
      </w:r>
      <w:r>
        <w:t xml:space="preserve"> trawl survey was estimated at </w:t>
      </w:r>
      <w:r w:rsidR="00E17B5E">
        <w:t>6,480</w:t>
      </w:r>
      <w:r w:rsidR="00F23459">
        <w:t> t (</w:t>
      </w:r>
      <w:r w:rsidR="00E17B5E">
        <w:t>4,939</w:t>
      </w:r>
      <w:r w:rsidR="00F23459">
        <w:t xml:space="preserve"> to </w:t>
      </w:r>
      <w:r w:rsidR="00E17B5E">
        <w:t>8,350</w:t>
      </w:r>
      <w:r w:rsidR="00CD0B32">
        <w:t xml:space="preserve"> t) (Table 7</w:t>
      </w:r>
      <w:r>
        <w:t xml:space="preserve">). This estimate corresponds to </w:t>
      </w:r>
      <w:r w:rsidR="00763556">
        <w:t>8.5</w:t>
      </w:r>
      <w:r>
        <w:t>% of the sum of the independently estimated commercial biomasses in the four management zones.</w:t>
      </w:r>
      <w:r w:rsidR="00655045" w:rsidRPr="00655045">
        <w:t xml:space="preserve"> </w:t>
      </w:r>
    </w:p>
    <w:p w14:paraId="13B2C7BE" w14:textId="026817DD" w:rsidR="00381066" w:rsidDel="005742DA" w:rsidRDefault="00CB7C33" w:rsidP="007C299C">
      <w:pPr>
        <w:pStyle w:val="Heading2"/>
        <w:rPr>
          <w:del w:id="142" w:author="Rondeau, Amélie" w:date="2021-01-14T13:44:00Z"/>
        </w:rPr>
      </w:pPr>
      <w:bookmarkStart w:id="143" w:name="_Toc31030758"/>
      <w:del w:id="144" w:author="Rondeau, Amélie" w:date="2021-01-14T13:44:00Z">
        <w:r w:rsidDel="005742DA">
          <w:delText>4.2</w:delText>
        </w:r>
        <w:r w:rsidR="00381066" w:rsidDel="005742DA">
          <w:delText>.2.4. Buffer zones and unassigned zone</w:delText>
        </w:r>
        <w:bookmarkEnd w:id="143"/>
      </w:del>
    </w:p>
    <w:p w14:paraId="4CA57972" w14:textId="77777777" w:rsidR="00381066" w:rsidRDefault="00381066" w:rsidP="00381066">
      <w:pPr>
        <w:pStyle w:val="BodyText"/>
      </w:pPr>
      <w:r>
        <w:t>Commercial biomass estimates in the buffer zones and in the unassigned zone have very large confidence intervals given the low number of stations within these small zones.</w:t>
      </w:r>
    </w:p>
    <w:p w14:paraId="0330F7D0" w14:textId="63C8AA98" w:rsidR="00381066" w:rsidRDefault="00381066" w:rsidP="00381066">
      <w:pPr>
        <w:pStyle w:val="BodyText"/>
      </w:pPr>
      <w:r>
        <w:t>The commercial biomass in the unassigned zone A</w:t>
      </w:r>
      <w:r w:rsidR="00456F77">
        <w:t xml:space="preserve"> above Ar</w:t>
      </w:r>
      <w:r w:rsidR="002168C2">
        <w:t>eas 12E and 12F (Fig. 4</w:t>
      </w:r>
      <w:r>
        <w:t>) wa</w:t>
      </w:r>
      <w:r w:rsidR="00F23459">
        <w:t xml:space="preserve">s </w:t>
      </w:r>
      <w:r w:rsidR="00705B1B">
        <w:t>433 t (76</w:t>
      </w:r>
      <w:r w:rsidR="00F23459">
        <w:t xml:space="preserve"> to </w:t>
      </w:r>
      <w:r w:rsidR="00705B1B">
        <w:t xml:space="preserve">1,417 </w:t>
      </w:r>
      <w:r w:rsidR="00CD0B32">
        <w:t>t) (Table 7</w:t>
      </w:r>
      <w:r>
        <w:t>). The commercial biomass in buffer zone B (2 nautical mile wide buffer zone) adj</w:t>
      </w:r>
      <w:r w:rsidR="002168C2">
        <w:t>acent to Area 19 and 12F (Fig. 4</w:t>
      </w:r>
      <w:r>
        <w:t>) was estimated</w:t>
      </w:r>
      <w:r w:rsidR="00F23459">
        <w:t xml:space="preserve"> at </w:t>
      </w:r>
      <w:r w:rsidR="00705B1B">
        <w:t>325 t (153</w:t>
      </w:r>
      <w:r w:rsidR="00F23459">
        <w:t xml:space="preserve"> to </w:t>
      </w:r>
      <w:r w:rsidR="00705B1B">
        <w:t>610</w:t>
      </w:r>
      <w:r w:rsidR="00CD0B32">
        <w:t> t) (Table 7</w:t>
      </w:r>
      <w:r>
        <w:t xml:space="preserve">). The commercial biomass in buffer zone C (5-miles buffer zone) </w:t>
      </w:r>
      <w:r w:rsidR="002168C2">
        <w:t>located south of Area 19 (Fig. 4</w:t>
      </w:r>
      <w:r>
        <w:t xml:space="preserve">) </w:t>
      </w:r>
      <w:r w:rsidR="00F23459">
        <w:t xml:space="preserve">was </w:t>
      </w:r>
      <w:r w:rsidR="00705B1B">
        <w:t>627 t (265 to 1,268</w:t>
      </w:r>
      <w:r w:rsidR="00CD0B32">
        <w:t> t) (Table 7</w:t>
      </w:r>
      <w:r>
        <w:t>).</w:t>
      </w:r>
    </w:p>
    <w:p w14:paraId="089FA189" w14:textId="52494089" w:rsidR="00381066" w:rsidRDefault="00381066" w:rsidP="00381066">
      <w:pPr>
        <w:pStyle w:val="BodyText"/>
      </w:pPr>
      <w:r>
        <w:t>The sum of the commercial biomass estimates in the management, buffer, and un</w:t>
      </w:r>
      <w:r w:rsidR="006C7804">
        <w:t>assigned zones in 2020</w:t>
      </w:r>
      <w:r w:rsidR="009D0C7F">
        <w:t xml:space="preserve"> was </w:t>
      </w:r>
      <w:r w:rsidR="00BC1B20">
        <w:t>77,871</w:t>
      </w:r>
      <w:r w:rsidR="006C7804">
        <w:t xml:space="preserve"> </w:t>
      </w:r>
      <w:r>
        <w:t xml:space="preserve">t, very close to the </w:t>
      </w:r>
      <w:proofErr w:type="spellStart"/>
      <w:r>
        <w:t>sGSL</w:t>
      </w:r>
      <w:proofErr w:type="spellEnd"/>
      <w:r>
        <w:t xml:space="preserve"> bio</w:t>
      </w:r>
      <w:r w:rsidR="00F23459">
        <w:t xml:space="preserve">mass estimate, </w:t>
      </w:r>
      <w:r w:rsidR="00BC1B20">
        <w:t>77,</w:t>
      </w:r>
      <w:r w:rsidR="006C7804">
        <w:t>748</w:t>
      </w:r>
      <w:r w:rsidR="00CD0B32">
        <w:t> t (Table 7</w:t>
      </w:r>
      <w:r>
        <w:t>).</w:t>
      </w:r>
    </w:p>
    <w:p w14:paraId="6F04B65F" w14:textId="099A813D" w:rsidR="00381066" w:rsidRDefault="00CB7C33" w:rsidP="007C299C">
      <w:pPr>
        <w:pStyle w:val="Heading2"/>
      </w:pPr>
      <w:bookmarkStart w:id="145" w:name="_Toc31030759"/>
      <w:r>
        <w:t>4.2</w:t>
      </w:r>
      <w:r w:rsidR="00381066">
        <w:t>.3. Exploitation rate</w:t>
      </w:r>
      <w:bookmarkEnd w:id="145"/>
    </w:p>
    <w:p w14:paraId="22D554CA" w14:textId="7A5C591B" w:rsidR="00381066" w:rsidRDefault="00381066" w:rsidP="00381066">
      <w:pPr>
        <w:pStyle w:val="BodyText"/>
      </w:pPr>
      <w:r>
        <w:t>The ex</w:t>
      </w:r>
      <w:r w:rsidR="006C7804">
        <w:t>ploitation rate in 2020</w:t>
      </w:r>
      <w:r w:rsidR="00EC0067">
        <w:t xml:space="preserve"> was </w:t>
      </w:r>
      <w:r w:rsidR="006C7804">
        <w:t>35.5</w:t>
      </w:r>
      <w:r w:rsidR="00CD0B32">
        <w:t>% (Table 8; Fig. 15</w:t>
      </w:r>
      <w:r>
        <w:t>). The exploitatio</w:t>
      </w:r>
      <w:r w:rsidR="00314FE4">
        <w:t>n rates have varied between 21.0% and 44.7</w:t>
      </w:r>
      <w:r>
        <w:t xml:space="preserve">% from 1998 </w:t>
      </w:r>
      <w:r w:rsidR="006C7804">
        <w:t>to 2020</w:t>
      </w:r>
      <w:r>
        <w:t>.</w:t>
      </w:r>
    </w:p>
    <w:p w14:paraId="6D227E81" w14:textId="1F9193A6" w:rsidR="00381066" w:rsidRPr="004F75CB" w:rsidRDefault="00CB7C33" w:rsidP="007C299C">
      <w:pPr>
        <w:pStyle w:val="Heading2"/>
      </w:pPr>
      <w:bookmarkStart w:id="146" w:name="_Toc395535004"/>
      <w:bookmarkStart w:id="147" w:name="_Toc31030760"/>
      <w:r>
        <w:t>4.2</w:t>
      </w:r>
      <w:r w:rsidR="00381066" w:rsidRPr="004F75CB">
        <w:t xml:space="preserve">.4. </w:t>
      </w:r>
      <w:r w:rsidR="00262126">
        <w:t>Total annual mortality</w:t>
      </w:r>
      <w:r w:rsidR="00381066" w:rsidRPr="004F75CB">
        <w:t xml:space="preserve"> and difference in commercial-sized adult males</w:t>
      </w:r>
      <w:bookmarkEnd w:id="146"/>
      <w:bookmarkEnd w:id="147"/>
    </w:p>
    <w:p w14:paraId="5F5C12BF" w14:textId="05880C0E" w:rsidR="00381066" w:rsidRPr="004F75CB" w:rsidRDefault="00381066" w:rsidP="00381066">
      <w:pPr>
        <w:spacing w:after="120"/>
      </w:pPr>
      <w:r>
        <w:t xml:space="preserve">The total </w:t>
      </w:r>
      <w:r w:rsidRPr="004F75CB">
        <w:t xml:space="preserve">annual mortality </w:t>
      </w:r>
      <w:r>
        <w:t>o</w:t>
      </w:r>
      <w:r w:rsidRPr="004F75CB">
        <w:t>f commercial-sized adult male snow crab i</w:t>
      </w:r>
      <w:r w:rsidR="00F86EA2">
        <w:t xml:space="preserve">n the </w:t>
      </w:r>
      <w:proofErr w:type="spellStart"/>
      <w:r w:rsidR="00F86EA2">
        <w:t>sGSL</w:t>
      </w:r>
      <w:proofErr w:type="spellEnd"/>
      <w:r w:rsidR="00F86EA2">
        <w:t xml:space="preserve"> was estimated at 75.8% in 2020</w:t>
      </w:r>
      <w:r w:rsidRPr="004F75CB">
        <w:t xml:space="preserve"> and has varied between 4</w:t>
      </w:r>
      <w:r w:rsidR="00151924">
        <w:t>6</w:t>
      </w:r>
      <w:r w:rsidR="00F86EA2">
        <w:t>.1% and 85.1% from 1997 to 2020</w:t>
      </w:r>
      <w:r w:rsidRPr="004F75CB">
        <w:t xml:space="preserve"> </w:t>
      </w:r>
      <w:r w:rsidR="00CD0B32">
        <w:t>(Fig. 15</w:t>
      </w:r>
      <w:r w:rsidR="00614202">
        <w:t xml:space="preserve">) </w:t>
      </w:r>
      <w:r w:rsidRPr="004F75CB">
        <w:t>except for 2011 where it</w:t>
      </w:r>
      <w:r w:rsidR="00456F77">
        <w:t xml:space="preserve"> was estimated at </w:t>
      </w:r>
      <w:commentRangeStart w:id="148"/>
      <w:r w:rsidR="00456F77">
        <w:t xml:space="preserve">11.3% </w:t>
      </w:r>
      <w:commentRangeEnd w:id="148"/>
      <w:r w:rsidR="005742DA">
        <w:rPr>
          <w:rStyle w:val="CommentReference"/>
        </w:rPr>
        <w:commentReference w:id="148"/>
      </w:r>
      <w:r w:rsidR="00614202">
        <w:t>(Hébert et al. 2012).</w:t>
      </w:r>
    </w:p>
    <w:p w14:paraId="6A481B33" w14:textId="353B09E0" w:rsidR="00381066" w:rsidRDefault="00F86EA2" w:rsidP="00381066">
      <w:pPr>
        <w:spacing w:after="120"/>
      </w:pPr>
      <w:r>
        <w:t>Over the time series (1997-2020</w:t>
      </w:r>
      <w:r w:rsidR="00381066" w:rsidRPr="004F75CB">
        <w:t xml:space="preserve">), the commercial biomass </w:t>
      </w:r>
      <w:r>
        <w:t>exceeded by an average 30.2</w:t>
      </w:r>
      <w:r w:rsidR="00381066">
        <w:t>% the</w:t>
      </w:r>
      <w:r w:rsidR="00381066" w:rsidRPr="004F75CB">
        <w:t xml:space="preserve"> sum of the residual biomass and landing</w:t>
      </w:r>
      <w:r w:rsidR="00CD0B32">
        <w:t>s of the following year (Fig. 16</w:t>
      </w:r>
      <w:r w:rsidR="00381066" w:rsidRPr="004F75CB">
        <w:t>). Th</w:t>
      </w:r>
      <w:r w:rsidR="00381066">
        <w:t xml:space="preserve">ese </w:t>
      </w:r>
      <w:r w:rsidR="00381066" w:rsidRPr="004F75CB">
        <w:t>difference</w:t>
      </w:r>
      <w:r w:rsidR="00381066">
        <w:t>s</w:t>
      </w:r>
      <w:r w:rsidR="00381066" w:rsidRPr="004F75CB">
        <w:t xml:space="preserve"> could be attributed to a number of factors including misattribution of recruitment and residual groups, variability in survey estimates, natural mortality, by-catch mortality, unreported landings, as well as crab movement in and out of the sampling area.</w:t>
      </w:r>
      <w:r w:rsidR="00381066">
        <w:t xml:space="preserve"> </w:t>
      </w:r>
      <w:r w:rsidR="00381066" w:rsidRPr="004F75CB">
        <w:t>Th</w:t>
      </w:r>
      <w:r w:rsidR="00381066">
        <w:t>e</w:t>
      </w:r>
      <w:r w:rsidR="00381066" w:rsidRPr="004F75CB">
        <w:t xml:space="preserve"> difference </w:t>
      </w:r>
      <w:r w:rsidR="00381066">
        <w:t xml:space="preserve">was </w:t>
      </w:r>
      <w:r>
        <w:t>40.4% in 2020</w:t>
      </w:r>
      <w:r w:rsidR="00381066">
        <w:t xml:space="preserve"> </w:t>
      </w:r>
      <w:r w:rsidR="00CD0B32">
        <w:t>(Fig. 16</w:t>
      </w:r>
      <w:r w:rsidR="00381066" w:rsidRPr="004F75CB">
        <w:t xml:space="preserve">). </w:t>
      </w:r>
    </w:p>
    <w:p w14:paraId="6B48705B" w14:textId="1B30120A" w:rsidR="00381066" w:rsidRDefault="00CB7C33" w:rsidP="007C299C">
      <w:pPr>
        <w:pStyle w:val="Heading2"/>
      </w:pPr>
      <w:bookmarkStart w:id="149" w:name="_Toc31030761"/>
      <w:r>
        <w:t>4.2</w:t>
      </w:r>
      <w:r w:rsidR="00381066">
        <w:t>.5. Reproductive potential</w:t>
      </w:r>
      <w:bookmarkEnd w:id="149"/>
    </w:p>
    <w:p w14:paraId="550B446D" w14:textId="35322A8F" w:rsidR="00381066" w:rsidRPr="00CE67A4" w:rsidRDefault="00381066" w:rsidP="00381066">
      <w:pPr>
        <w:pStyle w:val="BodyText"/>
      </w:pPr>
      <w:r>
        <w:t>The abundance of all adult males increased from 1997 to 1999, remained stable until 2004 and gradual</w:t>
      </w:r>
      <w:r w:rsidR="00CD0B32">
        <w:t>ly decreased until 2009 (Fig. 17</w:t>
      </w:r>
      <w:r w:rsidR="00C62DF7">
        <w:t>). From 2009</w:t>
      </w:r>
      <w:r w:rsidR="005D7064">
        <w:t xml:space="preserve"> to 2020</w:t>
      </w:r>
      <w:r>
        <w:t>, the abundance of adult males increased to levels comparable to those observed during the 1</w:t>
      </w:r>
      <w:r w:rsidR="00FD3E87">
        <w:t>999-2005 per</w:t>
      </w:r>
      <w:r w:rsidR="00CD0B32">
        <w:t>iod (Fig. 17</w:t>
      </w:r>
      <w:r>
        <w:t>). The abundance of mature females (</w:t>
      </w:r>
      <w:proofErr w:type="spellStart"/>
      <w:r>
        <w:t>prim</w:t>
      </w:r>
      <w:r w:rsidR="005D7064">
        <w:t>iparous</w:t>
      </w:r>
      <w:proofErr w:type="spellEnd"/>
      <w:r w:rsidR="005D7064">
        <w:t xml:space="preserve"> and multiparous) in 2020</w:t>
      </w:r>
      <w:r>
        <w:t xml:space="preserve"> remained high relative to the low values obser</w:t>
      </w:r>
      <w:r w:rsidR="00CD0B32">
        <w:t>ved during 2006 to 2009 (Fig. 18</w:t>
      </w:r>
      <w:r>
        <w:t xml:space="preserve">). Over the time series, the annual mean size of mature females varied </w:t>
      </w:r>
      <w:commentRangeStart w:id="150"/>
      <w:r>
        <w:t xml:space="preserve">from </w:t>
      </w:r>
      <w:r w:rsidR="00C62DF7">
        <w:t>56.5</w:t>
      </w:r>
      <w:r>
        <w:t xml:space="preserve"> mm in </w:t>
      </w:r>
      <w:r w:rsidR="00C62DF7">
        <w:t>2019</w:t>
      </w:r>
      <w:r w:rsidR="00FD3E87">
        <w:t xml:space="preserve"> t</w:t>
      </w:r>
      <w:r w:rsidR="00CD0B32">
        <w:t>o 61.7 mm CW in 2005 (Fig. 19</w:t>
      </w:r>
      <w:r>
        <w:t>).</w:t>
      </w:r>
      <w:r>
        <w:rPr>
          <w:b/>
        </w:rPr>
        <w:t xml:space="preserve"> </w:t>
      </w:r>
      <w:commentRangeEnd w:id="150"/>
      <w:r w:rsidR="00AB1243">
        <w:rPr>
          <w:rStyle w:val="CommentReference"/>
        </w:rPr>
        <w:commentReference w:id="150"/>
      </w:r>
      <w:r w:rsidR="005D7064">
        <w:t>The annual mean size of mature females</w:t>
      </w:r>
      <w:r w:rsidR="00CD0B32">
        <w:t xml:space="preserve"> was 56.8 mm CW in 2020 (Fig. 19</w:t>
      </w:r>
      <w:r w:rsidR="005D7064">
        <w:t>).</w:t>
      </w:r>
    </w:p>
    <w:p w14:paraId="2C4CDCB2" w14:textId="5AD6C2BA" w:rsidR="00381066" w:rsidRDefault="00381066" w:rsidP="007C299C">
      <w:pPr>
        <w:pStyle w:val="Heading2"/>
      </w:pPr>
      <w:bookmarkStart w:id="151" w:name="_Toc31030762"/>
      <w:r>
        <w:lastRenderedPageBreak/>
        <w:t xml:space="preserve">5.0. RISK ANALYSIS OF CATCH OPTIONS </w:t>
      </w:r>
      <w:del w:id="152" w:author="Rondeau, Amélie" w:date="2021-01-14T14:20:00Z">
        <w:r w:rsidDel="00FA6765">
          <w:delText>AND PROGNOSIS</w:delText>
        </w:r>
      </w:del>
      <w:bookmarkEnd w:id="151"/>
    </w:p>
    <w:p w14:paraId="1BBB5D00" w14:textId="77777777" w:rsidR="00381066" w:rsidRDefault="00381066" w:rsidP="00381066">
      <w:pPr>
        <w:pStyle w:val="BodyText"/>
      </w:pPr>
      <w:r>
        <w:t>Within the Precautionary Approach framework (DFO 2009), the limit reference point for biomass (</w:t>
      </w:r>
      <w:proofErr w:type="spellStart"/>
      <w:r>
        <w:t>B</w:t>
      </w:r>
      <w:r>
        <w:rPr>
          <w:vertAlign w:val="subscript"/>
        </w:rPr>
        <w:t>lim</w:t>
      </w:r>
      <w:proofErr w:type="spellEnd"/>
      <w:r>
        <w:t>) defines the critical / cautious zones and an upper stock reference point (B</w:t>
      </w:r>
      <w:r>
        <w:rPr>
          <w:vertAlign w:val="subscript"/>
        </w:rPr>
        <w:t>USR</w:t>
      </w:r>
      <w:r>
        <w:t>) delimits the cautious / healthy zones on the stock status axis. A removal rate limit reference point (</w:t>
      </w:r>
      <w:proofErr w:type="spellStart"/>
      <w:r>
        <w:t>F</w:t>
      </w:r>
      <w:r>
        <w:rPr>
          <w:vertAlign w:val="subscript"/>
        </w:rPr>
        <w:t>lim</w:t>
      </w:r>
      <w:proofErr w:type="spellEnd"/>
      <w:r>
        <w:t xml:space="preserve">) defines the maximum removal rate in the healthy zone. Reference points which conform to the Precautionary Approach were developed in 2010 for the snow crab biological unit of the </w:t>
      </w:r>
      <w:proofErr w:type="spellStart"/>
      <w:r>
        <w:t>sGSL</w:t>
      </w:r>
      <w:proofErr w:type="spellEnd"/>
      <w:r>
        <w:t xml:space="preserve"> (DFO 2010). The change in methodology derived from the 2011 Snow Crab Assessment Methods Framework Science Review required the recalculation of the time series of biomass estimates and the Precautionary Approach reference points (DFO 2012b).</w:t>
      </w:r>
    </w:p>
    <w:p w14:paraId="7DEB95A6" w14:textId="5541AC1F" w:rsidR="00E943C4" w:rsidRDefault="00381066" w:rsidP="00381066">
      <w:pPr>
        <w:pStyle w:val="BodyText"/>
      </w:pPr>
      <w:r>
        <w:t>The rescaled B</w:t>
      </w:r>
      <w:r>
        <w:rPr>
          <w:vertAlign w:val="subscript"/>
        </w:rPr>
        <w:t>USR</w:t>
      </w:r>
      <w:r w:rsidR="00604F50">
        <w:t xml:space="preserve"> is set at 41,4</w:t>
      </w:r>
      <w:r>
        <w:t>00 t of commercial-sized adult males of all carapace conditions, which is 80% of the biomass of maximum sustainable yield (B</w:t>
      </w:r>
      <w:r>
        <w:rPr>
          <w:vertAlign w:val="subscript"/>
        </w:rPr>
        <w:t>MSY</w:t>
      </w:r>
      <w:r>
        <w:t>) with the proxy for B</w:t>
      </w:r>
      <w:r>
        <w:rPr>
          <w:vertAlign w:val="subscript"/>
        </w:rPr>
        <w:t>MSY</w:t>
      </w:r>
      <w:r>
        <w:t xml:space="preserve"> chosen as 50% of the maximum estimated commercial biomass for the 1</w:t>
      </w:r>
      <w:r w:rsidR="00F23459">
        <w:t>997 to 2008 time period (Table </w:t>
      </w:r>
      <w:r w:rsidR="00CD0B32">
        <w:t>9; Fig. 20</w:t>
      </w:r>
      <w:r>
        <w:t xml:space="preserve">). The rescaled </w:t>
      </w:r>
      <w:proofErr w:type="spellStart"/>
      <w:r>
        <w:t>B</w:t>
      </w:r>
      <w:r>
        <w:rPr>
          <w:vertAlign w:val="subscript"/>
        </w:rPr>
        <w:t>lim</w:t>
      </w:r>
      <w:proofErr w:type="spellEnd"/>
      <w:r>
        <w:t xml:space="preserve"> value is 1</w:t>
      </w:r>
      <w:r w:rsidR="00CD0B32">
        <w:t>0,000 t (Table 9; Fig. 20</w:t>
      </w:r>
      <w:r>
        <w:t xml:space="preserve">). The </w:t>
      </w:r>
      <w:proofErr w:type="spellStart"/>
      <w:r>
        <w:t>B</w:t>
      </w:r>
      <w:r>
        <w:rPr>
          <w:vertAlign w:val="subscript"/>
        </w:rPr>
        <w:t>lim</w:t>
      </w:r>
      <w:proofErr w:type="spellEnd"/>
      <w:r>
        <w:t xml:space="preserve"> was chosen as the lowest biomass of hard shelled commercial-sized adult males, which was observed in 2000 (residual biomass estimated from the trawl survey) (DFO 2010). The rescaled </w:t>
      </w:r>
      <w:proofErr w:type="spellStart"/>
      <w:r>
        <w:t>F</w:t>
      </w:r>
      <w:r>
        <w:rPr>
          <w:vertAlign w:val="subscript"/>
        </w:rPr>
        <w:t>lim</w:t>
      </w:r>
      <w:proofErr w:type="spellEnd"/>
      <w:r w:rsidR="00604F50">
        <w:t xml:space="preserve"> has been set at 34.6</w:t>
      </w:r>
      <w:r w:rsidR="00CD0B32">
        <w:t>% (Table 9; Fig. 20</w:t>
      </w:r>
      <w:r>
        <w:t xml:space="preserve">), which is the average annual exploitation rate calculated as catch (weight) in year </w:t>
      </w:r>
      <w:r>
        <w:rPr>
          <w:i/>
        </w:rPr>
        <w:t>t+1</w:t>
      </w:r>
      <w:r>
        <w:t xml:space="preserve"> divided by the estimated biomass of commercial-sized adult male crab from the post-fishery trawl survey in year </w:t>
      </w:r>
      <w:r>
        <w:rPr>
          <w:i/>
        </w:rPr>
        <w:t>t</w:t>
      </w:r>
      <w:r>
        <w:t xml:space="preserve"> for the 1997 to 2009 time period (DFO 2010).</w:t>
      </w:r>
    </w:p>
    <w:p w14:paraId="51D8FA8A" w14:textId="4A4D0B7C" w:rsidR="00381066" w:rsidRDefault="00381066" w:rsidP="007C299C">
      <w:pPr>
        <w:pStyle w:val="Heading2"/>
      </w:pPr>
      <w:bookmarkStart w:id="153" w:name="_Toc31030763"/>
      <w:r>
        <w:t>5.1. RISK ANALYSIS OF CATCH OPTIONS FOR 20</w:t>
      </w:r>
      <w:r w:rsidR="00B800EF">
        <w:t>2</w:t>
      </w:r>
      <w:bookmarkEnd w:id="153"/>
      <w:r w:rsidR="00A002A9">
        <w:t>1</w:t>
      </w:r>
    </w:p>
    <w:p w14:paraId="0C105614" w14:textId="16A3820E" w:rsidR="00097D2D" w:rsidRDefault="00381066" w:rsidP="00097D2D">
      <w:pPr>
        <w:pStyle w:val="BodyText"/>
      </w:pPr>
      <w:r>
        <w:t>The estimated commercia</w:t>
      </w:r>
      <w:r w:rsidR="00A002A9">
        <w:t>l biomass available for the 2021</w:t>
      </w:r>
      <w:r>
        <w:t xml:space="preserve"> fishery in the </w:t>
      </w:r>
      <w:proofErr w:type="spellStart"/>
      <w:r>
        <w:t>sGSL</w:t>
      </w:r>
      <w:proofErr w:type="spellEnd"/>
      <w:r>
        <w:t xml:space="preserve"> is </w:t>
      </w:r>
      <w:r w:rsidR="00A002A9">
        <w:t>77,748</w:t>
      </w:r>
      <w:r w:rsidR="00CB65A7">
        <w:t> t (</w:t>
      </w:r>
      <w:del w:id="154" w:author="Rondeau, Amélie" w:date="2021-01-14T14:07:00Z">
        <w:r w:rsidR="00A002A9" w:rsidDel="005121CE">
          <w:delText>67,706</w:delText>
        </w:r>
        <w:r w:rsidR="00CB65A7" w:rsidDel="005121CE">
          <w:delText xml:space="preserve"> to </w:delText>
        </w:r>
        <w:r w:rsidR="00A002A9" w:rsidDel="005121CE">
          <w:delText>88,852</w:delText>
        </w:r>
        <w:r w:rsidR="00775EB2" w:rsidDel="005121CE">
          <w:delText xml:space="preserve"> t; </w:delText>
        </w:r>
      </w:del>
      <w:r w:rsidR="00775EB2">
        <w:t>Table 4</w:t>
      </w:r>
      <w:r>
        <w:t xml:space="preserve">), which is </w:t>
      </w:r>
      <w:ins w:id="155" w:author="Rondeau, Amélie" w:date="2021-01-14T14:07:00Z">
        <w:r w:rsidR="005121CE">
          <w:t>with</w:t>
        </w:r>
      </w:ins>
      <w:r>
        <w:t xml:space="preserve">in the healthy zone of the </w:t>
      </w:r>
      <w:del w:id="156" w:author="Rondeau, Amélie" w:date="2021-01-14T14:07:00Z">
        <w:r w:rsidDel="005121CE">
          <w:delText>precautio</w:delText>
        </w:r>
        <w:r w:rsidR="00FD3E87" w:rsidDel="005121CE">
          <w:delText>nary approach</w:delText>
        </w:r>
      </w:del>
      <w:ins w:id="157" w:author="Rondeau, Amélie" w:date="2021-01-14T14:07:00Z">
        <w:r w:rsidR="005121CE">
          <w:t>PA</w:t>
        </w:r>
      </w:ins>
      <w:r w:rsidR="00FD3E87">
        <w:t xml:space="preserve"> </w:t>
      </w:r>
      <w:r w:rsidR="00CD0B32">
        <w:t>framework (Fig. 20</w:t>
      </w:r>
      <w:r>
        <w:t>).</w:t>
      </w:r>
      <w:r w:rsidR="007E0369">
        <w:t xml:space="preserve"> </w:t>
      </w:r>
      <w:r w:rsidR="00097D2D">
        <w:t>The predicted recruitment</w:t>
      </w:r>
      <w:r w:rsidR="00A002A9">
        <w:t xml:space="preserve"> of commercial crab for the 2022</w:t>
      </w:r>
      <w:r w:rsidR="00097D2D">
        <w:t xml:space="preserve"> fishery based on the Bayesian </w:t>
      </w:r>
      <w:proofErr w:type="spellStart"/>
      <w:r w:rsidR="00097D2D">
        <w:t>prerecruit</w:t>
      </w:r>
      <w:proofErr w:type="spellEnd"/>
      <w:r w:rsidR="00097D2D">
        <w:t xml:space="preserve"> model (Surette and Wade, 2006; Wa</w:t>
      </w:r>
      <w:r w:rsidR="00A002A9">
        <w:t>de et al., 2014), using the 2020</w:t>
      </w:r>
      <w:r w:rsidR="00097D2D">
        <w:t xml:space="preserve"> survey data, is </w:t>
      </w:r>
      <w:r w:rsidR="00FE3A38" w:rsidRPr="00FE3A38">
        <w:t>79,870</w:t>
      </w:r>
      <w:r w:rsidR="00097D2D" w:rsidRPr="00FE3A38">
        <w:t> t (</w:t>
      </w:r>
      <w:r w:rsidR="00FE3A38" w:rsidRPr="00FE3A38">
        <w:t>52,760</w:t>
      </w:r>
      <w:r w:rsidR="00097D2D" w:rsidRPr="00FE3A38">
        <w:t xml:space="preserve"> to </w:t>
      </w:r>
      <w:r w:rsidR="00FE3A38" w:rsidRPr="00FE3A38">
        <w:t>115,700</w:t>
      </w:r>
      <w:r w:rsidR="00097D2D" w:rsidRPr="00FE3A38">
        <w:t> t</w:t>
      </w:r>
      <w:r w:rsidR="002168C2" w:rsidRPr="00FE3A38">
        <w:t>)</w:t>
      </w:r>
      <w:r w:rsidR="00775EB2">
        <w:t xml:space="preserve"> (Table 6; Fig. 21</w:t>
      </w:r>
      <w:r w:rsidR="00097D2D">
        <w:t xml:space="preserve">). </w:t>
      </w:r>
    </w:p>
    <w:p w14:paraId="69C2FDDA" w14:textId="4ADA8478" w:rsidR="00097D2D" w:rsidRDefault="00097D2D" w:rsidP="00097D2D">
      <w:pPr>
        <w:pStyle w:val="BodyText"/>
      </w:pPr>
      <w:r>
        <w:t xml:space="preserve">Harvest decision rules that conform to the </w:t>
      </w:r>
      <w:del w:id="158" w:author="Rondeau, Amélie" w:date="2021-01-14T14:09:00Z">
        <w:r w:rsidDel="005121CE">
          <w:delText>precautionary approach</w:delText>
        </w:r>
      </w:del>
      <w:ins w:id="159" w:author="Rondeau, Amélie" w:date="2021-01-14T14:09:00Z">
        <w:r w:rsidR="005121CE">
          <w:t>PA</w:t>
        </w:r>
      </w:ins>
      <w:r>
        <w:t xml:space="preserve"> have been developed (DFO 2014). These precautionary approach compliant harvest decision rules include rules for which the exploitation rate exceeds </w:t>
      </w:r>
      <w:proofErr w:type="spellStart"/>
      <w:r>
        <w:t>F</w:t>
      </w:r>
      <w:r>
        <w:rPr>
          <w:vertAlign w:val="subscript"/>
        </w:rPr>
        <w:t>lim</w:t>
      </w:r>
      <w:proofErr w:type="spellEnd"/>
      <w:r>
        <w:t xml:space="preserve"> when the stock is in the healthy zone (DFO 2014). The Snow Crab Advisory Committee agreed on the proportional harvest decision rule</w:t>
      </w:r>
      <w:r w:rsidR="00775EB2">
        <w:t xml:space="preserve"> (variant 4 in DFO 2014, Fig. 22</w:t>
      </w:r>
      <w:r>
        <w:t xml:space="preserve">) to derive the exploitation rate and the TAC based on the estimated biomass from the southern Gulf of St. Lawrence snow crab survey. This decision rule and the corresponding estimated </w:t>
      </w:r>
      <w:r w:rsidR="00E01FC2">
        <w:t>commercial biomass from the 2020</w:t>
      </w:r>
      <w:r>
        <w:t xml:space="preserve"> survey of </w:t>
      </w:r>
      <w:r w:rsidR="00E01FC2">
        <w:t>77,748</w:t>
      </w:r>
      <w:r>
        <w:t xml:space="preserve"> t, results in a se</w:t>
      </w:r>
      <w:r w:rsidR="00E01FC2">
        <w:t>lected exploitation rate of 40.4</w:t>
      </w:r>
      <w:r>
        <w:t xml:space="preserve">%, corresponding to a TAC of </w:t>
      </w:r>
      <w:r w:rsidR="00E01FC2">
        <w:t>31,107 t for the 2021</w:t>
      </w:r>
      <w:r>
        <w:t xml:space="preserve"> </w:t>
      </w:r>
      <w:r w:rsidR="00775EB2">
        <w:t>fishery (Fig. 22</w:t>
      </w:r>
      <w:r>
        <w:t>).</w:t>
      </w:r>
    </w:p>
    <w:p w14:paraId="01843AEC" w14:textId="70C8D5A5" w:rsidR="00C703DF" w:rsidRDefault="00097D2D" w:rsidP="00381066">
      <w:pPr>
        <w:pStyle w:val="BodyText"/>
      </w:pPr>
      <w:r>
        <w:t>A risk analysis was developed for the decision rule TAC and relative to oth</w:t>
      </w:r>
      <w:r w:rsidR="00E01FC2">
        <w:t>er catch levels in 2021</w:t>
      </w:r>
      <w:r w:rsidR="00775EB2">
        <w:t xml:space="preserve"> (Table 9, Fig. 23</w:t>
      </w:r>
      <w:r>
        <w:t>). The risk analysis indicates that the TAC derived from the harvest decision rule will result in a near 100% chance of the biomass for the next year’s fishery being above B</w:t>
      </w:r>
      <w:r>
        <w:rPr>
          <w:vertAlign w:val="subscript"/>
        </w:rPr>
        <w:t>USR</w:t>
      </w:r>
      <w:r>
        <w:t xml:space="preserve"> and in the</w:t>
      </w:r>
      <w:r w:rsidR="00775EB2">
        <w:t xml:space="preserve"> healthy zone of the PA (Table 9, Fig. 23</w:t>
      </w:r>
      <w:r>
        <w:t>). The risk analysis also provides predictions of th</w:t>
      </w:r>
      <w:r w:rsidR="00763556">
        <w:t>e commercial biomass in the 2021</w:t>
      </w:r>
      <w:r>
        <w:t xml:space="preserve"> survey, assuming the correspond</w:t>
      </w:r>
      <w:r w:rsidR="00763556">
        <w:t>ing catch level is taken in 2021. T</w:t>
      </w:r>
      <w:r w:rsidR="00BE324A">
        <w:t>he</w:t>
      </w:r>
      <w:r w:rsidR="00C87BA2">
        <w:t xml:space="preserve"> biomass of commercial-sized adult males is still </w:t>
      </w:r>
      <w:r w:rsidR="00BE324A">
        <w:t>expected to be at a high level</w:t>
      </w:r>
      <w:r w:rsidR="00C87BA2">
        <w:t xml:space="preserve">, with </w:t>
      </w:r>
      <w:r w:rsidR="00BE324A">
        <w:t>positive</w:t>
      </w:r>
      <w:r w:rsidR="00C87BA2">
        <w:t xml:space="preserve"> signs of recruitment and p</w:t>
      </w:r>
      <w:r w:rsidR="00BE324A">
        <w:t xml:space="preserve">roductivity (number of females). </w:t>
      </w:r>
    </w:p>
    <w:p w14:paraId="360A8564" w14:textId="77777777" w:rsidR="00C703DF" w:rsidRDefault="00466B88" w:rsidP="00381066">
      <w:pPr>
        <w:pStyle w:val="BodyText"/>
      </w:pPr>
      <w:r>
        <w:t xml:space="preserve">A number of factors can account for the variation in the recruitment rate of the </w:t>
      </w:r>
      <w:proofErr w:type="spellStart"/>
      <w:r>
        <w:t>prerecruits</w:t>
      </w:r>
      <w:proofErr w:type="spellEnd"/>
      <w:r>
        <w:t xml:space="preserve"> to the commercial-sized adult stage including unaccounted bycatch mortality, sampling uncertainties, natural mortality and variations in the molting schedule of </w:t>
      </w:r>
      <w:proofErr w:type="spellStart"/>
      <w:r>
        <w:t>precreruits</w:t>
      </w:r>
      <w:proofErr w:type="spellEnd"/>
      <w:r>
        <w:t xml:space="preserve"> (skip molting, molting to adolescent phase or molting to adult phase), especially if density-dependent phenomena occur. In addition, in these two-year commercial biomass projections, we used a forecast survivorship rate of 0.7, which is a five-year moving average. In the past, the survivorship rate has varied considerably from one year to the next which affects directly the commercial biomass projections.</w:t>
      </w:r>
    </w:p>
    <w:p w14:paraId="34050DCF" w14:textId="77777777" w:rsidR="00381066" w:rsidRDefault="00381066" w:rsidP="007C299C">
      <w:pPr>
        <w:pStyle w:val="Heading2"/>
      </w:pPr>
      <w:bookmarkStart w:id="160" w:name="_Toc31030764"/>
      <w:r>
        <w:t xml:space="preserve">5.2. </w:t>
      </w:r>
      <w:commentRangeStart w:id="161"/>
      <w:r>
        <w:t>PROGNOSIS</w:t>
      </w:r>
      <w:bookmarkEnd w:id="160"/>
      <w:commentRangeEnd w:id="161"/>
      <w:r w:rsidR="00FA6765">
        <w:rPr>
          <w:rStyle w:val="CommentReference"/>
          <w:b w:val="0"/>
          <w:caps w:val="0"/>
          <w:lang w:val="en-US"/>
        </w:rPr>
        <w:commentReference w:id="161"/>
      </w:r>
    </w:p>
    <w:p w14:paraId="40EF8190" w14:textId="79754C84" w:rsidR="00381066" w:rsidRPr="00FE3A38" w:rsidRDefault="00F07679" w:rsidP="00381066">
      <w:pPr>
        <w:pStyle w:val="BodyText"/>
        <w:rPr>
          <w:b/>
        </w:rPr>
      </w:pPr>
      <w:r>
        <w:t>S</w:t>
      </w:r>
      <w:r w:rsidR="00381066">
        <w:t>mall pulse</w:t>
      </w:r>
      <w:r>
        <w:t>s</w:t>
      </w:r>
      <w:r w:rsidR="00381066">
        <w:t xml:space="preserve"> of </w:t>
      </w:r>
      <w:r w:rsidR="003E2D50">
        <w:t>juvenile</w:t>
      </w:r>
      <w:r w:rsidR="00381066">
        <w:t xml:space="preserve"> males, between </w:t>
      </w:r>
      <w:r w:rsidR="009D4F33">
        <w:t>12 to 17 m</w:t>
      </w:r>
      <w:r w:rsidR="000B7AE5">
        <w:t>m, 17 and 25 mm and to 25 and 32</w:t>
      </w:r>
      <w:r w:rsidR="00381066">
        <w:t xml:space="preserve"> carapac</w:t>
      </w:r>
      <w:r w:rsidR="00296A95">
        <w:t>e width were</w:t>
      </w:r>
      <w:r w:rsidR="008C201B">
        <w:t xml:space="preserve"> observed in the 2020</w:t>
      </w:r>
      <w:r w:rsidR="00775EB2">
        <w:t xml:space="preserve"> survey (Fig. 24</w:t>
      </w:r>
      <w:r w:rsidR="00381066">
        <w:t xml:space="preserve">). The abundance of males with </w:t>
      </w:r>
      <w:r w:rsidR="00151E16">
        <w:t>a CW between 34 and 44 mm in 2020</w:t>
      </w:r>
      <w:r w:rsidR="00381066">
        <w:t xml:space="preserve">, </w:t>
      </w:r>
      <w:r w:rsidR="00381066">
        <w:lastRenderedPageBreak/>
        <w:t>which will reach the commercial size in 6 years</w:t>
      </w:r>
      <w:r w:rsidR="00381066">
        <w:rPr>
          <w:b/>
        </w:rPr>
        <w:t xml:space="preserve">, </w:t>
      </w:r>
      <w:r w:rsidR="00151E16">
        <w:t>remained high compared to the low value in 2014</w:t>
      </w:r>
      <w:r w:rsidR="00775EB2">
        <w:t xml:space="preserve"> (Fig. 25</w:t>
      </w:r>
      <w:r w:rsidR="00381066">
        <w:t xml:space="preserve">). The abundance of </w:t>
      </w:r>
      <w:proofErr w:type="spellStart"/>
      <w:r w:rsidR="00381066">
        <w:t>prerecruits</w:t>
      </w:r>
      <w:proofErr w:type="spellEnd"/>
      <w:r w:rsidR="00381066">
        <w:t xml:space="preserve"> ≥ 56 mm CW (R-4, R-3, R-2</w:t>
      </w:r>
      <w:r w:rsidR="00151E16">
        <w:t>) decreased in 2020</w:t>
      </w:r>
      <w:r w:rsidR="000B7AE5">
        <w:t xml:space="preserve"> compared to 2019 but still remained high</w:t>
      </w:r>
      <w:r w:rsidR="00775EB2">
        <w:t xml:space="preserve"> (Table 6</w:t>
      </w:r>
      <w:r w:rsidR="00381066">
        <w:t xml:space="preserve">). </w:t>
      </w:r>
      <w:r w:rsidR="00381066" w:rsidRPr="00A47BFD">
        <w:t>The area occ</w:t>
      </w:r>
      <w:r w:rsidR="00151E16">
        <w:t>upied by these crabs in the 2020</w:t>
      </w:r>
      <w:r w:rsidR="00381066" w:rsidRPr="00A47BFD">
        <w:t xml:space="preserve"> survey was mostly in Chaleur Bay, </w:t>
      </w:r>
      <w:r w:rsidR="00A47BFD">
        <w:t xml:space="preserve">in </w:t>
      </w:r>
      <w:proofErr w:type="spellStart"/>
      <w:r w:rsidR="00A47BFD">
        <w:t>Shediac</w:t>
      </w:r>
      <w:proofErr w:type="spellEnd"/>
      <w:r w:rsidR="00A47BFD">
        <w:t xml:space="preserve"> valley, </w:t>
      </w:r>
      <w:r w:rsidR="00381066" w:rsidRPr="00A47BFD">
        <w:t xml:space="preserve">on </w:t>
      </w:r>
      <w:proofErr w:type="spellStart"/>
      <w:r w:rsidR="00381066" w:rsidRPr="00A47BFD">
        <w:t>Bradelle</w:t>
      </w:r>
      <w:proofErr w:type="spellEnd"/>
      <w:r w:rsidR="00381066" w:rsidRPr="00A47BFD">
        <w:t xml:space="preserve"> Bank and in the southeastern part of </w:t>
      </w:r>
      <w:proofErr w:type="spellStart"/>
      <w:r w:rsidR="00381066" w:rsidRPr="00A47BFD">
        <w:t>sGSL</w:t>
      </w:r>
      <w:proofErr w:type="spellEnd"/>
      <w:r w:rsidR="00381066">
        <w:t xml:space="preserve"> </w:t>
      </w:r>
      <w:r w:rsidR="00775EB2">
        <w:t>(Fig. 26</w:t>
      </w:r>
      <w:r w:rsidR="00381066" w:rsidRPr="00E63C7A">
        <w:t>).</w:t>
      </w:r>
    </w:p>
    <w:p w14:paraId="3F4A471B" w14:textId="6B9A1A13" w:rsidR="00381066" w:rsidRDefault="00381066" w:rsidP="00381066">
      <w:pPr>
        <w:pStyle w:val="BodyText"/>
      </w:pPr>
      <w:r>
        <w:t>The estimated abundances of immature and pubescent females in the population increased from 2001 to 2012, decreased in 2013 and 2014 an</w:t>
      </w:r>
      <w:r w:rsidR="00156843">
        <w:t xml:space="preserve">d increased since </w:t>
      </w:r>
      <w:r w:rsidR="00775EB2">
        <w:t>2014 (Figs. 18 and 27</w:t>
      </w:r>
      <w:r>
        <w:t>). The abundance of matu</w:t>
      </w:r>
      <w:r w:rsidR="00151E16">
        <w:t>re females increased in 2020</w:t>
      </w:r>
      <w:r>
        <w:t xml:space="preserve"> relative to the low values observ</w:t>
      </w:r>
      <w:r w:rsidR="00EA60B8">
        <w:t xml:space="preserve">ed during 2006 to 2009 (Figs. </w:t>
      </w:r>
      <w:r w:rsidR="00775EB2">
        <w:t>18 and 27</w:t>
      </w:r>
      <w:r>
        <w:t>).</w:t>
      </w:r>
    </w:p>
    <w:p w14:paraId="3063406A" w14:textId="77777777" w:rsidR="00381066" w:rsidRDefault="00381066" w:rsidP="007C299C">
      <w:pPr>
        <w:pStyle w:val="Heading2"/>
      </w:pPr>
      <w:bookmarkStart w:id="162" w:name="_Toc395535009"/>
      <w:bookmarkStart w:id="163" w:name="_Toc31030766"/>
      <w:r>
        <w:t>6.0. UNCERTAINTIES</w:t>
      </w:r>
      <w:bookmarkEnd w:id="162"/>
      <w:bookmarkEnd w:id="163"/>
    </w:p>
    <w:p w14:paraId="6AAAECC2" w14:textId="4E75D3C0" w:rsidR="00DC223E" w:rsidRDefault="00381066" w:rsidP="007C299C">
      <w:pPr>
        <w:pStyle w:val="Heading2"/>
      </w:pPr>
      <w:bookmarkStart w:id="164" w:name="_Toc395535010"/>
      <w:bookmarkStart w:id="165" w:name="_Toc31030767"/>
      <w:r>
        <w:t xml:space="preserve">6.1. </w:t>
      </w:r>
      <w:commentRangeStart w:id="166"/>
      <w:r>
        <w:t>CHANGE IN THE SURVEY PROTOCOL AND VARIABILITY IN THE COMPOSITION OF COMMERCIAL BIOMASS</w:t>
      </w:r>
      <w:bookmarkEnd w:id="164"/>
      <w:bookmarkEnd w:id="165"/>
      <w:r w:rsidR="00FE3A38">
        <w:t xml:space="preserve"> (TOBIE)</w:t>
      </w:r>
      <w:commentRangeEnd w:id="166"/>
      <w:r w:rsidR="00FA6765">
        <w:rPr>
          <w:rStyle w:val="CommentReference"/>
          <w:b w:val="0"/>
          <w:caps w:val="0"/>
          <w:lang w:val="en-US"/>
        </w:rPr>
        <w:commentReference w:id="166"/>
      </w:r>
    </w:p>
    <w:p w14:paraId="3A49CEE8" w14:textId="5B31E5C5" w:rsidR="00075780" w:rsidRPr="00075780" w:rsidRDefault="00075780" w:rsidP="00075780">
      <w:pPr>
        <w:pStyle w:val="BodyText"/>
      </w:pPr>
      <w:r w:rsidRPr="00075780">
        <w:t xml:space="preserve">The estimated abundances of snow crab, all life stages, in the assessment model are considered to be an unbiased, proportional index of the snow crab population in the </w:t>
      </w:r>
      <w:proofErr w:type="spellStart"/>
      <w:r w:rsidRPr="00075780">
        <w:t>sGSL</w:t>
      </w:r>
      <w:proofErr w:type="spellEnd"/>
      <w:r w:rsidRPr="00075780">
        <w:t xml:space="preserve"> o</w:t>
      </w:r>
      <w:r w:rsidR="00074597">
        <w:t>ver the time series 1997 to 2020</w:t>
      </w:r>
      <w:r w:rsidRPr="00075780">
        <w:t>. As such, the catchability for commercial-sized male snow crab is assumed to be constant over the time series and in the case of this assessment equal to one. Biases in the indices of abundance, resulting from directional changes in catchabilities over time could arise from a number of factors in the snow crab trawl survey.</w:t>
      </w:r>
    </w:p>
    <w:p w14:paraId="3C935A7F" w14:textId="3B4EFD4A" w:rsidR="00194512" w:rsidRDefault="00194512" w:rsidP="00194512">
      <w:pPr>
        <w:pStyle w:val="BodyText"/>
      </w:pPr>
      <w:r>
        <w:t xml:space="preserve">The assumption of homogeneity of the biomass time series may have been weakened through the introduction of bias via changes in survey design, vessel and gear operation. However, the identification of a source of bias is not necessarily of concern if </w:t>
      </w:r>
      <w:r w:rsidR="00437838">
        <w:t xml:space="preserve">it </w:t>
      </w:r>
      <w:r>
        <w:t>can be assumed that the scale of the bias does not change through time.</w:t>
      </w:r>
    </w:p>
    <w:p w14:paraId="7C038729" w14:textId="77777777" w:rsidR="00194512" w:rsidRDefault="00194512" w:rsidP="00194512">
      <w:pPr>
        <w:pStyle w:val="BodyText"/>
      </w:pPr>
      <w:r>
        <w:t xml:space="preserve">There have been five different boats have been used to conduct the trawl survey: </w:t>
      </w:r>
    </w:p>
    <w:p w14:paraId="2E65259C" w14:textId="77777777" w:rsidR="00194512" w:rsidRDefault="00194512" w:rsidP="00194512">
      <w:pPr>
        <w:pStyle w:val="BodyText"/>
        <w:numPr>
          <w:ilvl w:val="0"/>
          <w:numId w:val="23"/>
        </w:numPr>
      </w:pPr>
      <w:r>
        <w:t>the “</w:t>
      </w:r>
      <w:proofErr w:type="spellStart"/>
      <w:r>
        <w:t>Emy</w:t>
      </w:r>
      <w:proofErr w:type="spellEnd"/>
      <w:r>
        <w:t xml:space="preserve">-Serge” (1988-1998), a 65-foot side-trawling (375 HP) wooden boat, </w:t>
      </w:r>
    </w:p>
    <w:p w14:paraId="796092EE" w14:textId="77777777" w:rsidR="00194512" w:rsidRDefault="00194512" w:rsidP="00194512">
      <w:pPr>
        <w:pStyle w:val="BodyText"/>
        <w:numPr>
          <w:ilvl w:val="0"/>
          <w:numId w:val="23"/>
        </w:numPr>
      </w:pPr>
      <w:r>
        <w:t xml:space="preserve">the “Den C. Martin” (1999-2002), a 65-foot stern-trawling (402 HP) steel boat, </w:t>
      </w:r>
    </w:p>
    <w:p w14:paraId="08F1BCAF" w14:textId="77777777" w:rsidR="00194512" w:rsidRDefault="00194512" w:rsidP="00194512">
      <w:pPr>
        <w:pStyle w:val="BodyText"/>
        <w:numPr>
          <w:ilvl w:val="0"/>
          <w:numId w:val="23"/>
        </w:numPr>
      </w:pPr>
      <w:r>
        <w:t xml:space="preserve">the “Marco-Michel’’ (2003-2012), a 65 feet stern-trawling (660 HP) fiberglass boat, </w:t>
      </w:r>
    </w:p>
    <w:p w14:paraId="3CE041BE" w14:textId="77777777" w:rsidR="00194512" w:rsidRDefault="00194512" w:rsidP="00194512">
      <w:pPr>
        <w:pStyle w:val="BodyText"/>
        <w:numPr>
          <w:ilvl w:val="0"/>
          <w:numId w:val="23"/>
        </w:numPr>
      </w:pPr>
      <w:r>
        <w:t>the “Jean-Mathieu” (2013-2018), a 65-foot stern trawling (750 HP) steel boat,</w:t>
      </w:r>
    </w:p>
    <w:p w14:paraId="0246EA66" w14:textId="77777777" w:rsidR="00194512" w:rsidRDefault="00194512" w:rsidP="00194512">
      <w:pPr>
        <w:pStyle w:val="BodyText"/>
        <w:numPr>
          <w:ilvl w:val="0"/>
          <w:numId w:val="23"/>
        </w:numPr>
      </w:pPr>
      <w:r>
        <w:t xml:space="preserve"> and the ‘’Avalon Voyager II’’ used in 2019, a 65 foot stern trawling (850 HP) fiberglass boat. </w:t>
      </w:r>
    </w:p>
    <w:p w14:paraId="759AEC65" w14:textId="78E4F413" w:rsidR="00194512" w:rsidRDefault="00194512" w:rsidP="00194512">
      <w:pPr>
        <w:pStyle w:val="BodyText"/>
      </w:pPr>
      <w:r>
        <w:t xml:space="preserve">Individual survey catches are standardized by trawl swept area using wing spread data from trawl acoustic monitoring sensors (Moriyasu et al. 2008). However, there are possible sources of bias in this standardization. For example, it has been shown that swept area of the passive trawling phase, which is currently unaccounted for, varies as a function of winch speed, which in turn may vary depending on the  vessel and operator. It may also vary as a function of the vessel manoeuvers at the end of each tow. It is presently unknown whether these characteristics </w:t>
      </w:r>
      <w:r w:rsidR="00437838">
        <w:t>and/or</w:t>
      </w:r>
      <w:r>
        <w:t xml:space="preserve"> manoeuvers have changed through time (Fig. 5). </w:t>
      </w:r>
    </w:p>
    <w:p w14:paraId="536BD860" w14:textId="1B3A3D3F" w:rsidR="00194512" w:rsidRDefault="00194512" w:rsidP="00194512">
      <w:r w:rsidRPr="005F2148">
        <w:t xml:space="preserve">Other factors might be affecting the catchability of crab encountering the trawl. For example, it is known that the trawling speed is generally faster during the passive trawling phase than in the active trawling phase. In addition, the configuration of the trawl may be less than optimal during </w:t>
      </w:r>
      <w:r w:rsidR="00437838">
        <w:t>the passive</w:t>
      </w:r>
      <w:r w:rsidR="00437838" w:rsidRPr="005F2148">
        <w:t xml:space="preserve"> </w:t>
      </w:r>
      <w:r w:rsidRPr="005F2148">
        <w:t>phase, leading to possibly lower catchability. In particular, asymmetry between the warp cables during winching would lead to a possibly lower effective wing spread, and thus to lower effective swept areas.</w:t>
      </w:r>
    </w:p>
    <w:p w14:paraId="6B58CB31" w14:textId="77777777" w:rsidR="00194512" w:rsidRDefault="00194512" w:rsidP="00194512"/>
    <w:p w14:paraId="4877FB5B" w14:textId="77777777" w:rsidR="00194512" w:rsidRDefault="00194512" w:rsidP="00194512">
      <w:pPr>
        <w:pStyle w:val="BodyText"/>
      </w:pPr>
      <w:r>
        <w:t xml:space="preserve">Passive phase swept areas represent a source of previously unaccounted </w:t>
      </w:r>
      <w:r w:rsidRPr="0026024E">
        <w:t>bias in our biomass and abundance indices.</w:t>
      </w:r>
      <w:r>
        <w:t xml:space="preserve"> The results in this document strongly suggest that the large increase in overall catches of snow crab in 2019 relative to 2018 is at least partially due to increases in the swept area of the passive trawling phase. We note that while the passive phase has been highlighted as a source of negative bias for abundance and biomass estimates, there are a number of other sources which are presently ignored in the </w:t>
      </w:r>
      <w:r>
        <w:lastRenderedPageBreak/>
        <w:t xml:space="preserve">standardization. Chief among these is the catchability of the trawl, which for larger crab is assumed to be 1, and therefore represents a source of positive bias with respect to estimates. </w:t>
      </w:r>
    </w:p>
    <w:p w14:paraId="3DF2A2E8" w14:textId="77777777" w:rsidR="00194512" w:rsidRDefault="00194512" w:rsidP="00194512">
      <w:r>
        <w:t>It should be noted that passive swept area estimates rely on a number of simplifying assumptions, the violation of which would lead to biases in its estimation. The trigonometric model outlined relies on the warp cables being a straight line to the survey vessel when in reality they will sag under their own weight. This implies that the trawl is generally closer to the survey vessel than we consider here, making the distance travelled due to winching, and thus its contribution to the swept area, smaller by comparison. Also, estimates of lift off times, though calculated using the same method for all years considered, may be somewhat overestimated. The lifting off of the footrope is a more protracted process, unlike the touch down. In particular, the contact of the footrope in locations other than its center, which is monitored by the tilt probe, is unknown during the lifting of the trawl, which may be lifting the trawl wings.</w:t>
      </w:r>
    </w:p>
    <w:p w14:paraId="206077BF" w14:textId="77777777" w:rsidR="00194512" w:rsidRDefault="00194512" w:rsidP="00194512"/>
    <w:p w14:paraId="2FDEAF95" w14:textId="3B708209" w:rsidR="00194512" w:rsidRDefault="00194512" w:rsidP="00194512">
      <w:pPr>
        <w:pStyle w:val="BodyText"/>
      </w:pPr>
      <w:r>
        <w:t xml:space="preserve">For the </w:t>
      </w:r>
      <w:r w:rsidR="008029BA">
        <w:t xml:space="preserve">upcoming 2020 </w:t>
      </w:r>
      <w:r>
        <w:t xml:space="preserve">survey, efforts will made to render the duration of the passive trawling phase comparable to that of the “Jean Mathieu”. </w:t>
      </w:r>
    </w:p>
    <w:p w14:paraId="0D02AEC4" w14:textId="77777777" w:rsidR="00194512" w:rsidRDefault="00194512" w:rsidP="00194512">
      <w:pPr>
        <w:pStyle w:val="BodyText"/>
      </w:pPr>
      <w:r>
        <w:t>The kriging polygon or the area over which the abundance or biomass is estimated has increased over the years. The difference between the survey area, i.e. over which trawl samples are extracted, and the latest kriging polygon is more pronounced farther back in time. Thus there is more extrapolation and potential for bias during earlier years.</w:t>
      </w:r>
    </w:p>
    <w:p w14:paraId="3AF73B31" w14:textId="77777777" w:rsidR="00075780" w:rsidRPr="00075780" w:rsidRDefault="00075780" w:rsidP="00075780">
      <w:pPr>
        <w:pStyle w:val="BodyText"/>
      </w:pPr>
      <w:r w:rsidRPr="00075780">
        <w:t xml:space="preserve">Over the period 1997 to 2019, five vessels have been used and until 2019 no comparative experiments were conducted to assess for differences in catchability between vessels. Catchability of the trawl and the trawl fishing process has not been estimated directly but is assumed to be constant over the time series. Benoit and </w:t>
      </w:r>
      <w:proofErr w:type="spellStart"/>
      <w:r w:rsidRPr="00075780">
        <w:t>Cadigan</w:t>
      </w:r>
      <w:proofErr w:type="spellEnd"/>
      <w:r w:rsidRPr="00075780">
        <w:t xml:space="preserve"> (2016) modelled the snow crab trawl survey data simultaneously with the research vessel multi-species </w:t>
      </w:r>
      <w:proofErr w:type="spellStart"/>
      <w:r w:rsidRPr="00075780">
        <w:t>groundfish</w:t>
      </w:r>
      <w:proofErr w:type="spellEnd"/>
      <w:r w:rsidRPr="00075780">
        <w:t xml:space="preserve"> bottom trawl survey data and indicated that there were estimable differences in catchabilities among vessels with a lower catchability for the Jean-Mathieu relative to the previous vessels, an effect which is presently not included in the development of the biomass time series.</w:t>
      </w:r>
    </w:p>
    <w:p w14:paraId="39A6A42A" w14:textId="77777777" w:rsidR="00075780" w:rsidRPr="00075780" w:rsidRDefault="00075780" w:rsidP="00075780">
      <w:pPr>
        <w:pStyle w:val="BodyText"/>
      </w:pPr>
      <w:r w:rsidRPr="00075780">
        <w:t xml:space="preserve">A comparative survey at 40 stations was conducted with the new vessel and the previous vessel in 2019. Although there was no statistically significant difference in the estimated catch rates of commercial-sized adult male snow crab between the two vessels in the 2019 experiment, the systematic increase in the catches of female snow crab and of sub-legal male snow crab in 2019 relative to 2018 over the entire </w:t>
      </w:r>
      <w:proofErr w:type="spellStart"/>
      <w:r w:rsidRPr="00075780">
        <w:t>sGSL</w:t>
      </w:r>
      <w:proofErr w:type="spellEnd"/>
      <w:r w:rsidRPr="00075780">
        <w:t xml:space="preserve"> samples, suggested that there may have been a difference in catchability in 2019 from 2018. One trawling performance metric that was different in 2019 compared to 2018 and 2017 that would have impacted the estimated area sampled, and hence the catchability, is the longer duration of the passive phase in which the trawl is still fishing. The trawl may have continued to catch snow crab during this phase which may account for some of the relative increase in catch rates in 2019 compared to 2018.</w:t>
      </w:r>
    </w:p>
    <w:p w14:paraId="48F49F2C" w14:textId="05637A33" w:rsidR="00075780" w:rsidRPr="00075780" w:rsidRDefault="00075780" w:rsidP="00075780">
      <w:pPr>
        <w:pStyle w:val="BodyText"/>
      </w:pPr>
      <w:r w:rsidRPr="00075780">
        <w:t xml:space="preserve">A number of metrics of trawl configuration are currently monitored on the snow crab survey and these are used to directly estimate the swept area of each individual tow. Individual survey catches are standardized by trawl swept area </w:t>
      </w:r>
      <w:r w:rsidR="00E1600B">
        <w:t xml:space="preserve">during the active phase </w:t>
      </w:r>
      <w:r w:rsidRPr="00075780">
        <w:t>using these wing spread data and bottom contact data from trawl acoustic monitoring sensors. However, not all aspects of trawl configuration during fishing are well understood. Other than the observations of the increased mean duration of the passive phase in 2019 relative to 2018 and 2017, it is presently unknown how the other characteristics of trawl behavior may have varied over time, nor their effect on the abundance indices time series.</w:t>
      </w:r>
    </w:p>
    <w:p w14:paraId="6B8B3280" w14:textId="2576DC3F" w:rsidR="00075780" w:rsidRPr="00075780" w:rsidRDefault="00075780" w:rsidP="00075780">
      <w:pPr>
        <w:pStyle w:val="BodyText"/>
      </w:pPr>
      <w:r w:rsidRPr="00075780">
        <w:t xml:space="preserve">Catchability, independent of vessel changes, may also have changed as a result of the station selection protocol. The replacement of a primary station with an unsuccessful tow by an alternate station that is successfully trawled in a sampling square in subsequent years could result in a systematic bias over time to sampling only in </w:t>
      </w:r>
      <w:proofErr w:type="spellStart"/>
      <w:r w:rsidRPr="00075780">
        <w:t>trawlable</w:t>
      </w:r>
      <w:proofErr w:type="spellEnd"/>
      <w:r w:rsidRPr="00075780">
        <w:t xml:space="preserve"> areas. </w:t>
      </w:r>
      <w:proofErr w:type="spellStart"/>
      <w:r w:rsidRPr="00075780">
        <w:t>Trawlable</w:t>
      </w:r>
      <w:proofErr w:type="spellEnd"/>
      <w:r w:rsidRPr="00075780">
        <w:t xml:space="preserve"> substrate, soft muddy bottoms or sand in contrast to boulder or bedrock areas, may also be more </w:t>
      </w:r>
      <w:r w:rsidR="00E1600B">
        <w:t>favorable</w:t>
      </w:r>
      <w:r w:rsidR="00E1600B" w:rsidRPr="00075780">
        <w:t xml:space="preserve"> </w:t>
      </w:r>
      <w:r w:rsidRPr="00075780">
        <w:t>habitat for snow crab. If there is a systematic drift over years of sampling more of these primary habitats, the catchability may increase over time, independent of trawl and vessel effects.</w:t>
      </w:r>
    </w:p>
    <w:p w14:paraId="561D3855" w14:textId="5A0B61F0" w:rsidR="00075780" w:rsidRPr="00075780" w:rsidRDefault="00075780" w:rsidP="00075780">
      <w:pPr>
        <w:pStyle w:val="BodyText"/>
      </w:pPr>
      <w:r w:rsidRPr="00075780">
        <w:lastRenderedPageBreak/>
        <w:t xml:space="preserve">Predicting recruitment to the fishery is uncertain because of a number of factors including variations in catchability of survey indices among years, variations in mortality, growth among stages and the variation in the proportion of pre-recruits that molt in any given year. The high abundance index of R-2 in 2019 was unexpected based on the abundance index of R-3 in 2018 and may be high as a result of a higher catchability in 2019 associated with the change in survey vessel. The predicted recruitment of R-1 to the survey in 2020 is consequently high and any estimation of biomass available for the fishery in 2021 should be treated with caution. Prognosis for the 2021 fishery </w:t>
      </w:r>
      <w:r w:rsidR="00B341DF">
        <w:t>would be</w:t>
      </w:r>
      <w:r w:rsidR="00B341DF" w:rsidRPr="00075780">
        <w:t xml:space="preserve"> </w:t>
      </w:r>
      <w:r w:rsidRPr="00075780">
        <w:t xml:space="preserve">best assessed using the </w:t>
      </w:r>
      <w:r w:rsidR="00B341DF">
        <w:t xml:space="preserve">upcoming </w:t>
      </w:r>
      <w:r w:rsidRPr="00075780">
        <w:t>2020 survey assessment.</w:t>
      </w:r>
    </w:p>
    <w:p w14:paraId="3A06FB02" w14:textId="77777777" w:rsidR="00075780" w:rsidRPr="00075780" w:rsidRDefault="00075780" w:rsidP="00075780">
      <w:pPr>
        <w:pStyle w:val="BodyText"/>
      </w:pPr>
      <w:r w:rsidRPr="00075780">
        <w:t xml:space="preserve">Environmental conditions in the </w:t>
      </w:r>
      <w:proofErr w:type="spellStart"/>
      <w:r w:rsidRPr="00075780">
        <w:t>sGSL</w:t>
      </w:r>
      <w:proofErr w:type="spellEnd"/>
      <w:r w:rsidRPr="00075780">
        <w:t xml:space="preserve"> vary annually and these changes can affect a number of life history processes including molting and growth, reproduction, and larval development. Warming of the deep water of the Laurentian Channel may influence bottom temperatures in adjacent areas and the impacts on the snow crab population remain uncertain. Snow crab in the peripheral areas of the </w:t>
      </w:r>
      <w:proofErr w:type="spellStart"/>
      <w:r w:rsidRPr="00075780">
        <w:t>sGSL</w:t>
      </w:r>
      <w:proofErr w:type="spellEnd"/>
      <w:r w:rsidRPr="00075780">
        <w:t xml:space="preserve"> adjacent to the slope of the Laurentian Channel and the troughs along western Cape Breton Island would be particularly susceptible to these warming trends.</w:t>
      </w:r>
    </w:p>
    <w:p w14:paraId="38D8454F" w14:textId="77777777" w:rsidR="00075780" w:rsidRPr="00075780" w:rsidRDefault="00075780" w:rsidP="00075780">
      <w:pPr>
        <w:pStyle w:val="BodyText"/>
      </w:pPr>
      <w:r w:rsidRPr="00075780">
        <w:t>The fishery performance catch per unit effort indices are not used to infer on abundance of the commercial adult male snow crab. The unstandardized catch per unit effort from the fishery correlates weakly with the estimated biomass from the assessment. This results in differences in perception of stock abundance based on fishing industry observations (catch per unit of effort variations within season and between years) from those of the assessment.</w:t>
      </w:r>
    </w:p>
    <w:p w14:paraId="5BE7A969" w14:textId="77777777" w:rsidR="00381066" w:rsidRDefault="00381066" w:rsidP="007C299C">
      <w:pPr>
        <w:pStyle w:val="Heading2"/>
      </w:pPr>
      <w:bookmarkStart w:id="167" w:name="_Toc31030768"/>
      <w:r>
        <w:t>6.2. GROWTH</w:t>
      </w:r>
      <w:bookmarkEnd w:id="167"/>
    </w:p>
    <w:p w14:paraId="615B0672" w14:textId="03EFCF70" w:rsidR="00381066" w:rsidRDefault="00381066" w:rsidP="00381066">
      <w:pPr>
        <w:pStyle w:val="BodyText"/>
      </w:pPr>
      <w:r>
        <w:t xml:space="preserve">Recruitment to the fishery for snow crab is highly variable from year to year (Comeau and Conan 1992; Sainte-Marie et al. 1995; Comeau et al. 1998; Moriyasu et al. 1998) depending on environmental conditions, predation and population levels. </w:t>
      </w:r>
      <w:moveToRangeStart w:id="168" w:author="Rondeau, Amélie" w:date="2021-01-14T14:26:00Z" w:name="move61526794"/>
      <w:moveTo w:id="169" w:author="Rondeau, Amélie" w:date="2021-01-14T14:26:00Z">
        <w:r w:rsidR="00FA6765">
          <w:t>Prediction of a given size of male crab belonging to the near-future recruitment population (R-1, R-2 and R-3) is difficult, which increases uncertainty of predicted and measured abundance of recruitment to the fishery.</w:t>
        </w:r>
      </w:moveTo>
      <w:moveToRangeEnd w:id="168"/>
      <w:del w:id="170" w:author="Rondeau, Amélie" w:date="2021-01-14T14:25:00Z">
        <w:r w:rsidDel="00FA6765">
          <w:delText>In sGSL snow crab stocks, the biomass of commercial-sized adult male crab appears to fluctuate from periods of three to four years of high recruitment followed by three to four years of low recruitment (Sainte-Marie et al. 1995; Comeau et al. 1998; Moriyasu et al. 1998). Since molting activity peaks in January for adolescent skip-molters and in March for normal molters, most postmolt males are potentially catchable as soon as the fishery starts (generally at the end of April). Soft-shelled males in the commercial catches are found from late April to August in the sGSL (Hébert et al. 2002).</w:delText>
        </w:r>
      </w:del>
    </w:p>
    <w:p w14:paraId="7C13336E" w14:textId="56B109F5" w:rsidR="00381066" w:rsidRDefault="00381066" w:rsidP="00381066">
      <w:pPr>
        <w:pStyle w:val="BodyText"/>
      </w:pPr>
      <w:r>
        <w:t xml:space="preserve">The mechanism of molting to terminal phase is complex. </w:t>
      </w:r>
      <w:r>
        <w:rPr>
          <w:lang w:val="fr-FR"/>
        </w:rPr>
        <w:t xml:space="preserve">Conan et al. (1988), and Comeau et al. </w:t>
      </w:r>
      <w:r>
        <w:t xml:space="preserve">(1998) hypothesized that the molt to terminal phase for a given size group may be density-dependent rather than genetically determined. </w:t>
      </w:r>
      <w:proofErr w:type="spellStart"/>
      <w:r>
        <w:t>Waiwood</w:t>
      </w:r>
      <w:proofErr w:type="spellEnd"/>
      <w:r>
        <w:t xml:space="preserve"> and </w:t>
      </w:r>
      <w:proofErr w:type="spellStart"/>
      <w:r>
        <w:t>Elner</w:t>
      </w:r>
      <w:proofErr w:type="spellEnd"/>
      <w:r>
        <w:t xml:space="preserve"> (1982) hypothesized that the removal of large old crab would release the snow crab population from a “stagnant” to a “dynamic” high-growth phase. Comeau et al. (1998) suggested that a high abundance of large mature (adult) males in the population may trigger molting to another larger juvenile (adolescent) instar stage instead of molting to the terminal phase. Alternatively</w:t>
      </w:r>
      <w:ins w:id="171" w:author="Rondeau, Amélie" w:date="2021-01-14T14:26:00Z">
        <w:r w:rsidR="00EF66D3">
          <w:t>,</w:t>
        </w:r>
      </w:ins>
      <w:r>
        <w:t xml:space="preserve"> growth could be inhibited resulting in an increased abundance of skip-</w:t>
      </w:r>
      <w:proofErr w:type="spellStart"/>
      <w:r>
        <w:t>molters</w:t>
      </w:r>
      <w:proofErr w:type="spellEnd"/>
      <w:r>
        <w:t>. The annual trawl survey showed a very high (up to 50–60% in peak years) skip-molting rate in adolescent males larger than 50 mm CW. Such a high percentage of skip-</w:t>
      </w:r>
      <w:proofErr w:type="spellStart"/>
      <w:r>
        <w:t>molters</w:t>
      </w:r>
      <w:proofErr w:type="spellEnd"/>
      <w:r>
        <w:t xml:space="preserve"> may reflect a density-dependent effect on the molting schedule of larger adolescent males. Dawe et al. (2012) showed that the frequency of skip-molting is strongly and directly related to body size (i.e. larger than 50mm CW), and it is also inversely related to water temperature. </w:t>
      </w:r>
      <w:moveFromRangeStart w:id="172" w:author="Rondeau, Amélie" w:date="2021-01-14T14:26:00Z" w:name="move61526794"/>
      <w:moveFrom w:id="173" w:author="Rondeau, Amélie" w:date="2021-01-14T14:26:00Z">
        <w:r w:rsidDel="00FA6765">
          <w:t xml:space="preserve">Prediction of a given size of male crab belonging to the near-future recruitment population (R-1, R-2 and R-3) is difficult, which increases uncertainty of predicted and measured abundance of recruitment to the fishery. </w:t>
        </w:r>
      </w:moveFrom>
      <w:moveFromRangeEnd w:id="172"/>
      <w:r>
        <w:t>Th</w:t>
      </w:r>
      <w:ins w:id="174" w:author="Rondeau, Amélie" w:date="2021-01-14T14:27:00Z">
        <w:r w:rsidR="00EF66D3">
          <w:t>o</w:t>
        </w:r>
      </w:ins>
      <w:del w:id="175" w:author="Rondeau, Amélie" w:date="2021-01-14T14:27:00Z">
        <w:r w:rsidDel="00EF66D3">
          <w:delText>i</w:delText>
        </w:r>
      </w:del>
      <w:r>
        <w:t>s</w:t>
      </w:r>
      <w:ins w:id="176" w:author="Rondeau, Amélie" w:date="2021-01-14T14:27:00Z">
        <w:r w:rsidR="00EF66D3">
          <w:t>e</w:t>
        </w:r>
      </w:ins>
      <w:r>
        <w:t xml:space="preserve"> may be </w:t>
      </w:r>
      <w:del w:id="177" w:author="Rondeau, Amélie" w:date="2021-01-14T14:27:00Z">
        <w:r w:rsidDel="00EF66D3">
          <w:delText xml:space="preserve">a </w:delText>
        </w:r>
      </w:del>
      <w:r>
        <w:t>driving factor</w:t>
      </w:r>
      <w:ins w:id="178" w:author="Rondeau, Amélie" w:date="2021-01-14T14:27:00Z">
        <w:r w:rsidR="00EF66D3">
          <w:t>s</w:t>
        </w:r>
      </w:ins>
      <w:r>
        <w:t xml:space="preserve"> affecting the strength and timing of recruitment to the fishery.</w:t>
      </w:r>
    </w:p>
    <w:p w14:paraId="07A8F202" w14:textId="77777777" w:rsidR="00381066" w:rsidRDefault="00381066" w:rsidP="007C299C">
      <w:pPr>
        <w:pStyle w:val="Heading2"/>
      </w:pPr>
      <w:bookmarkStart w:id="179" w:name="_Toc395535014"/>
      <w:bookmarkStart w:id="180" w:name="_Toc31030769"/>
      <w:r>
        <w:lastRenderedPageBreak/>
        <w:t xml:space="preserve">6.3. </w:t>
      </w:r>
      <w:commentRangeStart w:id="181"/>
      <w:r>
        <w:t>ENVIRONMENTAL CONSIDERATIONS</w:t>
      </w:r>
      <w:bookmarkEnd w:id="179"/>
      <w:bookmarkEnd w:id="180"/>
      <w:commentRangeEnd w:id="181"/>
      <w:r w:rsidR="00EF66D3">
        <w:rPr>
          <w:rStyle w:val="CommentReference"/>
          <w:b w:val="0"/>
          <w:caps w:val="0"/>
          <w:lang w:val="en-US"/>
        </w:rPr>
        <w:commentReference w:id="181"/>
      </w:r>
    </w:p>
    <w:p w14:paraId="7758F1B1" w14:textId="430443E0" w:rsidR="007E7122" w:rsidRDefault="00381066" w:rsidP="00381066">
      <w:pPr>
        <w:pStyle w:val="BodyText"/>
      </w:pPr>
      <w:r>
        <w:t xml:space="preserve">Environmental factors, such as water temperature, can affect molting, reproductive dynamics and the movement of snow crab. Chassé and </w:t>
      </w:r>
      <w:proofErr w:type="spellStart"/>
      <w:r>
        <w:t>Pettipas</w:t>
      </w:r>
      <w:proofErr w:type="spellEnd"/>
      <w:r>
        <w:t xml:space="preserve"> (2009) reported that bottom temperatures over most of the </w:t>
      </w:r>
      <w:proofErr w:type="spellStart"/>
      <w:r>
        <w:t>sGSL</w:t>
      </w:r>
      <w:proofErr w:type="spellEnd"/>
      <w:r>
        <w:t xml:space="preserve"> are typically between -1 and 3ºC, a temperature range suitable for snow crab.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(Chassé and </w:t>
      </w:r>
      <w:proofErr w:type="spellStart"/>
      <w:r>
        <w:t>Pettipas</w:t>
      </w:r>
      <w:proofErr w:type="spellEnd"/>
      <w:r>
        <w:t xml:space="preserve"> 2009).</w:t>
      </w:r>
    </w:p>
    <w:p w14:paraId="2A3D11A2" w14:textId="23F0A6B8" w:rsidR="002B2101" w:rsidRPr="002B2101" w:rsidRDefault="002B2101" w:rsidP="002B2101">
      <w:pPr>
        <w:pStyle w:val="BodyText"/>
        <w:rPr>
          <w:lang w:val="en-CA"/>
        </w:rPr>
      </w:pPr>
      <w:r w:rsidRPr="002B2101">
        <w:rPr>
          <w:lang w:val="en-CA"/>
        </w:rPr>
        <w:t>In September 2019, near-bottom temperatures were near the mean value of the period 1981 to 2010 in most of Area 12 as well as in Chaleur Bay (Fig.</w:t>
      </w:r>
      <w:r w:rsidR="00B63EDE">
        <w:rPr>
          <w:lang w:val="en-CA"/>
        </w:rPr>
        <w:t xml:space="preserve"> 2</w:t>
      </w:r>
      <w:r w:rsidR="00775EB2">
        <w:rPr>
          <w:lang w:val="en-CA"/>
        </w:rPr>
        <w:t>8</w:t>
      </w:r>
      <w:r w:rsidRPr="002B2101">
        <w:rPr>
          <w:lang w:val="en-CA"/>
        </w:rPr>
        <w:t xml:space="preserve">). However, the bottom waters in periphery of Area 12, the Area 19, the deeper parts of Area 12E and 12F, and the western portion of the </w:t>
      </w:r>
      <w:proofErr w:type="spellStart"/>
      <w:r w:rsidR="00C32B32">
        <w:rPr>
          <w:lang w:val="en-CA"/>
        </w:rPr>
        <w:t>sGSL</w:t>
      </w:r>
      <w:proofErr w:type="spellEnd"/>
      <w:r w:rsidRPr="002B2101">
        <w:rPr>
          <w:lang w:val="en-CA"/>
        </w:rPr>
        <w:t xml:space="preserve"> were warmer than normal. The channels connecting the slope of the Laurentian Channel to the mouth of Chaleur Bay were also warmer than normal. Colder-than-normal bottom waters were present in the western portion of Chaleur Bay and in the coastal waters northeast of PEI.</w:t>
      </w:r>
    </w:p>
    <w:p w14:paraId="03DA30EC" w14:textId="2F428700" w:rsidR="002B2101" w:rsidRPr="002B2101" w:rsidRDefault="002B2101" w:rsidP="002B2101">
      <w:pPr>
        <w:pStyle w:val="BodyText"/>
        <w:rPr>
          <w:lang w:val="en-CA"/>
        </w:rPr>
      </w:pPr>
      <w:r w:rsidRPr="002B2101">
        <w:rPr>
          <w:lang w:val="en-CA"/>
        </w:rPr>
        <w:t xml:space="preserve">Most of the snow crab fishing grounds in the main portion of Area 12 had similar temperatures, or slightly cooler, in 2019 compared to 2018 except at the mouth of Chaleur Bay and in the western of the </w:t>
      </w:r>
      <w:proofErr w:type="spellStart"/>
      <w:r w:rsidRPr="002B2101">
        <w:rPr>
          <w:lang w:val="en-CA"/>
        </w:rPr>
        <w:t>sGSL</w:t>
      </w:r>
      <w:proofErr w:type="spellEnd"/>
      <w:r w:rsidRPr="002B2101">
        <w:rPr>
          <w:lang w:val="en-CA"/>
        </w:rPr>
        <w:t xml:space="preserve"> were temperatures were warmer in 2019. The area at the eastern entrance of Northumberland Strait (including St. George’s Bay) and Area 19 also had significantly warmer waters in 2019 compared to 2018</w:t>
      </w:r>
      <w:r w:rsidR="00B63EDE">
        <w:rPr>
          <w:lang w:val="en-CA"/>
        </w:rPr>
        <w:t xml:space="preserve"> (Fig. </w:t>
      </w:r>
      <w:r w:rsidR="00775EB2">
        <w:rPr>
          <w:lang w:val="en-CA"/>
        </w:rPr>
        <w:t>28</w:t>
      </w:r>
      <w:r w:rsidR="00B63EDE">
        <w:rPr>
          <w:lang w:val="en-CA"/>
        </w:rPr>
        <w:t>)</w:t>
      </w:r>
      <w:r w:rsidRPr="002B2101">
        <w:rPr>
          <w:lang w:val="en-CA"/>
        </w:rPr>
        <w:t>. Although higher than normal, Area E and Area F temperatures in 2019 were similar to those observed in 2018</w:t>
      </w:r>
      <w:r w:rsidR="00B63EDE">
        <w:rPr>
          <w:lang w:val="en-CA"/>
        </w:rPr>
        <w:t xml:space="preserve"> (Fig. </w:t>
      </w:r>
      <w:r w:rsidR="00775EB2">
        <w:rPr>
          <w:lang w:val="en-CA"/>
        </w:rPr>
        <w:t>28</w:t>
      </w:r>
      <w:r w:rsidR="00B63EDE">
        <w:rPr>
          <w:lang w:val="en-CA"/>
        </w:rPr>
        <w:t>)</w:t>
      </w:r>
      <w:r w:rsidRPr="002B2101">
        <w:rPr>
          <w:lang w:val="en-CA"/>
        </w:rPr>
        <w:t xml:space="preserve">. </w:t>
      </w:r>
    </w:p>
    <w:p w14:paraId="649382A2" w14:textId="1C77B681" w:rsidR="002B2101" w:rsidRPr="002B2101" w:rsidRDefault="002B2101" w:rsidP="002B2101">
      <w:pPr>
        <w:pStyle w:val="BodyText"/>
        <w:rPr>
          <w:lang w:val="en-CA"/>
        </w:rPr>
      </w:pPr>
      <w:r w:rsidRPr="002B2101">
        <w:rPr>
          <w:lang w:val="en-CA"/>
        </w:rPr>
        <w:t>In September 2019, the snow crab habitat index (bottom area with tempera</w:t>
      </w:r>
      <w:r w:rsidR="008E4525">
        <w:rPr>
          <w:lang w:val="en-CA"/>
        </w:rPr>
        <w:t>tures from -1 to 3°C) was the third lowest</w:t>
      </w:r>
      <w:r w:rsidRPr="002B2101">
        <w:rPr>
          <w:lang w:val="en-CA"/>
        </w:rPr>
        <w:t xml:space="preserve"> of the </w:t>
      </w:r>
      <w:r w:rsidR="008E4525">
        <w:rPr>
          <w:lang w:val="en-CA"/>
        </w:rPr>
        <w:t>1971-2019 time series. It was 10</w:t>
      </w:r>
      <w:r w:rsidRPr="002B2101">
        <w:rPr>
          <w:lang w:val="en-CA"/>
        </w:rPr>
        <w:t>% below the 1981-2010 ave</w:t>
      </w:r>
      <w:r w:rsidR="008E4525">
        <w:rPr>
          <w:lang w:val="en-CA"/>
        </w:rPr>
        <w:t>rage in 2019 and decreased by 9% from 2018 value and 13</w:t>
      </w:r>
      <w:r w:rsidRPr="002B2101">
        <w:rPr>
          <w:lang w:val="en-CA"/>
        </w:rPr>
        <w:t>% from the 2017 value (Fig</w:t>
      </w:r>
      <w:r w:rsidR="00B63EDE">
        <w:rPr>
          <w:lang w:val="en-CA"/>
        </w:rPr>
        <w:t xml:space="preserve">. </w:t>
      </w:r>
      <w:r w:rsidR="00775EB2">
        <w:rPr>
          <w:lang w:val="en-CA"/>
        </w:rPr>
        <w:t>29</w:t>
      </w:r>
      <w:r w:rsidRPr="002B2101">
        <w:rPr>
          <w:lang w:val="en-CA"/>
        </w:rPr>
        <w:t xml:space="preserve">). The mean temperature (1.0°C) within the defined snow crab habitat area index (-1 to 3°C) in 2019 decreased by about 0.2°C compared to 2018 (1.2ºC, </w:t>
      </w:r>
      <w:r w:rsidR="00B63EDE">
        <w:rPr>
          <w:lang w:val="en-CA"/>
        </w:rPr>
        <w:t xml:space="preserve">Fig. </w:t>
      </w:r>
      <w:r w:rsidR="00775EB2">
        <w:rPr>
          <w:lang w:val="en-CA"/>
        </w:rPr>
        <w:t>29</w:t>
      </w:r>
      <w:r w:rsidRPr="002B2101">
        <w:rPr>
          <w:lang w:val="en-CA"/>
        </w:rPr>
        <w:t>). The mean temperature was at the highest of the 48 year time series in 2012, decreased in 2013 and 2014, and remained above the normal since then</w:t>
      </w:r>
      <w:r w:rsidR="00F22774">
        <w:rPr>
          <w:lang w:val="en-CA"/>
        </w:rPr>
        <w:t xml:space="preserve"> (Fig. </w:t>
      </w:r>
      <w:r w:rsidR="00775EB2">
        <w:rPr>
          <w:lang w:val="en-CA"/>
        </w:rPr>
        <w:t>29</w:t>
      </w:r>
      <w:r w:rsidR="00F22774">
        <w:rPr>
          <w:lang w:val="en-CA"/>
        </w:rPr>
        <w:t>)</w:t>
      </w:r>
      <w:r w:rsidRPr="002B2101">
        <w:rPr>
          <w:lang w:val="en-CA"/>
        </w:rPr>
        <w:t xml:space="preserve">. </w:t>
      </w:r>
    </w:p>
    <w:p w14:paraId="0A0763D6" w14:textId="77777777" w:rsidR="00381066" w:rsidRDefault="00381066" w:rsidP="000C5E50">
      <w:pPr>
        <w:pStyle w:val="BodyText"/>
      </w:pPr>
      <w:r>
        <w:t>Snow crab is a stenothermic species with a preference for colder water temperatures. A temperature regime shift from cold to warm may have impacts on population dynamics of snow crab such as shortened reproductive cycles, increased per capita fecundity, and increased size at maturity, greater natural mortality, spatial contraction of habitat, and skewed sex ratio for reproduction. The outcome of climate change on snow crab population dynamics can be relatively abrupt and even detrimental, and the direction of the effect may be difficult to predict (Sainte-Marie et al. 2008).</w:t>
      </w:r>
    </w:p>
    <w:p w14:paraId="588DBA32" w14:textId="77777777" w:rsidR="007F7FE6" w:rsidRDefault="007F7FE6" w:rsidP="000C5E50">
      <w:pPr>
        <w:pStyle w:val="BodyText"/>
      </w:pPr>
    </w:p>
    <w:p w14:paraId="502CE582" w14:textId="77777777" w:rsidR="00381066" w:rsidRDefault="00381066" w:rsidP="007C299C">
      <w:pPr>
        <w:pStyle w:val="Heading2"/>
      </w:pPr>
      <w:bookmarkStart w:id="182" w:name="_Toc31030770"/>
      <w:r>
        <w:t>7.0. ACKNOWLEDGMENTS</w:t>
      </w:r>
      <w:bookmarkEnd w:id="182"/>
    </w:p>
    <w:p w14:paraId="656D81CB" w14:textId="0811B144" w:rsidR="00381066" w:rsidRDefault="00381066" w:rsidP="00381066">
      <w:pPr>
        <w:pStyle w:val="BodyText"/>
      </w:pPr>
      <w:r>
        <w:t>Authors thank J. Chassé (DFO Gulf Region) for providing information on</w:t>
      </w:r>
      <w:r w:rsidR="00621CD4">
        <w:t xml:space="preserve"> oceanographic condition in 2020</w:t>
      </w:r>
      <w:r>
        <w:t>. Aut</w:t>
      </w:r>
      <w:r w:rsidR="00E54316">
        <w:t>hors also acknowledge R. Allain</w:t>
      </w:r>
      <w:r w:rsidR="0088266C">
        <w:t>, M. McWilliams</w:t>
      </w:r>
      <w:r>
        <w:t xml:space="preserve"> and </w:t>
      </w:r>
      <w:r w:rsidR="0088266C">
        <w:t>Y, Larocque</w:t>
      </w:r>
      <w:r>
        <w:t xml:space="preserve"> for their assistance in data collection, data entry and data verification.</w:t>
      </w:r>
    </w:p>
    <w:p w14:paraId="35193338" w14:textId="77777777" w:rsidR="00381066" w:rsidRDefault="00381066" w:rsidP="00381066">
      <w:pPr>
        <w:pStyle w:val="BodyText"/>
        <w:rPr>
          <w:lang w:val="en-CA"/>
        </w:rPr>
      </w:pPr>
    </w:p>
    <w:p w14:paraId="22CEC975" w14:textId="77777777" w:rsidR="00381066" w:rsidRDefault="00381066" w:rsidP="007C299C">
      <w:pPr>
        <w:pStyle w:val="Heading2"/>
      </w:pPr>
      <w:bookmarkStart w:id="183" w:name="_Toc395535016"/>
      <w:bookmarkStart w:id="184" w:name="_Toc31030771"/>
      <w:r>
        <w:t>8.0. REFERENCES CITED</w:t>
      </w:r>
      <w:bookmarkEnd w:id="183"/>
      <w:bookmarkEnd w:id="184"/>
    </w:p>
    <w:p w14:paraId="7213465F" w14:textId="77777777" w:rsidR="00381066" w:rsidRDefault="00381066" w:rsidP="00381066">
      <w:pPr>
        <w:pStyle w:val="citation"/>
        <w:rPr>
          <w:lang w:val="en-CA"/>
        </w:rPr>
      </w:pPr>
    </w:p>
    <w:p w14:paraId="687FA58B" w14:textId="77777777" w:rsidR="00381066" w:rsidRPr="00FB133A" w:rsidRDefault="00381066" w:rsidP="00381066">
      <w:pPr>
        <w:pStyle w:val="citation"/>
        <w:rPr>
          <w:lang w:val="en-CA"/>
        </w:rPr>
      </w:pPr>
      <w:r w:rsidRPr="0015261E">
        <w:rPr>
          <w:lang w:val="en-CA"/>
        </w:rPr>
        <w:t xml:space="preserve">Allain, R., T. Surette, </w:t>
      </w:r>
      <w:r>
        <w:rPr>
          <w:lang w:val="en-CA"/>
        </w:rPr>
        <w:t>T.,</w:t>
      </w:r>
      <w:r w:rsidRPr="0015261E">
        <w:rPr>
          <w:lang w:val="en-CA"/>
        </w:rPr>
        <w:t xml:space="preserve"> Landry, J.-F</w:t>
      </w:r>
      <w:r>
        <w:rPr>
          <w:lang w:val="en-CA"/>
        </w:rPr>
        <w:t>.,</w:t>
      </w:r>
      <w:r w:rsidRPr="0015261E">
        <w:rPr>
          <w:lang w:val="en-CA"/>
        </w:rPr>
        <w:t xml:space="preserve"> Boudreau, S.</w:t>
      </w:r>
      <w:r>
        <w:rPr>
          <w:lang w:val="en-CA"/>
        </w:rPr>
        <w:t>,</w:t>
      </w:r>
      <w:r w:rsidRPr="0015261E">
        <w:rPr>
          <w:lang w:val="en-CA"/>
        </w:rPr>
        <w:t xml:space="preserve"> Hébert, M.</w:t>
      </w:r>
      <w:r>
        <w:rPr>
          <w:lang w:val="en-CA"/>
        </w:rPr>
        <w:t>,</w:t>
      </w:r>
      <w:r w:rsidRPr="0015261E">
        <w:rPr>
          <w:lang w:val="en-CA"/>
        </w:rPr>
        <w:t xml:space="preserve"> Wade</w:t>
      </w:r>
      <w:r>
        <w:rPr>
          <w:lang w:val="en-CA"/>
        </w:rPr>
        <w:t>,</w:t>
      </w:r>
      <w:r w:rsidRPr="0015261E">
        <w:rPr>
          <w:lang w:val="en-CA"/>
        </w:rPr>
        <w:t xml:space="preserve"> E.</w:t>
      </w:r>
      <w:r>
        <w:rPr>
          <w:lang w:val="en-CA"/>
        </w:rPr>
        <w:t>,</w:t>
      </w:r>
      <w:r w:rsidRPr="0015261E">
        <w:rPr>
          <w:lang w:val="en-CA"/>
        </w:rPr>
        <w:t xml:space="preserve"> and Moriyasu</w:t>
      </w:r>
      <w:r>
        <w:rPr>
          <w:lang w:val="en-CA"/>
        </w:rPr>
        <w:t>,</w:t>
      </w:r>
      <w:r w:rsidRPr="00061AC4">
        <w:rPr>
          <w:lang w:val="en-CA"/>
        </w:rPr>
        <w:t xml:space="preserve"> </w:t>
      </w:r>
      <w:r w:rsidRPr="0015261E">
        <w:rPr>
          <w:lang w:val="en-CA"/>
        </w:rPr>
        <w:t xml:space="preserve">M. 2018. Summary of the 2017 snow crab trawl survey activities in the southern Gulf of St. Lawrence. DFO Can. Sci. </w:t>
      </w:r>
      <w:proofErr w:type="spellStart"/>
      <w:r w:rsidRPr="0015261E">
        <w:rPr>
          <w:lang w:val="en-CA"/>
        </w:rPr>
        <w:t>Advis</w:t>
      </w:r>
      <w:proofErr w:type="spellEnd"/>
      <w:r w:rsidRPr="0015261E">
        <w:rPr>
          <w:lang w:val="en-CA"/>
        </w:rPr>
        <w:t xml:space="preserve">. </w:t>
      </w:r>
      <w:r w:rsidRPr="00FB133A">
        <w:rPr>
          <w:lang w:val="en-CA"/>
        </w:rPr>
        <w:t xml:space="preserve">Sec. Res. Doc. 2018/xxx. </w:t>
      </w:r>
    </w:p>
    <w:p w14:paraId="03FEA93B" w14:textId="77777777" w:rsidR="00381066" w:rsidRDefault="00381066" w:rsidP="00381066">
      <w:pPr>
        <w:pStyle w:val="citation"/>
        <w:rPr>
          <w:lang w:val="en-CA"/>
        </w:rPr>
      </w:pPr>
      <w:r>
        <w:rPr>
          <w:lang w:val="en-CA"/>
        </w:rPr>
        <w:lastRenderedPageBreak/>
        <w:t>Benhalima, K., Moriyasu, M., and Hébert, M. 1998. A technique for identifying the early-</w:t>
      </w:r>
      <w:proofErr w:type="spellStart"/>
      <w:r>
        <w:rPr>
          <w:lang w:val="en-CA"/>
        </w:rPr>
        <w:t>premolt</w:t>
      </w:r>
      <w:proofErr w:type="spellEnd"/>
      <w:r>
        <w:rPr>
          <w:lang w:val="en-CA"/>
        </w:rPr>
        <w:t xml:space="preserve"> stage in the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in </w:t>
      </w:r>
      <w:proofErr w:type="spellStart"/>
      <w:r>
        <w:rPr>
          <w:lang w:val="en-CA"/>
        </w:rPr>
        <w:t>Baie</w:t>
      </w:r>
      <w:proofErr w:type="spellEnd"/>
      <w:r>
        <w:rPr>
          <w:lang w:val="en-CA"/>
        </w:rPr>
        <w:t xml:space="preserve"> des </w:t>
      </w:r>
      <w:proofErr w:type="spellStart"/>
      <w:r>
        <w:rPr>
          <w:lang w:val="en-CA"/>
        </w:rPr>
        <w:t>Chaleurs</w:t>
      </w:r>
      <w:proofErr w:type="spellEnd"/>
      <w:r>
        <w:rPr>
          <w:lang w:val="en-CA"/>
        </w:rPr>
        <w:t>, southern Gulf of St. Lawrence. Can. J. Zool. 76: 609-617.</w:t>
      </w:r>
    </w:p>
    <w:p w14:paraId="5BAEE6D7" w14:textId="77777777" w:rsidR="00381066" w:rsidRDefault="00381066" w:rsidP="00381066">
      <w:pPr>
        <w:pStyle w:val="citation"/>
        <w:rPr>
          <w:lang w:val="en-CA"/>
        </w:rPr>
      </w:pPr>
      <w:r>
        <w:rPr>
          <w:lang w:val="en-CA"/>
        </w:rPr>
        <w:t xml:space="preserve">Benoît, H.P., and </w:t>
      </w:r>
      <w:proofErr w:type="spellStart"/>
      <w:r>
        <w:rPr>
          <w:lang w:val="en-CA"/>
        </w:rPr>
        <w:t>Cadigan</w:t>
      </w:r>
      <w:proofErr w:type="spellEnd"/>
      <w:r>
        <w:rPr>
          <w:lang w:val="en-CA"/>
        </w:rPr>
        <w:t xml:space="preserve">, N. 2013. </w:t>
      </w:r>
      <w:r w:rsidR="003E24B8">
        <w:fldChar w:fldCharType="begin"/>
      </w:r>
      <w:r w:rsidR="003E24B8" w:rsidRPr="003F3AD2">
        <w:rPr>
          <w:lang w:val="en-US"/>
          <w:rPrChange w:id="185" w:author="Rondeau, Amélie" w:date="2021-01-14T11:14:00Z">
            <w:rPr/>
          </w:rPrChange>
        </w:rPr>
        <w:instrText xml:space="preserve"> HYPERLINK "http://www.dfo-mpo.gc.ca/csas-sccs/Publications/ResDocs-DocRech/2013/2013_114-eng.html" \o "Model-based estimation of commercial- sized snow crab (Chionoecetes opilio) abundance in the southern Gulf of St. Lawrence, 1980-2012, using data from two bottom trawl surveys" </w:instrText>
      </w:r>
      <w:r w:rsidR="003E24B8">
        <w:fldChar w:fldCharType="separate"/>
      </w:r>
      <w:r>
        <w:rPr>
          <w:rStyle w:val="Hyperlink"/>
          <w:lang w:val="en-CA"/>
        </w:rPr>
        <w:t>Model-based estimation of commercial- sized snow crab (</w:t>
      </w:r>
      <w:proofErr w:type="spellStart"/>
      <w:r>
        <w:rPr>
          <w:rStyle w:val="Hyperlink"/>
          <w:i/>
          <w:lang w:val="en-CA"/>
        </w:rPr>
        <w:t>Chionoecetes</w:t>
      </w:r>
      <w:proofErr w:type="spellEnd"/>
      <w:r>
        <w:rPr>
          <w:rStyle w:val="Hyperlink"/>
          <w:i/>
          <w:lang w:val="en-CA"/>
        </w:rPr>
        <w:t xml:space="preserve"> </w:t>
      </w:r>
      <w:proofErr w:type="spellStart"/>
      <w:r>
        <w:rPr>
          <w:rStyle w:val="Hyperlink"/>
          <w:i/>
          <w:lang w:val="en-CA"/>
        </w:rPr>
        <w:t>opilio</w:t>
      </w:r>
      <w:proofErr w:type="spellEnd"/>
      <w:r>
        <w:rPr>
          <w:rStyle w:val="Hyperlink"/>
          <w:lang w:val="en-CA"/>
        </w:rPr>
        <w:t>) abundance in the southern Gulf of St. Lawrence, 1980-2012, using data from two bottom trawl surveys.</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Sec. Res. Doc. 2013/114.</w:t>
      </w:r>
    </w:p>
    <w:p w14:paraId="5FDABEF7" w14:textId="77777777" w:rsidR="00381066" w:rsidRDefault="00381066" w:rsidP="00381066">
      <w:pPr>
        <w:pStyle w:val="citation"/>
        <w:rPr>
          <w:lang w:val="en-CA"/>
        </w:rPr>
      </w:pPr>
      <w:r>
        <w:rPr>
          <w:lang w:val="en-CA"/>
        </w:rPr>
        <w:t xml:space="preserve">Chassé, J., and </w:t>
      </w:r>
      <w:proofErr w:type="spellStart"/>
      <w:r>
        <w:rPr>
          <w:lang w:val="en-CA"/>
        </w:rPr>
        <w:t>Pettipas</w:t>
      </w:r>
      <w:proofErr w:type="spellEnd"/>
      <w:r>
        <w:rPr>
          <w:lang w:val="en-CA"/>
        </w:rPr>
        <w:t xml:space="preserve">, R.G. 2009. </w:t>
      </w:r>
      <w:r w:rsidR="003E24B8">
        <w:fldChar w:fldCharType="begin"/>
      </w:r>
      <w:r w:rsidR="003E24B8" w:rsidRPr="003F3AD2">
        <w:rPr>
          <w:lang w:val="en-US"/>
          <w:rPrChange w:id="186" w:author="Rondeau, Amélie" w:date="2021-01-14T11:14:00Z">
            <w:rPr/>
          </w:rPrChange>
        </w:rPr>
        <w:instrText xml:space="preserve"> HYPERLINK "http://www.dfo-mpo.gc.ca/csas-sccs/publications/resdocs-docrech/2009/2009_087-eng.htm" \o "Temperature conditions in the southern Gulf of St. Lawrence during 2008 relevant to snow crab" </w:instrText>
      </w:r>
      <w:r w:rsidR="003E24B8">
        <w:fldChar w:fldCharType="separate"/>
      </w:r>
      <w:r>
        <w:rPr>
          <w:rStyle w:val="Hyperlink"/>
          <w:lang w:val="en-CA"/>
        </w:rPr>
        <w:t>Temperature Conditions in the southern Gulf of St. Lawrence during 2008 relevant to snow crab.</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Sec. Res. Doc. 2009/087.</w:t>
      </w:r>
    </w:p>
    <w:p w14:paraId="65DCE30B" w14:textId="77777777" w:rsidR="00381066" w:rsidRDefault="00381066" w:rsidP="00381066">
      <w:pPr>
        <w:pStyle w:val="citation"/>
        <w:rPr>
          <w:lang w:val="en-CA"/>
        </w:rPr>
      </w:pPr>
      <w:r>
        <w:rPr>
          <w:lang w:val="en-CA"/>
        </w:rPr>
        <w:t>Chiasson, Y., and Hébert, M. 1990. Literature review on stock delimitation pertaining to the Western Cape Breton Island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and advice on a spring fishery in Area 18. DFO CAFSAC Res. Doc. 90/65.</w:t>
      </w:r>
    </w:p>
    <w:p w14:paraId="65FF0A9D" w14:textId="77777777" w:rsidR="00381066" w:rsidRDefault="00381066" w:rsidP="00381066">
      <w:pPr>
        <w:pStyle w:val="citation"/>
        <w:rPr>
          <w:lang w:val="en-CA"/>
        </w:rPr>
      </w:pPr>
      <w:r>
        <w:rPr>
          <w:lang w:val="en-CA"/>
        </w:rPr>
        <w:t xml:space="preserve">Comeau, M., and Conan, G.Y. 1992. Morphometry and gonad maturity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Can. J. Fish. </w:t>
      </w:r>
      <w:proofErr w:type="spellStart"/>
      <w:r>
        <w:rPr>
          <w:lang w:val="en-CA"/>
        </w:rPr>
        <w:t>Aquat</w:t>
      </w:r>
      <w:proofErr w:type="spellEnd"/>
      <w:r>
        <w:rPr>
          <w:lang w:val="en-CA"/>
        </w:rPr>
        <w:t>. Sci. 49: 2460-2468.</w:t>
      </w:r>
    </w:p>
    <w:p w14:paraId="04471F47" w14:textId="77777777" w:rsidR="00381066" w:rsidRDefault="00381066" w:rsidP="00381066">
      <w:pPr>
        <w:pStyle w:val="citation"/>
        <w:rPr>
          <w:lang w:val="en-CA"/>
        </w:rPr>
      </w:pPr>
      <w:r>
        <w:rPr>
          <w:lang w:val="en-CA"/>
        </w:rPr>
        <w:t xml:space="preserve">Comeau, M., Conan, G.Y., </w:t>
      </w:r>
      <w:proofErr w:type="spellStart"/>
      <w:r>
        <w:rPr>
          <w:lang w:val="en-CA"/>
        </w:rPr>
        <w:t>Maynou</w:t>
      </w:r>
      <w:proofErr w:type="spellEnd"/>
      <w:r>
        <w:rPr>
          <w:lang w:val="en-CA"/>
        </w:rPr>
        <w:t xml:space="preserve">, F., Robichaud, G., </w:t>
      </w:r>
      <w:proofErr w:type="spellStart"/>
      <w:r>
        <w:rPr>
          <w:lang w:val="en-CA"/>
        </w:rPr>
        <w:t>Therriault</w:t>
      </w:r>
      <w:proofErr w:type="spellEnd"/>
      <w:r>
        <w:rPr>
          <w:lang w:val="en-CA"/>
        </w:rPr>
        <w:t>, J.-C., and Starr, M. 1998. Growth, spatial distribution, and abundance of benthic stages of the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in Bonne Bay, Newfoundland, Canada. Can. J. Fish. </w:t>
      </w:r>
      <w:proofErr w:type="spellStart"/>
      <w:r>
        <w:rPr>
          <w:lang w:val="en-CA"/>
        </w:rPr>
        <w:t>Aquat</w:t>
      </w:r>
      <w:proofErr w:type="spellEnd"/>
      <w:r>
        <w:rPr>
          <w:lang w:val="en-CA"/>
        </w:rPr>
        <w:t>. Sci. 55: 262-279.</w:t>
      </w:r>
    </w:p>
    <w:p w14:paraId="37878C08" w14:textId="77777777" w:rsidR="00381066" w:rsidRDefault="00381066" w:rsidP="00381066">
      <w:pPr>
        <w:pStyle w:val="citation"/>
        <w:rPr>
          <w:lang w:val="en-CA"/>
        </w:rPr>
      </w:pPr>
      <w:r>
        <w:rPr>
          <w:lang w:val="en-CA"/>
        </w:rPr>
        <w:t>Conan, G.Y., and Comeau, M. 1986. Functional maturity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Can. J. Fish. </w:t>
      </w:r>
      <w:proofErr w:type="spellStart"/>
      <w:r>
        <w:rPr>
          <w:lang w:val="en-CA"/>
        </w:rPr>
        <w:t>Aquat</w:t>
      </w:r>
      <w:proofErr w:type="spellEnd"/>
      <w:r>
        <w:rPr>
          <w:lang w:val="en-CA"/>
        </w:rPr>
        <w:t>. Sci. 43: 1710-1719.</w:t>
      </w:r>
    </w:p>
    <w:p w14:paraId="6613F34F" w14:textId="77777777" w:rsidR="00381066" w:rsidRDefault="00381066" w:rsidP="00381066">
      <w:pPr>
        <w:pStyle w:val="citation"/>
        <w:rPr>
          <w:lang w:val="en-CA"/>
        </w:rPr>
      </w:pPr>
      <w:r>
        <w:rPr>
          <w:lang w:val="en-CA"/>
        </w:rPr>
        <w:t>Conan, G.Y., Moriyasu, M., Comeau, M., Mallet, P., Cormier, R., Chiasson, Y., and Chiasson, H. 1988. Growth and maturation of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p. 45-66. In G.S. Jamieson and W.D. </w:t>
      </w:r>
      <w:proofErr w:type="spellStart"/>
      <w:r>
        <w:rPr>
          <w:lang w:val="en-CA"/>
        </w:rPr>
        <w:t>McKone</w:t>
      </w:r>
      <w:proofErr w:type="spellEnd"/>
      <w:r>
        <w:rPr>
          <w:lang w:val="en-CA"/>
        </w:rPr>
        <w:t xml:space="preserve"> (eds.). Proceedings of the international workshop on snow crab biology, December 8-10, 1987, Montréal Québec. Can. MS Rep. Fish. </w:t>
      </w:r>
      <w:proofErr w:type="spellStart"/>
      <w:r>
        <w:rPr>
          <w:lang w:val="en-CA"/>
        </w:rPr>
        <w:t>Aquat</w:t>
      </w:r>
      <w:proofErr w:type="spellEnd"/>
      <w:r>
        <w:rPr>
          <w:lang w:val="en-CA"/>
        </w:rPr>
        <w:t>. Sci. 2005.</w:t>
      </w:r>
    </w:p>
    <w:p w14:paraId="266A06D3" w14:textId="77777777" w:rsidR="00381066" w:rsidRDefault="00381066" w:rsidP="00381066">
      <w:pPr>
        <w:ind w:left="567" w:hanging="567"/>
      </w:pPr>
      <w:r>
        <w:t xml:space="preserve">Dawe E., Mullowney D., Moriyasu M., and Wade E. (2012). Effects of temperature on size-at-terminal molt and molting frequency in snow crab </w:t>
      </w:r>
      <w:proofErr w:type="spellStart"/>
      <w:r>
        <w:rPr>
          <w:i/>
          <w:iCs/>
        </w:rPr>
        <w:t>Chionoecetes</w:t>
      </w:r>
      <w:proofErr w:type="spellEnd"/>
      <w:r>
        <w:rPr>
          <w:i/>
          <w:iCs/>
        </w:rPr>
        <w:t xml:space="preserve"> </w:t>
      </w:r>
      <w:proofErr w:type="spellStart"/>
      <w:r>
        <w:rPr>
          <w:i/>
          <w:iCs/>
        </w:rPr>
        <w:t>opilio</w:t>
      </w:r>
      <w:proofErr w:type="spellEnd"/>
      <w:r>
        <w:t xml:space="preserve"> from two Canadian </w:t>
      </w:r>
      <w:proofErr w:type="spellStart"/>
      <w:r>
        <w:t>atlantic</w:t>
      </w:r>
      <w:proofErr w:type="spellEnd"/>
      <w:r>
        <w:t xml:space="preserve"> ecosystems. Marine Ecology Progress Series, 469:279-296.</w:t>
      </w:r>
    </w:p>
    <w:p w14:paraId="4C94A06C" w14:textId="77777777" w:rsidR="00381066" w:rsidRPr="0036371A" w:rsidRDefault="00381066" w:rsidP="00381066">
      <w:pPr>
        <w:ind w:left="567" w:hanging="567"/>
      </w:pPr>
    </w:p>
    <w:p w14:paraId="7CDB2BEB" w14:textId="77777777" w:rsidR="00381066" w:rsidRDefault="00381066" w:rsidP="00381066">
      <w:pPr>
        <w:pStyle w:val="citation"/>
        <w:rPr>
          <w:lang w:val="en-CA"/>
        </w:rPr>
      </w:pPr>
      <w:r>
        <w:rPr>
          <w:lang w:val="en-CA"/>
        </w:rPr>
        <w:t xml:space="preserve">DFO. 2006. </w:t>
      </w:r>
      <w:r w:rsidR="003E24B8">
        <w:fldChar w:fldCharType="begin"/>
      </w:r>
      <w:r w:rsidR="003E24B8" w:rsidRPr="003F3AD2">
        <w:rPr>
          <w:lang w:val="en-US"/>
          <w:rPrChange w:id="187" w:author="Rondeau, Amélie" w:date="2021-01-14T11:14:00Z">
            <w:rPr/>
          </w:rPrChange>
        </w:rPr>
        <w:instrText xml:space="preserve"> HYPERLINK "http://www.dfo-mpo.gc.ca/csas/Csas/Proceedings/2006/PRO2006_042_E.pdf" \o "Proceedings of the Assessment Framework Workshop on the southern Gulf of St. Lawrence snow crab (Areas 12, E, F and 19), Gulf Regional Advisory Process; 11-14 October 2005" </w:instrText>
      </w:r>
      <w:r w:rsidR="003E24B8">
        <w:fldChar w:fldCharType="separate"/>
      </w:r>
      <w:r>
        <w:rPr>
          <w:rStyle w:val="Hyperlink"/>
          <w:lang w:val="en-CA"/>
        </w:rPr>
        <w:t>Proceedings of the Assessment Framework Workshop on the southern Gulf of St. Lawrence snow crab (Areas 12, E, F and 19), Gulf Regional Advisory Process; 11-14 October 2005</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Sec. Proc. Ser. 2006/042.</w:t>
      </w:r>
    </w:p>
    <w:p w14:paraId="7F30CAA8" w14:textId="77777777" w:rsidR="00381066" w:rsidRDefault="00381066" w:rsidP="00381066">
      <w:pPr>
        <w:pStyle w:val="citation"/>
        <w:rPr>
          <w:lang w:val="en-CA"/>
        </w:rPr>
      </w:pPr>
      <w:r>
        <w:rPr>
          <w:lang w:val="en-CA"/>
        </w:rPr>
        <w:t xml:space="preserve">DFO. 2009. </w:t>
      </w:r>
      <w:r w:rsidR="003E24B8">
        <w:fldChar w:fldCharType="begin"/>
      </w:r>
      <w:r w:rsidR="003E24B8" w:rsidRPr="003F3AD2">
        <w:rPr>
          <w:lang w:val="en-US"/>
          <w:rPrChange w:id="188" w:author="Rondeau, Amélie" w:date="2021-01-14T11:14:00Z">
            <w:rPr/>
          </w:rPrChange>
        </w:rPr>
        <w:instrText xml:space="preserve"> HYPERLINK "http://www.dfo-mpo.gc.ca/fm-gp/peches-fisheries/fish-ren-peche/sff-cpd/precaution-eng.htm" \o "A fishery decision-making framework incorporating the Precautionary Approach" </w:instrText>
      </w:r>
      <w:r w:rsidR="003E24B8">
        <w:fldChar w:fldCharType="separate"/>
      </w:r>
      <w:r>
        <w:rPr>
          <w:rStyle w:val="Hyperlink"/>
          <w:lang w:val="en-CA"/>
        </w:rPr>
        <w:t>A fishery decision-making framework incorporating the Precautionary Approach</w:t>
      </w:r>
      <w:r w:rsidR="003E24B8">
        <w:rPr>
          <w:rStyle w:val="Hyperlink"/>
          <w:lang w:val="en-CA"/>
        </w:rPr>
        <w:fldChar w:fldCharType="end"/>
      </w:r>
      <w:r>
        <w:rPr>
          <w:lang w:val="en-CA"/>
        </w:rPr>
        <w:t>.</w:t>
      </w:r>
    </w:p>
    <w:p w14:paraId="0DDB8BA4" w14:textId="77777777" w:rsidR="00381066" w:rsidRDefault="00381066" w:rsidP="00381066">
      <w:pPr>
        <w:pStyle w:val="citation"/>
        <w:rPr>
          <w:lang w:val="en-CA"/>
        </w:rPr>
      </w:pPr>
      <w:r>
        <w:rPr>
          <w:lang w:val="en-CA"/>
        </w:rPr>
        <w:t xml:space="preserve">DFO. 2010. </w:t>
      </w:r>
      <w:r w:rsidR="003E24B8">
        <w:fldChar w:fldCharType="begin"/>
      </w:r>
      <w:r w:rsidR="003E24B8" w:rsidRPr="003F3AD2">
        <w:rPr>
          <w:lang w:val="en-US"/>
          <w:rPrChange w:id="189" w:author="Rondeau, Amélie" w:date="2021-01-14T11:14:00Z">
            <w:rPr/>
          </w:rPrChange>
        </w:rPr>
        <w:instrText xml:space="preserve"> HYPERLINK "http://www.dfo-mpo.gc.ca/csas-sccs/publications/sar-as/2010/2010_014-eng.htm" \o "Reference points consistent with the precautionary approach for snow crab in the southern Gulf of St. Lawrence" </w:instrText>
      </w:r>
      <w:r w:rsidR="003E24B8">
        <w:fldChar w:fldCharType="separate"/>
      </w:r>
      <w:r>
        <w:rPr>
          <w:rStyle w:val="Hyperlink"/>
          <w:lang w:val="en-CA"/>
        </w:rPr>
        <w:t>Reference points consistent with the precautionary approach for snow crab in the southern Gulf of St. Lawrence.</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2010/014.</w:t>
      </w:r>
    </w:p>
    <w:p w14:paraId="3A88C8C0" w14:textId="77777777" w:rsidR="00381066" w:rsidRDefault="00381066" w:rsidP="00381066">
      <w:pPr>
        <w:pStyle w:val="citation"/>
        <w:rPr>
          <w:lang w:val="en-CA"/>
        </w:rPr>
      </w:pPr>
      <w:r>
        <w:rPr>
          <w:lang w:val="en-CA"/>
        </w:rPr>
        <w:t xml:space="preserve">DFO. 2011. </w:t>
      </w:r>
      <w:r w:rsidR="003E24B8">
        <w:fldChar w:fldCharType="begin"/>
      </w:r>
      <w:r w:rsidR="003E24B8" w:rsidRPr="003F3AD2">
        <w:rPr>
          <w:lang w:val="en-US"/>
          <w:rPrChange w:id="190" w:author="Rondeau, Amélie" w:date="2021-01-14T11:14:00Z">
            <w:rPr/>
          </w:rPrChange>
        </w:rPr>
        <w:instrText xml:space="preserve"> HYPERLINK "http://www.dfo-mpo.gc.ca/csas-sccs/Publications/SAR-AS/2011/2011_045-eng.html" \o "Assessment of Nova Scotia (4VWX) Snow Crab" </w:instrText>
      </w:r>
      <w:r w:rsidR="003E24B8">
        <w:fldChar w:fldCharType="separate"/>
      </w:r>
      <w:r>
        <w:rPr>
          <w:rStyle w:val="Hyperlink"/>
          <w:lang w:val="en-CA"/>
        </w:rPr>
        <w:t>Assessment of Nova Scotia (4VWX) snow crab.</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2011/045.</w:t>
      </w:r>
    </w:p>
    <w:p w14:paraId="2C8A541B" w14:textId="77777777" w:rsidR="00381066" w:rsidRDefault="00381066" w:rsidP="00381066">
      <w:pPr>
        <w:pStyle w:val="citation"/>
        <w:rPr>
          <w:lang w:val="en-CA"/>
        </w:rPr>
      </w:pPr>
      <w:r>
        <w:rPr>
          <w:lang w:val="en-CA"/>
        </w:rPr>
        <w:t xml:space="preserve">DFO. 2012a. </w:t>
      </w:r>
      <w:r w:rsidR="003E24B8">
        <w:fldChar w:fldCharType="begin"/>
      </w:r>
      <w:r w:rsidR="003E24B8" w:rsidRPr="003F3AD2">
        <w:rPr>
          <w:lang w:val="en-US"/>
          <w:rPrChange w:id="191" w:author="Rondeau, Amélie" w:date="2021-01-14T11:14:00Z">
            <w:rPr/>
          </w:rPrChange>
        </w:rPr>
        <w:instrText xml:space="preserve"> HYPERLINK "http://www.dfo-mpo.gc.ca/csas-sccs/Publications/Pro-Cr/2012/2012_023-eng.htmlhttp:/www.dfo-mpo.gc.ca/csas-sccs/Publications/Pro-Cr/2012/2012_023-eng.html" \o "Proceedings of the Gulf Region Science Peer Review Framework Meeting of Assessment Methods for the Snow Crab Stock of the southern Gulf of St. Lawrence; November 21 to 25, 2011" </w:instrText>
      </w:r>
      <w:r w:rsidR="003E24B8">
        <w:fldChar w:fldCharType="separate"/>
      </w:r>
      <w:r>
        <w:rPr>
          <w:rStyle w:val="Hyperlink"/>
          <w:lang w:val="en-CA"/>
        </w:rPr>
        <w:t>Proceedings of the Gulf Region Science Peer Review Framework Meeting of Assessment Methods for the Snow Crab Stock of the southern Gulf of St. Lawrence; November 21 to 25, 2011.</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Sec. Proceed. Ser. 2012/023.</w:t>
      </w:r>
    </w:p>
    <w:p w14:paraId="51C947EE" w14:textId="77777777" w:rsidR="00381066" w:rsidRDefault="00381066" w:rsidP="00381066">
      <w:pPr>
        <w:pStyle w:val="citation"/>
        <w:rPr>
          <w:lang w:val="en-CA"/>
        </w:rPr>
      </w:pPr>
      <w:r>
        <w:rPr>
          <w:lang w:val="en-CA"/>
        </w:rPr>
        <w:t xml:space="preserve">DFO. 2012b. </w:t>
      </w:r>
      <w:r w:rsidR="003E24B8">
        <w:fldChar w:fldCharType="begin"/>
      </w:r>
      <w:r w:rsidR="003E24B8" w:rsidRPr="003F3AD2">
        <w:rPr>
          <w:lang w:val="en-US"/>
          <w:rPrChange w:id="192" w:author="Rondeau, Amélie" w:date="2021-01-14T11:14:00Z">
            <w:rPr/>
          </w:rPrChange>
        </w:rPr>
        <w:instrText xml:space="preserve"> HYPERLINK "http://www.dfo-mpo.gc.ca/csas-sccs/Publications/SAR-AS/2012/2012_002-eng.html" \o "Revised reference points for snow crab to account for the change in estimation area of the southern Gulf of St. Lawrence biological unit" </w:instrText>
      </w:r>
      <w:r w:rsidR="003E24B8">
        <w:fldChar w:fldCharType="separate"/>
      </w:r>
      <w:r>
        <w:rPr>
          <w:rStyle w:val="Hyperlink"/>
          <w:lang w:val="en-CA"/>
        </w:rPr>
        <w:t>Revised reference points for snow crab to account for the change in estimation area of the southern Gulf of St. Lawrence biological unit</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xml:space="preserve">. Rep. 2014/007. </w:t>
      </w:r>
    </w:p>
    <w:p w14:paraId="790BEB68" w14:textId="77777777" w:rsidR="00381066" w:rsidRPr="00381066" w:rsidRDefault="00381066" w:rsidP="00381066">
      <w:pPr>
        <w:pStyle w:val="citation"/>
        <w:rPr>
          <w:lang w:val="en-CA"/>
        </w:rPr>
      </w:pPr>
      <w:r>
        <w:rPr>
          <w:lang w:val="en-CA"/>
        </w:rPr>
        <w:lastRenderedPageBreak/>
        <w:t xml:space="preserve">Dufour, R., Bernier, D., and </w:t>
      </w:r>
      <w:proofErr w:type="spellStart"/>
      <w:r>
        <w:rPr>
          <w:lang w:val="en-CA"/>
        </w:rPr>
        <w:t>Brêthes</w:t>
      </w:r>
      <w:proofErr w:type="spellEnd"/>
      <w:r>
        <w:rPr>
          <w:lang w:val="en-CA"/>
        </w:rPr>
        <w:t>, J.-C. 1997. Optimization of meat yield and mortality during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O. </w:t>
      </w:r>
      <w:proofErr w:type="spellStart"/>
      <w:r>
        <w:rPr>
          <w:lang w:val="en-CA"/>
        </w:rPr>
        <w:t>Fabricius</w:t>
      </w:r>
      <w:proofErr w:type="spellEnd"/>
      <w:r>
        <w:rPr>
          <w:lang w:val="en-CA"/>
        </w:rPr>
        <w:t xml:space="preserve">) fishing operations in Eastern Canada. </w:t>
      </w:r>
      <w:r w:rsidRPr="00DE17E2">
        <w:rPr>
          <w:lang w:val="en-CA"/>
        </w:rPr>
        <w:t xml:space="preserve">Can. Tech. Rep. Fish. </w:t>
      </w:r>
      <w:proofErr w:type="spellStart"/>
      <w:r w:rsidRPr="00381066">
        <w:rPr>
          <w:lang w:val="en-CA"/>
        </w:rPr>
        <w:t>Aquat</w:t>
      </w:r>
      <w:proofErr w:type="spellEnd"/>
      <w:r w:rsidRPr="00381066">
        <w:rPr>
          <w:lang w:val="en-CA"/>
        </w:rPr>
        <w:t>. Sci. 2152.</w:t>
      </w:r>
    </w:p>
    <w:p w14:paraId="59530099" w14:textId="77777777" w:rsidR="00381066" w:rsidRPr="00FB133A" w:rsidRDefault="00381066" w:rsidP="00381066">
      <w:pPr>
        <w:pStyle w:val="citation"/>
        <w:rPr>
          <w:lang w:val="fr-CA"/>
        </w:rPr>
      </w:pPr>
      <w:r w:rsidRPr="00381066">
        <w:rPr>
          <w:lang w:val="en-CA"/>
        </w:rPr>
        <w:t xml:space="preserve">Fonseca, D. B., Sainte-Marie, B., and Hazel, F. 2008.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proofErr w:type="spellStart"/>
      <w:r w:rsidRPr="009757AA">
        <w:rPr>
          <w:i/>
          <w:lang w:val="en-CA"/>
        </w:rPr>
        <w:t>Chionoecetes</w:t>
      </w:r>
      <w:proofErr w:type="spellEnd"/>
      <w:r w:rsidRPr="009757AA">
        <w:rPr>
          <w:i/>
          <w:lang w:val="en-CA"/>
        </w:rPr>
        <w:t xml:space="preserve"> </w:t>
      </w:r>
      <w:proofErr w:type="spellStart"/>
      <w:r w:rsidRPr="009757AA">
        <w:rPr>
          <w:i/>
          <w:lang w:val="en-CA"/>
        </w:rPr>
        <w:t>opilio</w:t>
      </w:r>
      <w:proofErr w:type="spellEnd"/>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r w:rsidRPr="00FB133A">
        <w:rPr>
          <w:lang w:val="fr-CA"/>
        </w:rPr>
        <w:t>Trans. Amer. Fish. Soc., 137:4, 1029-1043.</w:t>
      </w:r>
    </w:p>
    <w:p w14:paraId="604AC552" w14:textId="77777777" w:rsidR="00381066" w:rsidRDefault="00381066" w:rsidP="00381066">
      <w:pPr>
        <w:pStyle w:val="citation"/>
        <w:rPr>
          <w:lang w:val="en-CA"/>
        </w:rPr>
      </w:pPr>
      <w:r w:rsidRPr="009757AA">
        <w:rPr>
          <w:lang w:val="fr-CA"/>
        </w:rPr>
        <w:t xml:space="preserve">Hébert, M., Gallant, C., Chiasson, Y., Mallet, P., </w:t>
      </w:r>
      <w:proofErr w:type="spellStart"/>
      <w:r w:rsidRPr="009757AA">
        <w:rPr>
          <w:lang w:val="fr-CA"/>
        </w:rPr>
        <w:t>DeGrâce</w:t>
      </w:r>
      <w:proofErr w:type="spellEnd"/>
      <w:r w:rsidRPr="009757AA">
        <w:rPr>
          <w:lang w:val="fr-CA"/>
        </w:rPr>
        <w:t xml:space="preserve">, P., et Moriyasu, M. 1992. Le suivi du pourcentage de crabes mous </w:t>
      </w:r>
      <w:r>
        <w:t>dans les prises commerciales de crabe des neiges (</w:t>
      </w:r>
      <w:proofErr w:type="spellStart"/>
      <w:r>
        <w:rPr>
          <w:i/>
        </w:rPr>
        <w:t>Chionoecetes</w:t>
      </w:r>
      <w:proofErr w:type="spellEnd"/>
      <w:r>
        <w:rPr>
          <w:i/>
        </w:rPr>
        <w:t xml:space="preserve"> </w:t>
      </w:r>
      <w:proofErr w:type="spellStart"/>
      <w:r>
        <w:rPr>
          <w:i/>
        </w:rPr>
        <w:t>opilio</w:t>
      </w:r>
      <w:proofErr w:type="spellEnd"/>
      <w:r>
        <w:t xml:space="preserve">) dans le sud-ouest du golfe du Saint-Laurent (zone 12) en 1990 et 1991. </w:t>
      </w:r>
      <w:r>
        <w:rPr>
          <w:lang w:val="en-CA"/>
        </w:rPr>
        <w:t xml:space="preserve">Rapp. Tech. Can. Sci. </w:t>
      </w:r>
      <w:proofErr w:type="spellStart"/>
      <w:r>
        <w:rPr>
          <w:lang w:val="en-CA"/>
        </w:rPr>
        <w:t>Halieut</w:t>
      </w:r>
      <w:proofErr w:type="spellEnd"/>
      <w:r>
        <w:rPr>
          <w:lang w:val="en-CA"/>
        </w:rPr>
        <w:t xml:space="preserve">. </w:t>
      </w:r>
      <w:proofErr w:type="spellStart"/>
      <w:r>
        <w:rPr>
          <w:lang w:val="en-CA"/>
        </w:rPr>
        <w:t>Aquat</w:t>
      </w:r>
      <w:proofErr w:type="spellEnd"/>
      <w:r>
        <w:rPr>
          <w:lang w:val="en-CA"/>
        </w:rPr>
        <w:t>. 1886.</w:t>
      </w:r>
    </w:p>
    <w:p w14:paraId="2F80CF87"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Biron, M., and Moriyasu, M. 1997. </w:t>
      </w:r>
      <w:r w:rsidR="003E24B8">
        <w:fldChar w:fldCharType="begin"/>
      </w:r>
      <w:r w:rsidR="003E24B8" w:rsidRPr="003F3AD2">
        <w:rPr>
          <w:lang w:val="en-US"/>
          <w:rPrChange w:id="193" w:author="Rondeau, Amélie" w:date="2021-01-14T11:14:00Z">
            <w:rPr/>
          </w:rPrChange>
        </w:rPr>
        <w:instrText xml:space="preserve"> HYPERLINK "http://www.dfo-mpo.gc.ca/csas-sccs/publications/resdocs-docrech/1997/1997_086-eng.htm" \o "1996 assessment of snow crab (Chionoecetes opilio) stock in the southern Gulf of St. Lawrence (Areas 12, 18, 19, 25/26, and Zones E and F)" </w:instrText>
      </w:r>
      <w:r w:rsidR="003E24B8">
        <w:fldChar w:fldCharType="separate"/>
      </w:r>
      <w:r>
        <w:rPr>
          <w:rStyle w:val="Hyperlink"/>
          <w:lang w:val="en-CA"/>
        </w:rPr>
        <w:t>1996 assessment of snow crab (</w:t>
      </w:r>
      <w:proofErr w:type="spellStart"/>
      <w:r>
        <w:rPr>
          <w:rStyle w:val="Hyperlink"/>
          <w:i/>
          <w:lang w:val="en-CA"/>
        </w:rPr>
        <w:t>Chionoecetes</w:t>
      </w:r>
      <w:proofErr w:type="spellEnd"/>
      <w:r>
        <w:rPr>
          <w:rStyle w:val="Hyperlink"/>
          <w:i/>
          <w:lang w:val="en-CA"/>
        </w:rPr>
        <w:t xml:space="preserve"> </w:t>
      </w:r>
      <w:proofErr w:type="spellStart"/>
      <w:r>
        <w:rPr>
          <w:rStyle w:val="Hyperlink"/>
          <w:i/>
          <w:lang w:val="en-CA"/>
        </w:rPr>
        <w:t>opilio</w:t>
      </w:r>
      <w:proofErr w:type="spellEnd"/>
      <w:r>
        <w:rPr>
          <w:rStyle w:val="Hyperlink"/>
          <w:lang w:val="en-CA"/>
        </w:rPr>
        <w:t>) stock in the southern Gulf of St. Lawrence (Areas 12, 18, 19, 25/26 and zones E and F).</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Sec. Res. Doc. 1997/086.</w:t>
      </w:r>
    </w:p>
    <w:p w14:paraId="7BA647BB" w14:textId="77777777" w:rsidR="00381066" w:rsidRDefault="00381066" w:rsidP="00381066">
      <w:pPr>
        <w:pStyle w:val="citation"/>
        <w:rPr>
          <w:lang w:val="en-CA"/>
        </w:rPr>
      </w:pPr>
      <w:r>
        <w:rPr>
          <w:lang w:val="en-CA"/>
        </w:rPr>
        <w:t xml:space="preserve">Hébert, M., Benhalima, K., </w:t>
      </w:r>
      <w:proofErr w:type="spellStart"/>
      <w:r>
        <w:rPr>
          <w:lang w:val="en-CA"/>
        </w:rPr>
        <w:t>Miron</w:t>
      </w:r>
      <w:proofErr w:type="spellEnd"/>
      <w:r>
        <w:rPr>
          <w:lang w:val="en-CA"/>
        </w:rPr>
        <w:t xml:space="preserve">, G., and Moriyasu, M. 2002. Molting and growth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(O. </w:t>
      </w:r>
      <w:proofErr w:type="spellStart"/>
      <w:r>
        <w:rPr>
          <w:lang w:val="en-CA"/>
        </w:rPr>
        <w:t>Fabricius</w:t>
      </w:r>
      <w:proofErr w:type="spellEnd"/>
      <w:r>
        <w:rPr>
          <w:lang w:val="en-CA"/>
        </w:rPr>
        <w:t>, 1788)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xml:space="preserve">) in the southern Gulf of St. Lawrence. </w:t>
      </w:r>
      <w:proofErr w:type="spellStart"/>
      <w:r>
        <w:rPr>
          <w:lang w:val="en-CA"/>
        </w:rPr>
        <w:t>Crustaceana</w:t>
      </w:r>
      <w:proofErr w:type="spellEnd"/>
      <w:r>
        <w:rPr>
          <w:lang w:val="en-CA"/>
        </w:rPr>
        <w:t xml:space="preserve"> 75: 671-702.</w:t>
      </w:r>
    </w:p>
    <w:p w14:paraId="351ABB08" w14:textId="77777777" w:rsidR="00381066" w:rsidRDefault="00381066" w:rsidP="00381066">
      <w:pPr>
        <w:pStyle w:val="citation"/>
        <w:rPr>
          <w:lang w:val="en-CA"/>
        </w:rPr>
      </w:pPr>
      <w:r>
        <w:rPr>
          <w:lang w:val="en-CA"/>
        </w:rPr>
        <w:t xml:space="preserve">Hébert, M., Wade, E., Surette, T., and Moriyasu, M. 2007. </w:t>
      </w:r>
      <w:r w:rsidR="003E24B8">
        <w:fldChar w:fldCharType="begin"/>
      </w:r>
      <w:r w:rsidR="003E24B8" w:rsidRPr="003F3AD2">
        <w:rPr>
          <w:lang w:val="en-US"/>
          <w:rPrChange w:id="194" w:author="Rondeau, Amélie" w:date="2021-01-14T11:14:00Z">
            <w:rPr/>
          </w:rPrChange>
        </w:rPr>
        <w:instrText xml:space="preserve"> HYPERLINK "http://www.dfo-mpo.gc.ca/csas-sccs/publications/resdocs-docrech/2007/2007_028-eng.htm" \o "The 2006 assessment of snow crab, Chionoecetes opilio, stocks in the southern Gulf of St. Lawrence (Areas 12, 19, E and F)" </w:instrText>
      </w:r>
      <w:r w:rsidR="003E24B8">
        <w:fldChar w:fldCharType="separate"/>
      </w:r>
      <w:r>
        <w:rPr>
          <w:rStyle w:val="Hyperlink"/>
          <w:lang w:val="en-CA"/>
        </w:rPr>
        <w:t>The 2006 assessment of snow crab (</w:t>
      </w:r>
      <w:proofErr w:type="spellStart"/>
      <w:r>
        <w:rPr>
          <w:rStyle w:val="Hyperlink"/>
          <w:i/>
          <w:lang w:val="en-CA"/>
        </w:rPr>
        <w:t>Chionoecetes</w:t>
      </w:r>
      <w:proofErr w:type="spellEnd"/>
      <w:r>
        <w:rPr>
          <w:rStyle w:val="Hyperlink"/>
          <w:i/>
          <w:lang w:val="en-CA"/>
        </w:rPr>
        <w:t xml:space="preserve"> </w:t>
      </w:r>
      <w:proofErr w:type="spellStart"/>
      <w:r>
        <w:rPr>
          <w:rStyle w:val="Hyperlink"/>
          <w:i/>
          <w:lang w:val="en-CA"/>
        </w:rPr>
        <w:t>opilio</w:t>
      </w:r>
      <w:proofErr w:type="spellEnd"/>
      <w:r>
        <w:rPr>
          <w:rStyle w:val="Hyperlink"/>
          <w:lang w:val="en-CA"/>
        </w:rPr>
        <w:t>) stock in the southern Gulf of St. Lawrence (Areas 12, 19, E and F).</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Sec. Res. Doc. 2007/028.</w:t>
      </w:r>
    </w:p>
    <w:p w14:paraId="5D860389"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Bélanger, P., and Moriyasu, M. 2008. </w:t>
      </w:r>
      <w:r w:rsidR="003E24B8">
        <w:fldChar w:fldCharType="begin"/>
      </w:r>
      <w:r w:rsidR="003E24B8" w:rsidRPr="003F3AD2">
        <w:rPr>
          <w:lang w:val="en-US"/>
          <w:rPrChange w:id="195" w:author="Rondeau, Amélie" w:date="2021-01-14T11:14:00Z">
            <w:rPr/>
          </w:rPrChange>
        </w:rPr>
        <w:instrText xml:space="preserve"> HYPERLINK "http://www.dfo-mpo.gc.ca/csas-sccs/publications/resdocs-docrech/2008/2008_040-eng.htm" \o "The 2007 assessment of snow crab, Chionoecetes opilio, stocks in the southern Gulf of St. Lawrence (Areas 12, 19, E and F)" </w:instrText>
      </w:r>
      <w:r w:rsidR="003E24B8">
        <w:fldChar w:fldCharType="separate"/>
      </w:r>
      <w:r>
        <w:rPr>
          <w:rStyle w:val="Hyperlink"/>
          <w:lang w:val="en-CA"/>
        </w:rPr>
        <w:t>The 2007 assessment of snow crab (</w:t>
      </w:r>
      <w:proofErr w:type="spellStart"/>
      <w:r>
        <w:rPr>
          <w:rStyle w:val="Hyperlink"/>
          <w:i/>
          <w:lang w:val="en-CA"/>
        </w:rPr>
        <w:t>Chionoecetes</w:t>
      </w:r>
      <w:proofErr w:type="spellEnd"/>
      <w:r>
        <w:rPr>
          <w:rStyle w:val="Hyperlink"/>
          <w:i/>
          <w:lang w:val="en-CA"/>
        </w:rPr>
        <w:t xml:space="preserve"> </w:t>
      </w:r>
      <w:proofErr w:type="spellStart"/>
      <w:r>
        <w:rPr>
          <w:rStyle w:val="Hyperlink"/>
          <w:i/>
          <w:lang w:val="en-CA"/>
        </w:rPr>
        <w:t>opilio</w:t>
      </w:r>
      <w:proofErr w:type="spellEnd"/>
      <w:r>
        <w:rPr>
          <w:rStyle w:val="Hyperlink"/>
          <w:lang w:val="en-CA"/>
        </w:rPr>
        <w:t>) stock in the southern Gulf of St. Lawrence (Areas 12, 19, E and F).</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Sec. Res. Doc. 2008/040.</w:t>
      </w:r>
    </w:p>
    <w:p w14:paraId="7942929B" w14:textId="77777777" w:rsidR="00381066" w:rsidRDefault="00381066" w:rsidP="00381066">
      <w:pPr>
        <w:pStyle w:val="citation"/>
        <w:rPr>
          <w:lang w:val="en-CA"/>
        </w:rPr>
      </w:pPr>
      <w:r>
        <w:rPr>
          <w:lang w:val="en-CA"/>
        </w:rPr>
        <w:t xml:space="preserve">Hébert, M., Wade, E., Biron, M., </w:t>
      </w:r>
      <w:proofErr w:type="spellStart"/>
      <w:r>
        <w:rPr>
          <w:lang w:val="en-CA"/>
        </w:rPr>
        <w:t>DeGrâce</w:t>
      </w:r>
      <w:proofErr w:type="spellEnd"/>
      <w:r>
        <w:rPr>
          <w:lang w:val="en-CA"/>
        </w:rPr>
        <w:t xml:space="preserve">, P., Landry, J.-F., and Moriyasu, M. 2012. </w:t>
      </w:r>
      <w:r w:rsidR="003E24B8">
        <w:fldChar w:fldCharType="begin"/>
      </w:r>
      <w:r w:rsidR="003E24B8" w:rsidRPr="003F3AD2">
        <w:rPr>
          <w:lang w:val="en-US"/>
          <w:rPrChange w:id="196" w:author="Rondeau, Amélie" w:date="2021-01-14T11:14:00Z">
            <w:rPr/>
          </w:rPrChange>
        </w:rPr>
        <w:instrText xml:space="preserve"> HYPERLINK "http://www.dfo-mpo.gc.ca/csas-sccs/Publications/ResDocs-DocRech/2011/2011_082-eng.html" \o "The 2010 assessment of the snow crab (Chionoecetes opilio) stock in the southern Gulf of St. Lawrence (Areas 12, 19, 12E and 12F)" </w:instrText>
      </w:r>
      <w:r w:rsidR="003E24B8">
        <w:fldChar w:fldCharType="separate"/>
      </w:r>
      <w:r>
        <w:rPr>
          <w:rStyle w:val="Hyperlink"/>
          <w:lang w:val="en-CA"/>
        </w:rPr>
        <w:t xml:space="preserve">The 2011 assessment of snow crab, </w:t>
      </w:r>
      <w:proofErr w:type="spellStart"/>
      <w:r>
        <w:rPr>
          <w:rStyle w:val="Hyperlink"/>
          <w:i/>
          <w:lang w:val="en-CA"/>
        </w:rPr>
        <w:t>Chionoecetes</w:t>
      </w:r>
      <w:proofErr w:type="spellEnd"/>
      <w:r>
        <w:rPr>
          <w:rStyle w:val="Hyperlink"/>
          <w:i/>
          <w:lang w:val="en-CA"/>
        </w:rPr>
        <w:t xml:space="preserve"> </w:t>
      </w:r>
      <w:proofErr w:type="spellStart"/>
      <w:r>
        <w:rPr>
          <w:rStyle w:val="Hyperlink"/>
          <w:i/>
          <w:lang w:val="en-CA"/>
        </w:rPr>
        <w:t>opilio</w:t>
      </w:r>
      <w:proofErr w:type="spellEnd"/>
      <w:r>
        <w:rPr>
          <w:rStyle w:val="Hyperlink"/>
          <w:lang w:val="en-CA"/>
        </w:rPr>
        <w:t>, stocks in the southern Gulf of St. Lawrence (Areas 12, 19, E and F).</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Sec. Res. Doc. 2012/080.</w:t>
      </w:r>
    </w:p>
    <w:p w14:paraId="09FF3D79" w14:textId="77777777" w:rsidR="00381066" w:rsidRDefault="00381066" w:rsidP="00381066">
      <w:pPr>
        <w:pStyle w:val="citation"/>
        <w:rPr>
          <w:lang w:val="en-CA"/>
        </w:rPr>
      </w:pPr>
      <w:r>
        <w:rPr>
          <w:lang w:val="en-CA"/>
        </w:rPr>
        <w:t xml:space="preserve">Kuhn, P.S., and Choi, J.S. 2011. Influence of temperature on embryo developmental cycles and mortality of female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(snow crab) on the Scotian Shelf, Canada. Fish. Res. 107: 245-252.</w:t>
      </w:r>
    </w:p>
    <w:p w14:paraId="1FE5F37F" w14:textId="77777777" w:rsidR="00381066" w:rsidRDefault="00381066" w:rsidP="00381066">
      <w:pPr>
        <w:pStyle w:val="citation"/>
        <w:rPr>
          <w:lang w:val="en-CA"/>
        </w:rPr>
      </w:pPr>
      <w:r>
        <w:rPr>
          <w:lang w:val="en-CA"/>
        </w:rPr>
        <w:t xml:space="preserve">Mallet, P., Conan, G.Y., and Moriyasu, M. 1993. Periodicity of spawning and duration of incubation time for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in the Gulf of St. Lawrence. ICES CM/1993: K:26.</w:t>
      </w:r>
    </w:p>
    <w:p w14:paraId="53BB0CE0" w14:textId="77777777" w:rsidR="00381066" w:rsidRDefault="00381066" w:rsidP="00381066">
      <w:pPr>
        <w:pStyle w:val="citation"/>
        <w:rPr>
          <w:lang w:val="en-CA"/>
        </w:rPr>
      </w:pPr>
      <w:r>
        <w:rPr>
          <w:lang w:val="en-CA"/>
        </w:rPr>
        <w:t xml:space="preserve">Moriyasu, M., and Conan, G.Y. 1988. Aquarium observation on mating behaviour of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ICES C. M., 1988/K: 9.</w:t>
      </w:r>
    </w:p>
    <w:p w14:paraId="49E9E0FD" w14:textId="77777777" w:rsidR="00381066" w:rsidRDefault="00381066" w:rsidP="00381066">
      <w:pPr>
        <w:pStyle w:val="citation"/>
        <w:rPr>
          <w:lang w:val="en-CA"/>
        </w:rPr>
      </w:pPr>
      <w:r>
        <w:rPr>
          <w:lang w:val="en-CA"/>
        </w:rPr>
        <w:t xml:space="preserve">Moriyasu, M., Conan, G.Y., Mallet, P., Chiasson, Y.J., and Chiasson, H. 1988. Growth at molt, molting season and mating of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in relation to functional and morphometric maturity. ICES CM/1987 K:21.</w:t>
      </w:r>
    </w:p>
    <w:p w14:paraId="2C692E2A" w14:textId="77777777" w:rsidR="00381066" w:rsidRDefault="00381066" w:rsidP="00381066">
      <w:pPr>
        <w:pStyle w:val="citation"/>
        <w:rPr>
          <w:lang w:val="en-CA"/>
        </w:rPr>
      </w:pPr>
      <w:r>
        <w:rPr>
          <w:lang w:val="en-CA"/>
        </w:rPr>
        <w:t>Moriyasu, M., and Comeau, M. 1996. Grasping behavior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O. </w:t>
      </w:r>
      <w:proofErr w:type="spellStart"/>
      <w:r>
        <w:rPr>
          <w:lang w:val="en-CA"/>
        </w:rPr>
        <w:t>Fabricius</w:t>
      </w:r>
      <w:proofErr w:type="spellEnd"/>
      <w:r>
        <w:rPr>
          <w:lang w:val="en-CA"/>
        </w:rPr>
        <w:t xml:space="preserve">, 1788, </w:t>
      </w:r>
      <w:proofErr w:type="spellStart"/>
      <w:r>
        <w:rPr>
          <w:lang w:val="en-CA"/>
        </w:rPr>
        <w:t>Decapoda</w:t>
      </w:r>
      <w:proofErr w:type="spellEnd"/>
      <w:r>
        <w:rPr>
          <w:lang w:val="en-CA"/>
        </w:rPr>
        <w:t xml:space="preserve">, </w:t>
      </w:r>
      <w:proofErr w:type="spellStart"/>
      <w:r>
        <w:rPr>
          <w:lang w:val="en-CA"/>
        </w:rPr>
        <w:t>Majidae</w:t>
      </w:r>
      <w:proofErr w:type="spellEnd"/>
      <w:r>
        <w:rPr>
          <w:lang w:val="en-CA"/>
        </w:rPr>
        <w:t xml:space="preserve">). </w:t>
      </w:r>
      <w:proofErr w:type="spellStart"/>
      <w:r>
        <w:rPr>
          <w:lang w:val="en-CA"/>
        </w:rPr>
        <w:t>Crustaceana</w:t>
      </w:r>
      <w:proofErr w:type="spellEnd"/>
      <w:r>
        <w:rPr>
          <w:lang w:val="en-CA"/>
        </w:rPr>
        <w:t xml:space="preserve"> 69:,211-222.</w:t>
      </w:r>
    </w:p>
    <w:p w14:paraId="5A1CDC72" w14:textId="77777777" w:rsidR="00381066" w:rsidRDefault="00381066" w:rsidP="00381066">
      <w:pPr>
        <w:pStyle w:val="citation"/>
        <w:rPr>
          <w:lang w:val="en-CA"/>
        </w:rPr>
      </w:pPr>
      <w:r>
        <w:rPr>
          <w:lang w:val="en-CA"/>
        </w:rPr>
        <w:t xml:space="preserve">Moriyasu, M., and </w:t>
      </w:r>
      <w:proofErr w:type="spellStart"/>
      <w:r>
        <w:rPr>
          <w:lang w:val="en-CA"/>
        </w:rPr>
        <w:t>Lanteigne</w:t>
      </w:r>
      <w:proofErr w:type="spellEnd"/>
      <w:r>
        <w:rPr>
          <w:lang w:val="en-CA"/>
        </w:rPr>
        <w:t xml:space="preserve">, C. 1998. Embryo development and reproductive cycle in the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in the southern Gulf of St. Lawrence, Canada. Can. J. Zool. 76: 2040-2048.</w:t>
      </w:r>
    </w:p>
    <w:p w14:paraId="2041DD6E" w14:textId="77777777" w:rsidR="00381066" w:rsidRDefault="00381066" w:rsidP="00381066">
      <w:pPr>
        <w:pStyle w:val="citation"/>
        <w:rPr>
          <w:lang w:val="en-CA"/>
        </w:rPr>
      </w:pPr>
      <w:r>
        <w:rPr>
          <w:lang w:val="en-CA"/>
        </w:rPr>
        <w:t xml:space="preserve">Moriyasu, M., Wade, E., Sinclair, A., and Chiasson, Y. 1998.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stock assessment in the southwestern Gulf of St. Lawrence by bottom trawl survey. Can. Spec. Publ. Fish. </w:t>
      </w:r>
      <w:proofErr w:type="spellStart"/>
      <w:r>
        <w:rPr>
          <w:lang w:val="en-CA"/>
        </w:rPr>
        <w:t>Aquat</w:t>
      </w:r>
      <w:proofErr w:type="spellEnd"/>
      <w:r>
        <w:rPr>
          <w:lang w:val="en-CA"/>
        </w:rPr>
        <w:t>. Sci. 125:29-40.</w:t>
      </w:r>
    </w:p>
    <w:p w14:paraId="19D87A8A" w14:textId="77777777" w:rsidR="00381066" w:rsidRPr="0092246E" w:rsidRDefault="00381066" w:rsidP="00381066">
      <w:pPr>
        <w:pStyle w:val="citation"/>
        <w:rPr>
          <w:lang w:val="en-CA"/>
        </w:rPr>
      </w:pPr>
      <w:r>
        <w:rPr>
          <w:lang w:val="en-CA"/>
        </w:rPr>
        <w:lastRenderedPageBreak/>
        <w:t xml:space="preserve">Moriyasu, M., Wade, E., Hébert, M., and Biron, M. 2008. </w:t>
      </w:r>
      <w:r w:rsidR="003E24B8">
        <w:fldChar w:fldCharType="begin"/>
      </w:r>
      <w:r w:rsidR="003E24B8" w:rsidRPr="003F3AD2">
        <w:rPr>
          <w:lang w:val="en-US"/>
          <w:rPrChange w:id="197" w:author="Rondeau, Amélie" w:date="2021-01-14T11:14:00Z">
            <w:rPr/>
          </w:rPrChange>
        </w:rPr>
        <w:instrText xml:space="preserve"> HYPERLINK "http://www.dfo-mpo.gc.ca/csas-sccs/publications/resdocs-docrech/2008/2008_069-eng.htm" \o "Review of the survey and analytical protocols used for estimating abundance indices of southern Gulf of St. Lawrence snow crab from 1988 to 2006" </w:instrText>
      </w:r>
      <w:r w:rsidR="003E24B8">
        <w:fldChar w:fldCharType="separate"/>
      </w:r>
      <w:r>
        <w:rPr>
          <w:rStyle w:val="Hyperlink"/>
          <w:lang w:val="en-CA"/>
        </w:rPr>
        <w:t>Review of the survey and analytical protocols used for estimating abundance indices of southern Gulf of St. Lawrence snow crab from 1988 to 2006.</w:t>
      </w:r>
      <w:r w:rsidR="003E24B8">
        <w:rPr>
          <w:rStyle w:val="Hyperlink"/>
          <w:lang w:val="en-CA"/>
        </w:rPr>
        <w:fldChar w:fldCharType="end"/>
      </w:r>
      <w:r>
        <w:rPr>
          <w:lang w:val="en-CA"/>
        </w:rPr>
        <w:t xml:space="preserve"> DFO Can. Sci. </w:t>
      </w:r>
      <w:proofErr w:type="spellStart"/>
      <w:r>
        <w:rPr>
          <w:lang w:val="en-CA"/>
        </w:rPr>
        <w:t>Advis</w:t>
      </w:r>
      <w:proofErr w:type="spellEnd"/>
      <w:r>
        <w:rPr>
          <w:lang w:val="en-CA"/>
        </w:rPr>
        <w:t xml:space="preserve">. </w:t>
      </w:r>
      <w:r w:rsidRPr="0092246E">
        <w:rPr>
          <w:lang w:val="en-CA"/>
        </w:rPr>
        <w:t>Sec. Res. Doc. 2008/069.</w:t>
      </w:r>
    </w:p>
    <w:p w14:paraId="20E1AEBE" w14:textId="77777777" w:rsidR="00381066" w:rsidRDefault="00381066" w:rsidP="00381066">
      <w:pPr>
        <w:pStyle w:val="citation"/>
        <w:rPr>
          <w:lang w:val="en-CA"/>
        </w:rPr>
      </w:pPr>
      <w:r w:rsidRPr="00381066">
        <w:rPr>
          <w:lang w:val="en-CA"/>
        </w:rPr>
        <w:t xml:space="preserve">Rondeau, A., and Sainte-Marie, B. 2001. </w:t>
      </w:r>
      <w:r>
        <w:rPr>
          <w:lang w:val="en-CA"/>
        </w:rPr>
        <w:t xml:space="preserve">Variable mate-guarding time and sperm allocation by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in response to sexual competition, and their impact on the mating success of females. Biol. Bull. 201: 204-217.</w:t>
      </w:r>
    </w:p>
    <w:p w14:paraId="0CF961C1" w14:textId="77777777" w:rsidR="00381066" w:rsidRDefault="00381066" w:rsidP="00381066">
      <w:pPr>
        <w:pStyle w:val="citation"/>
        <w:rPr>
          <w:lang w:val="en-CA"/>
        </w:rPr>
      </w:pPr>
      <w:r>
        <w:rPr>
          <w:lang w:val="en-CA"/>
        </w:rPr>
        <w:t xml:space="preserve">Sainte-Marie, B., and Hazel, F. 1992. Moulting and mating of snow crabs,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(O. </w:t>
      </w:r>
      <w:proofErr w:type="spellStart"/>
      <w:r>
        <w:rPr>
          <w:lang w:val="en-CA"/>
        </w:rPr>
        <w:t>Fabricius</w:t>
      </w:r>
      <w:proofErr w:type="spellEnd"/>
      <w:r>
        <w:rPr>
          <w:lang w:val="en-CA"/>
        </w:rPr>
        <w:t xml:space="preserve">), in shallow waters of the northwestern Gulf of Saint Lawrence. Can. J. Fish. </w:t>
      </w:r>
      <w:proofErr w:type="spellStart"/>
      <w:r>
        <w:rPr>
          <w:lang w:val="en-CA"/>
        </w:rPr>
        <w:t>Aquat</w:t>
      </w:r>
      <w:proofErr w:type="spellEnd"/>
      <w:r>
        <w:rPr>
          <w:lang w:val="en-CA"/>
        </w:rPr>
        <w:t>. Sci. 49: 1282-1293.</w:t>
      </w:r>
    </w:p>
    <w:p w14:paraId="5627DB77" w14:textId="77777777" w:rsidR="00381066" w:rsidRDefault="00381066" w:rsidP="00381066">
      <w:pPr>
        <w:pStyle w:val="citation"/>
        <w:rPr>
          <w:lang w:val="en-CA"/>
        </w:rPr>
      </w:pPr>
      <w:r w:rsidRPr="00381066">
        <w:rPr>
          <w:lang w:val="en-CA"/>
        </w:rPr>
        <w:t xml:space="preserve">Sainte-Marie, B., and </w:t>
      </w:r>
      <w:proofErr w:type="spellStart"/>
      <w:r w:rsidRPr="00381066">
        <w:rPr>
          <w:lang w:val="en-CA"/>
        </w:rPr>
        <w:t>Carrière</w:t>
      </w:r>
      <w:proofErr w:type="spellEnd"/>
      <w:r w:rsidRPr="00381066">
        <w:rPr>
          <w:lang w:val="en-CA"/>
        </w:rPr>
        <w:t xml:space="preserve">, C. 1995. </w:t>
      </w:r>
      <w:r>
        <w:rPr>
          <w:lang w:val="en-CA"/>
        </w:rPr>
        <w:t xml:space="preserve">Fertilization of the second clutch of eggs of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from females mated once or twice after their molt to maturity. Fish. Bull. 93: 759-764.</w:t>
      </w:r>
    </w:p>
    <w:p w14:paraId="521B4077" w14:textId="77777777" w:rsidR="00381066" w:rsidRDefault="00381066" w:rsidP="00381066">
      <w:pPr>
        <w:pStyle w:val="citation"/>
        <w:rPr>
          <w:lang w:val="en-CA"/>
        </w:rPr>
      </w:pPr>
      <w:r>
        <w:rPr>
          <w:lang w:val="en-CA"/>
        </w:rPr>
        <w:t xml:space="preserve">Sainte-Marie, B., Raymond, S., and </w:t>
      </w:r>
      <w:proofErr w:type="spellStart"/>
      <w:r>
        <w:rPr>
          <w:lang w:val="en-CA"/>
        </w:rPr>
        <w:t>Brêthes</w:t>
      </w:r>
      <w:proofErr w:type="spellEnd"/>
      <w:r>
        <w:rPr>
          <w:lang w:val="en-CA"/>
        </w:rPr>
        <w:t xml:space="preserve">, J.-C. 1995. Growth and maturation of the benthic stages of 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Can. J. Fish. </w:t>
      </w:r>
      <w:proofErr w:type="spellStart"/>
      <w:r>
        <w:rPr>
          <w:lang w:val="en-CA"/>
        </w:rPr>
        <w:t>Aquat</w:t>
      </w:r>
      <w:proofErr w:type="spellEnd"/>
      <w:r>
        <w:rPr>
          <w:lang w:val="en-CA"/>
        </w:rPr>
        <w:t>. Sci. 52: 903-924.</w:t>
      </w:r>
    </w:p>
    <w:p w14:paraId="7A850612" w14:textId="77777777" w:rsidR="00381066" w:rsidRDefault="00381066" w:rsidP="00381066">
      <w:pPr>
        <w:pStyle w:val="citation"/>
        <w:rPr>
          <w:lang w:val="en-CA"/>
        </w:rPr>
      </w:pPr>
      <w:r w:rsidRPr="00381066">
        <w:rPr>
          <w:lang w:val="en-CA"/>
        </w:rPr>
        <w:t xml:space="preserve">Sainte-Marie, B., </w:t>
      </w:r>
      <w:proofErr w:type="spellStart"/>
      <w:r w:rsidRPr="00381066">
        <w:rPr>
          <w:lang w:val="en-CA"/>
        </w:rPr>
        <w:t>Urbani</w:t>
      </w:r>
      <w:proofErr w:type="spellEnd"/>
      <w:r w:rsidRPr="00381066">
        <w:rPr>
          <w:lang w:val="en-CA"/>
        </w:rPr>
        <w:t xml:space="preserve">, N., </w:t>
      </w:r>
      <w:proofErr w:type="spellStart"/>
      <w:r w:rsidRPr="00381066">
        <w:rPr>
          <w:lang w:val="en-CA"/>
        </w:rPr>
        <w:t>Sévigny</w:t>
      </w:r>
      <w:proofErr w:type="spellEnd"/>
      <w:r w:rsidRPr="00381066">
        <w:rPr>
          <w:lang w:val="en-CA"/>
        </w:rPr>
        <w:t xml:space="preserve">, J.-M., Hazel, F., and </w:t>
      </w:r>
      <w:proofErr w:type="spellStart"/>
      <w:r w:rsidRPr="00381066">
        <w:rPr>
          <w:lang w:val="en-CA"/>
        </w:rPr>
        <w:t>Kuhnlein</w:t>
      </w:r>
      <w:proofErr w:type="spellEnd"/>
      <w:r w:rsidRPr="00381066">
        <w:rPr>
          <w:lang w:val="en-CA"/>
        </w:rPr>
        <w:t xml:space="preserve">, U. 1999. </w:t>
      </w:r>
      <w:r>
        <w:rPr>
          <w:lang w:val="en-CA"/>
        </w:rPr>
        <w:t xml:space="preserve">Multiple choice criteria and the dynamics of assortative mating during the first breeding season of female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Mar. Ecol. </w:t>
      </w:r>
      <w:proofErr w:type="spellStart"/>
      <w:r>
        <w:rPr>
          <w:lang w:val="en-CA"/>
        </w:rPr>
        <w:t>Prog</w:t>
      </w:r>
      <w:proofErr w:type="spellEnd"/>
      <w:r>
        <w:rPr>
          <w:lang w:val="en-CA"/>
        </w:rPr>
        <w:t>. Ser. 181: 141-153.</w:t>
      </w:r>
    </w:p>
    <w:p w14:paraId="5C46CF82" w14:textId="77777777" w:rsidR="00381066" w:rsidRDefault="00381066" w:rsidP="00381066">
      <w:pPr>
        <w:pStyle w:val="citation"/>
        <w:rPr>
          <w:lang w:val="en-CA"/>
        </w:rPr>
      </w:pPr>
      <w:r w:rsidRPr="00381066">
        <w:rPr>
          <w:lang w:val="en-CA"/>
        </w:rPr>
        <w:t xml:space="preserve">Sainte-Marie, B., Gosselin, T., </w:t>
      </w:r>
      <w:proofErr w:type="spellStart"/>
      <w:r w:rsidRPr="00381066">
        <w:rPr>
          <w:lang w:val="en-CA"/>
        </w:rPr>
        <w:t>Sévigny</w:t>
      </w:r>
      <w:proofErr w:type="spellEnd"/>
      <w:r w:rsidRPr="00381066">
        <w:rPr>
          <w:lang w:val="en-CA"/>
        </w:rPr>
        <w:t xml:space="preserve">, J.-M., and </w:t>
      </w:r>
      <w:proofErr w:type="spellStart"/>
      <w:r w:rsidRPr="00381066">
        <w:rPr>
          <w:lang w:val="en-CA"/>
        </w:rPr>
        <w:t>Urbani</w:t>
      </w:r>
      <w:proofErr w:type="spellEnd"/>
      <w:r w:rsidRPr="00381066">
        <w:rPr>
          <w:lang w:val="en-CA"/>
        </w:rPr>
        <w:t xml:space="preserve">,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r>
        <w:rPr>
          <w:lang w:val="en-CA"/>
        </w:rPr>
        <w:t>Surette, T., and Wade, E. 2006. Bayesian serial linear regression models for forecasting the short-term abundance of commercial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Can. Tech. Rep. Fish. </w:t>
      </w:r>
      <w:proofErr w:type="spellStart"/>
      <w:r>
        <w:rPr>
          <w:lang w:val="en-CA"/>
        </w:rPr>
        <w:t>Aquat</w:t>
      </w:r>
      <w:proofErr w:type="spellEnd"/>
      <w:r>
        <w:rPr>
          <w:lang w:val="en-CA"/>
        </w:rPr>
        <w:t>. Sci. 2672.</w:t>
      </w:r>
    </w:p>
    <w:p w14:paraId="6DE90512" w14:textId="77777777" w:rsidR="00381066" w:rsidRDefault="00381066" w:rsidP="00381066">
      <w:pPr>
        <w:pStyle w:val="citation"/>
        <w:rPr>
          <w:lang w:val="en-CA"/>
        </w:rPr>
      </w:pPr>
      <w:r>
        <w:rPr>
          <w:lang w:val="en-CA"/>
        </w:rPr>
        <w:t xml:space="preserve">Wade, E., Moriyasu, M., and Hébert, M. 2014. </w:t>
      </w:r>
      <w:r w:rsidR="003E24B8">
        <w:fldChar w:fldCharType="begin"/>
      </w:r>
      <w:r w:rsidR="003E24B8" w:rsidRPr="003F3AD2">
        <w:rPr>
          <w:lang w:val="en-US"/>
          <w:rPrChange w:id="198" w:author="Rondeau, Amélie" w:date="2021-01-14T11:14:00Z">
            <w:rPr/>
          </w:rPrChange>
        </w:rPr>
        <w:instrText xml:space="preserve"> HYPERLINK "http://www.dfo-mpo.gc.ca/csas-sccs/publications/resdocs-docrech/2013/2013_113-eng.html" \o "Methods and models used in the 2012 assessment of the snow crab (Chionoecetes opilio), stock in the southern Gulf of St-Lawrence" </w:instrText>
      </w:r>
      <w:r w:rsidR="003E24B8">
        <w:fldChar w:fldCharType="separate"/>
      </w:r>
      <w:r>
        <w:rPr>
          <w:rStyle w:val="Hyperlink"/>
          <w:szCs w:val="22"/>
          <w:lang w:val="en-CA"/>
        </w:rPr>
        <w:t>Methods and models used in the 2012 assessment of the snow crab (</w:t>
      </w:r>
      <w:proofErr w:type="spellStart"/>
      <w:r>
        <w:rPr>
          <w:rStyle w:val="Hyperlink"/>
          <w:i/>
          <w:iCs/>
          <w:szCs w:val="22"/>
          <w:lang w:val="en-CA"/>
        </w:rPr>
        <w:t>Chionoecetes</w:t>
      </w:r>
      <w:proofErr w:type="spellEnd"/>
      <w:r>
        <w:rPr>
          <w:rStyle w:val="Hyperlink"/>
          <w:i/>
          <w:iCs/>
          <w:szCs w:val="22"/>
          <w:lang w:val="en-CA"/>
        </w:rPr>
        <w:t xml:space="preserve"> </w:t>
      </w:r>
      <w:proofErr w:type="spellStart"/>
      <w:r>
        <w:rPr>
          <w:rStyle w:val="Hyperlink"/>
          <w:i/>
          <w:iCs/>
          <w:szCs w:val="22"/>
          <w:lang w:val="en-CA"/>
        </w:rPr>
        <w:t>opilio</w:t>
      </w:r>
      <w:proofErr w:type="spellEnd"/>
      <w:r>
        <w:rPr>
          <w:rStyle w:val="Hyperlink"/>
          <w:szCs w:val="22"/>
          <w:lang w:val="en-CA"/>
        </w:rPr>
        <w:t>), stock in the southern Gulf of St-</w:t>
      </w:r>
      <w:proofErr w:type="spellStart"/>
      <w:r>
        <w:rPr>
          <w:rStyle w:val="Hyperlink"/>
          <w:szCs w:val="22"/>
          <w:lang w:val="en-CA"/>
        </w:rPr>
        <w:t>Lawrence</w:t>
      </w:r>
      <w:r w:rsidR="003E24B8">
        <w:rPr>
          <w:rStyle w:val="Hyperlink"/>
          <w:szCs w:val="22"/>
          <w:lang w:val="en-CA"/>
        </w:rPr>
        <w:fldChar w:fldCharType="end"/>
      </w:r>
      <w:r w:rsidRPr="00381066">
        <w:rPr>
          <w:rStyle w:val="CommentReference"/>
          <w:rFonts w:eastAsiaTheme="majorEastAsia"/>
          <w:lang w:val="en-CA"/>
        </w:rPr>
        <w:t>.</w:t>
      </w:r>
      <w:r>
        <w:rPr>
          <w:lang w:val="en-CA"/>
        </w:rPr>
        <w:t>DFO</w:t>
      </w:r>
      <w:proofErr w:type="spellEnd"/>
      <w:r>
        <w:rPr>
          <w:lang w:val="en-CA"/>
        </w:rPr>
        <w:t xml:space="preserve"> Can. Sci. </w:t>
      </w:r>
      <w:proofErr w:type="spellStart"/>
      <w:r>
        <w:rPr>
          <w:lang w:val="en-CA"/>
        </w:rPr>
        <w:t>Advis</w:t>
      </w:r>
      <w:proofErr w:type="spellEnd"/>
      <w:r>
        <w:rPr>
          <w:lang w:val="en-CA"/>
        </w:rPr>
        <w:t>. Sec. Res. Doc. 2013/113.</w:t>
      </w:r>
    </w:p>
    <w:p w14:paraId="1F746A91" w14:textId="77777777" w:rsidR="00381066" w:rsidRDefault="00381066" w:rsidP="00381066">
      <w:pPr>
        <w:pStyle w:val="citation"/>
        <w:rPr>
          <w:lang w:val="en-CA"/>
        </w:rPr>
      </w:pPr>
      <w:proofErr w:type="spellStart"/>
      <w:r>
        <w:rPr>
          <w:lang w:val="en-CA"/>
        </w:rPr>
        <w:t>Waiwood</w:t>
      </w:r>
      <w:proofErr w:type="spellEnd"/>
      <w:r>
        <w:rPr>
          <w:lang w:val="en-CA"/>
        </w:rPr>
        <w:t xml:space="preserve">, K.G., and </w:t>
      </w:r>
      <w:proofErr w:type="spellStart"/>
      <w:r>
        <w:rPr>
          <w:lang w:val="en-CA"/>
        </w:rPr>
        <w:t>Elner</w:t>
      </w:r>
      <w:proofErr w:type="spellEnd"/>
      <w:r>
        <w:rPr>
          <w:lang w:val="en-CA"/>
        </w:rPr>
        <w:t>, R.W. 1982. Cod predation of snow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xml:space="preserve">) in the Gulf of St. Lawrence. In: Proceedings of the International Symposium on the genus </w:t>
      </w:r>
      <w:proofErr w:type="spellStart"/>
      <w:r>
        <w:rPr>
          <w:lang w:val="en-CA"/>
        </w:rPr>
        <w:t>Chionoecetes</w:t>
      </w:r>
      <w:proofErr w:type="spellEnd"/>
      <w:r>
        <w:rPr>
          <w:lang w:val="en-CA"/>
        </w:rPr>
        <w:t>. p. 449-520. Lowell Wakefield Symposium Series, Alaska Sea Grant Report. 82:10. University of Alaska Fairbanks.</w:t>
      </w:r>
    </w:p>
    <w:p w14:paraId="50290D39" w14:textId="77777777" w:rsidR="00381066" w:rsidRDefault="00381066" w:rsidP="00381066">
      <w:pPr>
        <w:pStyle w:val="citation"/>
        <w:rPr>
          <w:lang w:val="en-CA"/>
        </w:rPr>
      </w:pPr>
      <w:r>
        <w:rPr>
          <w:lang w:val="en-CA"/>
        </w:rPr>
        <w:t xml:space="preserve">Watson, J. 1969. Biological investigation on the spider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p. 23-47. In Pro.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behavior in the Spider Crab, </w:t>
      </w:r>
      <w:proofErr w:type="spellStart"/>
      <w:r>
        <w:rPr>
          <w:i/>
          <w:lang w:val="en-CA"/>
        </w:rPr>
        <w:t>Chionoecetes</w:t>
      </w:r>
      <w:proofErr w:type="spellEnd"/>
      <w:r>
        <w:rPr>
          <w:i/>
          <w:lang w:val="en-CA"/>
        </w:rPr>
        <w:t xml:space="preserve"> </w:t>
      </w:r>
      <w:proofErr w:type="spellStart"/>
      <w:r>
        <w:rPr>
          <w:i/>
          <w:lang w:val="en-CA"/>
        </w:rPr>
        <w:t>opilio</w:t>
      </w:r>
      <w:proofErr w:type="spellEnd"/>
      <w:r>
        <w:rPr>
          <w:lang w:val="en-CA"/>
        </w:rPr>
        <w:t>. J. Fish. Res. Board Can. 29: 447-449.</w:t>
      </w:r>
      <w:bookmarkStart w:id="199" w:name="_Toc395535017"/>
      <w:bookmarkStart w:id="200" w:name="_Toc31030772"/>
      <w:r w:rsidR="00F6562B" w:rsidRPr="00A2400F">
        <w:rPr>
          <w:lang w:val="en-US"/>
        </w:rPr>
        <w:br w:type="page"/>
      </w:r>
    </w:p>
    <w:p w14:paraId="376245AD" w14:textId="77777777" w:rsidR="00717C65" w:rsidRDefault="00717C65" w:rsidP="007C299C">
      <w:pPr>
        <w:pStyle w:val="Heading2"/>
        <w:sectPr w:rsidR="00717C65" w:rsidSect="003372ED">
          <w:footerReference w:type="even" r:id="rId24"/>
          <w:footerReference w:type="default" r:id="rId25"/>
          <w:footerReference w:type="first" r:id="rId26"/>
          <w:pgSz w:w="12240" w:h="15840" w:code="1"/>
          <w:pgMar w:top="1440" w:right="547" w:bottom="1440" w:left="1080" w:header="720" w:footer="720" w:gutter="0"/>
          <w:pgNumType w:start="1"/>
          <w:cols w:space="720"/>
          <w:docGrid w:linePitch="360"/>
        </w:sectPr>
      </w:pPr>
    </w:p>
    <w:p w14:paraId="12176413" w14:textId="7167D4F9" w:rsidR="00F90BE6" w:rsidRDefault="00381066" w:rsidP="007C299C">
      <w:pPr>
        <w:pStyle w:val="Heading2"/>
      </w:pPr>
      <w:r>
        <w:lastRenderedPageBreak/>
        <w:t>TABLES</w:t>
      </w:r>
      <w:bookmarkEnd w:id="199"/>
      <w:bookmarkEnd w:id="200"/>
    </w:p>
    <w:p w14:paraId="4398CD39" w14:textId="77777777" w:rsidR="00C5180C" w:rsidRPr="00C5180C" w:rsidRDefault="00C5180C" w:rsidP="00C5180C">
      <w:pPr>
        <w:widowControl w:val="0"/>
        <w:spacing w:before="240" w:after="120"/>
        <w:rPr>
          <w:i/>
          <w:sz w:val="20"/>
          <w:lang w:val="en-CA"/>
        </w:rPr>
      </w:pPr>
      <w:r w:rsidRPr="00C5180C">
        <w:rPr>
          <w:i/>
          <w:sz w:val="20"/>
          <w:lang w:val="en-CA"/>
        </w:rPr>
        <w:t xml:space="preserve">Table 1. Landings, fishing effort and catch- per- unit-of effort (CPUE) from logbooks in the southern Gulf of St. Lawrence snow crab, </w:t>
      </w:r>
      <w:proofErr w:type="spellStart"/>
      <w:r w:rsidRPr="00C5180C">
        <w:rPr>
          <w:i/>
          <w:sz w:val="20"/>
          <w:lang w:val="en-CA"/>
        </w:rPr>
        <w:t>Chionoecetes</w:t>
      </w:r>
      <w:proofErr w:type="spellEnd"/>
      <w:r w:rsidRPr="00C5180C">
        <w:rPr>
          <w:i/>
          <w:sz w:val="20"/>
          <w:lang w:val="en-CA"/>
        </w:rPr>
        <w:t xml:space="preserve"> </w:t>
      </w:r>
      <w:proofErr w:type="spellStart"/>
      <w:r w:rsidRPr="00C5180C">
        <w:rPr>
          <w:i/>
          <w:sz w:val="20"/>
          <w:lang w:val="en-CA"/>
        </w:rPr>
        <w:t>opilio</w:t>
      </w:r>
      <w:proofErr w:type="spellEnd"/>
      <w:r w:rsidRPr="00C5180C">
        <w:rPr>
          <w:i/>
          <w:sz w:val="20"/>
          <w:lang w:val="en-CA"/>
        </w:rPr>
        <w:t xml:space="preserve">, fisheries (Areas 12, 19, 12E and 12F) </w:t>
      </w:r>
      <w:commentRangeStart w:id="201"/>
      <w:r w:rsidRPr="00C5180C">
        <w:rPr>
          <w:i/>
          <w:sz w:val="20"/>
          <w:lang w:val="en-CA"/>
        </w:rPr>
        <w:t>since 1987</w:t>
      </w:r>
      <w:commentRangeEnd w:id="201"/>
      <w:r w:rsidR="00EF66D3">
        <w:rPr>
          <w:rStyle w:val="CommentReference"/>
        </w:rPr>
        <w:commentReference w:id="201"/>
      </w:r>
      <w:r w:rsidRPr="00C5180C">
        <w:rPr>
          <w:i/>
          <w:sz w:val="20"/>
          <w:lang w:val="en-CA"/>
        </w:rPr>
        <w:t>.</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C5180C" w:rsidRDefault="00C5180C" w:rsidP="00C5180C">
            <w:pPr>
              <w:jc w:val="center"/>
              <w:rPr>
                <w:rFonts w:ascii="Helvetica" w:hAnsi="Helvetica"/>
                <w:sz w:val="20"/>
                <w:lang w:val="fr-CA"/>
              </w:rPr>
            </w:pPr>
            <w:proofErr w:type="spellStart"/>
            <w:r w:rsidRPr="00C5180C">
              <w:rPr>
                <w:rFonts w:cs="Arial"/>
                <w:sz w:val="20"/>
                <w:lang w:val="fr-CA"/>
              </w:rPr>
              <w:t>Year</w:t>
            </w:r>
            <w:proofErr w:type="spellEnd"/>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C5180C" w:rsidRDefault="00C5180C" w:rsidP="00C5180C">
            <w:pPr>
              <w:jc w:val="center"/>
              <w:rPr>
                <w:sz w:val="20"/>
                <w:lang w:val="fr-FR"/>
              </w:rPr>
            </w:pPr>
            <w:r w:rsidRPr="00C5180C">
              <w:rPr>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C5180C" w:rsidRDefault="00C5180C" w:rsidP="00C5180C">
            <w:pPr>
              <w:jc w:val="center"/>
              <w:rPr>
                <w:sz w:val="20"/>
                <w:lang w:val="en-CA"/>
              </w:rPr>
            </w:pPr>
            <w:r w:rsidRPr="00C5180C">
              <w:rPr>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C5180C" w:rsidRDefault="00C5180C" w:rsidP="00C5180C">
            <w:pPr>
              <w:jc w:val="center"/>
              <w:rPr>
                <w:sz w:val="20"/>
                <w:lang w:val="fr-FR"/>
              </w:rPr>
            </w:pPr>
            <w:r w:rsidRPr="00C5180C">
              <w:rPr>
                <w:sz w:val="20"/>
                <w:lang w:val="fr-CA"/>
              </w:rPr>
              <w:t xml:space="preserve">CPUE (kg / </w:t>
            </w:r>
            <w:proofErr w:type="spellStart"/>
            <w:r w:rsidRPr="00C5180C">
              <w:rPr>
                <w:sz w:val="20"/>
                <w:lang w:val="fr-CA"/>
              </w:rPr>
              <w:t>trap</w:t>
            </w:r>
            <w:proofErr w:type="spellEnd"/>
            <w:r w:rsidRPr="00C5180C">
              <w:rPr>
                <w:sz w:val="20"/>
                <w:lang w:val="fr-CA"/>
              </w:rPr>
              <w:t xml:space="preserve"> </w:t>
            </w:r>
            <w:proofErr w:type="spellStart"/>
            <w:r w:rsidRPr="00C5180C">
              <w:rPr>
                <w:sz w:val="20"/>
                <w:lang w:val="fr-CA"/>
              </w:rPr>
              <w:t>haul</w:t>
            </w:r>
            <w:proofErr w:type="spellEnd"/>
            <w:r w:rsidRPr="00C5180C">
              <w:rPr>
                <w:sz w:val="20"/>
                <w:lang w:val="fr-CA"/>
              </w:rPr>
              <w:t>)</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C5180C" w:rsidRDefault="00C5180C" w:rsidP="00C5180C">
            <w:pPr>
              <w:jc w:val="center"/>
              <w:rPr>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C5180C" w:rsidRDefault="00C5180C" w:rsidP="00C5180C">
            <w:pPr>
              <w:jc w:val="center"/>
              <w:rPr>
                <w:sz w:val="20"/>
              </w:rPr>
            </w:pPr>
            <w:r w:rsidRPr="00C5180C">
              <w:rPr>
                <w:sz w:val="20"/>
              </w:rPr>
              <w:t>12</w:t>
            </w:r>
          </w:p>
        </w:tc>
        <w:tc>
          <w:tcPr>
            <w:tcW w:w="752" w:type="dxa"/>
            <w:tcBorders>
              <w:top w:val="single" w:sz="4" w:space="0" w:color="auto"/>
              <w:bottom w:val="single" w:sz="4" w:space="0" w:color="auto"/>
            </w:tcBorders>
            <w:vAlign w:val="center"/>
          </w:tcPr>
          <w:p w14:paraId="4821B409" w14:textId="77777777" w:rsidR="00C5180C" w:rsidRPr="00C5180C" w:rsidRDefault="00C5180C" w:rsidP="00C5180C">
            <w:pPr>
              <w:jc w:val="center"/>
              <w:rPr>
                <w:sz w:val="20"/>
              </w:rPr>
            </w:pPr>
            <w:r w:rsidRPr="00C5180C">
              <w:rPr>
                <w:sz w:val="20"/>
              </w:rPr>
              <w:t>19</w:t>
            </w:r>
          </w:p>
        </w:tc>
        <w:tc>
          <w:tcPr>
            <w:tcW w:w="595" w:type="dxa"/>
            <w:tcBorders>
              <w:top w:val="single" w:sz="4" w:space="0" w:color="auto"/>
              <w:bottom w:val="single" w:sz="4" w:space="0" w:color="auto"/>
            </w:tcBorders>
            <w:vAlign w:val="center"/>
          </w:tcPr>
          <w:p w14:paraId="50048F17" w14:textId="77777777" w:rsidR="00C5180C" w:rsidRPr="00C5180C" w:rsidRDefault="00C5180C" w:rsidP="00C5180C">
            <w:pPr>
              <w:jc w:val="center"/>
              <w:rPr>
                <w:sz w:val="20"/>
              </w:rPr>
            </w:pPr>
            <w:r w:rsidRPr="00C5180C">
              <w:rPr>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C5180C" w:rsidRDefault="00C5180C" w:rsidP="00C5180C">
            <w:pPr>
              <w:jc w:val="center"/>
              <w:rPr>
                <w:sz w:val="20"/>
              </w:rPr>
            </w:pPr>
            <w:r w:rsidRPr="00C5180C">
              <w:rPr>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C5180C" w:rsidRDefault="00C5180C" w:rsidP="00C5180C">
            <w:pPr>
              <w:jc w:val="center"/>
              <w:rPr>
                <w:sz w:val="20"/>
              </w:rPr>
            </w:pPr>
            <w:r w:rsidRPr="00C5180C">
              <w:rPr>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C5180C" w:rsidRDefault="00C5180C" w:rsidP="00C5180C">
            <w:pPr>
              <w:jc w:val="center"/>
              <w:rPr>
                <w:sz w:val="20"/>
              </w:rPr>
            </w:pPr>
            <w:r w:rsidRPr="00C5180C">
              <w:rPr>
                <w:sz w:val="20"/>
              </w:rPr>
              <w:t>12</w:t>
            </w:r>
          </w:p>
        </w:tc>
        <w:tc>
          <w:tcPr>
            <w:tcW w:w="864" w:type="dxa"/>
            <w:tcBorders>
              <w:top w:val="single" w:sz="4" w:space="0" w:color="auto"/>
              <w:bottom w:val="single" w:sz="4" w:space="0" w:color="auto"/>
            </w:tcBorders>
            <w:vAlign w:val="center"/>
          </w:tcPr>
          <w:p w14:paraId="1925EC14" w14:textId="77777777" w:rsidR="00C5180C" w:rsidRPr="00C5180C" w:rsidRDefault="00C5180C" w:rsidP="00C5180C">
            <w:pPr>
              <w:jc w:val="center"/>
              <w:rPr>
                <w:sz w:val="20"/>
              </w:rPr>
            </w:pPr>
            <w:r w:rsidRPr="00C5180C">
              <w:rPr>
                <w:sz w:val="20"/>
              </w:rPr>
              <w:t>19</w:t>
            </w:r>
          </w:p>
        </w:tc>
        <w:tc>
          <w:tcPr>
            <w:tcW w:w="1116" w:type="dxa"/>
            <w:tcBorders>
              <w:top w:val="single" w:sz="4" w:space="0" w:color="auto"/>
              <w:bottom w:val="single" w:sz="4" w:space="0" w:color="auto"/>
            </w:tcBorders>
            <w:vAlign w:val="center"/>
          </w:tcPr>
          <w:p w14:paraId="5EDE72F0" w14:textId="77777777" w:rsidR="00C5180C" w:rsidRPr="00C5180C" w:rsidRDefault="00C5180C" w:rsidP="00C5180C">
            <w:pPr>
              <w:jc w:val="center"/>
              <w:rPr>
                <w:sz w:val="20"/>
              </w:rPr>
            </w:pPr>
            <w:r w:rsidRPr="00C5180C">
              <w:rPr>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C5180C" w:rsidRDefault="00C5180C" w:rsidP="00C5180C">
            <w:pPr>
              <w:jc w:val="center"/>
              <w:rPr>
                <w:sz w:val="20"/>
              </w:rPr>
            </w:pPr>
            <w:r w:rsidRPr="00C5180C">
              <w:rPr>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C5180C" w:rsidRDefault="00C5180C" w:rsidP="00C5180C">
            <w:pPr>
              <w:jc w:val="center"/>
              <w:rPr>
                <w:sz w:val="20"/>
              </w:rPr>
            </w:pPr>
            <w:r w:rsidRPr="00C5180C">
              <w:rPr>
                <w:sz w:val="20"/>
              </w:rPr>
              <w:t>12</w:t>
            </w:r>
          </w:p>
        </w:tc>
        <w:tc>
          <w:tcPr>
            <w:tcW w:w="1044" w:type="dxa"/>
            <w:tcBorders>
              <w:top w:val="single" w:sz="4" w:space="0" w:color="auto"/>
              <w:bottom w:val="single" w:sz="4" w:space="0" w:color="auto"/>
            </w:tcBorders>
            <w:vAlign w:val="center"/>
          </w:tcPr>
          <w:p w14:paraId="5E5560AA" w14:textId="77777777" w:rsidR="00C5180C" w:rsidRPr="00C5180C" w:rsidRDefault="00C5180C" w:rsidP="00C5180C">
            <w:pPr>
              <w:jc w:val="center"/>
              <w:rPr>
                <w:sz w:val="20"/>
              </w:rPr>
            </w:pPr>
            <w:r w:rsidRPr="00C5180C">
              <w:rPr>
                <w:sz w:val="20"/>
              </w:rPr>
              <w:t>19</w:t>
            </w:r>
          </w:p>
        </w:tc>
        <w:tc>
          <w:tcPr>
            <w:tcW w:w="1116" w:type="dxa"/>
            <w:tcBorders>
              <w:top w:val="single" w:sz="4" w:space="0" w:color="auto"/>
              <w:left w:val="nil"/>
              <w:bottom w:val="single" w:sz="4" w:space="0" w:color="auto"/>
            </w:tcBorders>
            <w:vAlign w:val="center"/>
          </w:tcPr>
          <w:p w14:paraId="0C6A467B" w14:textId="77777777" w:rsidR="00C5180C" w:rsidRPr="00C5180C" w:rsidRDefault="00C5180C" w:rsidP="00C5180C">
            <w:pPr>
              <w:jc w:val="center"/>
              <w:rPr>
                <w:sz w:val="20"/>
              </w:rPr>
            </w:pPr>
            <w:r w:rsidRPr="00C5180C">
              <w:rPr>
                <w:sz w:val="20"/>
              </w:rPr>
              <w:t>12E</w:t>
            </w:r>
          </w:p>
        </w:tc>
        <w:tc>
          <w:tcPr>
            <w:tcW w:w="1136" w:type="dxa"/>
            <w:tcBorders>
              <w:top w:val="single" w:sz="4" w:space="0" w:color="auto"/>
              <w:bottom w:val="single" w:sz="4" w:space="0" w:color="auto"/>
            </w:tcBorders>
            <w:vAlign w:val="center"/>
          </w:tcPr>
          <w:p w14:paraId="641EA5A9" w14:textId="77777777" w:rsidR="00C5180C" w:rsidRPr="00C5180C" w:rsidRDefault="00C5180C" w:rsidP="00C5180C">
            <w:pPr>
              <w:jc w:val="center"/>
              <w:rPr>
                <w:sz w:val="20"/>
              </w:rPr>
            </w:pPr>
            <w:r w:rsidRPr="00C5180C">
              <w:rPr>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C5180C" w:rsidRDefault="00C5180C" w:rsidP="00C5180C">
            <w:pPr>
              <w:jc w:val="center"/>
              <w:rPr>
                <w:sz w:val="20"/>
              </w:rPr>
            </w:pPr>
            <w:r w:rsidRPr="00C5180C">
              <w:rPr>
                <w:sz w:val="20"/>
              </w:rPr>
              <w:t>1987</w:t>
            </w:r>
          </w:p>
        </w:tc>
        <w:tc>
          <w:tcPr>
            <w:tcW w:w="900" w:type="dxa"/>
            <w:tcBorders>
              <w:left w:val="nil"/>
            </w:tcBorders>
          </w:tcPr>
          <w:p w14:paraId="1BBEFE99" w14:textId="77777777" w:rsidR="00C5180C" w:rsidRPr="00C5180C" w:rsidRDefault="00C5180C" w:rsidP="00C5180C">
            <w:pPr>
              <w:jc w:val="center"/>
              <w:rPr>
                <w:sz w:val="20"/>
              </w:rPr>
            </w:pPr>
            <w:r w:rsidRPr="00C5180C">
              <w:rPr>
                <w:sz w:val="20"/>
              </w:rPr>
              <w:t>11,782</w:t>
            </w:r>
          </w:p>
        </w:tc>
        <w:tc>
          <w:tcPr>
            <w:tcW w:w="752" w:type="dxa"/>
          </w:tcPr>
          <w:p w14:paraId="0939F227" w14:textId="77777777" w:rsidR="00C5180C" w:rsidRPr="00C5180C" w:rsidRDefault="00C5180C" w:rsidP="00C5180C">
            <w:pPr>
              <w:jc w:val="center"/>
              <w:rPr>
                <w:sz w:val="20"/>
              </w:rPr>
            </w:pPr>
            <w:r w:rsidRPr="00C5180C">
              <w:rPr>
                <w:sz w:val="20"/>
              </w:rPr>
              <w:t>1,151</w:t>
            </w:r>
          </w:p>
        </w:tc>
        <w:tc>
          <w:tcPr>
            <w:tcW w:w="595" w:type="dxa"/>
          </w:tcPr>
          <w:p w14:paraId="0F0B68F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3C74278"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E4DD4E7" w14:textId="77777777" w:rsidR="00C5180C" w:rsidRPr="00C5180C" w:rsidRDefault="00C5180C" w:rsidP="00C5180C">
            <w:pPr>
              <w:jc w:val="center"/>
              <w:rPr>
                <w:rFonts w:cs="Arial"/>
                <w:color w:val="000000"/>
                <w:sz w:val="20"/>
              </w:rPr>
            </w:pPr>
            <w:r w:rsidRPr="00C5180C">
              <w:rPr>
                <w:rFonts w:cs="Arial"/>
                <w:color w:val="000000"/>
                <w:sz w:val="20"/>
              </w:rPr>
              <w:t>12,933</w:t>
            </w:r>
          </w:p>
        </w:tc>
        <w:tc>
          <w:tcPr>
            <w:tcW w:w="1107" w:type="dxa"/>
            <w:tcBorders>
              <w:left w:val="single" w:sz="4" w:space="0" w:color="auto"/>
            </w:tcBorders>
          </w:tcPr>
          <w:p w14:paraId="1AED7D8F" w14:textId="77777777" w:rsidR="00C5180C" w:rsidRPr="00C5180C" w:rsidRDefault="00C5180C" w:rsidP="00C5180C">
            <w:pPr>
              <w:jc w:val="center"/>
              <w:rPr>
                <w:sz w:val="20"/>
              </w:rPr>
            </w:pPr>
            <w:r w:rsidRPr="00C5180C">
              <w:rPr>
                <w:sz w:val="20"/>
              </w:rPr>
              <w:t>449,293</w:t>
            </w:r>
          </w:p>
        </w:tc>
        <w:tc>
          <w:tcPr>
            <w:tcW w:w="864" w:type="dxa"/>
          </w:tcPr>
          <w:p w14:paraId="23F6900C" w14:textId="77777777" w:rsidR="00C5180C" w:rsidRPr="00C5180C" w:rsidRDefault="00C5180C" w:rsidP="00C5180C">
            <w:pPr>
              <w:jc w:val="center"/>
              <w:rPr>
                <w:sz w:val="20"/>
              </w:rPr>
            </w:pPr>
            <w:r w:rsidRPr="00C5180C">
              <w:rPr>
                <w:sz w:val="20"/>
              </w:rPr>
              <w:t>37,987</w:t>
            </w:r>
          </w:p>
        </w:tc>
        <w:tc>
          <w:tcPr>
            <w:tcW w:w="1116" w:type="dxa"/>
          </w:tcPr>
          <w:p w14:paraId="4500DF92"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D8DBB41"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515596F0" w14:textId="77777777" w:rsidR="00C5180C" w:rsidRPr="00C5180C" w:rsidRDefault="00C5180C" w:rsidP="00C5180C">
            <w:pPr>
              <w:jc w:val="center"/>
              <w:rPr>
                <w:sz w:val="20"/>
              </w:rPr>
            </w:pPr>
            <w:r w:rsidRPr="00C5180C">
              <w:rPr>
                <w:sz w:val="20"/>
              </w:rPr>
              <w:t>26.2</w:t>
            </w:r>
          </w:p>
        </w:tc>
        <w:tc>
          <w:tcPr>
            <w:tcW w:w="1044" w:type="dxa"/>
          </w:tcPr>
          <w:p w14:paraId="5B8C455C" w14:textId="77777777" w:rsidR="00C5180C" w:rsidRPr="00C5180C" w:rsidRDefault="00C5180C" w:rsidP="00C5180C">
            <w:pPr>
              <w:jc w:val="center"/>
              <w:rPr>
                <w:sz w:val="20"/>
              </w:rPr>
            </w:pPr>
            <w:r w:rsidRPr="00C5180C">
              <w:rPr>
                <w:sz w:val="20"/>
              </w:rPr>
              <w:t>30.3</w:t>
            </w:r>
          </w:p>
        </w:tc>
        <w:tc>
          <w:tcPr>
            <w:tcW w:w="1116" w:type="dxa"/>
            <w:tcBorders>
              <w:left w:val="nil"/>
            </w:tcBorders>
          </w:tcPr>
          <w:p w14:paraId="2F4DC1E6" w14:textId="77777777" w:rsidR="00C5180C" w:rsidRPr="00C5180C" w:rsidRDefault="00C5180C" w:rsidP="00C5180C">
            <w:pPr>
              <w:jc w:val="center"/>
              <w:rPr>
                <w:sz w:val="20"/>
              </w:rPr>
            </w:pPr>
            <w:r w:rsidRPr="00C5180C">
              <w:rPr>
                <w:sz w:val="20"/>
              </w:rPr>
              <w:t>-</w:t>
            </w:r>
          </w:p>
        </w:tc>
        <w:tc>
          <w:tcPr>
            <w:tcW w:w="1136" w:type="dxa"/>
          </w:tcPr>
          <w:p w14:paraId="55146879" w14:textId="77777777" w:rsidR="00C5180C" w:rsidRPr="00C5180C" w:rsidRDefault="00C5180C" w:rsidP="00C5180C">
            <w:pPr>
              <w:jc w:val="center"/>
              <w:rPr>
                <w:sz w:val="20"/>
              </w:rPr>
            </w:pPr>
            <w:r w:rsidRPr="00C5180C">
              <w:rPr>
                <w:sz w:val="20"/>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C5180C" w:rsidRDefault="00C5180C" w:rsidP="00C5180C">
            <w:pPr>
              <w:jc w:val="center"/>
              <w:rPr>
                <w:sz w:val="20"/>
              </w:rPr>
            </w:pPr>
            <w:r w:rsidRPr="00C5180C">
              <w:rPr>
                <w:sz w:val="20"/>
              </w:rPr>
              <w:t>1988</w:t>
            </w:r>
          </w:p>
        </w:tc>
        <w:tc>
          <w:tcPr>
            <w:tcW w:w="900" w:type="dxa"/>
            <w:tcBorders>
              <w:left w:val="nil"/>
            </w:tcBorders>
          </w:tcPr>
          <w:p w14:paraId="2A848B8E" w14:textId="77777777" w:rsidR="00C5180C" w:rsidRPr="00C5180C" w:rsidRDefault="00C5180C" w:rsidP="00C5180C">
            <w:pPr>
              <w:jc w:val="center"/>
              <w:rPr>
                <w:sz w:val="20"/>
              </w:rPr>
            </w:pPr>
            <w:r w:rsidRPr="00C5180C">
              <w:rPr>
                <w:sz w:val="20"/>
              </w:rPr>
              <w:t>12,355</w:t>
            </w:r>
          </w:p>
        </w:tc>
        <w:tc>
          <w:tcPr>
            <w:tcW w:w="752" w:type="dxa"/>
          </w:tcPr>
          <w:p w14:paraId="39EA9C01" w14:textId="77777777" w:rsidR="00C5180C" w:rsidRPr="00C5180C" w:rsidRDefault="00C5180C" w:rsidP="00C5180C">
            <w:pPr>
              <w:jc w:val="center"/>
              <w:rPr>
                <w:sz w:val="20"/>
              </w:rPr>
            </w:pPr>
            <w:r w:rsidRPr="00C5180C">
              <w:rPr>
                <w:sz w:val="20"/>
              </w:rPr>
              <w:t>1,337</w:t>
            </w:r>
          </w:p>
        </w:tc>
        <w:tc>
          <w:tcPr>
            <w:tcW w:w="595" w:type="dxa"/>
          </w:tcPr>
          <w:p w14:paraId="786FAEE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F9593E7"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85809EA" w14:textId="77777777" w:rsidR="00C5180C" w:rsidRPr="00C5180C" w:rsidRDefault="00C5180C" w:rsidP="00C5180C">
            <w:pPr>
              <w:jc w:val="center"/>
              <w:rPr>
                <w:rFonts w:cs="Arial"/>
                <w:color w:val="000000"/>
                <w:sz w:val="20"/>
              </w:rPr>
            </w:pPr>
            <w:r w:rsidRPr="00C5180C">
              <w:rPr>
                <w:rFonts w:cs="Arial"/>
                <w:color w:val="000000"/>
                <w:sz w:val="20"/>
              </w:rPr>
              <w:t>13,692</w:t>
            </w:r>
          </w:p>
        </w:tc>
        <w:tc>
          <w:tcPr>
            <w:tcW w:w="1107" w:type="dxa"/>
            <w:tcBorders>
              <w:left w:val="single" w:sz="4" w:space="0" w:color="auto"/>
            </w:tcBorders>
          </w:tcPr>
          <w:p w14:paraId="44813FBB" w14:textId="77777777" w:rsidR="00C5180C" w:rsidRPr="00C5180C" w:rsidRDefault="00C5180C" w:rsidP="00C5180C">
            <w:pPr>
              <w:jc w:val="center"/>
              <w:rPr>
                <w:sz w:val="20"/>
              </w:rPr>
            </w:pPr>
            <w:r w:rsidRPr="00C5180C">
              <w:rPr>
                <w:sz w:val="20"/>
              </w:rPr>
              <w:t>528,844</w:t>
            </w:r>
          </w:p>
        </w:tc>
        <w:tc>
          <w:tcPr>
            <w:tcW w:w="864" w:type="dxa"/>
          </w:tcPr>
          <w:p w14:paraId="2D76CE17" w14:textId="77777777" w:rsidR="00C5180C" w:rsidRPr="00C5180C" w:rsidRDefault="00C5180C" w:rsidP="00C5180C">
            <w:pPr>
              <w:jc w:val="center"/>
              <w:rPr>
                <w:sz w:val="20"/>
              </w:rPr>
            </w:pPr>
            <w:r w:rsidRPr="00C5180C">
              <w:rPr>
                <w:sz w:val="20"/>
              </w:rPr>
              <w:t>22,794</w:t>
            </w:r>
          </w:p>
        </w:tc>
        <w:tc>
          <w:tcPr>
            <w:tcW w:w="1116" w:type="dxa"/>
          </w:tcPr>
          <w:p w14:paraId="41CD041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221DD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4DF0816" w14:textId="77777777" w:rsidR="00C5180C" w:rsidRPr="00C5180C" w:rsidRDefault="00C5180C" w:rsidP="00C5180C">
            <w:pPr>
              <w:jc w:val="center"/>
              <w:rPr>
                <w:sz w:val="20"/>
              </w:rPr>
            </w:pPr>
            <w:r w:rsidRPr="00C5180C">
              <w:rPr>
                <w:sz w:val="20"/>
              </w:rPr>
              <w:t>23.4</w:t>
            </w:r>
          </w:p>
        </w:tc>
        <w:tc>
          <w:tcPr>
            <w:tcW w:w="1044" w:type="dxa"/>
          </w:tcPr>
          <w:p w14:paraId="3B460524" w14:textId="77777777" w:rsidR="00C5180C" w:rsidRPr="00C5180C" w:rsidRDefault="00C5180C" w:rsidP="00C5180C">
            <w:pPr>
              <w:jc w:val="center"/>
              <w:rPr>
                <w:sz w:val="20"/>
              </w:rPr>
            </w:pPr>
            <w:r w:rsidRPr="00C5180C">
              <w:rPr>
                <w:sz w:val="20"/>
              </w:rPr>
              <w:t>58.7</w:t>
            </w:r>
          </w:p>
        </w:tc>
        <w:tc>
          <w:tcPr>
            <w:tcW w:w="1116" w:type="dxa"/>
            <w:tcBorders>
              <w:left w:val="nil"/>
            </w:tcBorders>
          </w:tcPr>
          <w:p w14:paraId="0840050E" w14:textId="77777777" w:rsidR="00C5180C" w:rsidRPr="00C5180C" w:rsidRDefault="00C5180C" w:rsidP="00C5180C">
            <w:pPr>
              <w:jc w:val="center"/>
              <w:rPr>
                <w:sz w:val="20"/>
              </w:rPr>
            </w:pPr>
            <w:r w:rsidRPr="00C5180C">
              <w:rPr>
                <w:sz w:val="20"/>
              </w:rPr>
              <w:t>-</w:t>
            </w:r>
          </w:p>
        </w:tc>
        <w:tc>
          <w:tcPr>
            <w:tcW w:w="1136" w:type="dxa"/>
          </w:tcPr>
          <w:p w14:paraId="1B0EAECC" w14:textId="77777777" w:rsidR="00C5180C" w:rsidRPr="00C5180C" w:rsidRDefault="00C5180C" w:rsidP="00C5180C">
            <w:pPr>
              <w:jc w:val="center"/>
              <w:rPr>
                <w:sz w:val="20"/>
              </w:rPr>
            </w:pPr>
            <w:r w:rsidRPr="00C5180C">
              <w:rPr>
                <w:sz w:val="20"/>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C5180C" w:rsidRDefault="00C5180C" w:rsidP="00C5180C">
            <w:pPr>
              <w:jc w:val="center"/>
              <w:rPr>
                <w:sz w:val="20"/>
              </w:rPr>
            </w:pPr>
            <w:r w:rsidRPr="00C5180C">
              <w:rPr>
                <w:sz w:val="20"/>
              </w:rPr>
              <w:t>1989</w:t>
            </w:r>
          </w:p>
        </w:tc>
        <w:tc>
          <w:tcPr>
            <w:tcW w:w="900" w:type="dxa"/>
            <w:tcBorders>
              <w:left w:val="nil"/>
            </w:tcBorders>
          </w:tcPr>
          <w:p w14:paraId="5CCEDE0C" w14:textId="77777777" w:rsidR="00C5180C" w:rsidRPr="00C5180C" w:rsidRDefault="00C5180C" w:rsidP="00C5180C">
            <w:pPr>
              <w:jc w:val="center"/>
              <w:rPr>
                <w:sz w:val="20"/>
              </w:rPr>
            </w:pPr>
            <w:r w:rsidRPr="00C5180C">
              <w:rPr>
                <w:sz w:val="20"/>
              </w:rPr>
              <w:t>7,882</w:t>
            </w:r>
          </w:p>
        </w:tc>
        <w:tc>
          <w:tcPr>
            <w:tcW w:w="752" w:type="dxa"/>
          </w:tcPr>
          <w:p w14:paraId="07296022" w14:textId="77777777" w:rsidR="00C5180C" w:rsidRPr="00C5180C" w:rsidRDefault="00C5180C" w:rsidP="00C5180C">
            <w:pPr>
              <w:jc w:val="center"/>
              <w:rPr>
                <w:sz w:val="20"/>
              </w:rPr>
            </w:pPr>
            <w:r w:rsidRPr="00C5180C">
              <w:rPr>
                <w:sz w:val="20"/>
              </w:rPr>
              <w:t>1,334</w:t>
            </w:r>
          </w:p>
        </w:tc>
        <w:tc>
          <w:tcPr>
            <w:tcW w:w="595" w:type="dxa"/>
          </w:tcPr>
          <w:p w14:paraId="5959AFCC"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0BA0ED5"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5CD7E688" w14:textId="77777777" w:rsidR="00C5180C" w:rsidRPr="00C5180C" w:rsidRDefault="00C5180C" w:rsidP="00C5180C">
            <w:pPr>
              <w:jc w:val="center"/>
              <w:rPr>
                <w:rFonts w:cs="Arial"/>
                <w:color w:val="000000"/>
                <w:sz w:val="20"/>
              </w:rPr>
            </w:pPr>
            <w:r w:rsidRPr="00C5180C">
              <w:rPr>
                <w:rFonts w:cs="Arial"/>
                <w:color w:val="000000"/>
                <w:sz w:val="20"/>
              </w:rPr>
              <w:t>9,216</w:t>
            </w:r>
          </w:p>
        </w:tc>
        <w:tc>
          <w:tcPr>
            <w:tcW w:w="1107" w:type="dxa"/>
            <w:tcBorders>
              <w:left w:val="single" w:sz="4" w:space="0" w:color="auto"/>
            </w:tcBorders>
          </w:tcPr>
          <w:p w14:paraId="61B3D17C" w14:textId="77777777" w:rsidR="00C5180C" w:rsidRPr="00C5180C" w:rsidRDefault="00C5180C" w:rsidP="00C5180C">
            <w:pPr>
              <w:jc w:val="center"/>
              <w:rPr>
                <w:sz w:val="20"/>
              </w:rPr>
            </w:pPr>
            <w:r w:rsidRPr="00C5180C">
              <w:rPr>
                <w:sz w:val="20"/>
              </w:rPr>
              <w:t>356,442</w:t>
            </w:r>
          </w:p>
        </w:tc>
        <w:tc>
          <w:tcPr>
            <w:tcW w:w="864" w:type="dxa"/>
          </w:tcPr>
          <w:p w14:paraId="4A787955" w14:textId="77777777" w:rsidR="00C5180C" w:rsidRPr="00C5180C" w:rsidRDefault="00C5180C" w:rsidP="00C5180C">
            <w:pPr>
              <w:jc w:val="center"/>
              <w:rPr>
                <w:sz w:val="20"/>
              </w:rPr>
            </w:pPr>
            <w:r w:rsidRPr="00C5180C">
              <w:rPr>
                <w:sz w:val="20"/>
              </w:rPr>
              <w:t>29,978</w:t>
            </w:r>
          </w:p>
        </w:tc>
        <w:tc>
          <w:tcPr>
            <w:tcW w:w="1116" w:type="dxa"/>
          </w:tcPr>
          <w:p w14:paraId="0AD39251"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1A0D822"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2907EB9" w14:textId="77777777" w:rsidR="00C5180C" w:rsidRPr="00C5180C" w:rsidRDefault="00C5180C" w:rsidP="00C5180C">
            <w:pPr>
              <w:jc w:val="center"/>
              <w:rPr>
                <w:sz w:val="20"/>
              </w:rPr>
            </w:pPr>
            <w:r w:rsidRPr="00C5180C">
              <w:rPr>
                <w:sz w:val="20"/>
              </w:rPr>
              <w:t>22.1</w:t>
            </w:r>
          </w:p>
        </w:tc>
        <w:tc>
          <w:tcPr>
            <w:tcW w:w="1044" w:type="dxa"/>
          </w:tcPr>
          <w:p w14:paraId="3C5A481D" w14:textId="77777777" w:rsidR="00C5180C" w:rsidRPr="00C5180C" w:rsidRDefault="00C5180C" w:rsidP="00C5180C">
            <w:pPr>
              <w:jc w:val="center"/>
              <w:rPr>
                <w:sz w:val="20"/>
              </w:rPr>
            </w:pPr>
            <w:r w:rsidRPr="00C5180C">
              <w:rPr>
                <w:sz w:val="20"/>
              </w:rPr>
              <w:t>44.5</w:t>
            </w:r>
          </w:p>
        </w:tc>
        <w:tc>
          <w:tcPr>
            <w:tcW w:w="1116" w:type="dxa"/>
            <w:tcBorders>
              <w:left w:val="nil"/>
            </w:tcBorders>
          </w:tcPr>
          <w:p w14:paraId="6E8D5042" w14:textId="77777777" w:rsidR="00C5180C" w:rsidRPr="00C5180C" w:rsidRDefault="00C5180C" w:rsidP="00C5180C">
            <w:pPr>
              <w:jc w:val="center"/>
              <w:rPr>
                <w:sz w:val="20"/>
              </w:rPr>
            </w:pPr>
            <w:r w:rsidRPr="00C5180C">
              <w:rPr>
                <w:sz w:val="20"/>
              </w:rPr>
              <w:t>-</w:t>
            </w:r>
          </w:p>
        </w:tc>
        <w:tc>
          <w:tcPr>
            <w:tcW w:w="1136" w:type="dxa"/>
          </w:tcPr>
          <w:p w14:paraId="3E4CD802" w14:textId="77777777" w:rsidR="00C5180C" w:rsidRPr="00C5180C" w:rsidRDefault="00C5180C" w:rsidP="00C5180C">
            <w:pPr>
              <w:jc w:val="center"/>
              <w:rPr>
                <w:sz w:val="20"/>
              </w:rPr>
            </w:pPr>
            <w:r w:rsidRPr="00C5180C">
              <w:rPr>
                <w:sz w:val="20"/>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C5180C" w:rsidRDefault="00C5180C" w:rsidP="00C5180C">
            <w:pPr>
              <w:jc w:val="center"/>
              <w:rPr>
                <w:sz w:val="20"/>
              </w:rPr>
            </w:pPr>
            <w:r w:rsidRPr="00C5180C">
              <w:rPr>
                <w:sz w:val="20"/>
              </w:rPr>
              <w:t>1990</w:t>
            </w:r>
          </w:p>
        </w:tc>
        <w:tc>
          <w:tcPr>
            <w:tcW w:w="900" w:type="dxa"/>
            <w:tcBorders>
              <w:left w:val="nil"/>
            </w:tcBorders>
          </w:tcPr>
          <w:p w14:paraId="2C8C8E27" w14:textId="77777777" w:rsidR="00C5180C" w:rsidRPr="00C5180C" w:rsidRDefault="00C5180C" w:rsidP="00C5180C">
            <w:pPr>
              <w:jc w:val="center"/>
              <w:rPr>
                <w:sz w:val="20"/>
              </w:rPr>
            </w:pPr>
            <w:r w:rsidRPr="00C5180C">
              <w:rPr>
                <w:sz w:val="20"/>
              </w:rPr>
              <w:t>6,950</w:t>
            </w:r>
          </w:p>
        </w:tc>
        <w:tc>
          <w:tcPr>
            <w:tcW w:w="752" w:type="dxa"/>
          </w:tcPr>
          <w:p w14:paraId="273627B7" w14:textId="77777777" w:rsidR="00C5180C" w:rsidRPr="00C5180C" w:rsidRDefault="00C5180C" w:rsidP="00C5180C">
            <w:pPr>
              <w:jc w:val="center"/>
              <w:rPr>
                <w:sz w:val="20"/>
              </w:rPr>
            </w:pPr>
            <w:r w:rsidRPr="00C5180C">
              <w:rPr>
                <w:sz w:val="20"/>
              </w:rPr>
              <w:t>1,333</w:t>
            </w:r>
          </w:p>
        </w:tc>
        <w:tc>
          <w:tcPr>
            <w:tcW w:w="595" w:type="dxa"/>
          </w:tcPr>
          <w:p w14:paraId="639E5E23"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D8E4991"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6A92C3F" w14:textId="77777777" w:rsidR="00C5180C" w:rsidRPr="00C5180C" w:rsidRDefault="00C5180C" w:rsidP="00C5180C">
            <w:pPr>
              <w:jc w:val="center"/>
              <w:rPr>
                <w:rFonts w:cs="Arial"/>
                <w:color w:val="000000"/>
                <w:sz w:val="20"/>
              </w:rPr>
            </w:pPr>
            <w:r w:rsidRPr="00C5180C">
              <w:rPr>
                <w:rFonts w:cs="Arial"/>
                <w:color w:val="000000"/>
                <w:sz w:val="20"/>
              </w:rPr>
              <w:t>8,283</w:t>
            </w:r>
          </w:p>
        </w:tc>
        <w:tc>
          <w:tcPr>
            <w:tcW w:w="1107" w:type="dxa"/>
            <w:tcBorders>
              <w:left w:val="single" w:sz="4" w:space="0" w:color="auto"/>
            </w:tcBorders>
          </w:tcPr>
          <w:p w14:paraId="03134E4C" w14:textId="77777777" w:rsidR="00C5180C" w:rsidRPr="00C5180C" w:rsidRDefault="00C5180C" w:rsidP="00C5180C">
            <w:pPr>
              <w:jc w:val="center"/>
              <w:rPr>
                <w:sz w:val="20"/>
              </w:rPr>
            </w:pPr>
            <w:r w:rsidRPr="00C5180C">
              <w:rPr>
                <w:sz w:val="20"/>
              </w:rPr>
              <w:t>254,578</w:t>
            </w:r>
          </w:p>
        </w:tc>
        <w:tc>
          <w:tcPr>
            <w:tcW w:w="864" w:type="dxa"/>
          </w:tcPr>
          <w:p w14:paraId="16AF722F" w14:textId="77777777" w:rsidR="00C5180C" w:rsidRPr="00C5180C" w:rsidRDefault="00C5180C" w:rsidP="00C5180C">
            <w:pPr>
              <w:jc w:val="center"/>
              <w:rPr>
                <w:sz w:val="20"/>
              </w:rPr>
            </w:pPr>
            <w:r w:rsidRPr="00C5180C">
              <w:rPr>
                <w:sz w:val="20"/>
              </w:rPr>
              <w:t>28,422</w:t>
            </w:r>
          </w:p>
        </w:tc>
        <w:tc>
          <w:tcPr>
            <w:tcW w:w="1116" w:type="dxa"/>
          </w:tcPr>
          <w:p w14:paraId="63BC2DDF"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4538A8B7"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29AD531E" w14:textId="77777777" w:rsidR="00C5180C" w:rsidRPr="00C5180C" w:rsidRDefault="00C5180C" w:rsidP="00C5180C">
            <w:pPr>
              <w:jc w:val="center"/>
              <w:rPr>
                <w:sz w:val="20"/>
              </w:rPr>
            </w:pPr>
            <w:r w:rsidRPr="00C5180C">
              <w:rPr>
                <w:sz w:val="20"/>
              </w:rPr>
              <w:t>27.3</w:t>
            </w:r>
          </w:p>
        </w:tc>
        <w:tc>
          <w:tcPr>
            <w:tcW w:w="1044" w:type="dxa"/>
          </w:tcPr>
          <w:p w14:paraId="795A692E" w14:textId="77777777" w:rsidR="00C5180C" w:rsidRPr="00C5180C" w:rsidRDefault="00C5180C" w:rsidP="00C5180C">
            <w:pPr>
              <w:jc w:val="center"/>
              <w:rPr>
                <w:sz w:val="20"/>
              </w:rPr>
            </w:pPr>
            <w:r w:rsidRPr="00C5180C">
              <w:rPr>
                <w:sz w:val="20"/>
              </w:rPr>
              <w:t>46.9</w:t>
            </w:r>
          </w:p>
        </w:tc>
        <w:tc>
          <w:tcPr>
            <w:tcW w:w="1116" w:type="dxa"/>
            <w:tcBorders>
              <w:left w:val="nil"/>
            </w:tcBorders>
          </w:tcPr>
          <w:p w14:paraId="1C820E43" w14:textId="77777777" w:rsidR="00C5180C" w:rsidRPr="00C5180C" w:rsidRDefault="00C5180C" w:rsidP="00C5180C">
            <w:pPr>
              <w:jc w:val="center"/>
              <w:rPr>
                <w:sz w:val="20"/>
              </w:rPr>
            </w:pPr>
            <w:r w:rsidRPr="00C5180C">
              <w:rPr>
                <w:sz w:val="20"/>
              </w:rPr>
              <w:t>-</w:t>
            </w:r>
          </w:p>
        </w:tc>
        <w:tc>
          <w:tcPr>
            <w:tcW w:w="1136" w:type="dxa"/>
          </w:tcPr>
          <w:p w14:paraId="4469E041" w14:textId="77777777" w:rsidR="00C5180C" w:rsidRPr="00C5180C" w:rsidRDefault="00C5180C" w:rsidP="00C5180C">
            <w:pPr>
              <w:jc w:val="center"/>
              <w:rPr>
                <w:sz w:val="20"/>
              </w:rPr>
            </w:pPr>
            <w:r w:rsidRPr="00C5180C">
              <w:rPr>
                <w:sz w:val="20"/>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C5180C" w:rsidRDefault="00C5180C" w:rsidP="00C5180C">
            <w:pPr>
              <w:jc w:val="center"/>
              <w:rPr>
                <w:sz w:val="20"/>
              </w:rPr>
            </w:pPr>
            <w:r w:rsidRPr="00C5180C">
              <w:rPr>
                <w:sz w:val="20"/>
              </w:rPr>
              <w:t>1991</w:t>
            </w:r>
          </w:p>
        </w:tc>
        <w:tc>
          <w:tcPr>
            <w:tcW w:w="900" w:type="dxa"/>
            <w:tcBorders>
              <w:left w:val="nil"/>
            </w:tcBorders>
          </w:tcPr>
          <w:p w14:paraId="5E78A857" w14:textId="77777777" w:rsidR="00C5180C" w:rsidRPr="00C5180C" w:rsidRDefault="00C5180C" w:rsidP="00C5180C">
            <w:pPr>
              <w:jc w:val="center"/>
              <w:rPr>
                <w:sz w:val="20"/>
              </w:rPr>
            </w:pPr>
            <w:r w:rsidRPr="00C5180C">
              <w:rPr>
                <w:sz w:val="20"/>
              </w:rPr>
              <w:t>10,019</w:t>
            </w:r>
          </w:p>
        </w:tc>
        <w:tc>
          <w:tcPr>
            <w:tcW w:w="752" w:type="dxa"/>
          </w:tcPr>
          <w:p w14:paraId="55DEFA94" w14:textId="77777777" w:rsidR="00C5180C" w:rsidRPr="00C5180C" w:rsidRDefault="00C5180C" w:rsidP="00C5180C">
            <w:pPr>
              <w:jc w:val="center"/>
              <w:rPr>
                <w:sz w:val="20"/>
              </w:rPr>
            </w:pPr>
            <w:r w:rsidRPr="00C5180C">
              <w:rPr>
                <w:sz w:val="20"/>
              </w:rPr>
              <w:t>1,337</w:t>
            </w:r>
          </w:p>
        </w:tc>
        <w:tc>
          <w:tcPr>
            <w:tcW w:w="595" w:type="dxa"/>
          </w:tcPr>
          <w:p w14:paraId="663FEBF6"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3D4C214C"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2CA62DC9" w14:textId="77777777" w:rsidR="00C5180C" w:rsidRPr="00C5180C" w:rsidRDefault="00C5180C" w:rsidP="00C5180C">
            <w:pPr>
              <w:jc w:val="center"/>
              <w:rPr>
                <w:rFonts w:cs="Arial"/>
                <w:color w:val="000000"/>
                <w:sz w:val="20"/>
              </w:rPr>
            </w:pPr>
            <w:r w:rsidRPr="00C5180C">
              <w:rPr>
                <w:rFonts w:cs="Arial"/>
                <w:color w:val="000000"/>
                <w:sz w:val="20"/>
              </w:rPr>
              <w:t>11,356</w:t>
            </w:r>
          </w:p>
        </w:tc>
        <w:tc>
          <w:tcPr>
            <w:tcW w:w="1107" w:type="dxa"/>
            <w:tcBorders>
              <w:left w:val="single" w:sz="4" w:space="0" w:color="auto"/>
            </w:tcBorders>
          </w:tcPr>
          <w:p w14:paraId="7E37554D" w14:textId="77777777" w:rsidR="00C5180C" w:rsidRPr="00C5180C" w:rsidRDefault="00C5180C" w:rsidP="00C5180C">
            <w:pPr>
              <w:jc w:val="center"/>
              <w:rPr>
                <w:sz w:val="20"/>
              </w:rPr>
            </w:pPr>
            <w:r w:rsidRPr="00C5180C">
              <w:rPr>
                <w:sz w:val="20"/>
              </w:rPr>
              <w:t>326,671</w:t>
            </w:r>
          </w:p>
        </w:tc>
        <w:tc>
          <w:tcPr>
            <w:tcW w:w="864" w:type="dxa"/>
          </w:tcPr>
          <w:p w14:paraId="2BD070A5" w14:textId="77777777" w:rsidR="00C5180C" w:rsidRPr="00C5180C" w:rsidRDefault="00C5180C" w:rsidP="00C5180C">
            <w:pPr>
              <w:jc w:val="center"/>
              <w:rPr>
                <w:sz w:val="20"/>
              </w:rPr>
            </w:pPr>
            <w:r w:rsidRPr="00C5180C">
              <w:rPr>
                <w:sz w:val="20"/>
              </w:rPr>
              <w:t>16,733</w:t>
            </w:r>
          </w:p>
        </w:tc>
        <w:tc>
          <w:tcPr>
            <w:tcW w:w="1116" w:type="dxa"/>
          </w:tcPr>
          <w:p w14:paraId="767E4593"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65401E39"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67D45A6E" w14:textId="77777777" w:rsidR="00C5180C" w:rsidRPr="00C5180C" w:rsidRDefault="00C5180C" w:rsidP="00C5180C">
            <w:pPr>
              <w:jc w:val="center"/>
              <w:rPr>
                <w:sz w:val="20"/>
              </w:rPr>
            </w:pPr>
            <w:r w:rsidRPr="00C5180C">
              <w:rPr>
                <w:sz w:val="20"/>
              </w:rPr>
              <w:t>30.7</w:t>
            </w:r>
          </w:p>
        </w:tc>
        <w:tc>
          <w:tcPr>
            <w:tcW w:w="1044" w:type="dxa"/>
          </w:tcPr>
          <w:p w14:paraId="589E131D" w14:textId="77777777" w:rsidR="00C5180C" w:rsidRPr="00C5180C" w:rsidRDefault="00C5180C" w:rsidP="00C5180C">
            <w:pPr>
              <w:jc w:val="center"/>
              <w:rPr>
                <w:sz w:val="20"/>
              </w:rPr>
            </w:pPr>
            <w:r w:rsidRPr="00C5180C">
              <w:rPr>
                <w:sz w:val="20"/>
              </w:rPr>
              <w:t>79.9</w:t>
            </w:r>
          </w:p>
        </w:tc>
        <w:tc>
          <w:tcPr>
            <w:tcW w:w="1116" w:type="dxa"/>
            <w:tcBorders>
              <w:left w:val="nil"/>
            </w:tcBorders>
          </w:tcPr>
          <w:p w14:paraId="4350219E" w14:textId="77777777" w:rsidR="00C5180C" w:rsidRPr="00C5180C" w:rsidRDefault="00C5180C" w:rsidP="00C5180C">
            <w:pPr>
              <w:jc w:val="center"/>
              <w:rPr>
                <w:sz w:val="20"/>
              </w:rPr>
            </w:pPr>
            <w:r w:rsidRPr="00C5180C">
              <w:rPr>
                <w:sz w:val="20"/>
              </w:rPr>
              <w:t>-</w:t>
            </w:r>
          </w:p>
        </w:tc>
        <w:tc>
          <w:tcPr>
            <w:tcW w:w="1136" w:type="dxa"/>
          </w:tcPr>
          <w:p w14:paraId="74267B51" w14:textId="77777777" w:rsidR="00C5180C" w:rsidRPr="00C5180C" w:rsidRDefault="00C5180C" w:rsidP="00C5180C">
            <w:pPr>
              <w:jc w:val="center"/>
              <w:rPr>
                <w:sz w:val="20"/>
              </w:rPr>
            </w:pPr>
            <w:r w:rsidRPr="00C5180C">
              <w:rPr>
                <w:sz w:val="20"/>
              </w:rPr>
              <w:t>-</w:t>
            </w:r>
          </w:p>
        </w:tc>
        <w:bookmarkStart w:id="202" w:name="_GoBack"/>
        <w:bookmarkEnd w:id="202"/>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C5180C" w:rsidRDefault="00C5180C" w:rsidP="00C5180C">
            <w:pPr>
              <w:jc w:val="center"/>
              <w:rPr>
                <w:sz w:val="20"/>
              </w:rPr>
            </w:pPr>
            <w:r w:rsidRPr="00C5180C">
              <w:rPr>
                <w:sz w:val="20"/>
              </w:rPr>
              <w:t>1992</w:t>
            </w:r>
          </w:p>
        </w:tc>
        <w:tc>
          <w:tcPr>
            <w:tcW w:w="900" w:type="dxa"/>
            <w:tcBorders>
              <w:left w:val="nil"/>
            </w:tcBorders>
          </w:tcPr>
          <w:p w14:paraId="040E1089" w14:textId="77777777" w:rsidR="00C5180C" w:rsidRPr="00C5180C" w:rsidRDefault="00C5180C" w:rsidP="00C5180C">
            <w:pPr>
              <w:jc w:val="center"/>
              <w:rPr>
                <w:sz w:val="20"/>
              </w:rPr>
            </w:pPr>
            <w:r w:rsidRPr="00C5180C">
              <w:rPr>
                <w:sz w:val="20"/>
              </w:rPr>
              <w:t>11,235</w:t>
            </w:r>
          </w:p>
        </w:tc>
        <w:tc>
          <w:tcPr>
            <w:tcW w:w="752" w:type="dxa"/>
          </w:tcPr>
          <w:p w14:paraId="2A9D1C7B" w14:textId="77777777" w:rsidR="00C5180C" w:rsidRPr="00C5180C" w:rsidRDefault="00C5180C" w:rsidP="00C5180C">
            <w:pPr>
              <w:jc w:val="center"/>
              <w:rPr>
                <w:sz w:val="20"/>
              </w:rPr>
            </w:pPr>
            <w:r w:rsidRPr="00C5180C">
              <w:rPr>
                <w:sz w:val="20"/>
              </w:rPr>
              <w:t>1,678</w:t>
            </w:r>
          </w:p>
        </w:tc>
        <w:tc>
          <w:tcPr>
            <w:tcW w:w="595" w:type="dxa"/>
          </w:tcPr>
          <w:p w14:paraId="685A63D0"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EB40730"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0B84BA78" w14:textId="77777777" w:rsidR="00C5180C" w:rsidRPr="00C5180C" w:rsidRDefault="00C5180C" w:rsidP="00C5180C">
            <w:pPr>
              <w:jc w:val="center"/>
              <w:rPr>
                <w:rFonts w:cs="Arial"/>
                <w:color w:val="000000"/>
                <w:sz w:val="20"/>
              </w:rPr>
            </w:pPr>
            <w:r w:rsidRPr="00C5180C">
              <w:rPr>
                <w:rFonts w:cs="Arial"/>
                <w:color w:val="000000"/>
                <w:sz w:val="20"/>
              </w:rPr>
              <w:t>12,913</w:t>
            </w:r>
          </w:p>
        </w:tc>
        <w:tc>
          <w:tcPr>
            <w:tcW w:w="1107" w:type="dxa"/>
            <w:tcBorders>
              <w:left w:val="single" w:sz="4" w:space="0" w:color="auto"/>
            </w:tcBorders>
          </w:tcPr>
          <w:p w14:paraId="7DF25526" w14:textId="77777777" w:rsidR="00C5180C" w:rsidRPr="00C5180C" w:rsidRDefault="00C5180C" w:rsidP="00C5180C">
            <w:pPr>
              <w:jc w:val="center"/>
              <w:rPr>
                <w:sz w:val="20"/>
              </w:rPr>
            </w:pPr>
            <w:r w:rsidRPr="00C5180C">
              <w:rPr>
                <w:sz w:val="20"/>
              </w:rPr>
              <w:t>362,967</w:t>
            </w:r>
          </w:p>
        </w:tc>
        <w:tc>
          <w:tcPr>
            <w:tcW w:w="864" w:type="dxa"/>
          </w:tcPr>
          <w:p w14:paraId="54B97E8D" w14:textId="77777777" w:rsidR="00C5180C" w:rsidRPr="00C5180C" w:rsidRDefault="00C5180C" w:rsidP="00C5180C">
            <w:pPr>
              <w:jc w:val="center"/>
              <w:rPr>
                <w:sz w:val="20"/>
              </w:rPr>
            </w:pPr>
            <w:r w:rsidRPr="00C5180C">
              <w:rPr>
                <w:sz w:val="20"/>
              </w:rPr>
              <w:t>17,140</w:t>
            </w:r>
          </w:p>
        </w:tc>
        <w:tc>
          <w:tcPr>
            <w:tcW w:w="1116" w:type="dxa"/>
          </w:tcPr>
          <w:p w14:paraId="6B38C8D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C7E4708"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1377F738" w14:textId="77777777" w:rsidR="00C5180C" w:rsidRPr="00C5180C" w:rsidRDefault="00C5180C" w:rsidP="00C5180C">
            <w:pPr>
              <w:jc w:val="center"/>
              <w:rPr>
                <w:sz w:val="20"/>
              </w:rPr>
            </w:pPr>
            <w:r w:rsidRPr="00C5180C">
              <w:rPr>
                <w:sz w:val="20"/>
              </w:rPr>
              <w:t>31.0</w:t>
            </w:r>
          </w:p>
        </w:tc>
        <w:tc>
          <w:tcPr>
            <w:tcW w:w="1044" w:type="dxa"/>
          </w:tcPr>
          <w:p w14:paraId="7C53D5D0" w14:textId="77777777" w:rsidR="00C5180C" w:rsidRPr="00C5180C" w:rsidRDefault="00C5180C" w:rsidP="00C5180C">
            <w:pPr>
              <w:jc w:val="center"/>
              <w:rPr>
                <w:sz w:val="20"/>
              </w:rPr>
            </w:pPr>
            <w:r w:rsidRPr="00C5180C">
              <w:rPr>
                <w:sz w:val="20"/>
              </w:rPr>
              <w:t>97.9</w:t>
            </w:r>
          </w:p>
        </w:tc>
        <w:tc>
          <w:tcPr>
            <w:tcW w:w="1116" w:type="dxa"/>
            <w:tcBorders>
              <w:left w:val="nil"/>
            </w:tcBorders>
          </w:tcPr>
          <w:p w14:paraId="373E8ECA" w14:textId="77777777" w:rsidR="00C5180C" w:rsidRPr="00C5180C" w:rsidRDefault="00C5180C" w:rsidP="00C5180C">
            <w:pPr>
              <w:jc w:val="center"/>
              <w:rPr>
                <w:sz w:val="20"/>
              </w:rPr>
            </w:pPr>
            <w:r w:rsidRPr="00C5180C">
              <w:rPr>
                <w:sz w:val="20"/>
              </w:rPr>
              <w:t>-</w:t>
            </w:r>
          </w:p>
        </w:tc>
        <w:tc>
          <w:tcPr>
            <w:tcW w:w="1136" w:type="dxa"/>
          </w:tcPr>
          <w:p w14:paraId="75F8A988" w14:textId="77777777" w:rsidR="00C5180C" w:rsidRPr="00C5180C" w:rsidRDefault="00C5180C" w:rsidP="00C5180C">
            <w:pPr>
              <w:jc w:val="center"/>
              <w:rPr>
                <w:sz w:val="20"/>
              </w:rPr>
            </w:pPr>
            <w:r w:rsidRPr="00C5180C">
              <w:rPr>
                <w:sz w:val="20"/>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C5180C" w:rsidRDefault="00C5180C" w:rsidP="00C5180C">
            <w:pPr>
              <w:jc w:val="center"/>
              <w:rPr>
                <w:sz w:val="20"/>
              </w:rPr>
            </w:pPr>
            <w:r w:rsidRPr="00C5180C">
              <w:rPr>
                <w:sz w:val="20"/>
              </w:rPr>
              <w:t>1993</w:t>
            </w:r>
          </w:p>
        </w:tc>
        <w:tc>
          <w:tcPr>
            <w:tcW w:w="900" w:type="dxa"/>
            <w:tcBorders>
              <w:left w:val="nil"/>
            </w:tcBorders>
          </w:tcPr>
          <w:p w14:paraId="791D2DD2" w14:textId="77777777" w:rsidR="00C5180C" w:rsidRPr="00C5180C" w:rsidRDefault="00C5180C" w:rsidP="00C5180C">
            <w:pPr>
              <w:jc w:val="center"/>
              <w:rPr>
                <w:sz w:val="20"/>
              </w:rPr>
            </w:pPr>
            <w:r w:rsidRPr="00C5180C">
              <w:rPr>
                <w:sz w:val="20"/>
              </w:rPr>
              <w:t>14,336</w:t>
            </w:r>
          </w:p>
        </w:tc>
        <w:tc>
          <w:tcPr>
            <w:tcW w:w="752" w:type="dxa"/>
          </w:tcPr>
          <w:p w14:paraId="6F73C773" w14:textId="77777777" w:rsidR="00C5180C" w:rsidRPr="00C5180C" w:rsidRDefault="00C5180C" w:rsidP="00C5180C">
            <w:pPr>
              <w:jc w:val="center"/>
              <w:rPr>
                <w:sz w:val="20"/>
              </w:rPr>
            </w:pPr>
            <w:r w:rsidRPr="00C5180C">
              <w:rPr>
                <w:sz w:val="20"/>
              </w:rPr>
              <w:t>1,678</w:t>
            </w:r>
          </w:p>
        </w:tc>
        <w:tc>
          <w:tcPr>
            <w:tcW w:w="595" w:type="dxa"/>
          </w:tcPr>
          <w:p w14:paraId="47B771DA"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63978166"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464C11A7" w14:textId="77777777" w:rsidR="00C5180C" w:rsidRPr="00C5180C" w:rsidRDefault="00C5180C" w:rsidP="00C5180C">
            <w:pPr>
              <w:jc w:val="center"/>
              <w:rPr>
                <w:rFonts w:cs="Arial"/>
                <w:color w:val="000000"/>
                <w:sz w:val="20"/>
              </w:rPr>
            </w:pPr>
            <w:r w:rsidRPr="00C5180C">
              <w:rPr>
                <w:rFonts w:cs="Arial"/>
                <w:color w:val="000000"/>
                <w:sz w:val="20"/>
              </w:rPr>
              <w:t>16,014</w:t>
            </w:r>
          </w:p>
        </w:tc>
        <w:tc>
          <w:tcPr>
            <w:tcW w:w="1107" w:type="dxa"/>
            <w:tcBorders>
              <w:left w:val="single" w:sz="4" w:space="0" w:color="auto"/>
            </w:tcBorders>
          </w:tcPr>
          <w:p w14:paraId="6F4E0736" w14:textId="77777777" w:rsidR="00C5180C" w:rsidRPr="00C5180C" w:rsidRDefault="00C5180C" w:rsidP="00C5180C">
            <w:pPr>
              <w:jc w:val="center"/>
              <w:rPr>
                <w:sz w:val="20"/>
              </w:rPr>
            </w:pPr>
            <w:r w:rsidRPr="00C5180C">
              <w:rPr>
                <w:sz w:val="20"/>
              </w:rPr>
              <w:t>344,698</w:t>
            </w:r>
          </w:p>
        </w:tc>
        <w:tc>
          <w:tcPr>
            <w:tcW w:w="864" w:type="dxa"/>
          </w:tcPr>
          <w:p w14:paraId="1F7790C4" w14:textId="77777777" w:rsidR="00C5180C" w:rsidRPr="00C5180C" w:rsidRDefault="00C5180C" w:rsidP="00C5180C">
            <w:pPr>
              <w:jc w:val="center"/>
              <w:rPr>
                <w:sz w:val="20"/>
              </w:rPr>
            </w:pPr>
            <w:r w:rsidRPr="00C5180C">
              <w:rPr>
                <w:sz w:val="20"/>
              </w:rPr>
              <w:t>18,204</w:t>
            </w:r>
          </w:p>
        </w:tc>
        <w:tc>
          <w:tcPr>
            <w:tcW w:w="1116" w:type="dxa"/>
          </w:tcPr>
          <w:p w14:paraId="48F96347"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22627DDA"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3782CC9E" w14:textId="77777777" w:rsidR="00C5180C" w:rsidRPr="00C5180C" w:rsidRDefault="00C5180C" w:rsidP="00C5180C">
            <w:pPr>
              <w:jc w:val="center"/>
              <w:rPr>
                <w:sz w:val="20"/>
              </w:rPr>
            </w:pPr>
            <w:r w:rsidRPr="00C5180C">
              <w:rPr>
                <w:sz w:val="20"/>
              </w:rPr>
              <w:t>41.6</w:t>
            </w:r>
          </w:p>
        </w:tc>
        <w:tc>
          <w:tcPr>
            <w:tcW w:w="1044" w:type="dxa"/>
          </w:tcPr>
          <w:p w14:paraId="2FF09A9F" w14:textId="77777777" w:rsidR="00C5180C" w:rsidRPr="00C5180C" w:rsidRDefault="00C5180C" w:rsidP="00C5180C">
            <w:pPr>
              <w:jc w:val="center"/>
              <w:rPr>
                <w:sz w:val="20"/>
              </w:rPr>
            </w:pPr>
            <w:r w:rsidRPr="00C5180C">
              <w:rPr>
                <w:sz w:val="20"/>
              </w:rPr>
              <w:t>92.2</w:t>
            </w:r>
          </w:p>
        </w:tc>
        <w:tc>
          <w:tcPr>
            <w:tcW w:w="1116" w:type="dxa"/>
            <w:tcBorders>
              <w:left w:val="nil"/>
            </w:tcBorders>
          </w:tcPr>
          <w:p w14:paraId="3C689BB4" w14:textId="77777777" w:rsidR="00C5180C" w:rsidRPr="00C5180C" w:rsidRDefault="00C5180C" w:rsidP="00C5180C">
            <w:pPr>
              <w:jc w:val="center"/>
              <w:rPr>
                <w:sz w:val="20"/>
              </w:rPr>
            </w:pPr>
            <w:r w:rsidRPr="00C5180C">
              <w:rPr>
                <w:sz w:val="20"/>
              </w:rPr>
              <w:t>-</w:t>
            </w:r>
          </w:p>
        </w:tc>
        <w:tc>
          <w:tcPr>
            <w:tcW w:w="1136" w:type="dxa"/>
          </w:tcPr>
          <w:p w14:paraId="142A2F58" w14:textId="77777777" w:rsidR="00C5180C" w:rsidRPr="00C5180C" w:rsidRDefault="00C5180C" w:rsidP="00C5180C">
            <w:pPr>
              <w:jc w:val="center"/>
              <w:rPr>
                <w:sz w:val="20"/>
              </w:rPr>
            </w:pPr>
            <w:r w:rsidRPr="00C5180C">
              <w:rPr>
                <w:sz w:val="20"/>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C5180C" w:rsidRDefault="00C5180C" w:rsidP="00C5180C">
            <w:pPr>
              <w:jc w:val="center"/>
              <w:rPr>
                <w:sz w:val="20"/>
              </w:rPr>
            </w:pPr>
            <w:r w:rsidRPr="00C5180C">
              <w:rPr>
                <w:sz w:val="20"/>
              </w:rPr>
              <w:t>1994</w:t>
            </w:r>
          </w:p>
        </w:tc>
        <w:tc>
          <w:tcPr>
            <w:tcW w:w="900" w:type="dxa"/>
            <w:tcBorders>
              <w:left w:val="nil"/>
            </w:tcBorders>
          </w:tcPr>
          <w:p w14:paraId="6189D23C" w14:textId="77777777" w:rsidR="00C5180C" w:rsidRPr="00C5180C" w:rsidRDefault="00C5180C" w:rsidP="00C5180C">
            <w:pPr>
              <w:jc w:val="center"/>
              <w:rPr>
                <w:sz w:val="20"/>
              </w:rPr>
            </w:pPr>
            <w:r w:rsidRPr="00C5180C">
              <w:rPr>
                <w:sz w:val="20"/>
              </w:rPr>
              <w:t>19,995</w:t>
            </w:r>
          </w:p>
        </w:tc>
        <w:tc>
          <w:tcPr>
            <w:tcW w:w="752" w:type="dxa"/>
          </w:tcPr>
          <w:p w14:paraId="7F533770" w14:textId="77777777" w:rsidR="00C5180C" w:rsidRPr="00C5180C" w:rsidRDefault="00C5180C" w:rsidP="00C5180C">
            <w:pPr>
              <w:jc w:val="center"/>
              <w:rPr>
                <w:sz w:val="20"/>
              </w:rPr>
            </w:pPr>
            <w:r w:rsidRPr="00C5180C">
              <w:rPr>
                <w:sz w:val="20"/>
              </w:rPr>
              <w:t>1,672</w:t>
            </w:r>
          </w:p>
        </w:tc>
        <w:tc>
          <w:tcPr>
            <w:tcW w:w="595" w:type="dxa"/>
          </w:tcPr>
          <w:p w14:paraId="3682B641" w14:textId="77777777" w:rsidR="00C5180C" w:rsidRPr="00C5180C" w:rsidRDefault="00C5180C" w:rsidP="00C5180C">
            <w:pPr>
              <w:jc w:val="center"/>
              <w:rPr>
                <w:sz w:val="20"/>
              </w:rPr>
            </w:pPr>
            <w:r w:rsidRPr="00C5180C">
              <w:rPr>
                <w:sz w:val="20"/>
              </w:rPr>
              <w:t>-</w:t>
            </w:r>
          </w:p>
        </w:tc>
        <w:tc>
          <w:tcPr>
            <w:tcW w:w="786" w:type="dxa"/>
            <w:tcBorders>
              <w:right w:val="single" w:sz="4" w:space="0" w:color="auto"/>
            </w:tcBorders>
          </w:tcPr>
          <w:p w14:paraId="4F96AB1D" w14:textId="77777777" w:rsidR="00C5180C" w:rsidRPr="00C5180C" w:rsidRDefault="00C5180C" w:rsidP="00C5180C">
            <w:pPr>
              <w:jc w:val="center"/>
              <w:rPr>
                <w:sz w:val="20"/>
              </w:rPr>
            </w:pPr>
            <w:r w:rsidRPr="00C5180C">
              <w:rPr>
                <w:sz w:val="20"/>
              </w:rPr>
              <w:t>-</w:t>
            </w:r>
          </w:p>
        </w:tc>
        <w:tc>
          <w:tcPr>
            <w:tcW w:w="1107" w:type="dxa"/>
            <w:tcBorders>
              <w:right w:val="single" w:sz="4" w:space="0" w:color="auto"/>
            </w:tcBorders>
          </w:tcPr>
          <w:p w14:paraId="622F46A8" w14:textId="77777777" w:rsidR="00C5180C" w:rsidRPr="00C5180C" w:rsidRDefault="00C5180C" w:rsidP="00C5180C">
            <w:pPr>
              <w:jc w:val="center"/>
              <w:rPr>
                <w:rFonts w:cs="Arial"/>
                <w:color w:val="000000"/>
                <w:sz w:val="20"/>
              </w:rPr>
            </w:pPr>
            <w:r w:rsidRPr="00C5180C">
              <w:rPr>
                <w:rFonts w:cs="Arial"/>
                <w:color w:val="000000"/>
                <w:sz w:val="20"/>
              </w:rPr>
              <w:t>21,667</w:t>
            </w:r>
          </w:p>
        </w:tc>
        <w:tc>
          <w:tcPr>
            <w:tcW w:w="1107" w:type="dxa"/>
            <w:tcBorders>
              <w:left w:val="single" w:sz="4" w:space="0" w:color="auto"/>
            </w:tcBorders>
          </w:tcPr>
          <w:p w14:paraId="4AB6940A" w14:textId="77777777" w:rsidR="00C5180C" w:rsidRPr="00C5180C" w:rsidRDefault="00C5180C" w:rsidP="00C5180C">
            <w:pPr>
              <w:jc w:val="center"/>
              <w:rPr>
                <w:sz w:val="20"/>
              </w:rPr>
            </w:pPr>
            <w:r w:rsidRPr="00C5180C">
              <w:rPr>
                <w:sz w:val="20"/>
              </w:rPr>
              <w:t>390,833</w:t>
            </w:r>
          </w:p>
        </w:tc>
        <w:tc>
          <w:tcPr>
            <w:tcW w:w="864" w:type="dxa"/>
          </w:tcPr>
          <w:p w14:paraId="595A2AE2" w14:textId="77777777" w:rsidR="00C5180C" w:rsidRPr="00C5180C" w:rsidRDefault="00C5180C" w:rsidP="00C5180C">
            <w:pPr>
              <w:jc w:val="center"/>
              <w:rPr>
                <w:sz w:val="20"/>
              </w:rPr>
            </w:pPr>
            <w:r w:rsidRPr="00C5180C">
              <w:rPr>
                <w:sz w:val="20"/>
              </w:rPr>
              <w:t>24,495</w:t>
            </w:r>
          </w:p>
        </w:tc>
        <w:tc>
          <w:tcPr>
            <w:tcW w:w="1116" w:type="dxa"/>
          </w:tcPr>
          <w:p w14:paraId="732C057A" w14:textId="77777777" w:rsidR="00C5180C" w:rsidRPr="00C5180C" w:rsidRDefault="00C5180C" w:rsidP="00C5180C">
            <w:pPr>
              <w:jc w:val="center"/>
              <w:rPr>
                <w:sz w:val="20"/>
              </w:rPr>
            </w:pPr>
            <w:r w:rsidRPr="00C5180C">
              <w:rPr>
                <w:sz w:val="20"/>
              </w:rPr>
              <w:t>-</w:t>
            </w:r>
          </w:p>
        </w:tc>
        <w:tc>
          <w:tcPr>
            <w:tcW w:w="1080" w:type="dxa"/>
            <w:tcBorders>
              <w:left w:val="nil"/>
              <w:right w:val="single" w:sz="4" w:space="0" w:color="auto"/>
            </w:tcBorders>
          </w:tcPr>
          <w:p w14:paraId="7ADB104E" w14:textId="77777777" w:rsidR="00C5180C" w:rsidRPr="00C5180C" w:rsidRDefault="00C5180C" w:rsidP="00C5180C">
            <w:pPr>
              <w:jc w:val="center"/>
              <w:rPr>
                <w:sz w:val="20"/>
              </w:rPr>
            </w:pPr>
            <w:r w:rsidRPr="00C5180C">
              <w:rPr>
                <w:sz w:val="20"/>
              </w:rPr>
              <w:t>-</w:t>
            </w:r>
          </w:p>
        </w:tc>
        <w:tc>
          <w:tcPr>
            <w:tcW w:w="1080" w:type="dxa"/>
            <w:tcBorders>
              <w:left w:val="single" w:sz="4" w:space="0" w:color="auto"/>
            </w:tcBorders>
          </w:tcPr>
          <w:p w14:paraId="410D6B42" w14:textId="77777777" w:rsidR="00C5180C" w:rsidRPr="00C5180C" w:rsidRDefault="00C5180C" w:rsidP="00C5180C">
            <w:pPr>
              <w:jc w:val="center"/>
              <w:rPr>
                <w:sz w:val="20"/>
              </w:rPr>
            </w:pPr>
            <w:r w:rsidRPr="00C5180C">
              <w:rPr>
                <w:sz w:val="20"/>
              </w:rPr>
              <w:t>51.2</w:t>
            </w:r>
          </w:p>
        </w:tc>
        <w:tc>
          <w:tcPr>
            <w:tcW w:w="1044" w:type="dxa"/>
          </w:tcPr>
          <w:p w14:paraId="3AD8A49C" w14:textId="77777777" w:rsidR="00C5180C" w:rsidRPr="00C5180C" w:rsidRDefault="00C5180C" w:rsidP="00C5180C">
            <w:pPr>
              <w:jc w:val="center"/>
              <w:rPr>
                <w:sz w:val="20"/>
              </w:rPr>
            </w:pPr>
            <w:r w:rsidRPr="00C5180C">
              <w:rPr>
                <w:sz w:val="20"/>
              </w:rPr>
              <w:t>68.3</w:t>
            </w:r>
          </w:p>
        </w:tc>
        <w:tc>
          <w:tcPr>
            <w:tcW w:w="1116" w:type="dxa"/>
            <w:tcBorders>
              <w:left w:val="nil"/>
            </w:tcBorders>
          </w:tcPr>
          <w:p w14:paraId="242FC226" w14:textId="77777777" w:rsidR="00C5180C" w:rsidRPr="00C5180C" w:rsidRDefault="00C5180C" w:rsidP="00C5180C">
            <w:pPr>
              <w:jc w:val="center"/>
              <w:rPr>
                <w:sz w:val="20"/>
              </w:rPr>
            </w:pPr>
            <w:r w:rsidRPr="00C5180C">
              <w:rPr>
                <w:sz w:val="20"/>
              </w:rPr>
              <w:t>-</w:t>
            </w:r>
          </w:p>
        </w:tc>
        <w:tc>
          <w:tcPr>
            <w:tcW w:w="1136" w:type="dxa"/>
          </w:tcPr>
          <w:p w14:paraId="5737FE99" w14:textId="77777777" w:rsidR="00C5180C" w:rsidRPr="00C5180C" w:rsidRDefault="00C5180C" w:rsidP="00C5180C">
            <w:pPr>
              <w:jc w:val="center"/>
              <w:rPr>
                <w:sz w:val="20"/>
              </w:rPr>
            </w:pPr>
            <w:r w:rsidRPr="00C5180C">
              <w:rPr>
                <w:sz w:val="20"/>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C5180C" w:rsidRDefault="00C5180C" w:rsidP="00C5180C">
            <w:pPr>
              <w:jc w:val="center"/>
              <w:rPr>
                <w:sz w:val="20"/>
              </w:rPr>
            </w:pPr>
            <w:r w:rsidRPr="00C5180C">
              <w:rPr>
                <w:sz w:val="20"/>
              </w:rPr>
              <w:t>1995</w:t>
            </w:r>
          </w:p>
        </w:tc>
        <w:tc>
          <w:tcPr>
            <w:tcW w:w="900" w:type="dxa"/>
            <w:tcBorders>
              <w:left w:val="nil"/>
            </w:tcBorders>
          </w:tcPr>
          <w:p w14:paraId="7BA7CCC2" w14:textId="77777777" w:rsidR="00C5180C" w:rsidRPr="00C5180C" w:rsidRDefault="00C5180C" w:rsidP="00C5180C">
            <w:pPr>
              <w:jc w:val="center"/>
              <w:rPr>
                <w:sz w:val="20"/>
              </w:rPr>
            </w:pPr>
            <w:r w:rsidRPr="00C5180C">
              <w:rPr>
                <w:sz w:val="20"/>
              </w:rPr>
              <w:t>19,944</w:t>
            </w:r>
          </w:p>
        </w:tc>
        <w:tc>
          <w:tcPr>
            <w:tcW w:w="752" w:type="dxa"/>
          </w:tcPr>
          <w:p w14:paraId="6F6738B7" w14:textId="77777777" w:rsidR="00C5180C" w:rsidRPr="00C5180C" w:rsidRDefault="00C5180C" w:rsidP="00C5180C">
            <w:pPr>
              <w:jc w:val="center"/>
              <w:rPr>
                <w:sz w:val="20"/>
              </w:rPr>
            </w:pPr>
            <w:r w:rsidRPr="00C5180C">
              <w:rPr>
                <w:sz w:val="20"/>
              </w:rPr>
              <w:t>1,575</w:t>
            </w:r>
          </w:p>
        </w:tc>
        <w:tc>
          <w:tcPr>
            <w:tcW w:w="595" w:type="dxa"/>
          </w:tcPr>
          <w:p w14:paraId="65F7C9A0" w14:textId="77777777" w:rsidR="00C5180C" w:rsidRPr="00C5180C" w:rsidRDefault="00C5180C" w:rsidP="00C5180C">
            <w:pPr>
              <w:jc w:val="center"/>
              <w:rPr>
                <w:sz w:val="20"/>
              </w:rPr>
            </w:pPr>
            <w:r w:rsidRPr="00C5180C">
              <w:rPr>
                <w:sz w:val="20"/>
              </w:rPr>
              <w:t>217</w:t>
            </w:r>
          </w:p>
        </w:tc>
        <w:tc>
          <w:tcPr>
            <w:tcW w:w="786" w:type="dxa"/>
            <w:tcBorders>
              <w:right w:val="single" w:sz="4" w:space="0" w:color="auto"/>
            </w:tcBorders>
          </w:tcPr>
          <w:p w14:paraId="6DFEF6C8" w14:textId="77777777" w:rsidR="00C5180C" w:rsidRPr="00C5180C" w:rsidRDefault="00C5180C" w:rsidP="00C5180C">
            <w:pPr>
              <w:jc w:val="center"/>
              <w:rPr>
                <w:sz w:val="20"/>
              </w:rPr>
            </w:pPr>
            <w:r w:rsidRPr="00C5180C">
              <w:rPr>
                <w:sz w:val="20"/>
              </w:rPr>
              <w:t>317</w:t>
            </w:r>
          </w:p>
        </w:tc>
        <w:tc>
          <w:tcPr>
            <w:tcW w:w="1107" w:type="dxa"/>
            <w:tcBorders>
              <w:right w:val="single" w:sz="4" w:space="0" w:color="auto"/>
            </w:tcBorders>
          </w:tcPr>
          <w:p w14:paraId="694E59EE" w14:textId="77777777" w:rsidR="00C5180C" w:rsidRPr="00C5180C" w:rsidRDefault="00C5180C" w:rsidP="00C5180C">
            <w:pPr>
              <w:jc w:val="center"/>
              <w:rPr>
                <w:rFonts w:cs="Arial"/>
                <w:color w:val="000000"/>
                <w:sz w:val="20"/>
              </w:rPr>
            </w:pPr>
            <w:r w:rsidRPr="00C5180C">
              <w:rPr>
                <w:rFonts w:cs="Arial"/>
                <w:color w:val="000000"/>
                <w:sz w:val="20"/>
              </w:rPr>
              <w:t>22,053</w:t>
            </w:r>
          </w:p>
        </w:tc>
        <w:tc>
          <w:tcPr>
            <w:tcW w:w="1107" w:type="dxa"/>
            <w:tcBorders>
              <w:left w:val="single" w:sz="4" w:space="0" w:color="auto"/>
            </w:tcBorders>
          </w:tcPr>
          <w:p w14:paraId="7DDCE24A" w14:textId="77777777" w:rsidR="00C5180C" w:rsidRPr="00C5180C" w:rsidRDefault="00C5180C" w:rsidP="00C5180C">
            <w:pPr>
              <w:jc w:val="center"/>
              <w:rPr>
                <w:sz w:val="20"/>
              </w:rPr>
            </w:pPr>
            <w:r w:rsidRPr="00C5180C">
              <w:rPr>
                <w:sz w:val="20"/>
              </w:rPr>
              <w:t>416,890</w:t>
            </w:r>
          </w:p>
        </w:tc>
        <w:tc>
          <w:tcPr>
            <w:tcW w:w="864" w:type="dxa"/>
          </w:tcPr>
          <w:p w14:paraId="1DE22121" w14:textId="77777777" w:rsidR="00C5180C" w:rsidRPr="00C5180C" w:rsidRDefault="00C5180C" w:rsidP="00C5180C">
            <w:pPr>
              <w:jc w:val="center"/>
              <w:rPr>
                <w:sz w:val="20"/>
              </w:rPr>
            </w:pPr>
            <w:r w:rsidRPr="00C5180C">
              <w:rPr>
                <w:sz w:val="20"/>
              </w:rPr>
              <w:t>24,854</w:t>
            </w:r>
          </w:p>
        </w:tc>
        <w:tc>
          <w:tcPr>
            <w:tcW w:w="1116" w:type="dxa"/>
          </w:tcPr>
          <w:p w14:paraId="071DA65D" w14:textId="77777777" w:rsidR="00C5180C" w:rsidRPr="00C5180C" w:rsidRDefault="00C5180C" w:rsidP="00C5180C">
            <w:pPr>
              <w:jc w:val="center"/>
              <w:rPr>
                <w:sz w:val="20"/>
              </w:rPr>
            </w:pPr>
            <w:r w:rsidRPr="00C5180C">
              <w:rPr>
                <w:sz w:val="20"/>
              </w:rPr>
              <w:t>4,033</w:t>
            </w:r>
          </w:p>
        </w:tc>
        <w:tc>
          <w:tcPr>
            <w:tcW w:w="1080" w:type="dxa"/>
            <w:tcBorders>
              <w:left w:val="nil"/>
              <w:right w:val="single" w:sz="4" w:space="0" w:color="auto"/>
            </w:tcBorders>
          </w:tcPr>
          <w:p w14:paraId="1783FA2E" w14:textId="77777777" w:rsidR="00C5180C" w:rsidRPr="00C5180C" w:rsidRDefault="00C5180C" w:rsidP="00C5180C">
            <w:pPr>
              <w:jc w:val="center"/>
              <w:rPr>
                <w:sz w:val="20"/>
              </w:rPr>
            </w:pPr>
            <w:r w:rsidRPr="00C5180C">
              <w:rPr>
                <w:sz w:val="20"/>
              </w:rPr>
              <w:t>11,561</w:t>
            </w:r>
          </w:p>
        </w:tc>
        <w:tc>
          <w:tcPr>
            <w:tcW w:w="1080" w:type="dxa"/>
            <w:tcBorders>
              <w:left w:val="single" w:sz="4" w:space="0" w:color="auto"/>
            </w:tcBorders>
          </w:tcPr>
          <w:p w14:paraId="3D21799F" w14:textId="77777777" w:rsidR="00C5180C" w:rsidRPr="00C5180C" w:rsidRDefault="00C5180C" w:rsidP="00C5180C">
            <w:pPr>
              <w:jc w:val="center"/>
              <w:rPr>
                <w:sz w:val="20"/>
              </w:rPr>
            </w:pPr>
            <w:r w:rsidRPr="00C5180C">
              <w:rPr>
                <w:sz w:val="20"/>
              </w:rPr>
              <w:t>47.8</w:t>
            </w:r>
          </w:p>
        </w:tc>
        <w:tc>
          <w:tcPr>
            <w:tcW w:w="1044" w:type="dxa"/>
          </w:tcPr>
          <w:p w14:paraId="4843AA78" w14:textId="77777777" w:rsidR="00C5180C" w:rsidRPr="00C5180C" w:rsidRDefault="00C5180C" w:rsidP="00C5180C">
            <w:pPr>
              <w:jc w:val="center"/>
              <w:rPr>
                <w:sz w:val="20"/>
              </w:rPr>
            </w:pPr>
            <w:r w:rsidRPr="00C5180C">
              <w:rPr>
                <w:sz w:val="20"/>
              </w:rPr>
              <w:t>63.4</w:t>
            </w:r>
          </w:p>
        </w:tc>
        <w:tc>
          <w:tcPr>
            <w:tcW w:w="1116" w:type="dxa"/>
            <w:tcBorders>
              <w:left w:val="nil"/>
            </w:tcBorders>
          </w:tcPr>
          <w:p w14:paraId="66EF9209" w14:textId="77777777" w:rsidR="00C5180C" w:rsidRPr="00C5180C" w:rsidRDefault="00C5180C" w:rsidP="00C5180C">
            <w:pPr>
              <w:jc w:val="center"/>
              <w:rPr>
                <w:sz w:val="20"/>
              </w:rPr>
            </w:pPr>
            <w:r w:rsidRPr="00C5180C">
              <w:rPr>
                <w:sz w:val="20"/>
              </w:rPr>
              <w:t>53.8</w:t>
            </w:r>
          </w:p>
        </w:tc>
        <w:tc>
          <w:tcPr>
            <w:tcW w:w="1136" w:type="dxa"/>
          </w:tcPr>
          <w:p w14:paraId="0FC25850" w14:textId="77777777" w:rsidR="00C5180C" w:rsidRPr="00C5180C" w:rsidRDefault="00C5180C" w:rsidP="00C5180C">
            <w:pPr>
              <w:jc w:val="center"/>
              <w:rPr>
                <w:sz w:val="20"/>
              </w:rPr>
            </w:pPr>
            <w:r w:rsidRPr="00C5180C">
              <w:rPr>
                <w:sz w:val="20"/>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C5180C" w:rsidRDefault="00C5180C" w:rsidP="00C5180C">
            <w:pPr>
              <w:jc w:val="center"/>
              <w:rPr>
                <w:sz w:val="20"/>
              </w:rPr>
            </w:pPr>
            <w:r w:rsidRPr="00C5180C">
              <w:rPr>
                <w:sz w:val="20"/>
              </w:rPr>
              <w:t>1996</w:t>
            </w:r>
          </w:p>
        </w:tc>
        <w:tc>
          <w:tcPr>
            <w:tcW w:w="900" w:type="dxa"/>
            <w:tcBorders>
              <w:left w:val="nil"/>
            </w:tcBorders>
          </w:tcPr>
          <w:p w14:paraId="400006C0" w14:textId="77777777" w:rsidR="00C5180C" w:rsidRPr="00C5180C" w:rsidRDefault="00C5180C" w:rsidP="00C5180C">
            <w:pPr>
              <w:jc w:val="center"/>
              <w:rPr>
                <w:sz w:val="20"/>
              </w:rPr>
            </w:pPr>
            <w:r w:rsidRPr="00C5180C">
              <w:rPr>
                <w:sz w:val="20"/>
              </w:rPr>
              <w:t>15,978</w:t>
            </w:r>
          </w:p>
        </w:tc>
        <w:tc>
          <w:tcPr>
            <w:tcW w:w="752" w:type="dxa"/>
          </w:tcPr>
          <w:p w14:paraId="5C0FD980" w14:textId="77777777" w:rsidR="00C5180C" w:rsidRPr="00C5180C" w:rsidRDefault="00C5180C" w:rsidP="00C5180C">
            <w:pPr>
              <w:jc w:val="center"/>
              <w:rPr>
                <w:sz w:val="20"/>
              </w:rPr>
            </w:pPr>
            <w:r w:rsidRPr="00C5180C">
              <w:rPr>
                <w:sz w:val="20"/>
              </w:rPr>
              <w:t>1,342</w:t>
            </w:r>
          </w:p>
        </w:tc>
        <w:tc>
          <w:tcPr>
            <w:tcW w:w="595" w:type="dxa"/>
          </w:tcPr>
          <w:p w14:paraId="6717F6F6" w14:textId="77777777" w:rsidR="00C5180C" w:rsidRPr="00C5180C" w:rsidRDefault="00C5180C" w:rsidP="00C5180C">
            <w:pPr>
              <w:jc w:val="center"/>
              <w:rPr>
                <w:sz w:val="20"/>
              </w:rPr>
            </w:pPr>
            <w:r w:rsidRPr="00C5180C">
              <w:rPr>
                <w:sz w:val="20"/>
              </w:rPr>
              <w:t>164</w:t>
            </w:r>
          </w:p>
        </w:tc>
        <w:tc>
          <w:tcPr>
            <w:tcW w:w="786" w:type="dxa"/>
            <w:tcBorders>
              <w:right w:val="single" w:sz="4" w:space="0" w:color="auto"/>
            </w:tcBorders>
          </w:tcPr>
          <w:p w14:paraId="1D6A380D" w14:textId="77777777" w:rsidR="00C5180C" w:rsidRPr="00C5180C" w:rsidRDefault="00C5180C" w:rsidP="00C5180C">
            <w:pPr>
              <w:jc w:val="center"/>
              <w:rPr>
                <w:sz w:val="20"/>
              </w:rPr>
            </w:pPr>
            <w:r w:rsidRPr="00C5180C">
              <w:rPr>
                <w:sz w:val="20"/>
              </w:rPr>
              <w:t>238</w:t>
            </w:r>
          </w:p>
        </w:tc>
        <w:tc>
          <w:tcPr>
            <w:tcW w:w="1107" w:type="dxa"/>
            <w:tcBorders>
              <w:right w:val="single" w:sz="4" w:space="0" w:color="auto"/>
            </w:tcBorders>
          </w:tcPr>
          <w:p w14:paraId="0EF507CB" w14:textId="77777777" w:rsidR="00C5180C" w:rsidRPr="00C5180C" w:rsidRDefault="00C5180C" w:rsidP="00C5180C">
            <w:pPr>
              <w:jc w:val="center"/>
              <w:rPr>
                <w:rFonts w:cs="Arial"/>
                <w:color w:val="000000"/>
                <w:sz w:val="20"/>
              </w:rPr>
            </w:pPr>
            <w:r w:rsidRPr="00C5180C">
              <w:rPr>
                <w:rFonts w:cs="Arial"/>
                <w:color w:val="000000"/>
                <w:sz w:val="20"/>
              </w:rPr>
              <w:t>17,722</w:t>
            </w:r>
          </w:p>
        </w:tc>
        <w:tc>
          <w:tcPr>
            <w:tcW w:w="1107" w:type="dxa"/>
            <w:tcBorders>
              <w:left w:val="single" w:sz="4" w:space="0" w:color="auto"/>
            </w:tcBorders>
          </w:tcPr>
          <w:p w14:paraId="6938ABA5" w14:textId="77777777" w:rsidR="00C5180C" w:rsidRPr="00C5180C" w:rsidRDefault="00C5180C" w:rsidP="00C5180C">
            <w:pPr>
              <w:jc w:val="center"/>
              <w:rPr>
                <w:sz w:val="20"/>
              </w:rPr>
            </w:pPr>
            <w:r w:rsidRPr="00C5180C">
              <w:rPr>
                <w:sz w:val="20"/>
              </w:rPr>
              <w:t>318,796</w:t>
            </w:r>
          </w:p>
        </w:tc>
        <w:tc>
          <w:tcPr>
            <w:tcW w:w="864" w:type="dxa"/>
          </w:tcPr>
          <w:p w14:paraId="3E1DBBEC" w14:textId="77777777" w:rsidR="00C5180C" w:rsidRPr="00C5180C" w:rsidRDefault="00C5180C" w:rsidP="00C5180C">
            <w:pPr>
              <w:jc w:val="center"/>
              <w:rPr>
                <w:sz w:val="20"/>
              </w:rPr>
            </w:pPr>
            <w:r w:rsidRPr="00C5180C">
              <w:rPr>
                <w:sz w:val="20"/>
              </w:rPr>
              <w:t>24,583</w:t>
            </w:r>
          </w:p>
        </w:tc>
        <w:tc>
          <w:tcPr>
            <w:tcW w:w="1116" w:type="dxa"/>
          </w:tcPr>
          <w:p w14:paraId="15BF248E" w14:textId="77777777" w:rsidR="00C5180C" w:rsidRPr="00C5180C" w:rsidRDefault="00C5180C" w:rsidP="00C5180C">
            <w:pPr>
              <w:jc w:val="center"/>
              <w:rPr>
                <w:sz w:val="20"/>
              </w:rPr>
            </w:pPr>
            <w:r w:rsidRPr="00C5180C">
              <w:rPr>
                <w:sz w:val="20"/>
              </w:rPr>
              <w:t>2,714</w:t>
            </w:r>
          </w:p>
        </w:tc>
        <w:tc>
          <w:tcPr>
            <w:tcW w:w="1080" w:type="dxa"/>
            <w:tcBorders>
              <w:left w:val="nil"/>
              <w:right w:val="single" w:sz="4" w:space="0" w:color="auto"/>
            </w:tcBorders>
          </w:tcPr>
          <w:p w14:paraId="60EA0A90" w14:textId="77777777" w:rsidR="00C5180C" w:rsidRPr="00C5180C" w:rsidRDefault="00C5180C" w:rsidP="00C5180C">
            <w:pPr>
              <w:jc w:val="center"/>
              <w:rPr>
                <w:sz w:val="20"/>
              </w:rPr>
            </w:pPr>
            <w:r w:rsidRPr="00C5180C">
              <w:rPr>
                <w:sz w:val="20"/>
              </w:rPr>
              <w:t>5,604</w:t>
            </w:r>
          </w:p>
        </w:tc>
        <w:tc>
          <w:tcPr>
            <w:tcW w:w="1080" w:type="dxa"/>
            <w:tcBorders>
              <w:left w:val="single" w:sz="4" w:space="0" w:color="auto"/>
            </w:tcBorders>
          </w:tcPr>
          <w:p w14:paraId="0DA4323F" w14:textId="77777777" w:rsidR="00C5180C" w:rsidRPr="00C5180C" w:rsidRDefault="00C5180C" w:rsidP="00C5180C">
            <w:pPr>
              <w:jc w:val="center"/>
              <w:rPr>
                <w:sz w:val="20"/>
              </w:rPr>
            </w:pPr>
            <w:r w:rsidRPr="00C5180C">
              <w:rPr>
                <w:sz w:val="20"/>
              </w:rPr>
              <w:t>50.1</w:t>
            </w:r>
          </w:p>
        </w:tc>
        <w:tc>
          <w:tcPr>
            <w:tcW w:w="1044" w:type="dxa"/>
          </w:tcPr>
          <w:p w14:paraId="6F285EFE" w14:textId="77777777" w:rsidR="00C5180C" w:rsidRPr="00C5180C" w:rsidRDefault="00C5180C" w:rsidP="00C5180C">
            <w:pPr>
              <w:jc w:val="center"/>
              <w:rPr>
                <w:sz w:val="20"/>
              </w:rPr>
            </w:pPr>
            <w:r w:rsidRPr="00C5180C">
              <w:rPr>
                <w:sz w:val="20"/>
              </w:rPr>
              <w:t>54.6</w:t>
            </w:r>
          </w:p>
        </w:tc>
        <w:tc>
          <w:tcPr>
            <w:tcW w:w="1116" w:type="dxa"/>
            <w:tcBorders>
              <w:left w:val="nil"/>
            </w:tcBorders>
          </w:tcPr>
          <w:p w14:paraId="7AD13ABE" w14:textId="77777777" w:rsidR="00C5180C" w:rsidRPr="00C5180C" w:rsidRDefault="00C5180C" w:rsidP="00C5180C">
            <w:pPr>
              <w:jc w:val="center"/>
              <w:rPr>
                <w:sz w:val="20"/>
              </w:rPr>
            </w:pPr>
            <w:r w:rsidRPr="00C5180C">
              <w:rPr>
                <w:sz w:val="20"/>
              </w:rPr>
              <w:t>60.3</w:t>
            </w:r>
          </w:p>
        </w:tc>
        <w:tc>
          <w:tcPr>
            <w:tcW w:w="1136" w:type="dxa"/>
          </w:tcPr>
          <w:p w14:paraId="47C7909F" w14:textId="77777777" w:rsidR="00C5180C" w:rsidRPr="00C5180C" w:rsidRDefault="00C5180C" w:rsidP="00C5180C">
            <w:pPr>
              <w:jc w:val="center"/>
              <w:rPr>
                <w:sz w:val="20"/>
              </w:rPr>
            </w:pPr>
            <w:r w:rsidRPr="00C5180C">
              <w:rPr>
                <w:sz w:val="20"/>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C5180C" w:rsidRDefault="00C5180C" w:rsidP="00C5180C">
            <w:pPr>
              <w:jc w:val="center"/>
              <w:rPr>
                <w:sz w:val="20"/>
              </w:rPr>
            </w:pPr>
            <w:r w:rsidRPr="00C5180C">
              <w:rPr>
                <w:sz w:val="20"/>
              </w:rPr>
              <w:t>1997</w:t>
            </w:r>
          </w:p>
        </w:tc>
        <w:tc>
          <w:tcPr>
            <w:tcW w:w="900" w:type="dxa"/>
            <w:tcBorders>
              <w:left w:val="nil"/>
            </w:tcBorders>
          </w:tcPr>
          <w:p w14:paraId="76633C38" w14:textId="77777777" w:rsidR="00C5180C" w:rsidRPr="00C5180C" w:rsidRDefault="00C5180C" w:rsidP="00C5180C">
            <w:pPr>
              <w:jc w:val="center"/>
              <w:rPr>
                <w:sz w:val="20"/>
              </w:rPr>
            </w:pPr>
            <w:r w:rsidRPr="00C5180C">
              <w:rPr>
                <w:sz w:val="20"/>
              </w:rPr>
              <w:t>15,413</w:t>
            </w:r>
          </w:p>
        </w:tc>
        <w:tc>
          <w:tcPr>
            <w:tcW w:w="752" w:type="dxa"/>
          </w:tcPr>
          <w:p w14:paraId="580A31D2" w14:textId="77777777" w:rsidR="00C5180C" w:rsidRPr="00C5180C" w:rsidRDefault="00C5180C" w:rsidP="00C5180C">
            <w:pPr>
              <w:jc w:val="center"/>
              <w:rPr>
                <w:sz w:val="20"/>
              </w:rPr>
            </w:pPr>
            <w:r w:rsidRPr="00C5180C">
              <w:rPr>
                <w:sz w:val="20"/>
              </w:rPr>
              <w:t>1,386</w:t>
            </w:r>
          </w:p>
        </w:tc>
        <w:tc>
          <w:tcPr>
            <w:tcW w:w="595" w:type="dxa"/>
          </w:tcPr>
          <w:p w14:paraId="1A261A56" w14:textId="77777777" w:rsidR="00C5180C" w:rsidRPr="00C5180C" w:rsidRDefault="00C5180C" w:rsidP="00C5180C">
            <w:pPr>
              <w:jc w:val="center"/>
              <w:rPr>
                <w:sz w:val="20"/>
              </w:rPr>
            </w:pPr>
            <w:r w:rsidRPr="00C5180C">
              <w:rPr>
                <w:sz w:val="20"/>
              </w:rPr>
              <w:t>163</w:t>
            </w:r>
          </w:p>
        </w:tc>
        <w:tc>
          <w:tcPr>
            <w:tcW w:w="786" w:type="dxa"/>
            <w:tcBorders>
              <w:right w:val="single" w:sz="4" w:space="0" w:color="auto"/>
            </w:tcBorders>
          </w:tcPr>
          <w:p w14:paraId="42CD0EF0" w14:textId="77777777" w:rsidR="00C5180C" w:rsidRPr="00C5180C" w:rsidRDefault="00C5180C" w:rsidP="00C5180C">
            <w:pPr>
              <w:jc w:val="center"/>
              <w:rPr>
                <w:sz w:val="20"/>
              </w:rPr>
            </w:pPr>
            <w:r w:rsidRPr="00C5180C">
              <w:rPr>
                <w:sz w:val="20"/>
              </w:rPr>
              <w:t>287</w:t>
            </w:r>
          </w:p>
        </w:tc>
        <w:tc>
          <w:tcPr>
            <w:tcW w:w="1107" w:type="dxa"/>
            <w:tcBorders>
              <w:right w:val="single" w:sz="4" w:space="0" w:color="auto"/>
            </w:tcBorders>
          </w:tcPr>
          <w:p w14:paraId="4FC2E1C8" w14:textId="77777777" w:rsidR="00C5180C" w:rsidRPr="00C5180C" w:rsidRDefault="00C5180C" w:rsidP="00C5180C">
            <w:pPr>
              <w:jc w:val="center"/>
              <w:rPr>
                <w:rFonts w:cs="Arial"/>
                <w:color w:val="000000"/>
                <w:sz w:val="20"/>
              </w:rPr>
            </w:pPr>
            <w:r w:rsidRPr="00C5180C">
              <w:rPr>
                <w:rFonts w:cs="Arial"/>
                <w:color w:val="000000"/>
                <w:sz w:val="20"/>
              </w:rPr>
              <w:t>17,249</w:t>
            </w:r>
          </w:p>
        </w:tc>
        <w:tc>
          <w:tcPr>
            <w:tcW w:w="1107" w:type="dxa"/>
            <w:tcBorders>
              <w:left w:val="single" w:sz="4" w:space="0" w:color="auto"/>
            </w:tcBorders>
          </w:tcPr>
          <w:p w14:paraId="025C9246" w14:textId="77777777" w:rsidR="00C5180C" w:rsidRPr="00C5180C" w:rsidRDefault="00C5180C" w:rsidP="00C5180C">
            <w:pPr>
              <w:jc w:val="center"/>
              <w:rPr>
                <w:sz w:val="20"/>
              </w:rPr>
            </w:pPr>
            <w:r w:rsidRPr="00C5180C">
              <w:rPr>
                <w:sz w:val="20"/>
              </w:rPr>
              <w:t>303,286</w:t>
            </w:r>
          </w:p>
        </w:tc>
        <w:tc>
          <w:tcPr>
            <w:tcW w:w="864" w:type="dxa"/>
          </w:tcPr>
          <w:p w14:paraId="34642806" w14:textId="77777777" w:rsidR="00C5180C" w:rsidRPr="00C5180C" w:rsidRDefault="00C5180C" w:rsidP="00C5180C">
            <w:pPr>
              <w:jc w:val="center"/>
              <w:rPr>
                <w:sz w:val="20"/>
              </w:rPr>
            </w:pPr>
            <w:r w:rsidRPr="00C5180C">
              <w:rPr>
                <w:sz w:val="20"/>
              </w:rPr>
              <w:t>21,930</w:t>
            </w:r>
          </w:p>
        </w:tc>
        <w:tc>
          <w:tcPr>
            <w:tcW w:w="1116" w:type="dxa"/>
          </w:tcPr>
          <w:p w14:paraId="0160488D" w14:textId="77777777" w:rsidR="00C5180C" w:rsidRPr="00C5180C" w:rsidRDefault="00C5180C" w:rsidP="00C5180C">
            <w:pPr>
              <w:jc w:val="center"/>
              <w:rPr>
                <w:sz w:val="20"/>
              </w:rPr>
            </w:pPr>
            <w:r w:rsidRPr="00C5180C">
              <w:rPr>
                <w:sz w:val="20"/>
              </w:rPr>
              <w:t>4,695</w:t>
            </w:r>
          </w:p>
        </w:tc>
        <w:tc>
          <w:tcPr>
            <w:tcW w:w="1080" w:type="dxa"/>
            <w:tcBorders>
              <w:left w:val="nil"/>
              <w:right w:val="single" w:sz="4" w:space="0" w:color="auto"/>
            </w:tcBorders>
          </w:tcPr>
          <w:p w14:paraId="65CBEF95" w14:textId="77777777" w:rsidR="00C5180C" w:rsidRPr="00C5180C" w:rsidRDefault="00C5180C" w:rsidP="00C5180C">
            <w:pPr>
              <w:ind w:right="-18"/>
              <w:jc w:val="center"/>
              <w:rPr>
                <w:sz w:val="20"/>
              </w:rPr>
            </w:pPr>
            <w:r w:rsidRPr="00C5180C">
              <w:rPr>
                <w:sz w:val="20"/>
              </w:rPr>
              <w:t>6,390</w:t>
            </w:r>
          </w:p>
        </w:tc>
        <w:tc>
          <w:tcPr>
            <w:tcW w:w="1080" w:type="dxa"/>
            <w:tcBorders>
              <w:left w:val="single" w:sz="4" w:space="0" w:color="auto"/>
            </w:tcBorders>
          </w:tcPr>
          <w:p w14:paraId="5BB32755" w14:textId="77777777" w:rsidR="00C5180C" w:rsidRPr="00C5180C" w:rsidRDefault="00C5180C" w:rsidP="00C5180C">
            <w:pPr>
              <w:jc w:val="center"/>
              <w:rPr>
                <w:sz w:val="20"/>
              </w:rPr>
            </w:pPr>
            <w:r w:rsidRPr="00C5180C">
              <w:rPr>
                <w:sz w:val="20"/>
              </w:rPr>
              <w:t>50.8</w:t>
            </w:r>
          </w:p>
        </w:tc>
        <w:tc>
          <w:tcPr>
            <w:tcW w:w="1044" w:type="dxa"/>
          </w:tcPr>
          <w:p w14:paraId="02F8C505" w14:textId="77777777" w:rsidR="00C5180C" w:rsidRPr="00C5180C" w:rsidRDefault="00C5180C" w:rsidP="00C5180C">
            <w:pPr>
              <w:jc w:val="center"/>
              <w:rPr>
                <w:sz w:val="20"/>
              </w:rPr>
            </w:pPr>
            <w:r w:rsidRPr="00C5180C">
              <w:rPr>
                <w:sz w:val="20"/>
              </w:rPr>
              <w:t>63.2</w:t>
            </w:r>
          </w:p>
        </w:tc>
        <w:tc>
          <w:tcPr>
            <w:tcW w:w="1116" w:type="dxa"/>
            <w:tcBorders>
              <w:left w:val="nil"/>
            </w:tcBorders>
          </w:tcPr>
          <w:p w14:paraId="1CAAFBD4" w14:textId="77777777" w:rsidR="00C5180C" w:rsidRPr="00C5180C" w:rsidRDefault="00C5180C" w:rsidP="00C5180C">
            <w:pPr>
              <w:jc w:val="center"/>
              <w:rPr>
                <w:sz w:val="20"/>
              </w:rPr>
            </w:pPr>
            <w:r w:rsidRPr="00C5180C">
              <w:rPr>
                <w:sz w:val="20"/>
              </w:rPr>
              <w:t>34.7</w:t>
            </w:r>
          </w:p>
        </w:tc>
        <w:tc>
          <w:tcPr>
            <w:tcW w:w="1136" w:type="dxa"/>
          </w:tcPr>
          <w:p w14:paraId="668BB188" w14:textId="77777777" w:rsidR="00C5180C" w:rsidRPr="00C5180C" w:rsidRDefault="00C5180C" w:rsidP="00C5180C">
            <w:pPr>
              <w:jc w:val="center"/>
              <w:rPr>
                <w:sz w:val="20"/>
              </w:rPr>
            </w:pPr>
            <w:r w:rsidRPr="00C5180C">
              <w:rPr>
                <w:sz w:val="20"/>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C5180C" w:rsidRDefault="00C5180C" w:rsidP="00C5180C">
            <w:pPr>
              <w:jc w:val="center"/>
              <w:rPr>
                <w:sz w:val="20"/>
              </w:rPr>
            </w:pPr>
            <w:r w:rsidRPr="00C5180C">
              <w:rPr>
                <w:sz w:val="20"/>
              </w:rPr>
              <w:t>1998</w:t>
            </w:r>
          </w:p>
        </w:tc>
        <w:tc>
          <w:tcPr>
            <w:tcW w:w="900" w:type="dxa"/>
            <w:tcBorders>
              <w:left w:val="nil"/>
            </w:tcBorders>
          </w:tcPr>
          <w:p w14:paraId="5EFEE8AA" w14:textId="77777777" w:rsidR="00C5180C" w:rsidRPr="00C5180C" w:rsidRDefault="00C5180C" w:rsidP="00C5180C">
            <w:pPr>
              <w:jc w:val="center"/>
              <w:rPr>
                <w:sz w:val="20"/>
              </w:rPr>
            </w:pPr>
            <w:r w:rsidRPr="00C5180C">
              <w:rPr>
                <w:sz w:val="20"/>
              </w:rPr>
              <w:t>11,136</w:t>
            </w:r>
          </w:p>
        </w:tc>
        <w:tc>
          <w:tcPr>
            <w:tcW w:w="752" w:type="dxa"/>
          </w:tcPr>
          <w:p w14:paraId="7430A842" w14:textId="77777777" w:rsidR="00C5180C" w:rsidRPr="00C5180C" w:rsidRDefault="00C5180C" w:rsidP="00C5180C">
            <w:pPr>
              <w:jc w:val="center"/>
              <w:rPr>
                <w:sz w:val="20"/>
              </w:rPr>
            </w:pPr>
            <w:r w:rsidRPr="00C5180C">
              <w:rPr>
                <w:sz w:val="20"/>
              </w:rPr>
              <w:t>1,988</w:t>
            </w:r>
          </w:p>
        </w:tc>
        <w:tc>
          <w:tcPr>
            <w:tcW w:w="595" w:type="dxa"/>
          </w:tcPr>
          <w:p w14:paraId="09B3D867" w14:textId="77777777" w:rsidR="00C5180C" w:rsidRPr="00C5180C" w:rsidRDefault="00C5180C" w:rsidP="00C5180C">
            <w:pPr>
              <w:jc w:val="center"/>
              <w:rPr>
                <w:sz w:val="20"/>
              </w:rPr>
            </w:pPr>
            <w:r w:rsidRPr="00C5180C">
              <w:rPr>
                <w:sz w:val="20"/>
              </w:rPr>
              <w:t>161</w:t>
            </w:r>
          </w:p>
        </w:tc>
        <w:tc>
          <w:tcPr>
            <w:tcW w:w="786" w:type="dxa"/>
            <w:tcBorders>
              <w:right w:val="single" w:sz="4" w:space="0" w:color="auto"/>
            </w:tcBorders>
          </w:tcPr>
          <w:p w14:paraId="53819499"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2D2E9FBA" w14:textId="77777777" w:rsidR="00C5180C" w:rsidRPr="00C5180C" w:rsidRDefault="00C5180C" w:rsidP="00C5180C">
            <w:pPr>
              <w:jc w:val="center"/>
              <w:rPr>
                <w:rFonts w:cs="Arial"/>
                <w:color w:val="000000"/>
                <w:sz w:val="20"/>
              </w:rPr>
            </w:pPr>
            <w:r w:rsidRPr="00C5180C">
              <w:rPr>
                <w:rFonts w:cs="Arial"/>
                <w:color w:val="000000"/>
                <w:sz w:val="20"/>
              </w:rPr>
              <w:t>13,575</w:t>
            </w:r>
          </w:p>
        </w:tc>
        <w:tc>
          <w:tcPr>
            <w:tcW w:w="1107" w:type="dxa"/>
            <w:tcBorders>
              <w:left w:val="single" w:sz="4" w:space="0" w:color="auto"/>
            </w:tcBorders>
          </w:tcPr>
          <w:p w14:paraId="70B27CDB" w14:textId="77777777" w:rsidR="00C5180C" w:rsidRPr="00C5180C" w:rsidRDefault="00C5180C" w:rsidP="00C5180C">
            <w:pPr>
              <w:jc w:val="center"/>
              <w:rPr>
                <w:sz w:val="20"/>
              </w:rPr>
            </w:pPr>
            <w:r w:rsidRPr="00C5180C">
              <w:rPr>
                <w:sz w:val="20"/>
              </w:rPr>
              <w:t>243,339</w:t>
            </w:r>
          </w:p>
        </w:tc>
        <w:tc>
          <w:tcPr>
            <w:tcW w:w="864" w:type="dxa"/>
          </w:tcPr>
          <w:p w14:paraId="0A6CD90B" w14:textId="77777777" w:rsidR="00C5180C" w:rsidRPr="00C5180C" w:rsidRDefault="00C5180C" w:rsidP="00C5180C">
            <w:pPr>
              <w:jc w:val="center"/>
              <w:rPr>
                <w:sz w:val="20"/>
              </w:rPr>
            </w:pPr>
            <w:r w:rsidRPr="00C5180C">
              <w:rPr>
                <w:sz w:val="20"/>
              </w:rPr>
              <w:t>31,232</w:t>
            </w:r>
          </w:p>
        </w:tc>
        <w:tc>
          <w:tcPr>
            <w:tcW w:w="1116" w:type="dxa"/>
          </w:tcPr>
          <w:p w14:paraId="0CCF3BAA" w14:textId="77777777" w:rsidR="00C5180C" w:rsidRPr="00C5180C" w:rsidRDefault="00C5180C" w:rsidP="00C5180C">
            <w:pPr>
              <w:jc w:val="center"/>
              <w:rPr>
                <w:sz w:val="20"/>
              </w:rPr>
            </w:pPr>
            <w:r w:rsidRPr="00C5180C">
              <w:rPr>
                <w:sz w:val="20"/>
              </w:rPr>
              <w:t>5,624</w:t>
            </w:r>
          </w:p>
        </w:tc>
        <w:tc>
          <w:tcPr>
            <w:tcW w:w="1080" w:type="dxa"/>
            <w:tcBorders>
              <w:left w:val="nil"/>
              <w:right w:val="single" w:sz="4" w:space="0" w:color="auto"/>
            </w:tcBorders>
          </w:tcPr>
          <w:p w14:paraId="053092DF" w14:textId="77777777" w:rsidR="00C5180C" w:rsidRPr="00C5180C" w:rsidRDefault="00C5180C" w:rsidP="00C5180C">
            <w:pPr>
              <w:jc w:val="center"/>
              <w:rPr>
                <w:sz w:val="20"/>
              </w:rPr>
            </w:pPr>
            <w:r w:rsidRPr="00C5180C">
              <w:rPr>
                <w:sz w:val="20"/>
              </w:rPr>
              <w:t>6,035</w:t>
            </w:r>
          </w:p>
        </w:tc>
        <w:tc>
          <w:tcPr>
            <w:tcW w:w="1080" w:type="dxa"/>
            <w:tcBorders>
              <w:left w:val="single" w:sz="4" w:space="0" w:color="auto"/>
            </w:tcBorders>
          </w:tcPr>
          <w:p w14:paraId="337F2BA3" w14:textId="77777777" w:rsidR="00C5180C" w:rsidRPr="00C5180C" w:rsidRDefault="00C5180C" w:rsidP="00C5180C">
            <w:pPr>
              <w:jc w:val="center"/>
              <w:rPr>
                <w:sz w:val="20"/>
              </w:rPr>
            </w:pPr>
            <w:r w:rsidRPr="00C5180C">
              <w:rPr>
                <w:sz w:val="20"/>
              </w:rPr>
              <w:t>45.8</w:t>
            </w:r>
          </w:p>
        </w:tc>
        <w:tc>
          <w:tcPr>
            <w:tcW w:w="1044" w:type="dxa"/>
          </w:tcPr>
          <w:p w14:paraId="30B9CFA7" w14:textId="77777777" w:rsidR="00C5180C" w:rsidRPr="00C5180C" w:rsidRDefault="00C5180C" w:rsidP="00C5180C">
            <w:pPr>
              <w:jc w:val="center"/>
              <w:rPr>
                <w:sz w:val="20"/>
              </w:rPr>
            </w:pPr>
            <w:r w:rsidRPr="00C5180C">
              <w:rPr>
                <w:sz w:val="20"/>
              </w:rPr>
              <w:t>63.1</w:t>
            </w:r>
          </w:p>
        </w:tc>
        <w:tc>
          <w:tcPr>
            <w:tcW w:w="1116" w:type="dxa"/>
            <w:tcBorders>
              <w:left w:val="nil"/>
            </w:tcBorders>
          </w:tcPr>
          <w:p w14:paraId="635FFF6D" w14:textId="77777777" w:rsidR="00C5180C" w:rsidRPr="00C5180C" w:rsidRDefault="00C5180C" w:rsidP="00C5180C">
            <w:pPr>
              <w:jc w:val="center"/>
              <w:rPr>
                <w:sz w:val="20"/>
              </w:rPr>
            </w:pPr>
            <w:r w:rsidRPr="00C5180C">
              <w:rPr>
                <w:sz w:val="20"/>
              </w:rPr>
              <w:t>28.6</w:t>
            </w:r>
          </w:p>
        </w:tc>
        <w:tc>
          <w:tcPr>
            <w:tcW w:w="1136" w:type="dxa"/>
          </w:tcPr>
          <w:p w14:paraId="74D6D68E" w14:textId="77777777" w:rsidR="00C5180C" w:rsidRPr="00C5180C" w:rsidRDefault="00C5180C" w:rsidP="00C5180C">
            <w:pPr>
              <w:jc w:val="center"/>
              <w:rPr>
                <w:sz w:val="20"/>
              </w:rPr>
            </w:pPr>
            <w:r w:rsidRPr="00C5180C">
              <w:rPr>
                <w:sz w:val="20"/>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C5180C" w:rsidRDefault="00C5180C" w:rsidP="00C5180C">
            <w:pPr>
              <w:jc w:val="center"/>
              <w:rPr>
                <w:sz w:val="20"/>
              </w:rPr>
            </w:pPr>
            <w:r w:rsidRPr="00C5180C">
              <w:rPr>
                <w:sz w:val="20"/>
              </w:rPr>
              <w:t>1999</w:t>
            </w:r>
          </w:p>
        </w:tc>
        <w:tc>
          <w:tcPr>
            <w:tcW w:w="900" w:type="dxa"/>
            <w:tcBorders>
              <w:left w:val="nil"/>
            </w:tcBorders>
          </w:tcPr>
          <w:p w14:paraId="5A7EF2E2" w14:textId="77777777" w:rsidR="00C5180C" w:rsidRPr="00C5180C" w:rsidRDefault="00C5180C" w:rsidP="00C5180C">
            <w:pPr>
              <w:jc w:val="center"/>
              <w:rPr>
                <w:sz w:val="20"/>
              </w:rPr>
            </w:pPr>
            <w:r w:rsidRPr="00C5180C">
              <w:rPr>
                <w:sz w:val="20"/>
              </w:rPr>
              <w:t>12,682</w:t>
            </w:r>
          </w:p>
        </w:tc>
        <w:tc>
          <w:tcPr>
            <w:tcW w:w="752" w:type="dxa"/>
          </w:tcPr>
          <w:p w14:paraId="5338BB31" w14:textId="77777777" w:rsidR="00C5180C" w:rsidRPr="00C5180C" w:rsidRDefault="00C5180C" w:rsidP="00C5180C">
            <w:pPr>
              <w:jc w:val="center"/>
              <w:rPr>
                <w:sz w:val="20"/>
              </w:rPr>
            </w:pPr>
            <w:r w:rsidRPr="00C5180C">
              <w:rPr>
                <w:sz w:val="20"/>
              </w:rPr>
              <w:t>1,979</w:t>
            </w:r>
          </w:p>
        </w:tc>
        <w:tc>
          <w:tcPr>
            <w:tcW w:w="595" w:type="dxa"/>
          </w:tcPr>
          <w:p w14:paraId="427220A4" w14:textId="77777777" w:rsidR="00C5180C" w:rsidRPr="00C5180C" w:rsidRDefault="00C5180C" w:rsidP="00C5180C">
            <w:pPr>
              <w:jc w:val="center"/>
              <w:rPr>
                <w:sz w:val="20"/>
              </w:rPr>
            </w:pPr>
            <w:r w:rsidRPr="00C5180C">
              <w:rPr>
                <w:sz w:val="20"/>
              </w:rPr>
              <w:t>159</w:t>
            </w:r>
          </w:p>
        </w:tc>
        <w:tc>
          <w:tcPr>
            <w:tcW w:w="786" w:type="dxa"/>
            <w:tcBorders>
              <w:right w:val="single" w:sz="4" w:space="0" w:color="auto"/>
            </w:tcBorders>
          </w:tcPr>
          <w:p w14:paraId="2F5B0540" w14:textId="77777777" w:rsidR="00C5180C" w:rsidRPr="00C5180C" w:rsidRDefault="00C5180C" w:rsidP="00C5180C">
            <w:pPr>
              <w:jc w:val="center"/>
              <w:rPr>
                <w:sz w:val="20"/>
              </w:rPr>
            </w:pPr>
            <w:r w:rsidRPr="00C5180C">
              <w:rPr>
                <w:sz w:val="20"/>
              </w:rPr>
              <w:t>290</w:t>
            </w:r>
          </w:p>
        </w:tc>
        <w:tc>
          <w:tcPr>
            <w:tcW w:w="1107" w:type="dxa"/>
            <w:tcBorders>
              <w:right w:val="single" w:sz="4" w:space="0" w:color="auto"/>
            </w:tcBorders>
          </w:tcPr>
          <w:p w14:paraId="51E541A4" w14:textId="77777777" w:rsidR="00C5180C" w:rsidRPr="00C5180C" w:rsidRDefault="00C5180C" w:rsidP="00C5180C">
            <w:pPr>
              <w:jc w:val="center"/>
              <w:rPr>
                <w:rFonts w:cs="Arial"/>
                <w:color w:val="000000"/>
                <w:sz w:val="20"/>
              </w:rPr>
            </w:pPr>
            <w:r w:rsidRPr="00C5180C">
              <w:rPr>
                <w:rFonts w:cs="Arial"/>
                <w:color w:val="000000"/>
                <w:sz w:val="20"/>
              </w:rPr>
              <w:t>15,110</w:t>
            </w:r>
          </w:p>
        </w:tc>
        <w:tc>
          <w:tcPr>
            <w:tcW w:w="1107" w:type="dxa"/>
            <w:tcBorders>
              <w:left w:val="single" w:sz="4" w:space="0" w:color="auto"/>
            </w:tcBorders>
          </w:tcPr>
          <w:p w14:paraId="6313FECD" w14:textId="77777777" w:rsidR="00C5180C" w:rsidRPr="00C5180C" w:rsidRDefault="00C5180C" w:rsidP="00C5180C">
            <w:pPr>
              <w:jc w:val="center"/>
              <w:rPr>
                <w:sz w:val="20"/>
              </w:rPr>
            </w:pPr>
            <w:r w:rsidRPr="00C5180C">
              <w:rPr>
                <w:sz w:val="20"/>
              </w:rPr>
              <w:t>289,003</w:t>
            </w:r>
          </w:p>
        </w:tc>
        <w:tc>
          <w:tcPr>
            <w:tcW w:w="864" w:type="dxa"/>
          </w:tcPr>
          <w:p w14:paraId="1122F097" w14:textId="77777777" w:rsidR="00C5180C" w:rsidRPr="00C5180C" w:rsidRDefault="00C5180C" w:rsidP="00C5180C">
            <w:pPr>
              <w:jc w:val="center"/>
              <w:rPr>
                <w:sz w:val="20"/>
              </w:rPr>
            </w:pPr>
            <w:r w:rsidRPr="00C5180C">
              <w:rPr>
                <w:sz w:val="20"/>
              </w:rPr>
              <w:t>19,088</w:t>
            </w:r>
          </w:p>
        </w:tc>
        <w:tc>
          <w:tcPr>
            <w:tcW w:w="1116" w:type="dxa"/>
          </w:tcPr>
          <w:p w14:paraId="04749CD6" w14:textId="77777777" w:rsidR="00C5180C" w:rsidRPr="00C5180C" w:rsidRDefault="00C5180C" w:rsidP="00C5180C">
            <w:pPr>
              <w:jc w:val="center"/>
              <w:rPr>
                <w:sz w:val="20"/>
              </w:rPr>
            </w:pPr>
            <w:r w:rsidRPr="00C5180C">
              <w:rPr>
                <w:sz w:val="20"/>
              </w:rPr>
              <w:t>5,415</w:t>
            </w:r>
          </w:p>
        </w:tc>
        <w:tc>
          <w:tcPr>
            <w:tcW w:w="1080" w:type="dxa"/>
            <w:tcBorders>
              <w:left w:val="nil"/>
              <w:right w:val="single" w:sz="4" w:space="0" w:color="auto"/>
            </w:tcBorders>
          </w:tcPr>
          <w:p w14:paraId="08B17844" w14:textId="77777777" w:rsidR="00C5180C" w:rsidRPr="00C5180C" w:rsidRDefault="00C5180C" w:rsidP="00C5180C">
            <w:pPr>
              <w:jc w:val="center"/>
              <w:rPr>
                <w:sz w:val="20"/>
              </w:rPr>
            </w:pPr>
            <w:r w:rsidRPr="00C5180C">
              <w:rPr>
                <w:sz w:val="20"/>
              </w:rPr>
              <w:t>5,072</w:t>
            </w:r>
          </w:p>
        </w:tc>
        <w:tc>
          <w:tcPr>
            <w:tcW w:w="1080" w:type="dxa"/>
            <w:tcBorders>
              <w:left w:val="single" w:sz="4" w:space="0" w:color="auto"/>
            </w:tcBorders>
          </w:tcPr>
          <w:p w14:paraId="1B5F76DD" w14:textId="77777777" w:rsidR="00C5180C" w:rsidRPr="00C5180C" w:rsidRDefault="00C5180C" w:rsidP="00C5180C">
            <w:pPr>
              <w:jc w:val="center"/>
              <w:rPr>
                <w:sz w:val="20"/>
              </w:rPr>
            </w:pPr>
            <w:r w:rsidRPr="00C5180C">
              <w:rPr>
                <w:sz w:val="20"/>
              </w:rPr>
              <w:t>43.9</w:t>
            </w:r>
          </w:p>
        </w:tc>
        <w:tc>
          <w:tcPr>
            <w:tcW w:w="1044" w:type="dxa"/>
          </w:tcPr>
          <w:p w14:paraId="385FAB91" w14:textId="77777777" w:rsidR="00C5180C" w:rsidRPr="00C5180C" w:rsidRDefault="00C5180C" w:rsidP="00C5180C">
            <w:pPr>
              <w:jc w:val="center"/>
              <w:rPr>
                <w:sz w:val="20"/>
              </w:rPr>
            </w:pPr>
            <w:r w:rsidRPr="00C5180C">
              <w:rPr>
                <w:sz w:val="20"/>
              </w:rPr>
              <w:t>103.7</w:t>
            </w:r>
          </w:p>
        </w:tc>
        <w:tc>
          <w:tcPr>
            <w:tcW w:w="1116" w:type="dxa"/>
            <w:tcBorders>
              <w:left w:val="nil"/>
            </w:tcBorders>
          </w:tcPr>
          <w:p w14:paraId="4945A4C1" w14:textId="77777777" w:rsidR="00C5180C" w:rsidRPr="00C5180C" w:rsidRDefault="00C5180C" w:rsidP="00C5180C">
            <w:pPr>
              <w:jc w:val="center"/>
              <w:rPr>
                <w:sz w:val="20"/>
              </w:rPr>
            </w:pPr>
            <w:r w:rsidRPr="00C5180C">
              <w:rPr>
                <w:sz w:val="20"/>
              </w:rPr>
              <w:t>29.4</w:t>
            </w:r>
          </w:p>
        </w:tc>
        <w:tc>
          <w:tcPr>
            <w:tcW w:w="1136" w:type="dxa"/>
          </w:tcPr>
          <w:p w14:paraId="0FCE5A1B" w14:textId="77777777" w:rsidR="00C5180C" w:rsidRPr="00C5180C" w:rsidRDefault="00C5180C" w:rsidP="00C5180C">
            <w:pPr>
              <w:jc w:val="center"/>
              <w:rPr>
                <w:sz w:val="20"/>
              </w:rPr>
            </w:pPr>
            <w:r w:rsidRPr="00C5180C">
              <w:rPr>
                <w:sz w:val="20"/>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C5180C" w:rsidRDefault="00C5180C" w:rsidP="00C5180C">
            <w:pPr>
              <w:jc w:val="center"/>
              <w:rPr>
                <w:sz w:val="20"/>
              </w:rPr>
            </w:pPr>
            <w:r w:rsidRPr="00C5180C">
              <w:rPr>
                <w:sz w:val="20"/>
              </w:rPr>
              <w:t>2000</w:t>
            </w:r>
          </w:p>
        </w:tc>
        <w:tc>
          <w:tcPr>
            <w:tcW w:w="900" w:type="dxa"/>
            <w:tcBorders>
              <w:left w:val="nil"/>
            </w:tcBorders>
          </w:tcPr>
          <w:p w14:paraId="76303DD8" w14:textId="77777777" w:rsidR="00C5180C" w:rsidRPr="00C5180C" w:rsidRDefault="00C5180C" w:rsidP="00C5180C">
            <w:pPr>
              <w:jc w:val="center"/>
              <w:rPr>
                <w:sz w:val="20"/>
              </w:rPr>
            </w:pPr>
            <w:r w:rsidRPr="00C5180C">
              <w:rPr>
                <w:sz w:val="20"/>
              </w:rPr>
              <w:t>15,046</w:t>
            </w:r>
          </w:p>
        </w:tc>
        <w:tc>
          <w:tcPr>
            <w:tcW w:w="752" w:type="dxa"/>
          </w:tcPr>
          <w:p w14:paraId="33C17983" w14:textId="77777777" w:rsidR="00C5180C" w:rsidRPr="00C5180C" w:rsidRDefault="00C5180C" w:rsidP="00C5180C">
            <w:pPr>
              <w:jc w:val="center"/>
              <w:rPr>
                <w:sz w:val="20"/>
              </w:rPr>
            </w:pPr>
            <w:r w:rsidRPr="00C5180C">
              <w:rPr>
                <w:sz w:val="20"/>
              </w:rPr>
              <w:t>3,225</w:t>
            </w:r>
          </w:p>
        </w:tc>
        <w:tc>
          <w:tcPr>
            <w:tcW w:w="595" w:type="dxa"/>
          </w:tcPr>
          <w:p w14:paraId="205F5BC0" w14:textId="77777777" w:rsidR="00C5180C" w:rsidRPr="00C5180C" w:rsidRDefault="00C5180C" w:rsidP="00C5180C">
            <w:pPr>
              <w:jc w:val="center"/>
              <w:rPr>
                <w:sz w:val="20"/>
              </w:rPr>
            </w:pPr>
            <w:r w:rsidRPr="00C5180C">
              <w:rPr>
                <w:sz w:val="20"/>
              </w:rPr>
              <w:t>150</w:t>
            </w:r>
          </w:p>
        </w:tc>
        <w:tc>
          <w:tcPr>
            <w:tcW w:w="786" w:type="dxa"/>
            <w:tcBorders>
              <w:right w:val="single" w:sz="4" w:space="0" w:color="auto"/>
            </w:tcBorders>
          </w:tcPr>
          <w:p w14:paraId="054FA155" w14:textId="77777777" w:rsidR="00C5180C" w:rsidRPr="00C5180C" w:rsidRDefault="00C5180C" w:rsidP="00C5180C">
            <w:pPr>
              <w:jc w:val="center"/>
              <w:rPr>
                <w:sz w:val="20"/>
              </w:rPr>
            </w:pPr>
            <w:r w:rsidRPr="00C5180C">
              <w:rPr>
                <w:sz w:val="20"/>
              </w:rPr>
              <w:t>291</w:t>
            </w:r>
          </w:p>
        </w:tc>
        <w:tc>
          <w:tcPr>
            <w:tcW w:w="1107" w:type="dxa"/>
            <w:tcBorders>
              <w:right w:val="single" w:sz="4" w:space="0" w:color="auto"/>
            </w:tcBorders>
          </w:tcPr>
          <w:p w14:paraId="5AECDF6B" w14:textId="77777777" w:rsidR="00C5180C" w:rsidRPr="00C5180C" w:rsidRDefault="00C5180C" w:rsidP="00C5180C">
            <w:pPr>
              <w:jc w:val="center"/>
              <w:rPr>
                <w:rFonts w:cs="Arial"/>
                <w:color w:val="000000"/>
                <w:sz w:val="20"/>
              </w:rPr>
            </w:pPr>
            <w:r w:rsidRPr="00C5180C">
              <w:rPr>
                <w:rFonts w:cs="Arial"/>
                <w:color w:val="000000"/>
                <w:sz w:val="20"/>
              </w:rPr>
              <w:t>18,712</w:t>
            </w:r>
          </w:p>
        </w:tc>
        <w:tc>
          <w:tcPr>
            <w:tcW w:w="1107" w:type="dxa"/>
            <w:tcBorders>
              <w:left w:val="single" w:sz="4" w:space="0" w:color="auto"/>
            </w:tcBorders>
          </w:tcPr>
          <w:p w14:paraId="4C43E5C9" w14:textId="77777777" w:rsidR="00C5180C" w:rsidRPr="00C5180C" w:rsidRDefault="00C5180C" w:rsidP="00C5180C">
            <w:pPr>
              <w:jc w:val="center"/>
              <w:rPr>
                <w:sz w:val="20"/>
              </w:rPr>
            </w:pPr>
            <w:r w:rsidRPr="00C5180C">
              <w:rPr>
                <w:sz w:val="20"/>
              </w:rPr>
              <w:t>436,782</w:t>
            </w:r>
          </w:p>
        </w:tc>
        <w:tc>
          <w:tcPr>
            <w:tcW w:w="864" w:type="dxa"/>
          </w:tcPr>
          <w:p w14:paraId="63D328A8" w14:textId="77777777" w:rsidR="00C5180C" w:rsidRPr="00C5180C" w:rsidRDefault="00C5180C" w:rsidP="00C5180C">
            <w:pPr>
              <w:jc w:val="center"/>
              <w:rPr>
                <w:sz w:val="20"/>
              </w:rPr>
            </w:pPr>
            <w:r w:rsidRPr="00C5180C">
              <w:rPr>
                <w:sz w:val="20"/>
              </w:rPr>
              <w:t>55,977</w:t>
            </w:r>
          </w:p>
        </w:tc>
        <w:tc>
          <w:tcPr>
            <w:tcW w:w="1116" w:type="dxa"/>
          </w:tcPr>
          <w:p w14:paraId="36CBB0AA" w14:textId="77777777" w:rsidR="00C5180C" w:rsidRPr="00C5180C" w:rsidRDefault="00C5180C" w:rsidP="00C5180C">
            <w:pPr>
              <w:jc w:val="center"/>
              <w:rPr>
                <w:sz w:val="20"/>
              </w:rPr>
            </w:pPr>
            <w:r w:rsidRPr="00C5180C">
              <w:rPr>
                <w:sz w:val="20"/>
              </w:rPr>
              <w:t>6,528</w:t>
            </w:r>
          </w:p>
        </w:tc>
        <w:tc>
          <w:tcPr>
            <w:tcW w:w="1080" w:type="dxa"/>
            <w:tcBorders>
              <w:left w:val="nil"/>
              <w:right w:val="single" w:sz="4" w:space="0" w:color="auto"/>
            </w:tcBorders>
          </w:tcPr>
          <w:p w14:paraId="3F45385C" w14:textId="77777777" w:rsidR="00C5180C" w:rsidRPr="00C5180C" w:rsidRDefault="00C5180C" w:rsidP="00C5180C">
            <w:pPr>
              <w:jc w:val="center"/>
              <w:rPr>
                <w:sz w:val="20"/>
              </w:rPr>
            </w:pPr>
            <w:r w:rsidRPr="00C5180C">
              <w:rPr>
                <w:sz w:val="20"/>
              </w:rPr>
              <w:t>5,136</w:t>
            </w:r>
          </w:p>
        </w:tc>
        <w:tc>
          <w:tcPr>
            <w:tcW w:w="1080" w:type="dxa"/>
            <w:tcBorders>
              <w:left w:val="single" w:sz="4" w:space="0" w:color="auto"/>
            </w:tcBorders>
          </w:tcPr>
          <w:p w14:paraId="5D8FE9A7" w14:textId="77777777" w:rsidR="00C5180C" w:rsidRPr="00C5180C" w:rsidRDefault="00C5180C" w:rsidP="00C5180C">
            <w:pPr>
              <w:jc w:val="center"/>
              <w:rPr>
                <w:sz w:val="20"/>
              </w:rPr>
            </w:pPr>
            <w:r w:rsidRPr="00C5180C">
              <w:rPr>
                <w:sz w:val="20"/>
              </w:rPr>
              <w:t>34.5</w:t>
            </w:r>
          </w:p>
        </w:tc>
        <w:tc>
          <w:tcPr>
            <w:tcW w:w="1044" w:type="dxa"/>
          </w:tcPr>
          <w:p w14:paraId="75038966" w14:textId="77777777" w:rsidR="00C5180C" w:rsidRPr="00C5180C" w:rsidRDefault="00C5180C" w:rsidP="00C5180C">
            <w:pPr>
              <w:jc w:val="center"/>
              <w:rPr>
                <w:sz w:val="20"/>
              </w:rPr>
            </w:pPr>
            <w:r w:rsidRPr="00C5180C">
              <w:rPr>
                <w:sz w:val="20"/>
              </w:rPr>
              <w:t>64.1</w:t>
            </w:r>
          </w:p>
        </w:tc>
        <w:tc>
          <w:tcPr>
            <w:tcW w:w="1116" w:type="dxa"/>
            <w:tcBorders>
              <w:left w:val="nil"/>
            </w:tcBorders>
          </w:tcPr>
          <w:p w14:paraId="23BB172D" w14:textId="77777777" w:rsidR="00C5180C" w:rsidRPr="00C5180C" w:rsidRDefault="00C5180C" w:rsidP="00C5180C">
            <w:pPr>
              <w:jc w:val="center"/>
              <w:rPr>
                <w:sz w:val="20"/>
              </w:rPr>
            </w:pPr>
            <w:r w:rsidRPr="00C5180C">
              <w:rPr>
                <w:sz w:val="20"/>
              </w:rPr>
              <w:t>22.9</w:t>
            </w:r>
          </w:p>
        </w:tc>
        <w:tc>
          <w:tcPr>
            <w:tcW w:w="1136" w:type="dxa"/>
          </w:tcPr>
          <w:p w14:paraId="5B74DC68" w14:textId="77777777" w:rsidR="00C5180C" w:rsidRPr="00C5180C" w:rsidRDefault="00C5180C" w:rsidP="00C5180C">
            <w:pPr>
              <w:jc w:val="center"/>
              <w:rPr>
                <w:sz w:val="20"/>
              </w:rPr>
            </w:pPr>
            <w:r w:rsidRPr="00C5180C">
              <w:rPr>
                <w:sz w:val="20"/>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C5180C" w:rsidRDefault="00C5180C" w:rsidP="00C5180C">
            <w:pPr>
              <w:jc w:val="center"/>
              <w:rPr>
                <w:sz w:val="20"/>
              </w:rPr>
            </w:pPr>
            <w:r w:rsidRPr="00C5180C">
              <w:rPr>
                <w:sz w:val="20"/>
              </w:rPr>
              <w:t>2001</w:t>
            </w:r>
          </w:p>
        </w:tc>
        <w:tc>
          <w:tcPr>
            <w:tcW w:w="900" w:type="dxa"/>
            <w:tcBorders>
              <w:left w:val="nil"/>
            </w:tcBorders>
          </w:tcPr>
          <w:p w14:paraId="43643DE6" w14:textId="77777777" w:rsidR="00C5180C" w:rsidRPr="00C5180C" w:rsidRDefault="00C5180C" w:rsidP="00C5180C">
            <w:pPr>
              <w:jc w:val="center"/>
              <w:rPr>
                <w:sz w:val="20"/>
              </w:rPr>
            </w:pPr>
            <w:r w:rsidRPr="00C5180C">
              <w:rPr>
                <w:sz w:val="20"/>
              </w:rPr>
              <w:t>13,819</w:t>
            </w:r>
          </w:p>
        </w:tc>
        <w:tc>
          <w:tcPr>
            <w:tcW w:w="752" w:type="dxa"/>
          </w:tcPr>
          <w:p w14:paraId="77A768B5" w14:textId="77777777" w:rsidR="00C5180C" w:rsidRPr="00C5180C" w:rsidRDefault="00C5180C" w:rsidP="00C5180C">
            <w:pPr>
              <w:jc w:val="center"/>
              <w:rPr>
                <w:sz w:val="20"/>
              </w:rPr>
            </w:pPr>
            <w:r w:rsidRPr="00C5180C">
              <w:rPr>
                <w:sz w:val="20"/>
              </w:rPr>
              <w:t>3,910</w:t>
            </w:r>
          </w:p>
        </w:tc>
        <w:tc>
          <w:tcPr>
            <w:tcW w:w="595" w:type="dxa"/>
          </w:tcPr>
          <w:p w14:paraId="6C68E4E2" w14:textId="77777777" w:rsidR="00C5180C" w:rsidRPr="00C5180C" w:rsidRDefault="00C5180C" w:rsidP="00C5180C">
            <w:pPr>
              <w:jc w:val="center"/>
              <w:rPr>
                <w:sz w:val="20"/>
              </w:rPr>
            </w:pPr>
            <w:r w:rsidRPr="00C5180C">
              <w:rPr>
                <w:sz w:val="20"/>
              </w:rPr>
              <w:t>155</w:t>
            </w:r>
          </w:p>
        </w:tc>
        <w:tc>
          <w:tcPr>
            <w:tcW w:w="786" w:type="dxa"/>
            <w:tcBorders>
              <w:right w:val="single" w:sz="4" w:space="0" w:color="auto"/>
            </w:tcBorders>
          </w:tcPr>
          <w:p w14:paraId="0F219922"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16FC578A" w14:textId="77777777" w:rsidR="00C5180C" w:rsidRPr="00C5180C" w:rsidRDefault="00C5180C" w:rsidP="00C5180C">
            <w:pPr>
              <w:jc w:val="center"/>
              <w:rPr>
                <w:rFonts w:cs="Arial"/>
                <w:color w:val="000000"/>
                <w:sz w:val="20"/>
              </w:rPr>
            </w:pPr>
            <w:r w:rsidRPr="00C5180C">
              <w:rPr>
                <w:rFonts w:cs="Arial"/>
                <w:color w:val="000000"/>
                <w:sz w:val="20"/>
              </w:rPr>
              <w:t>18,262</w:t>
            </w:r>
          </w:p>
        </w:tc>
        <w:tc>
          <w:tcPr>
            <w:tcW w:w="1107" w:type="dxa"/>
            <w:tcBorders>
              <w:left w:val="single" w:sz="4" w:space="0" w:color="auto"/>
            </w:tcBorders>
          </w:tcPr>
          <w:p w14:paraId="69B706B9" w14:textId="77777777" w:rsidR="00C5180C" w:rsidRPr="00C5180C" w:rsidRDefault="00C5180C" w:rsidP="00C5180C">
            <w:pPr>
              <w:jc w:val="center"/>
              <w:rPr>
                <w:sz w:val="20"/>
              </w:rPr>
            </w:pPr>
            <w:r w:rsidRPr="00C5180C">
              <w:rPr>
                <w:sz w:val="20"/>
              </w:rPr>
              <w:t>326,382</w:t>
            </w:r>
          </w:p>
        </w:tc>
        <w:tc>
          <w:tcPr>
            <w:tcW w:w="864" w:type="dxa"/>
          </w:tcPr>
          <w:p w14:paraId="2D89CCE3" w14:textId="77777777" w:rsidR="00C5180C" w:rsidRPr="00C5180C" w:rsidRDefault="00C5180C" w:rsidP="00C5180C">
            <w:pPr>
              <w:jc w:val="center"/>
              <w:rPr>
                <w:sz w:val="20"/>
              </w:rPr>
            </w:pPr>
            <w:r w:rsidRPr="00C5180C">
              <w:rPr>
                <w:sz w:val="20"/>
              </w:rPr>
              <w:t>46,251</w:t>
            </w:r>
          </w:p>
        </w:tc>
        <w:tc>
          <w:tcPr>
            <w:tcW w:w="1116" w:type="dxa"/>
          </w:tcPr>
          <w:p w14:paraId="1A85E69A" w14:textId="77777777" w:rsidR="00C5180C" w:rsidRPr="00C5180C" w:rsidRDefault="00C5180C" w:rsidP="00C5180C">
            <w:pPr>
              <w:jc w:val="center"/>
              <w:rPr>
                <w:sz w:val="20"/>
              </w:rPr>
            </w:pPr>
            <w:r w:rsidRPr="00C5180C">
              <w:rPr>
                <w:sz w:val="20"/>
              </w:rPr>
              <w:t>6,700</w:t>
            </w:r>
          </w:p>
        </w:tc>
        <w:tc>
          <w:tcPr>
            <w:tcW w:w="1080" w:type="dxa"/>
            <w:tcBorders>
              <w:left w:val="nil"/>
              <w:right w:val="single" w:sz="4" w:space="0" w:color="auto"/>
            </w:tcBorders>
          </w:tcPr>
          <w:p w14:paraId="1DEC5606" w14:textId="77777777" w:rsidR="00C5180C" w:rsidRPr="00C5180C" w:rsidRDefault="00C5180C" w:rsidP="00C5180C">
            <w:pPr>
              <w:jc w:val="center"/>
              <w:rPr>
                <w:sz w:val="20"/>
              </w:rPr>
            </w:pPr>
            <w:r w:rsidRPr="00C5180C">
              <w:rPr>
                <w:sz w:val="20"/>
              </w:rPr>
              <w:t>5,736</w:t>
            </w:r>
          </w:p>
        </w:tc>
        <w:tc>
          <w:tcPr>
            <w:tcW w:w="1080" w:type="dxa"/>
            <w:tcBorders>
              <w:left w:val="single" w:sz="4" w:space="0" w:color="auto"/>
            </w:tcBorders>
          </w:tcPr>
          <w:p w14:paraId="0EACE0E0" w14:textId="77777777" w:rsidR="00C5180C" w:rsidRPr="00C5180C" w:rsidRDefault="00C5180C" w:rsidP="00C5180C">
            <w:pPr>
              <w:jc w:val="center"/>
              <w:rPr>
                <w:sz w:val="20"/>
              </w:rPr>
            </w:pPr>
            <w:r w:rsidRPr="00C5180C">
              <w:rPr>
                <w:sz w:val="20"/>
              </w:rPr>
              <w:t>42.3</w:t>
            </w:r>
          </w:p>
        </w:tc>
        <w:tc>
          <w:tcPr>
            <w:tcW w:w="1044" w:type="dxa"/>
          </w:tcPr>
          <w:p w14:paraId="193BA9CC" w14:textId="77777777" w:rsidR="00C5180C" w:rsidRPr="00C5180C" w:rsidRDefault="00C5180C" w:rsidP="00C5180C">
            <w:pPr>
              <w:jc w:val="center"/>
              <w:rPr>
                <w:sz w:val="20"/>
              </w:rPr>
            </w:pPr>
            <w:r w:rsidRPr="00C5180C">
              <w:rPr>
                <w:sz w:val="20"/>
              </w:rPr>
              <w:t>88.5</w:t>
            </w:r>
          </w:p>
        </w:tc>
        <w:tc>
          <w:tcPr>
            <w:tcW w:w="1116" w:type="dxa"/>
            <w:tcBorders>
              <w:left w:val="nil"/>
            </w:tcBorders>
          </w:tcPr>
          <w:p w14:paraId="20EDC855" w14:textId="77777777" w:rsidR="00C5180C" w:rsidRPr="00C5180C" w:rsidRDefault="00C5180C" w:rsidP="00C5180C">
            <w:pPr>
              <w:jc w:val="center"/>
              <w:rPr>
                <w:sz w:val="20"/>
              </w:rPr>
            </w:pPr>
            <w:r w:rsidRPr="00C5180C">
              <w:rPr>
                <w:sz w:val="20"/>
              </w:rPr>
              <w:t>23.2</w:t>
            </w:r>
          </w:p>
        </w:tc>
        <w:tc>
          <w:tcPr>
            <w:tcW w:w="1136" w:type="dxa"/>
          </w:tcPr>
          <w:p w14:paraId="5D2B3AD2" w14:textId="77777777" w:rsidR="00C5180C" w:rsidRPr="00C5180C" w:rsidRDefault="00C5180C" w:rsidP="00C5180C">
            <w:pPr>
              <w:jc w:val="center"/>
              <w:rPr>
                <w:sz w:val="20"/>
              </w:rPr>
            </w:pPr>
            <w:r w:rsidRPr="00C5180C">
              <w:rPr>
                <w:sz w:val="20"/>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C5180C" w:rsidRDefault="00C5180C" w:rsidP="00C5180C">
            <w:pPr>
              <w:jc w:val="center"/>
              <w:rPr>
                <w:sz w:val="20"/>
              </w:rPr>
            </w:pPr>
            <w:r w:rsidRPr="00C5180C">
              <w:rPr>
                <w:sz w:val="20"/>
              </w:rPr>
              <w:t>2002</w:t>
            </w:r>
          </w:p>
        </w:tc>
        <w:tc>
          <w:tcPr>
            <w:tcW w:w="900" w:type="dxa"/>
            <w:tcBorders>
              <w:left w:val="nil"/>
            </w:tcBorders>
          </w:tcPr>
          <w:p w14:paraId="172CEAA7" w14:textId="77777777" w:rsidR="00C5180C" w:rsidRPr="00C5180C" w:rsidRDefault="00C5180C" w:rsidP="00C5180C">
            <w:pPr>
              <w:jc w:val="center"/>
              <w:rPr>
                <w:sz w:val="20"/>
              </w:rPr>
            </w:pPr>
            <w:r w:rsidRPr="00C5180C">
              <w:rPr>
                <w:sz w:val="20"/>
              </w:rPr>
              <w:t>21,869</w:t>
            </w:r>
          </w:p>
        </w:tc>
        <w:tc>
          <w:tcPr>
            <w:tcW w:w="752" w:type="dxa"/>
          </w:tcPr>
          <w:p w14:paraId="3132CBBB" w14:textId="77777777" w:rsidR="00C5180C" w:rsidRPr="00C5180C" w:rsidRDefault="00C5180C" w:rsidP="00C5180C">
            <w:pPr>
              <w:jc w:val="center"/>
              <w:rPr>
                <w:sz w:val="20"/>
              </w:rPr>
            </w:pPr>
            <w:r w:rsidRPr="00C5180C">
              <w:rPr>
                <w:sz w:val="20"/>
              </w:rPr>
              <w:t>3,279</w:t>
            </w:r>
          </w:p>
        </w:tc>
        <w:tc>
          <w:tcPr>
            <w:tcW w:w="595" w:type="dxa"/>
          </w:tcPr>
          <w:p w14:paraId="04BE8E38" w14:textId="77777777" w:rsidR="00C5180C" w:rsidRPr="00C5180C" w:rsidRDefault="00C5180C" w:rsidP="00C5180C">
            <w:pPr>
              <w:jc w:val="center"/>
              <w:rPr>
                <w:sz w:val="20"/>
              </w:rPr>
            </w:pPr>
            <w:r w:rsidRPr="00C5180C">
              <w:rPr>
                <w:sz w:val="20"/>
              </w:rPr>
              <w:t>165</w:t>
            </w:r>
          </w:p>
        </w:tc>
        <w:tc>
          <w:tcPr>
            <w:tcW w:w="786" w:type="dxa"/>
            <w:tcBorders>
              <w:right w:val="single" w:sz="4" w:space="0" w:color="auto"/>
            </w:tcBorders>
          </w:tcPr>
          <w:p w14:paraId="1D62A02F" w14:textId="77777777" w:rsidR="00C5180C" w:rsidRPr="00C5180C" w:rsidRDefault="00C5180C" w:rsidP="00C5180C">
            <w:pPr>
              <w:jc w:val="center"/>
              <w:rPr>
                <w:sz w:val="20"/>
              </w:rPr>
            </w:pPr>
            <w:r w:rsidRPr="00C5180C">
              <w:rPr>
                <w:sz w:val="20"/>
              </w:rPr>
              <w:t>378</w:t>
            </w:r>
          </w:p>
        </w:tc>
        <w:tc>
          <w:tcPr>
            <w:tcW w:w="1107" w:type="dxa"/>
            <w:tcBorders>
              <w:right w:val="single" w:sz="4" w:space="0" w:color="auto"/>
            </w:tcBorders>
          </w:tcPr>
          <w:p w14:paraId="6BA7FA7F" w14:textId="77777777" w:rsidR="00C5180C" w:rsidRPr="00C5180C" w:rsidRDefault="00C5180C" w:rsidP="00C5180C">
            <w:pPr>
              <w:jc w:val="center"/>
              <w:rPr>
                <w:rFonts w:cs="Arial"/>
                <w:color w:val="000000"/>
                <w:sz w:val="20"/>
              </w:rPr>
            </w:pPr>
            <w:r w:rsidRPr="00C5180C">
              <w:rPr>
                <w:rFonts w:cs="Arial"/>
                <w:color w:val="000000"/>
                <w:sz w:val="20"/>
              </w:rPr>
              <w:t>25,691</w:t>
            </w:r>
          </w:p>
        </w:tc>
        <w:tc>
          <w:tcPr>
            <w:tcW w:w="1107" w:type="dxa"/>
            <w:tcBorders>
              <w:left w:val="single" w:sz="4" w:space="0" w:color="auto"/>
            </w:tcBorders>
          </w:tcPr>
          <w:p w14:paraId="2641C8A8" w14:textId="77777777" w:rsidR="00C5180C" w:rsidRPr="00C5180C" w:rsidRDefault="00C5180C" w:rsidP="00C5180C">
            <w:pPr>
              <w:jc w:val="center"/>
              <w:rPr>
                <w:sz w:val="20"/>
              </w:rPr>
            </w:pPr>
            <w:r w:rsidRPr="00C5180C">
              <w:rPr>
                <w:sz w:val="20"/>
              </w:rPr>
              <w:t>544,454</w:t>
            </w:r>
          </w:p>
        </w:tc>
        <w:tc>
          <w:tcPr>
            <w:tcW w:w="864" w:type="dxa"/>
          </w:tcPr>
          <w:p w14:paraId="44BBABE0" w14:textId="77777777" w:rsidR="00C5180C" w:rsidRPr="00C5180C" w:rsidRDefault="00C5180C" w:rsidP="00C5180C">
            <w:pPr>
              <w:jc w:val="center"/>
              <w:rPr>
                <w:sz w:val="20"/>
              </w:rPr>
            </w:pPr>
            <w:r w:rsidRPr="00C5180C">
              <w:rPr>
                <w:sz w:val="20"/>
              </w:rPr>
              <w:t>43,662</w:t>
            </w:r>
          </w:p>
        </w:tc>
        <w:tc>
          <w:tcPr>
            <w:tcW w:w="1116" w:type="dxa"/>
          </w:tcPr>
          <w:p w14:paraId="6EBD77DB" w14:textId="77777777" w:rsidR="00C5180C" w:rsidRPr="00C5180C" w:rsidRDefault="00C5180C" w:rsidP="00C5180C">
            <w:pPr>
              <w:jc w:val="center"/>
              <w:rPr>
                <w:sz w:val="20"/>
              </w:rPr>
            </w:pPr>
            <w:r w:rsidRPr="00C5180C">
              <w:rPr>
                <w:sz w:val="20"/>
              </w:rPr>
              <w:t>2,916</w:t>
            </w:r>
          </w:p>
        </w:tc>
        <w:tc>
          <w:tcPr>
            <w:tcW w:w="1080" w:type="dxa"/>
            <w:tcBorders>
              <w:left w:val="nil"/>
              <w:right w:val="single" w:sz="4" w:space="0" w:color="auto"/>
            </w:tcBorders>
          </w:tcPr>
          <w:p w14:paraId="75ABF156" w14:textId="77777777" w:rsidR="00C5180C" w:rsidRPr="00C5180C" w:rsidRDefault="00C5180C" w:rsidP="00C5180C">
            <w:pPr>
              <w:jc w:val="center"/>
              <w:rPr>
                <w:sz w:val="20"/>
              </w:rPr>
            </w:pPr>
            <w:r w:rsidRPr="00C5180C">
              <w:rPr>
                <w:sz w:val="20"/>
              </w:rPr>
              <w:t>4,437</w:t>
            </w:r>
          </w:p>
        </w:tc>
        <w:tc>
          <w:tcPr>
            <w:tcW w:w="1080" w:type="dxa"/>
            <w:tcBorders>
              <w:left w:val="single" w:sz="4" w:space="0" w:color="auto"/>
            </w:tcBorders>
          </w:tcPr>
          <w:p w14:paraId="605655EB" w14:textId="77777777" w:rsidR="00C5180C" w:rsidRPr="00C5180C" w:rsidRDefault="00C5180C" w:rsidP="00C5180C">
            <w:pPr>
              <w:jc w:val="center"/>
              <w:rPr>
                <w:sz w:val="20"/>
              </w:rPr>
            </w:pPr>
            <w:r w:rsidRPr="00C5180C">
              <w:rPr>
                <w:sz w:val="20"/>
              </w:rPr>
              <w:t>40.2</w:t>
            </w:r>
          </w:p>
        </w:tc>
        <w:tc>
          <w:tcPr>
            <w:tcW w:w="1044" w:type="dxa"/>
          </w:tcPr>
          <w:p w14:paraId="6B2B04F1" w14:textId="77777777" w:rsidR="00C5180C" w:rsidRPr="00C5180C" w:rsidRDefault="00C5180C" w:rsidP="00C5180C">
            <w:pPr>
              <w:jc w:val="center"/>
              <w:rPr>
                <w:sz w:val="20"/>
              </w:rPr>
            </w:pPr>
            <w:r w:rsidRPr="00C5180C">
              <w:rPr>
                <w:sz w:val="20"/>
              </w:rPr>
              <w:t>72.3</w:t>
            </w:r>
          </w:p>
        </w:tc>
        <w:tc>
          <w:tcPr>
            <w:tcW w:w="1116" w:type="dxa"/>
            <w:tcBorders>
              <w:left w:val="nil"/>
            </w:tcBorders>
          </w:tcPr>
          <w:p w14:paraId="6C6972F5" w14:textId="77777777" w:rsidR="00C5180C" w:rsidRPr="00C5180C" w:rsidRDefault="00C5180C" w:rsidP="00C5180C">
            <w:pPr>
              <w:jc w:val="center"/>
              <w:rPr>
                <w:sz w:val="20"/>
              </w:rPr>
            </w:pPr>
            <w:r w:rsidRPr="00C5180C">
              <w:rPr>
                <w:sz w:val="20"/>
              </w:rPr>
              <w:t>56.6</w:t>
            </w:r>
          </w:p>
        </w:tc>
        <w:tc>
          <w:tcPr>
            <w:tcW w:w="1136" w:type="dxa"/>
          </w:tcPr>
          <w:p w14:paraId="246BFFF1" w14:textId="77777777" w:rsidR="00C5180C" w:rsidRPr="00C5180C" w:rsidRDefault="00C5180C" w:rsidP="00C5180C">
            <w:pPr>
              <w:jc w:val="center"/>
              <w:rPr>
                <w:sz w:val="20"/>
              </w:rPr>
            </w:pPr>
            <w:r w:rsidRPr="00C5180C">
              <w:rPr>
                <w:sz w:val="20"/>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C5180C" w:rsidRDefault="00C5180C" w:rsidP="00C5180C">
            <w:pPr>
              <w:jc w:val="center"/>
              <w:rPr>
                <w:sz w:val="20"/>
              </w:rPr>
            </w:pPr>
            <w:r w:rsidRPr="00C5180C">
              <w:rPr>
                <w:sz w:val="20"/>
              </w:rPr>
              <w:t>2003</w:t>
            </w:r>
          </w:p>
        </w:tc>
        <w:tc>
          <w:tcPr>
            <w:tcW w:w="900" w:type="dxa"/>
            <w:tcBorders>
              <w:left w:val="nil"/>
            </w:tcBorders>
          </w:tcPr>
          <w:p w14:paraId="16D59980" w14:textId="77777777" w:rsidR="00C5180C" w:rsidRPr="00C5180C" w:rsidRDefault="00C5180C" w:rsidP="00C5180C">
            <w:pPr>
              <w:jc w:val="center"/>
              <w:rPr>
                <w:sz w:val="20"/>
              </w:rPr>
            </w:pPr>
            <w:r w:rsidRPr="00C5180C">
              <w:rPr>
                <w:sz w:val="20"/>
              </w:rPr>
              <w:t>16,898</w:t>
            </w:r>
          </w:p>
        </w:tc>
        <w:tc>
          <w:tcPr>
            <w:tcW w:w="752" w:type="dxa"/>
          </w:tcPr>
          <w:p w14:paraId="1B6E8657" w14:textId="77777777" w:rsidR="00C5180C" w:rsidRPr="00C5180C" w:rsidRDefault="00C5180C" w:rsidP="00C5180C">
            <w:pPr>
              <w:jc w:val="center"/>
              <w:rPr>
                <w:sz w:val="20"/>
              </w:rPr>
            </w:pPr>
            <w:r w:rsidRPr="00C5180C">
              <w:rPr>
                <w:sz w:val="20"/>
              </w:rPr>
              <w:t>3,103</w:t>
            </w:r>
          </w:p>
        </w:tc>
        <w:tc>
          <w:tcPr>
            <w:tcW w:w="595" w:type="dxa"/>
          </w:tcPr>
          <w:p w14:paraId="7A246BFA" w14:textId="77777777" w:rsidR="00C5180C" w:rsidRPr="00C5180C" w:rsidRDefault="00C5180C" w:rsidP="00C5180C">
            <w:pPr>
              <w:jc w:val="center"/>
              <w:rPr>
                <w:sz w:val="20"/>
              </w:rPr>
            </w:pPr>
            <w:r w:rsidRPr="00C5180C">
              <w:rPr>
                <w:sz w:val="20"/>
              </w:rPr>
              <w:t>345</w:t>
            </w:r>
          </w:p>
        </w:tc>
        <w:tc>
          <w:tcPr>
            <w:tcW w:w="786" w:type="dxa"/>
            <w:tcBorders>
              <w:right w:val="single" w:sz="4" w:space="0" w:color="auto"/>
            </w:tcBorders>
          </w:tcPr>
          <w:p w14:paraId="624F54BF" w14:textId="77777777" w:rsidR="00C5180C" w:rsidRPr="00C5180C" w:rsidRDefault="00C5180C" w:rsidP="00C5180C">
            <w:pPr>
              <w:jc w:val="center"/>
              <w:rPr>
                <w:sz w:val="20"/>
              </w:rPr>
            </w:pPr>
            <w:r w:rsidRPr="00C5180C">
              <w:rPr>
                <w:sz w:val="20"/>
              </w:rPr>
              <w:t>817</w:t>
            </w:r>
          </w:p>
        </w:tc>
        <w:tc>
          <w:tcPr>
            <w:tcW w:w="1107" w:type="dxa"/>
            <w:tcBorders>
              <w:right w:val="single" w:sz="4" w:space="0" w:color="auto"/>
            </w:tcBorders>
          </w:tcPr>
          <w:p w14:paraId="18731834" w14:textId="77777777" w:rsidR="00C5180C" w:rsidRPr="00C5180C" w:rsidRDefault="00C5180C" w:rsidP="00C5180C">
            <w:pPr>
              <w:jc w:val="center"/>
              <w:rPr>
                <w:rFonts w:cs="Arial"/>
                <w:color w:val="000000"/>
                <w:sz w:val="20"/>
              </w:rPr>
            </w:pPr>
            <w:r w:rsidRPr="00C5180C">
              <w:rPr>
                <w:rFonts w:cs="Arial"/>
                <w:color w:val="000000"/>
                <w:sz w:val="20"/>
              </w:rPr>
              <w:t>21,163</w:t>
            </w:r>
          </w:p>
        </w:tc>
        <w:tc>
          <w:tcPr>
            <w:tcW w:w="1107" w:type="dxa"/>
            <w:tcBorders>
              <w:left w:val="single" w:sz="4" w:space="0" w:color="auto"/>
            </w:tcBorders>
          </w:tcPr>
          <w:p w14:paraId="12743D30" w14:textId="77777777" w:rsidR="00C5180C" w:rsidRPr="00C5180C" w:rsidRDefault="00C5180C" w:rsidP="00C5180C">
            <w:pPr>
              <w:jc w:val="center"/>
              <w:rPr>
                <w:sz w:val="20"/>
              </w:rPr>
            </w:pPr>
            <w:r w:rsidRPr="00C5180C">
              <w:rPr>
                <w:sz w:val="20"/>
              </w:rPr>
              <w:t>337,960</w:t>
            </w:r>
          </w:p>
        </w:tc>
        <w:tc>
          <w:tcPr>
            <w:tcW w:w="864" w:type="dxa"/>
          </w:tcPr>
          <w:p w14:paraId="105C1A0E" w14:textId="77777777" w:rsidR="00C5180C" w:rsidRPr="00C5180C" w:rsidRDefault="00C5180C" w:rsidP="00C5180C">
            <w:pPr>
              <w:jc w:val="center"/>
              <w:rPr>
                <w:sz w:val="20"/>
              </w:rPr>
            </w:pPr>
            <w:r w:rsidRPr="00C5180C">
              <w:rPr>
                <w:sz w:val="20"/>
              </w:rPr>
              <w:t>29,952</w:t>
            </w:r>
          </w:p>
        </w:tc>
        <w:tc>
          <w:tcPr>
            <w:tcW w:w="1116" w:type="dxa"/>
          </w:tcPr>
          <w:p w14:paraId="386046BB" w14:textId="77777777" w:rsidR="00C5180C" w:rsidRPr="00C5180C" w:rsidRDefault="00C5180C" w:rsidP="00C5180C">
            <w:pPr>
              <w:jc w:val="center"/>
              <w:rPr>
                <w:sz w:val="20"/>
              </w:rPr>
            </w:pPr>
            <w:r w:rsidRPr="00C5180C">
              <w:rPr>
                <w:sz w:val="20"/>
              </w:rPr>
              <w:t>5,471</w:t>
            </w:r>
          </w:p>
        </w:tc>
        <w:tc>
          <w:tcPr>
            <w:tcW w:w="1080" w:type="dxa"/>
            <w:tcBorders>
              <w:left w:val="nil"/>
              <w:right w:val="single" w:sz="4" w:space="0" w:color="auto"/>
            </w:tcBorders>
          </w:tcPr>
          <w:p w14:paraId="60863DE3" w14:textId="77777777" w:rsidR="00C5180C" w:rsidRPr="00C5180C" w:rsidRDefault="00C5180C" w:rsidP="00C5180C">
            <w:pPr>
              <w:jc w:val="center"/>
              <w:rPr>
                <w:sz w:val="20"/>
              </w:rPr>
            </w:pPr>
            <w:r w:rsidRPr="00C5180C">
              <w:rPr>
                <w:sz w:val="20"/>
              </w:rPr>
              <w:t>10,460</w:t>
            </w:r>
          </w:p>
        </w:tc>
        <w:tc>
          <w:tcPr>
            <w:tcW w:w="1080" w:type="dxa"/>
            <w:tcBorders>
              <w:left w:val="single" w:sz="4" w:space="0" w:color="auto"/>
            </w:tcBorders>
          </w:tcPr>
          <w:p w14:paraId="19011205" w14:textId="77777777" w:rsidR="00C5180C" w:rsidRPr="00C5180C" w:rsidRDefault="00C5180C" w:rsidP="00C5180C">
            <w:pPr>
              <w:jc w:val="center"/>
              <w:rPr>
                <w:sz w:val="20"/>
              </w:rPr>
            </w:pPr>
            <w:r w:rsidRPr="00C5180C">
              <w:rPr>
                <w:sz w:val="20"/>
              </w:rPr>
              <w:t>50.0</w:t>
            </w:r>
          </w:p>
        </w:tc>
        <w:tc>
          <w:tcPr>
            <w:tcW w:w="1044" w:type="dxa"/>
          </w:tcPr>
          <w:p w14:paraId="591D1A83" w14:textId="77777777" w:rsidR="00C5180C" w:rsidRPr="00C5180C" w:rsidRDefault="00C5180C" w:rsidP="00C5180C">
            <w:pPr>
              <w:jc w:val="center"/>
              <w:rPr>
                <w:sz w:val="20"/>
              </w:rPr>
            </w:pPr>
            <w:r w:rsidRPr="00C5180C">
              <w:rPr>
                <w:sz w:val="20"/>
              </w:rPr>
              <w:t>103.6</w:t>
            </w:r>
          </w:p>
        </w:tc>
        <w:tc>
          <w:tcPr>
            <w:tcW w:w="1116" w:type="dxa"/>
            <w:tcBorders>
              <w:left w:val="nil"/>
            </w:tcBorders>
          </w:tcPr>
          <w:p w14:paraId="4C8F057B" w14:textId="77777777" w:rsidR="00C5180C" w:rsidRPr="00C5180C" w:rsidRDefault="00C5180C" w:rsidP="00C5180C">
            <w:pPr>
              <w:jc w:val="center"/>
              <w:rPr>
                <w:sz w:val="20"/>
              </w:rPr>
            </w:pPr>
            <w:r w:rsidRPr="00C5180C">
              <w:rPr>
                <w:sz w:val="20"/>
              </w:rPr>
              <w:t>63.1</w:t>
            </w:r>
          </w:p>
        </w:tc>
        <w:tc>
          <w:tcPr>
            <w:tcW w:w="1136" w:type="dxa"/>
          </w:tcPr>
          <w:p w14:paraId="25D21D1F" w14:textId="77777777" w:rsidR="00C5180C" w:rsidRPr="00C5180C" w:rsidRDefault="00C5180C" w:rsidP="00C5180C">
            <w:pPr>
              <w:jc w:val="center"/>
              <w:rPr>
                <w:sz w:val="20"/>
              </w:rPr>
            </w:pPr>
            <w:r w:rsidRPr="00C5180C">
              <w:rPr>
                <w:sz w:val="20"/>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C5180C" w:rsidRDefault="00C5180C" w:rsidP="00C5180C">
            <w:pPr>
              <w:jc w:val="center"/>
              <w:rPr>
                <w:sz w:val="20"/>
              </w:rPr>
            </w:pPr>
            <w:r w:rsidRPr="00C5180C">
              <w:rPr>
                <w:sz w:val="20"/>
              </w:rPr>
              <w:t>2004</w:t>
            </w:r>
          </w:p>
        </w:tc>
        <w:tc>
          <w:tcPr>
            <w:tcW w:w="900" w:type="dxa"/>
            <w:tcBorders>
              <w:left w:val="nil"/>
            </w:tcBorders>
          </w:tcPr>
          <w:p w14:paraId="26F974F4" w14:textId="77777777" w:rsidR="00C5180C" w:rsidRPr="00C5180C" w:rsidRDefault="00C5180C" w:rsidP="00C5180C">
            <w:pPr>
              <w:jc w:val="center"/>
              <w:rPr>
                <w:sz w:val="20"/>
              </w:rPr>
            </w:pPr>
            <w:r w:rsidRPr="00C5180C">
              <w:rPr>
                <w:sz w:val="20"/>
              </w:rPr>
              <w:t>26,626</w:t>
            </w:r>
          </w:p>
        </w:tc>
        <w:tc>
          <w:tcPr>
            <w:tcW w:w="752" w:type="dxa"/>
          </w:tcPr>
          <w:p w14:paraId="4B0870CF" w14:textId="77777777" w:rsidR="00C5180C" w:rsidRPr="00C5180C" w:rsidRDefault="00C5180C" w:rsidP="00C5180C">
            <w:pPr>
              <w:jc w:val="center"/>
              <w:rPr>
                <w:sz w:val="20"/>
              </w:rPr>
            </w:pPr>
            <w:r w:rsidRPr="00C5180C">
              <w:rPr>
                <w:sz w:val="20"/>
              </w:rPr>
              <w:t>3,894</w:t>
            </w:r>
          </w:p>
        </w:tc>
        <w:tc>
          <w:tcPr>
            <w:tcW w:w="595" w:type="dxa"/>
          </w:tcPr>
          <w:p w14:paraId="1DDC8992" w14:textId="77777777" w:rsidR="00C5180C" w:rsidRPr="00C5180C" w:rsidRDefault="00C5180C" w:rsidP="00C5180C">
            <w:pPr>
              <w:jc w:val="center"/>
              <w:rPr>
                <w:sz w:val="20"/>
              </w:rPr>
            </w:pPr>
            <w:r w:rsidRPr="00C5180C">
              <w:rPr>
                <w:sz w:val="20"/>
              </w:rPr>
              <w:t>349</w:t>
            </w:r>
          </w:p>
        </w:tc>
        <w:tc>
          <w:tcPr>
            <w:tcW w:w="786" w:type="dxa"/>
            <w:tcBorders>
              <w:right w:val="single" w:sz="4" w:space="0" w:color="auto"/>
            </w:tcBorders>
          </w:tcPr>
          <w:p w14:paraId="30966DBF" w14:textId="77777777" w:rsidR="00C5180C" w:rsidRPr="00C5180C" w:rsidRDefault="00C5180C" w:rsidP="00C5180C">
            <w:pPr>
              <w:jc w:val="center"/>
              <w:rPr>
                <w:sz w:val="20"/>
              </w:rPr>
            </w:pPr>
            <w:r w:rsidRPr="00C5180C">
              <w:rPr>
                <w:sz w:val="20"/>
              </w:rPr>
              <w:t>806</w:t>
            </w:r>
          </w:p>
        </w:tc>
        <w:tc>
          <w:tcPr>
            <w:tcW w:w="1107" w:type="dxa"/>
            <w:tcBorders>
              <w:right w:val="single" w:sz="4" w:space="0" w:color="auto"/>
            </w:tcBorders>
          </w:tcPr>
          <w:p w14:paraId="15FD0BB6" w14:textId="77777777" w:rsidR="00C5180C" w:rsidRPr="00C5180C" w:rsidRDefault="00C5180C" w:rsidP="00C5180C">
            <w:pPr>
              <w:jc w:val="center"/>
              <w:rPr>
                <w:rFonts w:cs="Arial"/>
                <w:color w:val="000000"/>
                <w:sz w:val="20"/>
              </w:rPr>
            </w:pPr>
            <w:r w:rsidRPr="00C5180C">
              <w:rPr>
                <w:rFonts w:cs="Arial"/>
                <w:color w:val="000000"/>
                <w:sz w:val="20"/>
              </w:rPr>
              <w:t>31,675</w:t>
            </w:r>
          </w:p>
        </w:tc>
        <w:tc>
          <w:tcPr>
            <w:tcW w:w="1107" w:type="dxa"/>
            <w:tcBorders>
              <w:left w:val="single" w:sz="4" w:space="0" w:color="auto"/>
            </w:tcBorders>
          </w:tcPr>
          <w:p w14:paraId="27B6F7FF" w14:textId="77777777" w:rsidR="00C5180C" w:rsidRPr="00C5180C" w:rsidRDefault="00C5180C" w:rsidP="00C5180C">
            <w:pPr>
              <w:jc w:val="center"/>
              <w:rPr>
                <w:sz w:val="20"/>
              </w:rPr>
            </w:pPr>
            <w:r w:rsidRPr="00C5180C">
              <w:rPr>
                <w:sz w:val="20"/>
              </w:rPr>
              <w:t>484,991</w:t>
            </w:r>
          </w:p>
        </w:tc>
        <w:tc>
          <w:tcPr>
            <w:tcW w:w="864" w:type="dxa"/>
          </w:tcPr>
          <w:p w14:paraId="3154B1ED" w14:textId="77777777" w:rsidR="00C5180C" w:rsidRPr="00C5180C" w:rsidRDefault="00C5180C" w:rsidP="00C5180C">
            <w:pPr>
              <w:jc w:val="center"/>
              <w:rPr>
                <w:sz w:val="20"/>
              </w:rPr>
            </w:pPr>
            <w:r w:rsidRPr="00C5180C">
              <w:rPr>
                <w:sz w:val="20"/>
              </w:rPr>
              <w:t>56,517</w:t>
            </w:r>
          </w:p>
        </w:tc>
        <w:tc>
          <w:tcPr>
            <w:tcW w:w="1116" w:type="dxa"/>
          </w:tcPr>
          <w:p w14:paraId="193AA518" w14:textId="77777777" w:rsidR="00C5180C" w:rsidRPr="00C5180C" w:rsidRDefault="00C5180C" w:rsidP="00C5180C">
            <w:pPr>
              <w:jc w:val="center"/>
              <w:rPr>
                <w:sz w:val="20"/>
              </w:rPr>
            </w:pPr>
            <w:r w:rsidRPr="00C5180C">
              <w:rPr>
                <w:sz w:val="20"/>
              </w:rPr>
              <w:t>6,277</w:t>
            </w:r>
          </w:p>
        </w:tc>
        <w:tc>
          <w:tcPr>
            <w:tcW w:w="1080" w:type="dxa"/>
            <w:tcBorders>
              <w:left w:val="nil"/>
              <w:right w:val="single" w:sz="4" w:space="0" w:color="auto"/>
            </w:tcBorders>
          </w:tcPr>
          <w:p w14:paraId="79DC54F2" w14:textId="77777777" w:rsidR="00C5180C" w:rsidRPr="00C5180C" w:rsidRDefault="00C5180C" w:rsidP="00C5180C">
            <w:pPr>
              <w:jc w:val="center"/>
              <w:rPr>
                <w:sz w:val="20"/>
              </w:rPr>
            </w:pPr>
            <w:r w:rsidRPr="00C5180C">
              <w:rPr>
                <w:sz w:val="20"/>
              </w:rPr>
              <w:t>10,775</w:t>
            </w:r>
          </w:p>
        </w:tc>
        <w:tc>
          <w:tcPr>
            <w:tcW w:w="1080" w:type="dxa"/>
            <w:tcBorders>
              <w:left w:val="single" w:sz="4" w:space="0" w:color="auto"/>
            </w:tcBorders>
          </w:tcPr>
          <w:p w14:paraId="14B3AFD8" w14:textId="77777777" w:rsidR="00C5180C" w:rsidRPr="00C5180C" w:rsidRDefault="00C5180C" w:rsidP="00C5180C">
            <w:pPr>
              <w:jc w:val="center"/>
              <w:rPr>
                <w:sz w:val="20"/>
              </w:rPr>
            </w:pPr>
            <w:r w:rsidRPr="00C5180C">
              <w:rPr>
                <w:sz w:val="20"/>
              </w:rPr>
              <w:t>54.9</w:t>
            </w:r>
          </w:p>
        </w:tc>
        <w:tc>
          <w:tcPr>
            <w:tcW w:w="1044" w:type="dxa"/>
          </w:tcPr>
          <w:p w14:paraId="4C6DA28C" w14:textId="77777777" w:rsidR="00C5180C" w:rsidRPr="00C5180C" w:rsidRDefault="00C5180C" w:rsidP="00C5180C">
            <w:pPr>
              <w:jc w:val="center"/>
              <w:rPr>
                <w:sz w:val="20"/>
              </w:rPr>
            </w:pPr>
            <w:r w:rsidRPr="00C5180C">
              <w:rPr>
                <w:sz w:val="20"/>
              </w:rPr>
              <w:t>68.9</w:t>
            </w:r>
          </w:p>
        </w:tc>
        <w:tc>
          <w:tcPr>
            <w:tcW w:w="1116" w:type="dxa"/>
            <w:tcBorders>
              <w:left w:val="nil"/>
            </w:tcBorders>
          </w:tcPr>
          <w:p w14:paraId="2501ADBA" w14:textId="77777777" w:rsidR="00C5180C" w:rsidRPr="00C5180C" w:rsidRDefault="00C5180C" w:rsidP="00C5180C">
            <w:pPr>
              <w:jc w:val="center"/>
              <w:rPr>
                <w:sz w:val="20"/>
              </w:rPr>
            </w:pPr>
            <w:r w:rsidRPr="00C5180C">
              <w:rPr>
                <w:sz w:val="20"/>
              </w:rPr>
              <w:t>55.6</w:t>
            </w:r>
          </w:p>
        </w:tc>
        <w:tc>
          <w:tcPr>
            <w:tcW w:w="1136" w:type="dxa"/>
          </w:tcPr>
          <w:p w14:paraId="4C727C61" w14:textId="77777777" w:rsidR="00C5180C" w:rsidRPr="00C5180C" w:rsidRDefault="00C5180C" w:rsidP="00C5180C">
            <w:pPr>
              <w:jc w:val="center"/>
              <w:rPr>
                <w:sz w:val="20"/>
              </w:rPr>
            </w:pPr>
            <w:r w:rsidRPr="00C5180C">
              <w:rPr>
                <w:sz w:val="20"/>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C5180C" w:rsidRDefault="00C5180C" w:rsidP="00C5180C">
            <w:pPr>
              <w:jc w:val="center"/>
              <w:rPr>
                <w:sz w:val="20"/>
              </w:rPr>
            </w:pPr>
            <w:r w:rsidRPr="00C5180C">
              <w:rPr>
                <w:sz w:val="20"/>
              </w:rPr>
              <w:t>2005</w:t>
            </w:r>
          </w:p>
        </w:tc>
        <w:tc>
          <w:tcPr>
            <w:tcW w:w="900" w:type="dxa"/>
            <w:tcBorders>
              <w:left w:val="nil"/>
            </w:tcBorders>
          </w:tcPr>
          <w:p w14:paraId="25B3040A" w14:textId="77777777" w:rsidR="00C5180C" w:rsidRPr="00C5180C" w:rsidRDefault="00C5180C" w:rsidP="00C5180C">
            <w:pPr>
              <w:jc w:val="center"/>
              <w:rPr>
                <w:sz w:val="20"/>
              </w:rPr>
            </w:pPr>
            <w:r w:rsidRPr="00C5180C">
              <w:rPr>
                <w:sz w:val="20"/>
              </w:rPr>
              <w:t>32,363</w:t>
            </w:r>
          </w:p>
        </w:tc>
        <w:tc>
          <w:tcPr>
            <w:tcW w:w="752" w:type="dxa"/>
          </w:tcPr>
          <w:p w14:paraId="5FAEBEEF" w14:textId="77777777" w:rsidR="00C5180C" w:rsidRPr="00C5180C" w:rsidRDefault="00C5180C" w:rsidP="00C5180C">
            <w:pPr>
              <w:jc w:val="center"/>
              <w:rPr>
                <w:sz w:val="20"/>
              </w:rPr>
            </w:pPr>
            <w:r w:rsidRPr="00C5180C">
              <w:rPr>
                <w:sz w:val="20"/>
              </w:rPr>
              <w:t>2,827</w:t>
            </w:r>
          </w:p>
        </w:tc>
        <w:tc>
          <w:tcPr>
            <w:tcW w:w="595" w:type="dxa"/>
          </w:tcPr>
          <w:p w14:paraId="4DDFC5B8" w14:textId="77777777" w:rsidR="00C5180C" w:rsidRPr="00C5180C" w:rsidRDefault="00C5180C" w:rsidP="00C5180C">
            <w:pPr>
              <w:jc w:val="center"/>
              <w:rPr>
                <w:sz w:val="20"/>
              </w:rPr>
            </w:pPr>
            <w:r w:rsidRPr="00C5180C">
              <w:rPr>
                <w:sz w:val="20"/>
              </w:rPr>
              <w:t>449</w:t>
            </w:r>
          </w:p>
        </w:tc>
        <w:tc>
          <w:tcPr>
            <w:tcW w:w="786" w:type="dxa"/>
            <w:tcBorders>
              <w:right w:val="single" w:sz="4" w:space="0" w:color="auto"/>
            </w:tcBorders>
          </w:tcPr>
          <w:p w14:paraId="1CB0F717" w14:textId="77777777" w:rsidR="00C5180C" w:rsidRPr="00C5180C" w:rsidRDefault="00C5180C" w:rsidP="00C5180C">
            <w:pPr>
              <w:jc w:val="center"/>
              <w:rPr>
                <w:sz w:val="20"/>
              </w:rPr>
            </w:pPr>
            <w:r w:rsidRPr="00C5180C">
              <w:rPr>
                <w:sz w:val="20"/>
              </w:rPr>
              <w:t>479</w:t>
            </w:r>
          </w:p>
        </w:tc>
        <w:tc>
          <w:tcPr>
            <w:tcW w:w="1107" w:type="dxa"/>
            <w:tcBorders>
              <w:right w:val="single" w:sz="4" w:space="0" w:color="auto"/>
            </w:tcBorders>
          </w:tcPr>
          <w:p w14:paraId="4C03FFA0" w14:textId="77777777" w:rsidR="00C5180C" w:rsidRPr="00C5180C" w:rsidRDefault="00C5180C" w:rsidP="00C5180C">
            <w:pPr>
              <w:jc w:val="center"/>
              <w:rPr>
                <w:rFonts w:cs="Arial"/>
                <w:color w:val="000000"/>
                <w:sz w:val="20"/>
              </w:rPr>
            </w:pPr>
            <w:r w:rsidRPr="00C5180C">
              <w:rPr>
                <w:rFonts w:cs="Arial"/>
                <w:color w:val="000000"/>
                <w:sz w:val="20"/>
              </w:rPr>
              <w:t>36,118</w:t>
            </w:r>
          </w:p>
        </w:tc>
        <w:tc>
          <w:tcPr>
            <w:tcW w:w="1107" w:type="dxa"/>
            <w:tcBorders>
              <w:left w:val="single" w:sz="4" w:space="0" w:color="auto"/>
            </w:tcBorders>
          </w:tcPr>
          <w:p w14:paraId="507287E6" w14:textId="77777777" w:rsidR="00C5180C" w:rsidRPr="00C5180C" w:rsidRDefault="00C5180C" w:rsidP="00C5180C">
            <w:pPr>
              <w:jc w:val="center"/>
              <w:rPr>
                <w:sz w:val="20"/>
              </w:rPr>
            </w:pPr>
            <w:r w:rsidRPr="00C5180C">
              <w:rPr>
                <w:sz w:val="20"/>
              </w:rPr>
              <w:t>508,053</w:t>
            </w:r>
          </w:p>
        </w:tc>
        <w:tc>
          <w:tcPr>
            <w:tcW w:w="864" w:type="dxa"/>
          </w:tcPr>
          <w:p w14:paraId="54D4562C" w14:textId="77777777" w:rsidR="00C5180C" w:rsidRPr="00C5180C" w:rsidRDefault="00C5180C" w:rsidP="00C5180C">
            <w:pPr>
              <w:jc w:val="center"/>
              <w:rPr>
                <w:sz w:val="20"/>
              </w:rPr>
            </w:pPr>
            <w:r w:rsidRPr="00C5180C">
              <w:rPr>
                <w:sz w:val="20"/>
              </w:rPr>
              <w:t>41,512</w:t>
            </w:r>
          </w:p>
        </w:tc>
        <w:tc>
          <w:tcPr>
            <w:tcW w:w="1116" w:type="dxa"/>
          </w:tcPr>
          <w:p w14:paraId="70FACB18" w14:textId="77777777" w:rsidR="00C5180C" w:rsidRPr="00C5180C" w:rsidRDefault="00C5180C" w:rsidP="00C5180C">
            <w:pPr>
              <w:jc w:val="center"/>
              <w:rPr>
                <w:sz w:val="20"/>
              </w:rPr>
            </w:pPr>
            <w:r w:rsidRPr="00C5180C">
              <w:rPr>
                <w:sz w:val="20"/>
              </w:rPr>
              <w:t>5,571</w:t>
            </w:r>
          </w:p>
        </w:tc>
        <w:tc>
          <w:tcPr>
            <w:tcW w:w="1080" w:type="dxa"/>
            <w:tcBorders>
              <w:left w:val="nil"/>
              <w:right w:val="single" w:sz="4" w:space="0" w:color="auto"/>
            </w:tcBorders>
          </w:tcPr>
          <w:p w14:paraId="604E543F" w14:textId="77777777" w:rsidR="00C5180C" w:rsidRPr="00C5180C" w:rsidRDefault="00C5180C" w:rsidP="00C5180C">
            <w:pPr>
              <w:jc w:val="center"/>
              <w:rPr>
                <w:sz w:val="20"/>
              </w:rPr>
            </w:pPr>
            <w:r w:rsidRPr="00C5180C">
              <w:rPr>
                <w:sz w:val="20"/>
              </w:rPr>
              <w:t>5,112</w:t>
            </w:r>
          </w:p>
        </w:tc>
        <w:tc>
          <w:tcPr>
            <w:tcW w:w="1080" w:type="dxa"/>
            <w:tcBorders>
              <w:left w:val="single" w:sz="4" w:space="0" w:color="auto"/>
            </w:tcBorders>
          </w:tcPr>
          <w:p w14:paraId="3802F0E5" w14:textId="77777777" w:rsidR="00C5180C" w:rsidRPr="00C5180C" w:rsidRDefault="00C5180C" w:rsidP="00C5180C">
            <w:pPr>
              <w:jc w:val="center"/>
              <w:rPr>
                <w:sz w:val="20"/>
              </w:rPr>
            </w:pPr>
            <w:r w:rsidRPr="00C5180C">
              <w:rPr>
                <w:sz w:val="20"/>
              </w:rPr>
              <w:t>63.7</w:t>
            </w:r>
          </w:p>
        </w:tc>
        <w:tc>
          <w:tcPr>
            <w:tcW w:w="1044" w:type="dxa"/>
          </w:tcPr>
          <w:p w14:paraId="63E04C45" w14:textId="77777777" w:rsidR="00C5180C" w:rsidRPr="00C5180C" w:rsidRDefault="00C5180C" w:rsidP="00C5180C">
            <w:pPr>
              <w:jc w:val="center"/>
              <w:rPr>
                <w:sz w:val="20"/>
              </w:rPr>
            </w:pPr>
            <w:r w:rsidRPr="00C5180C">
              <w:rPr>
                <w:sz w:val="20"/>
              </w:rPr>
              <w:t>68.1</w:t>
            </w:r>
          </w:p>
        </w:tc>
        <w:tc>
          <w:tcPr>
            <w:tcW w:w="1116" w:type="dxa"/>
            <w:tcBorders>
              <w:left w:val="nil"/>
            </w:tcBorders>
          </w:tcPr>
          <w:p w14:paraId="2EDACD0F" w14:textId="77777777" w:rsidR="00C5180C" w:rsidRPr="00C5180C" w:rsidRDefault="00C5180C" w:rsidP="00C5180C">
            <w:pPr>
              <w:jc w:val="center"/>
              <w:rPr>
                <w:sz w:val="20"/>
              </w:rPr>
            </w:pPr>
            <w:r w:rsidRPr="00C5180C">
              <w:rPr>
                <w:sz w:val="20"/>
              </w:rPr>
              <w:t>80.6</w:t>
            </w:r>
          </w:p>
        </w:tc>
        <w:tc>
          <w:tcPr>
            <w:tcW w:w="1136" w:type="dxa"/>
          </w:tcPr>
          <w:p w14:paraId="1AF971B2" w14:textId="77777777" w:rsidR="00C5180C" w:rsidRPr="00C5180C" w:rsidRDefault="00C5180C" w:rsidP="00C5180C">
            <w:pPr>
              <w:jc w:val="center"/>
              <w:rPr>
                <w:sz w:val="20"/>
              </w:rPr>
            </w:pPr>
            <w:r w:rsidRPr="00C5180C">
              <w:rPr>
                <w:sz w:val="20"/>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C5180C" w:rsidRDefault="00C5180C" w:rsidP="00C5180C">
            <w:pPr>
              <w:jc w:val="center"/>
              <w:rPr>
                <w:sz w:val="20"/>
              </w:rPr>
            </w:pPr>
            <w:r w:rsidRPr="00C5180C">
              <w:rPr>
                <w:sz w:val="20"/>
              </w:rPr>
              <w:t>2006</w:t>
            </w:r>
          </w:p>
        </w:tc>
        <w:tc>
          <w:tcPr>
            <w:tcW w:w="900" w:type="dxa"/>
            <w:tcBorders>
              <w:left w:val="nil"/>
            </w:tcBorders>
          </w:tcPr>
          <w:p w14:paraId="47A89EFE" w14:textId="77777777" w:rsidR="00C5180C" w:rsidRPr="00C5180C" w:rsidRDefault="00C5180C" w:rsidP="00C5180C">
            <w:pPr>
              <w:jc w:val="center"/>
              <w:rPr>
                <w:sz w:val="20"/>
              </w:rPr>
            </w:pPr>
            <w:r w:rsidRPr="00C5180C">
              <w:rPr>
                <w:sz w:val="20"/>
              </w:rPr>
              <w:t>25,934</w:t>
            </w:r>
          </w:p>
        </w:tc>
        <w:tc>
          <w:tcPr>
            <w:tcW w:w="752" w:type="dxa"/>
          </w:tcPr>
          <w:p w14:paraId="2AE84D6B" w14:textId="77777777" w:rsidR="00C5180C" w:rsidRPr="00C5180C" w:rsidRDefault="00C5180C" w:rsidP="00C5180C">
            <w:pPr>
              <w:jc w:val="center"/>
              <w:rPr>
                <w:sz w:val="20"/>
              </w:rPr>
            </w:pPr>
            <w:r w:rsidRPr="00C5180C">
              <w:rPr>
                <w:sz w:val="20"/>
              </w:rPr>
              <w:t>1,989</w:t>
            </w:r>
          </w:p>
        </w:tc>
        <w:tc>
          <w:tcPr>
            <w:tcW w:w="595" w:type="dxa"/>
          </w:tcPr>
          <w:p w14:paraId="2CEEBEDD" w14:textId="77777777" w:rsidR="00C5180C" w:rsidRPr="00C5180C" w:rsidRDefault="00C5180C" w:rsidP="00C5180C">
            <w:pPr>
              <w:jc w:val="center"/>
              <w:rPr>
                <w:sz w:val="20"/>
              </w:rPr>
            </w:pPr>
            <w:r w:rsidRPr="00C5180C">
              <w:rPr>
                <w:sz w:val="20"/>
              </w:rPr>
              <w:t>411</w:t>
            </w:r>
          </w:p>
        </w:tc>
        <w:tc>
          <w:tcPr>
            <w:tcW w:w="786" w:type="dxa"/>
            <w:tcBorders>
              <w:right w:val="single" w:sz="4" w:space="0" w:color="auto"/>
            </w:tcBorders>
          </w:tcPr>
          <w:p w14:paraId="5E1CF894" w14:textId="77777777" w:rsidR="00C5180C" w:rsidRPr="00C5180C" w:rsidRDefault="00C5180C" w:rsidP="00C5180C">
            <w:pPr>
              <w:jc w:val="center"/>
              <w:rPr>
                <w:sz w:val="20"/>
              </w:rPr>
            </w:pPr>
            <w:r w:rsidRPr="00C5180C">
              <w:rPr>
                <w:sz w:val="20"/>
              </w:rPr>
              <w:t>787</w:t>
            </w:r>
          </w:p>
        </w:tc>
        <w:tc>
          <w:tcPr>
            <w:tcW w:w="1107" w:type="dxa"/>
            <w:tcBorders>
              <w:right w:val="single" w:sz="4" w:space="0" w:color="auto"/>
            </w:tcBorders>
          </w:tcPr>
          <w:p w14:paraId="18792CDF" w14:textId="77777777" w:rsidR="00C5180C" w:rsidRPr="00C5180C" w:rsidRDefault="00C5180C" w:rsidP="00C5180C">
            <w:pPr>
              <w:jc w:val="center"/>
              <w:rPr>
                <w:rFonts w:cs="Arial"/>
                <w:color w:val="000000"/>
                <w:sz w:val="20"/>
              </w:rPr>
            </w:pPr>
            <w:r w:rsidRPr="00C5180C">
              <w:rPr>
                <w:rFonts w:cs="Arial"/>
                <w:color w:val="000000"/>
                <w:sz w:val="20"/>
              </w:rPr>
              <w:t>29,121</w:t>
            </w:r>
          </w:p>
        </w:tc>
        <w:tc>
          <w:tcPr>
            <w:tcW w:w="1107" w:type="dxa"/>
            <w:tcBorders>
              <w:left w:val="single" w:sz="4" w:space="0" w:color="auto"/>
            </w:tcBorders>
          </w:tcPr>
          <w:p w14:paraId="7BBB1816" w14:textId="77777777" w:rsidR="00C5180C" w:rsidRPr="00C5180C" w:rsidRDefault="00C5180C" w:rsidP="00C5180C">
            <w:pPr>
              <w:jc w:val="center"/>
              <w:rPr>
                <w:sz w:val="20"/>
              </w:rPr>
            </w:pPr>
            <w:r w:rsidRPr="00C5180C">
              <w:rPr>
                <w:sz w:val="20"/>
              </w:rPr>
              <w:t>402,702</w:t>
            </w:r>
          </w:p>
        </w:tc>
        <w:tc>
          <w:tcPr>
            <w:tcW w:w="864" w:type="dxa"/>
          </w:tcPr>
          <w:p w14:paraId="53980338" w14:textId="77777777" w:rsidR="00C5180C" w:rsidRPr="00C5180C" w:rsidRDefault="00C5180C" w:rsidP="00C5180C">
            <w:pPr>
              <w:jc w:val="center"/>
              <w:rPr>
                <w:sz w:val="20"/>
              </w:rPr>
            </w:pPr>
            <w:r w:rsidRPr="00C5180C">
              <w:rPr>
                <w:sz w:val="20"/>
              </w:rPr>
              <w:t>23,566</w:t>
            </w:r>
          </w:p>
        </w:tc>
        <w:tc>
          <w:tcPr>
            <w:tcW w:w="1116" w:type="dxa"/>
          </w:tcPr>
          <w:p w14:paraId="09C065AC" w14:textId="77777777" w:rsidR="00C5180C" w:rsidRPr="00C5180C" w:rsidRDefault="00C5180C" w:rsidP="00C5180C">
            <w:pPr>
              <w:jc w:val="center"/>
              <w:rPr>
                <w:sz w:val="20"/>
              </w:rPr>
            </w:pPr>
            <w:r w:rsidRPr="00C5180C">
              <w:rPr>
                <w:sz w:val="20"/>
              </w:rPr>
              <w:t>10,074</w:t>
            </w:r>
          </w:p>
        </w:tc>
        <w:tc>
          <w:tcPr>
            <w:tcW w:w="1080" w:type="dxa"/>
            <w:tcBorders>
              <w:left w:val="nil"/>
              <w:right w:val="single" w:sz="4" w:space="0" w:color="auto"/>
            </w:tcBorders>
          </w:tcPr>
          <w:p w14:paraId="3509214C" w14:textId="77777777" w:rsidR="00C5180C" w:rsidRPr="00C5180C" w:rsidRDefault="00C5180C" w:rsidP="00C5180C">
            <w:pPr>
              <w:jc w:val="center"/>
              <w:rPr>
                <w:sz w:val="20"/>
              </w:rPr>
            </w:pPr>
            <w:r w:rsidRPr="00C5180C">
              <w:rPr>
                <w:sz w:val="20"/>
              </w:rPr>
              <w:t>14,079</w:t>
            </w:r>
          </w:p>
        </w:tc>
        <w:tc>
          <w:tcPr>
            <w:tcW w:w="1080" w:type="dxa"/>
            <w:tcBorders>
              <w:left w:val="single" w:sz="4" w:space="0" w:color="auto"/>
            </w:tcBorders>
          </w:tcPr>
          <w:p w14:paraId="3A4F21B9" w14:textId="77777777" w:rsidR="00C5180C" w:rsidRPr="00C5180C" w:rsidRDefault="00C5180C" w:rsidP="00C5180C">
            <w:pPr>
              <w:jc w:val="center"/>
              <w:rPr>
                <w:sz w:val="20"/>
              </w:rPr>
            </w:pPr>
            <w:r w:rsidRPr="00C5180C">
              <w:rPr>
                <w:sz w:val="20"/>
              </w:rPr>
              <w:t>64.4</w:t>
            </w:r>
          </w:p>
        </w:tc>
        <w:tc>
          <w:tcPr>
            <w:tcW w:w="1044" w:type="dxa"/>
          </w:tcPr>
          <w:p w14:paraId="08CD8A21" w14:textId="77777777" w:rsidR="00C5180C" w:rsidRPr="00C5180C" w:rsidRDefault="00C5180C" w:rsidP="00C5180C">
            <w:pPr>
              <w:jc w:val="center"/>
              <w:rPr>
                <w:sz w:val="20"/>
              </w:rPr>
            </w:pPr>
            <w:r w:rsidRPr="00C5180C">
              <w:rPr>
                <w:sz w:val="20"/>
              </w:rPr>
              <w:t>84.4</w:t>
            </w:r>
          </w:p>
        </w:tc>
        <w:tc>
          <w:tcPr>
            <w:tcW w:w="1116" w:type="dxa"/>
            <w:tcBorders>
              <w:left w:val="nil"/>
            </w:tcBorders>
          </w:tcPr>
          <w:p w14:paraId="5038D83F" w14:textId="77777777" w:rsidR="00C5180C" w:rsidRPr="00C5180C" w:rsidRDefault="00C5180C" w:rsidP="00C5180C">
            <w:pPr>
              <w:jc w:val="center"/>
              <w:rPr>
                <w:sz w:val="20"/>
              </w:rPr>
            </w:pPr>
            <w:r w:rsidRPr="00C5180C">
              <w:rPr>
                <w:sz w:val="20"/>
              </w:rPr>
              <w:t>40.8</w:t>
            </w:r>
          </w:p>
        </w:tc>
        <w:tc>
          <w:tcPr>
            <w:tcW w:w="1136" w:type="dxa"/>
          </w:tcPr>
          <w:p w14:paraId="2FCCD4EF" w14:textId="77777777" w:rsidR="00C5180C" w:rsidRPr="00C5180C" w:rsidRDefault="00C5180C" w:rsidP="00C5180C">
            <w:pPr>
              <w:jc w:val="center"/>
              <w:rPr>
                <w:sz w:val="20"/>
              </w:rPr>
            </w:pPr>
            <w:r w:rsidRPr="00C5180C">
              <w:rPr>
                <w:sz w:val="20"/>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C5180C" w:rsidRDefault="00C5180C" w:rsidP="00C5180C">
            <w:pPr>
              <w:jc w:val="center"/>
              <w:rPr>
                <w:sz w:val="20"/>
              </w:rPr>
            </w:pPr>
            <w:r w:rsidRPr="00C5180C">
              <w:rPr>
                <w:sz w:val="20"/>
              </w:rPr>
              <w:t>2007</w:t>
            </w:r>
          </w:p>
        </w:tc>
        <w:tc>
          <w:tcPr>
            <w:tcW w:w="900" w:type="dxa"/>
            <w:tcBorders>
              <w:left w:val="nil"/>
            </w:tcBorders>
          </w:tcPr>
          <w:p w14:paraId="160C7A82" w14:textId="77777777" w:rsidR="00C5180C" w:rsidRPr="00C5180C" w:rsidRDefault="00C5180C" w:rsidP="00C5180C">
            <w:pPr>
              <w:jc w:val="center"/>
              <w:rPr>
                <w:sz w:val="20"/>
              </w:rPr>
            </w:pPr>
            <w:r w:rsidRPr="00C5180C">
              <w:rPr>
                <w:sz w:val="20"/>
              </w:rPr>
              <w:t>23,243</w:t>
            </w:r>
          </w:p>
        </w:tc>
        <w:tc>
          <w:tcPr>
            <w:tcW w:w="752" w:type="dxa"/>
          </w:tcPr>
          <w:p w14:paraId="77C48D36" w14:textId="77777777" w:rsidR="00C5180C" w:rsidRPr="00C5180C" w:rsidRDefault="00C5180C" w:rsidP="00C5180C">
            <w:pPr>
              <w:jc w:val="center"/>
              <w:rPr>
                <w:sz w:val="20"/>
              </w:rPr>
            </w:pPr>
            <w:r w:rsidRPr="00C5180C">
              <w:rPr>
                <w:sz w:val="20"/>
              </w:rPr>
              <w:t>3,034</w:t>
            </w:r>
          </w:p>
        </w:tc>
        <w:tc>
          <w:tcPr>
            <w:tcW w:w="595" w:type="dxa"/>
          </w:tcPr>
          <w:p w14:paraId="4A6A5577" w14:textId="77777777" w:rsidR="00C5180C" w:rsidRPr="00C5180C" w:rsidRDefault="00C5180C" w:rsidP="00C5180C">
            <w:pPr>
              <w:jc w:val="center"/>
              <w:rPr>
                <w:sz w:val="20"/>
              </w:rPr>
            </w:pPr>
            <w:r w:rsidRPr="00C5180C">
              <w:rPr>
                <w:sz w:val="20"/>
              </w:rPr>
              <w:t>220</w:t>
            </w:r>
          </w:p>
        </w:tc>
        <w:tc>
          <w:tcPr>
            <w:tcW w:w="786" w:type="dxa"/>
            <w:tcBorders>
              <w:right w:val="single" w:sz="4" w:space="0" w:color="auto"/>
            </w:tcBorders>
          </w:tcPr>
          <w:p w14:paraId="6C5D9204" w14:textId="77777777" w:rsidR="00C5180C" w:rsidRPr="00C5180C" w:rsidRDefault="00C5180C" w:rsidP="00C5180C">
            <w:pPr>
              <w:jc w:val="center"/>
              <w:rPr>
                <w:sz w:val="20"/>
              </w:rPr>
            </w:pPr>
            <w:r w:rsidRPr="00C5180C">
              <w:rPr>
                <w:sz w:val="20"/>
              </w:rPr>
              <w:t>370</w:t>
            </w:r>
          </w:p>
        </w:tc>
        <w:tc>
          <w:tcPr>
            <w:tcW w:w="1107" w:type="dxa"/>
            <w:tcBorders>
              <w:right w:val="single" w:sz="4" w:space="0" w:color="auto"/>
            </w:tcBorders>
          </w:tcPr>
          <w:p w14:paraId="5CB790D9" w14:textId="77777777" w:rsidR="00C5180C" w:rsidRPr="00C5180C" w:rsidRDefault="00C5180C" w:rsidP="00C5180C">
            <w:pPr>
              <w:jc w:val="center"/>
              <w:rPr>
                <w:rFonts w:cs="Arial"/>
                <w:color w:val="000000"/>
                <w:sz w:val="20"/>
              </w:rPr>
            </w:pPr>
            <w:r w:rsidRPr="00C5180C">
              <w:rPr>
                <w:rFonts w:cs="Arial"/>
                <w:color w:val="000000"/>
                <w:sz w:val="20"/>
              </w:rPr>
              <w:t>26,867</w:t>
            </w:r>
          </w:p>
        </w:tc>
        <w:tc>
          <w:tcPr>
            <w:tcW w:w="1107" w:type="dxa"/>
            <w:tcBorders>
              <w:left w:val="single" w:sz="4" w:space="0" w:color="auto"/>
            </w:tcBorders>
          </w:tcPr>
          <w:p w14:paraId="093CB62B" w14:textId="77777777" w:rsidR="00C5180C" w:rsidRPr="00C5180C" w:rsidRDefault="00C5180C" w:rsidP="00C5180C">
            <w:pPr>
              <w:jc w:val="center"/>
              <w:rPr>
                <w:sz w:val="20"/>
              </w:rPr>
            </w:pPr>
            <w:r w:rsidRPr="00C5180C">
              <w:rPr>
                <w:sz w:val="20"/>
              </w:rPr>
              <w:t>353,775</w:t>
            </w:r>
          </w:p>
        </w:tc>
        <w:tc>
          <w:tcPr>
            <w:tcW w:w="864" w:type="dxa"/>
          </w:tcPr>
          <w:p w14:paraId="79254138" w14:textId="77777777" w:rsidR="00C5180C" w:rsidRPr="00C5180C" w:rsidRDefault="00C5180C" w:rsidP="00C5180C">
            <w:pPr>
              <w:jc w:val="center"/>
              <w:rPr>
                <w:sz w:val="20"/>
              </w:rPr>
            </w:pPr>
            <w:r w:rsidRPr="00C5180C">
              <w:rPr>
                <w:sz w:val="20"/>
              </w:rPr>
              <w:t>42,553</w:t>
            </w:r>
          </w:p>
        </w:tc>
        <w:tc>
          <w:tcPr>
            <w:tcW w:w="1116" w:type="dxa"/>
          </w:tcPr>
          <w:p w14:paraId="25440AFD" w14:textId="77777777" w:rsidR="00C5180C" w:rsidRPr="00C5180C" w:rsidRDefault="00C5180C" w:rsidP="00C5180C">
            <w:pPr>
              <w:jc w:val="center"/>
              <w:rPr>
                <w:sz w:val="20"/>
              </w:rPr>
            </w:pPr>
            <w:r w:rsidRPr="00C5180C">
              <w:rPr>
                <w:sz w:val="20"/>
              </w:rPr>
              <w:t>5,914</w:t>
            </w:r>
          </w:p>
        </w:tc>
        <w:tc>
          <w:tcPr>
            <w:tcW w:w="1080" w:type="dxa"/>
            <w:tcBorders>
              <w:left w:val="nil"/>
              <w:right w:val="single" w:sz="4" w:space="0" w:color="auto"/>
            </w:tcBorders>
          </w:tcPr>
          <w:p w14:paraId="3E665950" w14:textId="77777777" w:rsidR="00C5180C" w:rsidRPr="00C5180C" w:rsidRDefault="00C5180C" w:rsidP="00C5180C">
            <w:pPr>
              <w:jc w:val="center"/>
              <w:rPr>
                <w:sz w:val="20"/>
              </w:rPr>
            </w:pPr>
            <w:r w:rsidRPr="00C5180C">
              <w:rPr>
                <w:sz w:val="20"/>
              </w:rPr>
              <w:t>12,252</w:t>
            </w:r>
          </w:p>
        </w:tc>
        <w:tc>
          <w:tcPr>
            <w:tcW w:w="1080" w:type="dxa"/>
            <w:tcBorders>
              <w:left w:val="single" w:sz="4" w:space="0" w:color="auto"/>
            </w:tcBorders>
          </w:tcPr>
          <w:p w14:paraId="777D1DE3" w14:textId="77777777" w:rsidR="00C5180C" w:rsidRPr="00C5180C" w:rsidRDefault="00C5180C" w:rsidP="00C5180C">
            <w:pPr>
              <w:jc w:val="center"/>
              <w:rPr>
                <w:sz w:val="20"/>
              </w:rPr>
            </w:pPr>
            <w:r w:rsidRPr="00C5180C">
              <w:rPr>
                <w:sz w:val="20"/>
              </w:rPr>
              <w:t>65.7</w:t>
            </w:r>
          </w:p>
        </w:tc>
        <w:tc>
          <w:tcPr>
            <w:tcW w:w="1044" w:type="dxa"/>
          </w:tcPr>
          <w:p w14:paraId="15F086C7" w14:textId="77777777" w:rsidR="00C5180C" w:rsidRPr="00C5180C" w:rsidRDefault="00C5180C" w:rsidP="00C5180C">
            <w:pPr>
              <w:jc w:val="center"/>
              <w:rPr>
                <w:sz w:val="20"/>
              </w:rPr>
            </w:pPr>
            <w:r w:rsidRPr="00C5180C">
              <w:rPr>
                <w:sz w:val="20"/>
              </w:rPr>
              <w:t>71.3</w:t>
            </w:r>
          </w:p>
        </w:tc>
        <w:tc>
          <w:tcPr>
            <w:tcW w:w="1116" w:type="dxa"/>
            <w:tcBorders>
              <w:left w:val="nil"/>
            </w:tcBorders>
          </w:tcPr>
          <w:p w14:paraId="476F36C4" w14:textId="77777777" w:rsidR="00C5180C" w:rsidRPr="00C5180C" w:rsidRDefault="00C5180C" w:rsidP="00C5180C">
            <w:pPr>
              <w:jc w:val="center"/>
              <w:rPr>
                <w:sz w:val="20"/>
              </w:rPr>
            </w:pPr>
            <w:r w:rsidRPr="00C5180C">
              <w:rPr>
                <w:sz w:val="20"/>
              </w:rPr>
              <w:t>37.2</w:t>
            </w:r>
          </w:p>
        </w:tc>
        <w:tc>
          <w:tcPr>
            <w:tcW w:w="1136" w:type="dxa"/>
          </w:tcPr>
          <w:p w14:paraId="1094D912" w14:textId="77777777" w:rsidR="00C5180C" w:rsidRPr="00C5180C" w:rsidRDefault="00C5180C" w:rsidP="00C5180C">
            <w:pPr>
              <w:jc w:val="center"/>
              <w:rPr>
                <w:sz w:val="20"/>
              </w:rPr>
            </w:pPr>
            <w:r w:rsidRPr="00C5180C">
              <w:rPr>
                <w:sz w:val="20"/>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C5180C" w:rsidRDefault="00C5180C" w:rsidP="00C5180C">
            <w:pPr>
              <w:jc w:val="center"/>
              <w:rPr>
                <w:sz w:val="20"/>
              </w:rPr>
            </w:pPr>
            <w:r w:rsidRPr="00C5180C">
              <w:rPr>
                <w:sz w:val="20"/>
              </w:rPr>
              <w:t>2008</w:t>
            </w:r>
          </w:p>
        </w:tc>
        <w:tc>
          <w:tcPr>
            <w:tcW w:w="900" w:type="dxa"/>
            <w:tcBorders>
              <w:left w:val="nil"/>
            </w:tcBorders>
          </w:tcPr>
          <w:p w14:paraId="0C337C4B" w14:textId="77777777" w:rsidR="00C5180C" w:rsidRPr="00C5180C" w:rsidRDefault="00C5180C" w:rsidP="00C5180C">
            <w:pPr>
              <w:jc w:val="center"/>
              <w:rPr>
                <w:sz w:val="20"/>
              </w:rPr>
            </w:pPr>
            <w:r w:rsidRPr="00C5180C">
              <w:rPr>
                <w:sz w:val="20"/>
              </w:rPr>
              <w:t>20,911</w:t>
            </w:r>
          </w:p>
        </w:tc>
        <w:tc>
          <w:tcPr>
            <w:tcW w:w="752" w:type="dxa"/>
          </w:tcPr>
          <w:p w14:paraId="2E3402A5" w14:textId="77777777" w:rsidR="00C5180C" w:rsidRPr="00C5180C" w:rsidRDefault="00C5180C" w:rsidP="00C5180C">
            <w:pPr>
              <w:jc w:val="center"/>
              <w:rPr>
                <w:sz w:val="20"/>
              </w:rPr>
            </w:pPr>
            <w:r w:rsidRPr="00C5180C">
              <w:rPr>
                <w:sz w:val="20"/>
              </w:rPr>
              <w:t>2,929</w:t>
            </w:r>
          </w:p>
        </w:tc>
        <w:tc>
          <w:tcPr>
            <w:tcW w:w="595" w:type="dxa"/>
          </w:tcPr>
          <w:p w14:paraId="1C562CAA" w14:textId="77777777" w:rsidR="00C5180C" w:rsidRPr="00C5180C" w:rsidRDefault="00C5180C" w:rsidP="00C5180C">
            <w:pPr>
              <w:jc w:val="center"/>
              <w:rPr>
                <w:sz w:val="20"/>
              </w:rPr>
            </w:pPr>
            <w:r w:rsidRPr="00C5180C">
              <w:rPr>
                <w:sz w:val="20"/>
              </w:rPr>
              <w:t>187</w:t>
            </w:r>
          </w:p>
        </w:tc>
        <w:tc>
          <w:tcPr>
            <w:tcW w:w="786" w:type="dxa"/>
            <w:tcBorders>
              <w:right w:val="single" w:sz="4" w:space="0" w:color="auto"/>
            </w:tcBorders>
          </w:tcPr>
          <w:p w14:paraId="30FC3C7E" w14:textId="77777777" w:rsidR="00C5180C" w:rsidRPr="00C5180C" w:rsidRDefault="00C5180C" w:rsidP="00C5180C">
            <w:pPr>
              <w:jc w:val="center"/>
              <w:rPr>
                <w:sz w:val="20"/>
              </w:rPr>
            </w:pPr>
            <w:r w:rsidRPr="00C5180C">
              <w:rPr>
                <w:sz w:val="20"/>
              </w:rPr>
              <w:t>431</w:t>
            </w:r>
          </w:p>
        </w:tc>
        <w:tc>
          <w:tcPr>
            <w:tcW w:w="1107" w:type="dxa"/>
            <w:tcBorders>
              <w:right w:val="single" w:sz="4" w:space="0" w:color="auto"/>
            </w:tcBorders>
          </w:tcPr>
          <w:p w14:paraId="57A9733B" w14:textId="77777777" w:rsidR="00C5180C" w:rsidRPr="00C5180C" w:rsidRDefault="00C5180C" w:rsidP="00C5180C">
            <w:pPr>
              <w:jc w:val="center"/>
              <w:rPr>
                <w:rFonts w:cs="Arial"/>
                <w:color w:val="000000"/>
                <w:sz w:val="20"/>
              </w:rPr>
            </w:pPr>
            <w:r w:rsidRPr="00C5180C">
              <w:rPr>
                <w:rFonts w:cs="Arial"/>
                <w:color w:val="000000"/>
                <w:sz w:val="20"/>
              </w:rPr>
              <w:t>24,458</w:t>
            </w:r>
          </w:p>
        </w:tc>
        <w:tc>
          <w:tcPr>
            <w:tcW w:w="1107" w:type="dxa"/>
            <w:tcBorders>
              <w:left w:val="single" w:sz="4" w:space="0" w:color="auto"/>
            </w:tcBorders>
          </w:tcPr>
          <w:p w14:paraId="1AB686E3" w14:textId="77777777" w:rsidR="00C5180C" w:rsidRPr="00C5180C" w:rsidRDefault="00C5180C" w:rsidP="00C5180C">
            <w:pPr>
              <w:jc w:val="center"/>
              <w:rPr>
                <w:sz w:val="20"/>
              </w:rPr>
            </w:pPr>
            <w:r w:rsidRPr="00C5180C">
              <w:rPr>
                <w:sz w:val="20"/>
              </w:rPr>
              <w:t>370,762</w:t>
            </w:r>
          </w:p>
        </w:tc>
        <w:tc>
          <w:tcPr>
            <w:tcW w:w="864" w:type="dxa"/>
          </w:tcPr>
          <w:p w14:paraId="67616DE2" w14:textId="77777777" w:rsidR="00C5180C" w:rsidRPr="00C5180C" w:rsidRDefault="00C5180C" w:rsidP="00C5180C">
            <w:pPr>
              <w:jc w:val="center"/>
              <w:rPr>
                <w:sz w:val="20"/>
              </w:rPr>
            </w:pPr>
            <w:r w:rsidRPr="00C5180C">
              <w:rPr>
                <w:sz w:val="20"/>
              </w:rPr>
              <w:t>38,388</w:t>
            </w:r>
          </w:p>
        </w:tc>
        <w:tc>
          <w:tcPr>
            <w:tcW w:w="1116" w:type="dxa"/>
          </w:tcPr>
          <w:p w14:paraId="1FC15284" w14:textId="77777777" w:rsidR="00C5180C" w:rsidRPr="00C5180C" w:rsidRDefault="00C5180C" w:rsidP="00C5180C">
            <w:pPr>
              <w:jc w:val="center"/>
              <w:rPr>
                <w:sz w:val="20"/>
              </w:rPr>
            </w:pPr>
            <w:r w:rsidRPr="00C5180C">
              <w:rPr>
                <w:sz w:val="20"/>
              </w:rPr>
              <w:t>9,232</w:t>
            </w:r>
          </w:p>
        </w:tc>
        <w:tc>
          <w:tcPr>
            <w:tcW w:w="1080" w:type="dxa"/>
            <w:tcBorders>
              <w:left w:val="nil"/>
              <w:right w:val="single" w:sz="4" w:space="0" w:color="auto"/>
            </w:tcBorders>
          </w:tcPr>
          <w:p w14:paraId="56875C81" w14:textId="77777777" w:rsidR="00C5180C" w:rsidRPr="00C5180C" w:rsidRDefault="00C5180C" w:rsidP="00C5180C">
            <w:pPr>
              <w:jc w:val="center"/>
              <w:rPr>
                <w:sz w:val="20"/>
              </w:rPr>
            </w:pPr>
            <w:r w:rsidRPr="00C5180C">
              <w:rPr>
                <w:sz w:val="20"/>
              </w:rPr>
              <w:t>15,504</w:t>
            </w:r>
          </w:p>
        </w:tc>
        <w:tc>
          <w:tcPr>
            <w:tcW w:w="1080" w:type="dxa"/>
            <w:tcBorders>
              <w:left w:val="single" w:sz="4" w:space="0" w:color="auto"/>
            </w:tcBorders>
          </w:tcPr>
          <w:p w14:paraId="21F4B6CD" w14:textId="77777777" w:rsidR="00C5180C" w:rsidRPr="00C5180C" w:rsidRDefault="00C5180C" w:rsidP="00C5180C">
            <w:pPr>
              <w:jc w:val="center"/>
              <w:rPr>
                <w:sz w:val="20"/>
              </w:rPr>
            </w:pPr>
            <w:r w:rsidRPr="00C5180C">
              <w:rPr>
                <w:sz w:val="20"/>
              </w:rPr>
              <w:t>56.4</w:t>
            </w:r>
          </w:p>
        </w:tc>
        <w:tc>
          <w:tcPr>
            <w:tcW w:w="1044" w:type="dxa"/>
          </w:tcPr>
          <w:p w14:paraId="4415AC91" w14:textId="77777777" w:rsidR="00C5180C" w:rsidRPr="00C5180C" w:rsidRDefault="00C5180C" w:rsidP="00C5180C">
            <w:pPr>
              <w:jc w:val="center"/>
              <w:rPr>
                <w:sz w:val="20"/>
              </w:rPr>
            </w:pPr>
            <w:r w:rsidRPr="00C5180C">
              <w:rPr>
                <w:sz w:val="20"/>
              </w:rPr>
              <w:t>76.3</w:t>
            </w:r>
          </w:p>
        </w:tc>
        <w:tc>
          <w:tcPr>
            <w:tcW w:w="1116" w:type="dxa"/>
            <w:tcBorders>
              <w:left w:val="nil"/>
            </w:tcBorders>
          </w:tcPr>
          <w:p w14:paraId="0E8A0534" w14:textId="77777777" w:rsidR="00C5180C" w:rsidRPr="00C5180C" w:rsidRDefault="00C5180C" w:rsidP="00C5180C">
            <w:pPr>
              <w:jc w:val="center"/>
              <w:rPr>
                <w:sz w:val="20"/>
              </w:rPr>
            </w:pPr>
            <w:r w:rsidRPr="00C5180C">
              <w:rPr>
                <w:sz w:val="20"/>
              </w:rPr>
              <w:t>20.3</w:t>
            </w:r>
          </w:p>
        </w:tc>
        <w:tc>
          <w:tcPr>
            <w:tcW w:w="1136" w:type="dxa"/>
          </w:tcPr>
          <w:p w14:paraId="5FF65D27" w14:textId="77777777" w:rsidR="00C5180C" w:rsidRPr="00C5180C" w:rsidRDefault="00C5180C" w:rsidP="00C5180C">
            <w:pPr>
              <w:jc w:val="center"/>
              <w:rPr>
                <w:sz w:val="20"/>
              </w:rPr>
            </w:pPr>
            <w:r w:rsidRPr="00C5180C">
              <w:rPr>
                <w:sz w:val="20"/>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C5180C" w:rsidRDefault="00C5180C" w:rsidP="00C5180C">
            <w:pPr>
              <w:jc w:val="center"/>
              <w:rPr>
                <w:sz w:val="20"/>
              </w:rPr>
            </w:pPr>
            <w:r w:rsidRPr="00C5180C">
              <w:rPr>
                <w:sz w:val="20"/>
              </w:rPr>
              <w:t>2009</w:t>
            </w:r>
          </w:p>
        </w:tc>
        <w:tc>
          <w:tcPr>
            <w:tcW w:w="900" w:type="dxa"/>
            <w:tcBorders>
              <w:left w:val="nil"/>
            </w:tcBorders>
          </w:tcPr>
          <w:p w14:paraId="5551DDBE" w14:textId="77777777" w:rsidR="00C5180C" w:rsidRPr="00C5180C" w:rsidRDefault="00C5180C" w:rsidP="00C5180C">
            <w:pPr>
              <w:jc w:val="center"/>
              <w:rPr>
                <w:sz w:val="20"/>
              </w:rPr>
            </w:pPr>
            <w:r w:rsidRPr="00C5180C">
              <w:rPr>
                <w:sz w:val="20"/>
              </w:rPr>
              <w:t>20,896</w:t>
            </w:r>
          </w:p>
        </w:tc>
        <w:tc>
          <w:tcPr>
            <w:tcW w:w="752" w:type="dxa"/>
          </w:tcPr>
          <w:p w14:paraId="40B4B856" w14:textId="77777777" w:rsidR="00C5180C" w:rsidRPr="00C5180C" w:rsidRDefault="00C5180C" w:rsidP="00C5180C">
            <w:pPr>
              <w:jc w:val="center"/>
              <w:rPr>
                <w:sz w:val="20"/>
              </w:rPr>
            </w:pPr>
            <w:r w:rsidRPr="00C5180C">
              <w:rPr>
                <w:sz w:val="20"/>
              </w:rPr>
              <w:t>2,370</w:t>
            </w:r>
          </w:p>
        </w:tc>
        <w:tc>
          <w:tcPr>
            <w:tcW w:w="595" w:type="dxa"/>
          </w:tcPr>
          <w:p w14:paraId="70108DD0" w14:textId="77777777" w:rsidR="00C5180C" w:rsidRPr="00C5180C" w:rsidRDefault="00C5180C" w:rsidP="00C5180C">
            <w:pPr>
              <w:jc w:val="center"/>
              <w:rPr>
                <w:sz w:val="20"/>
              </w:rPr>
            </w:pPr>
            <w:r w:rsidRPr="00C5180C">
              <w:rPr>
                <w:sz w:val="20"/>
              </w:rPr>
              <w:t>67</w:t>
            </w:r>
          </w:p>
        </w:tc>
        <w:tc>
          <w:tcPr>
            <w:tcW w:w="786" w:type="dxa"/>
            <w:tcBorders>
              <w:right w:val="single" w:sz="4" w:space="0" w:color="auto"/>
            </w:tcBorders>
          </w:tcPr>
          <w:p w14:paraId="461D44D8" w14:textId="77777777" w:rsidR="00C5180C" w:rsidRPr="00C5180C" w:rsidRDefault="00C5180C" w:rsidP="00C5180C">
            <w:pPr>
              <w:jc w:val="center"/>
              <w:rPr>
                <w:sz w:val="20"/>
              </w:rPr>
            </w:pPr>
            <w:r w:rsidRPr="00C5180C">
              <w:rPr>
                <w:sz w:val="20"/>
              </w:rPr>
              <w:t>309</w:t>
            </w:r>
          </w:p>
        </w:tc>
        <w:tc>
          <w:tcPr>
            <w:tcW w:w="1107" w:type="dxa"/>
            <w:tcBorders>
              <w:right w:val="single" w:sz="4" w:space="0" w:color="auto"/>
            </w:tcBorders>
          </w:tcPr>
          <w:p w14:paraId="6BE6FC0A" w14:textId="77777777" w:rsidR="00C5180C" w:rsidRPr="00C5180C" w:rsidRDefault="00C5180C" w:rsidP="00C5180C">
            <w:pPr>
              <w:jc w:val="center"/>
              <w:rPr>
                <w:rFonts w:cs="Arial"/>
                <w:color w:val="000000"/>
                <w:sz w:val="20"/>
              </w:rPr>
            </w:pPr>
            <w:r w:rsidRPr="00C5180C">
              <w:rPr>
                <w:rFonts w:cs="Arial"/>
                <w:color w:val="000000"/>
                <w:sz w:val="20"/>
              </w:rPr>
              <w:t>23,642</w:t>
            </w:r>
          </w:p>
        </w:tc>
        <w:tc>
          <w:tcPr>
            <w:tcW w:w="1107" w:type="dxa"/>
            <w:tcBorders>
              <w:left w:val="single" w:sz="4" w:space="0" w:color="auto"/>
            </w:tcBorders>
          </w:tcPr>
          <w:p w14:paraId="17600937" w14:textId="77777777" w:rsidR="00C5180C" w:rsidRPr="00C5180C" w:rsidRDefault="00C5180C" w:rsidP="00C5180C">
            <w:pPr>
              <w:jc w:val="center"/>
              <w:rPr>
                <w:sz w:val="20"/>
              </w:rPr>
            </w:pPr>
            <w:r w:rsidRPr="00C5180C">
              <w:rPr>
                <w:sz w:val="20"/>
              </w:rPr>
              <w:t>433,527</w:t>
            </w:r>
          </w:p>
        </w:tc>
        <w:tc>
          <w:tcPr>
            <w:tcW w:w="864" w:type="dxa"/>
          </w:tcPr>
          <w:p w14:paraId="5A4E46F0" w14:textId="77777777" w:rsidR="00C5180C" w:rsidRPr="00C5180C" w:rsidRDefault="00C5180C" w:rsidP="00C5180C">
            <w:pPr>
              <w:jc w:val="center"/>
              <w:rPr>
                <w:sz w:val="20"/>
              </w:rPr>
            </w:pPr>
            <w:r w:rsidRPr="00C5180C">
              <w:rPr>
                <w:sz w:val="20"/>
              </w:rPr>
              <w:t>33,193</w:t>
            </w:r>
          </w:p>
        </w:tc>
        <w:tc>
          <w:tcPr>
            <w:tcW w:w="1116" w:type="dxa"/>
          </w:tcPr>
          <w:p w14:paraId="08045BBA" w14:textId="77777777" w:rsidR="00C5180C" w:rsidRPr="00C5180C" w:rsidRDefault="00C5180C" w:rsidP="00C5180C">
            <w:pPr>
              <w:jc w:val="center"/>
              <w:rPr>
                <w:sz w:val="20"/>
              </w:rPr>
            </w:pPr>
            <w:r w:rsidRPr="00C5180C">
              <w:rPr>
                <w:sz w:val="20"/>
              </w:rPr>
              <w:t>4,653</w:t>
            </w:r>
          </w:p>
        </w:tc>
        <w:tc>
          <w:tcPr>
            <w:tcW w:w="1080" w:type="dxa"/>
            <w:tcBorders>
              <w:left w:val="nil"/>
              <w:right w:val="single" w:sz="4" w:space="0" w:color="auto"/>
            </w:tcBorders>
          </w:tcPr>
          <w:p w14:paraId="2A3FAFAF" w14:textId="77777777" w:rsidR="00C5180C" w:rsidRPr="00C5180C" w:rsidRDefault="00C5180C" w:rsidP="00C5180C">
            <w:pPr>
              <w:jc w:val="center"/>
              <w:rPr>
                <w:sz w:val="20"/>
              </w:rPr>
            </w:pPr>
            <w:r w:rsidRPr="00C5180C">
              <w:rPr>
                <w:sz w:val="20"/>
              </w:rPr>
              <w:t>14,045</w:t>
            </w:r>
          </w:p>
        </w:tc>
        <w:tc>
          <w:tcPr>
            <w:tcW w:w="1080" w:type="dxa"/>
            <w:tcBorders>
              <w:left w:val="single" w:sz="4" w:space="0" w:color="auto"/>
            </w:tcBorders>
          </w:tcPr>
          <w:p w14:paraId="6843A07E" w14:textId="77777777" w:rsidR="00C5180C" w:rsidRPr="00C5180C" w:rsidRDefault="00C5180C" w:rsidP="00C5180C">
            <w:pPr>
              <w:jc w:val="center"/>
              <w:rPr>
                <w:sz w:val="20"/>
              </w:rPr>
            </w:pPr>
            <w:r w:rsidRPr="00C5180C">
              <w:rPr>
                <w:sz w:val="20"/>
              </w:rPr>
              <w:t>48.2</w:t>
            </w:r>
          </w:p>
        </w:tc>
        <w:tc>
          <w:tcPr>
            <w:tcW w:w="1044" w:type="dxa"/>
          </w:tcPr>
          <w:p w14:paraId="0570EC66" w14:textId="77777777" w:rsidR="00C5180C" w:rsidRPr="00C5180C" w:rsidRDefault="00C5180C" w:rsidP="00C5180C">
            <w:pPr>
              <w:jc w:val="center"/>
              <w:rPr>
                <w:sz w:val="20"/>
              </w:rPr>
            </w:pPr>
            <w:r w:rsidRPr="00C5180C">
              <w:rPr>
                <w:sz w:val="20"/>
              </w:rPr>
              <w:t>71.4</w:t>
            </w:r>
          </w:p>
        </w:tc>
        <w:tc>
          <w:tcPr>
            <w:tcW w:w="1116" w:type="dxa"/>
            <w:tcBorders>
              <w:left w:val="nil"/>
            </w:tcBorders>
          </w:tcPr>
          <w:p w14:paraId="5829CABD" w14:textId="77777777" w:rsidR="00C5180C" w:rsidRPr="00C5180C" w:rsidRDefault="00C5180C" w:rsidP="00C5180C">
            <w:pPr>
              <w:jc w:val="center"/>
              <w:rPr>
                <w:sz w:val="20"/>
              </w:rPr>
            </w:pPr>
            <w:r w:rsidRPr="00C5180C">
              <w:rPr>
                <w:sz w:val="20"/>
              </w:rPr>
              <w:t>14.4</w:t>
            </w:r>
          </w:p>
        </w:tc>
        <w:tc>
          <w:tcPr>
            <w:tcW w:w="1136" w:type="dxa"/>
          </w:tcPr>
          <w:p w14:paraId="56538BA7" w14:textId="77777777" w:rsidR="00C5180C" w:rsidRPr="00C5180C" w:rsidRDefault="00C5180C" w:rsidP="00C5180C">
            <w:pPr>
              <w:jc w:val="center"/>
              <w:rPr>
                <w:sz w:val="20"/>
              </w:rPr>
            </w:pPr>
            <w:r w:rsidRPr="00C5180C">
              <w:rPr>
                <w:sz w:val="20"/>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C5180C" w:rsidRDefault="00C5180C" w:rsidP="00C5180C">
            <w:pPr>
              <w:jc w:val="center"/>
              <w:rPr>
                <w:sz w:val="20"/>
              </w:rPr>
            </w:pPr>
            <w:r w:rsidRPr="00C5180C">
              <w:rPr>
                <w:sz w:val="20"/>
              </w:rPr>
              <w:t>2010</w:t>
            </w:r>
          </w:p>
        </w:tc>
        <w:tc>
          <w:tcPr>
            <w:tcW w:w="900" w:type="dxa"/>
            <w:tcBorders>
              <w:left w:val="nil"/>
            </w:tcBorders>
          </w:tcPr>
          <w:p w14:paraId="434F1C65" w14:textId="77777777" w:rsidR="00C5180C" w:rsidRPr="00C5180C" w:rsidRDefault="00C5180C" w:rsidP="00C5180C">
            <w:pPr>
              <w:jc w:val="center"/>
              <w:rPr>
                <w:sz w:val="20"/>
              </w:rPr>
            </w:pPr>
            <w:r w:rsidRPr="00C5180C">
              <w:rPr>
                <w:sz w:val="20"/>
              </w:rPr>
              <w:t>7,719</w:t>
            </w:r>
          </w:p>
        </w:tc>
        <w:tc>
          <w:tcPr>
            <w:tcW w:w="752" w:type="dxa"/>
          </w:tcPr>
          <w:p w14:paraId="4D012D2D" w14:textId="77777777" w:rsidR="00C5180C" w:rsidRPr="00C5180C" w:rsidRDefault="00C5180C" w:rsidP="00C5180C">
            <w:pPr>
              <w:jc w:val="center"/>
              <w:rPr>
                <w:sz w:val="20"/>
              </w:rPr>
            </w:pPr>
            <w:r w:rsidRPr="00C5180C">
              <w:rPr>
                <w:sz w:val="20"/>
              </w:rPr>
              <w:t>1,360</w:t>
            </w:r>
          </w:p>
        </w:tc>
        <w:tc>
          <w:tcPr>
            <w:tcW w:w="595" w:type="dxa"/>
          </w:tcPr>
          <w:p w14:paraId="412EF30F" w14:textId="77777777" w:rsidR="00C5180C" w:rsidRPr="00C5180C" w:rsidRDefault="00C5180C" w:rsidP="00C5180C">
            <w:pPr>
              <w:jc w:val="center"/>
              <w:rPr>
                <w:sz w:val="20"/>
              </w:rPr>
            </w:pPr>
            <w:r w:rsidRPr="00C5180C">
              <w:rPr>
                <w:sz w:val="20"/>
              </w:rPr>
              <w:t>50</w:t>
            </w:r>
          </w:p>
        </w:tc>
        <w:tc>
          <w:tcPr>
            <w:tcW w:w="786" w:type="dxa"/>
            <w:tcBorders>
              <w:right w:val="single" w:sz="4" w:space="0" w:color="auto"/>
            </w:tcBorders>
          </w:tcPr>
          <w:p w14:paraId="412F6CE0" w14:textId="77777777" w:rsidR="00C5180C" w:rsidRPr="00C5180C" w:rsidRDefault="00C5180C" w:rsidP="00C5180C">
            <w:pPr>
              <w:jc w:val="center"/>
              <w:rPr>
                <w:sz w:val="20"/>
              </w:rPr>
            </w:pPr>
            <w:r w:rsidRPr="00C5180C">
              <w:rPr>
                <w:sz w:val="20"/>
              </w:rPr>
              <w:t>420</w:t>
            </w:r>
          </w:p>
        </w:tc>
        <w:tc>
          <w:tcPr>
            <w:tcW w:w="1107" w:type="dxa"/>
            <w:tcBorders>
              <w:right w:val="single" w:sz="4" w:space="0" w:color="auto"/>
            </w:tcBorders>
          </w:tcPr>
          <w:p w14:paraId="5370B2D4" w14:textId="77777777" w:rsidR="00C5180C" w:rsidRPr="00C5180C" w:rsidRDefault="00C5180C" w:rsidP="00C5180C">
            <w:pPr>
              <w:jc w:val="center"/>
              <w:rPr>
                <w:rFonts w:cs="Arial"/>
                <w:color w:val="000000"/>
                <w:sz w:val="20"/>
              </w:rPr>
            </w:pPr>
            <w:r w:rsidRPr="00C5180C">
              <w:rPr>
                <w:rFonts w:cs="Arial"/>
                <w:color w:val="000000"/>
                <w:sz w:val="20"/>
              </w:rPr>
              <w:t>9,549</w:t>
            </w:r>
          </w:p>
        </w:tc>
        <w:tc>
          <w:tcPr>
            <w:tcW w:w="1107" w:type="dxa"/>
            <w:tcBorders>
              <w:left w:val="single" w:sz="4" w:space="0" w:color="auto"/>
            </w:tcBorders>
          </w:tcPr>
          <w:p w14:paraId="2589469C" w14:textId="77777777" w:rsidR="00C5180C" w:rsidRPr="00C5180C" w:rsidRDefault="00C5180C" w:rsidP="00C5180C">
            <w:pPr>
              <w:jc w:val="center"/>
              <w:rPr>
                <w:sz w:val="20"/>
              </w:rPr>
            </w:pPr>
            <w:r w:rsidRPr="00C5180C">
              <w:rPr>
                <w:sz w:val="20"/>
              </w:rPr>
              <w:t>161,148</w:t>
            </w:r>
          </w:p>
        </w:tc>
        <w:tc>
          <w:tcPr>
            <w:tcW w:w="864" w:type="dxa"/>
          </w:tcPr>
          <w:p w14:paraId="1E668F1D" w14:textId="77777777" w:rsidR="00C5180C" w:rsidRPr="00C5180C" w:rsidRDefault="00C5180C" w:rsidP="00C5180C">
            <w:pPr>
              <w:jc w:val="center"/>
              <w:rPr>
                <w:sz w:val="20"/>
              </w:rPr>
            </w:pPr>
            <w:r w:rsidRPr="00C5180C">
              <w:rPr>
                <w:sz w:val="20"/>
              </w:rPr>
              <w:t>11,138</w:t>
            </w:r>
          </w:p>
        </w:tc>
        <w:tc>
          <w:tcPr>
            <w:tcW w:w="1116" w:type="dxa"/>
          </w:tcPr>
          <w:p w14:paraId="5F8D071A" w14:textId="77777777" w:rsidR="00C5180C" w:rsidRPr="00C5180C" w:rsidRDefault="00C5180C" w:rsidP="00C5180C">
            <w:pPr>
              <w:jc w:val="center"/>
              <w:rPr>
                <w:sz w:val="20"/>
              </w:rPr>
            </w:pPr>
            <w:r w:rsidRPr="00C5180C">
              <w:rPr>
                <w:sz w:val="20"/>
              </w:rPr>
              <w:t>1,825</w:t>
            </w:r>
          </w:p>
        </w:tc>
        <w:tc>
          <w:tcPr>
            <w:tcW w:w="1080" w:type="dxa"/>
            <w:tcBorders>
              <w:left w:val="nil"/>
              <w:right w:val="single" w:sz="4" w:space="0" w:color="auto"/>
            </w:tcBorders>
          </w:tcPr>
          <w:p w14:paraId="405659CB" w14:textId="77777777" w:rsidR="00C5180C" w:rsidRPr="00C5180C" w:rsidRDefault="00C5180C" w:rsidP="00C5180C">
            <w:pPr>
              <w:jc w:val="center"/>
              <w:rPr>
                <w:sz w:val="20"/>
              </w:rPr>
            </w:pPr>
            <w:r w:rsidRPr="00C5180C">
              <w:rPr>
                <w:sz w:val="20"/>
              </w:rPr>
              <w:t>14,335</w:t>
            </w:r>
          </w:p>
        </w:tc>
        <w:tc>
          <w:tcPr>
            <w:tcW w:w="1080" w:type="dxa"/>
            <w:tcBorders>
              <w:left w:val="single" w:sz="4" w:space="0" w:color="auto"/>
            </w:tcBorders>
          </w:tcPr>
          <w:p w14:paraId="4BBFA96C" w14:textId="77777777" w:rsidR="00C5180C" w:rsidRPr="00C5180C" w:rsidRDefault="00C5180C" w:rsidP="00C5180C">
            <w:pPr>
              <w:jc w:val="center"/>
              <w:rPr>
                <w:sz w:val="20"/>
              </w:rPr>
            </w:pPr>
            <w:r w:rsidRPr="00C5180C">
              <w:rPr>
                <w:sz w:val="20"/>
              </w:rPr>
              <w:t>47.9</w:t>
            </w:r>
          </w:p>
        </w:tc>
        <w:tc>
          <w:tcPr>
            <w:tcW w:w="1044" w:type="dxa"/>
          </w:tcPr>
          <w:p w14:paraId="12D36490" w14:textId="77777777" w:rsidR="00C5180C" w:rsidRPr="00C5180C" w:rsidRDefault="00C5180C" w:rsidP="00C5180C">
            <w:pPr>
              <w:jc w:val="center"/>
              <w:rPr>
                <w:sz w:val="20"/>
              </w:rPr>
            </w:pPr>
            <w:r w:rsidRPr="00C5180C">
              <w:rPr>
                <w:sz w:val="20"/>
              </w:rPr>
              <w:t>122.1</w:t>
            </w:r>
          </w:p>
        </w:tc>
        <w:tc>
          <w:tcPr>
            <w:tcW w:w="1116" w:type="dxa"/>
            <w:tcBorders>
              <w:left w:val="nil"/>
            </w:tcBorders>
          </w:tcPr>
          <w:p w14:paraId="52C590FF" w14:textId="77777777" w:rsidR="00C5180C" w:rsidRPr="00C5180C" w:rsidRDefault="00C5180C" w:rsidP="00C5180C">
            <w:pPr>
              <w:jc w:val="center"/>
              <w:rPr>
                <w:sz w:val="20"/>
              </w:rPr>
            </w:pPr>
            <w:r w:rsidRPr="00C5180C">
              <w:rPr>
                <w:sz w:val="20"/>
              </w:rPr>
              <w:t>27.4</w:t>
            </w:r>
          </w:p>
        </w:tc>
        <w:tc>
          <w:tcPr>
            <w:tcW w:w="1136" w:type="dxa"/>
          </w:tcPr>
          <w:p w14:paraId="005878AF" w14:textId="77777777" w:rsidR="00C5180C" w:rsidRPr="00C5180C" w:rsidRDefault="00C5180C" w:rsidP="00C5180C">
            <w:pPr>
              <w:jc w:val="center"/>
              <w:rPr>
                <w:sz w:val="20"/>
              </w:rPr>
            </w:pPr>
            <w:r w:rsidRPr="00C5180C">
              <w:rPr>
                <w:sz w:val="20"/>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C5180C" w:rsidRDefault="00C5180C" w:rsidP="00C5180C">
            <w:pPr>
              <w:jc w:val="center"/>
              <w:rPr>
                <w:sz w:val="20"/>
              </w:rPr>
            </w:pPr>
            <w:r w:rsidRPr="00C5180C">
              <w:rPr>
                <w:sz w:val="20"/>
              </w:rPr>
              <w:t>2011</w:t>
            </w:r>
          </w:p>
        </w:tc>
        <w:tc>
          <w:tcPr>
            <w:tcW w:w="900" w:type="dxa"/>
            <w:tcBorders>
              <w:left w:val="nil"/>
            </w:tcBorders>
          </w:tcPr>
          <w:p w14:paraId="491DADDD" w14:textId="77777777" w:rsidR="00C5180C" w:rsidRPr="00C5180C" w:rsidRDefault="00C5180C" w:rsidP="00C5180C">
            <w:pPr>
              <w:jc w:val="center"/>
              <w:rPr>
                <w:sz w:val="20"/>
              </w:rPr>
            </w:pPr>
            <w:r w:rsidRPr="00C5180C">
              <w:rPr>
                <w:sz w:val="20"/>
              </w:rPr>
              <w:t>8,618</w:t>
            </w:r>
          </w:p>
        </w:tc>
        <w:tc>
          <w:tcPr>
            <w:tcW w:w="752" w:type="dxa"/>
          </w:tcPr>
          <w:p w14:paraId="12A3CBA8" w14:textId="77777777" w:rsidR="00C5180C" w:rsidRPr="00C5180C" w:rsidRDefault="00C5180C" w:rsidP="00C5180C">
            <w:pPr>
              <w:jc w:val="center"/>
              <w:rPr>
                <w:sz w:val="20"/>
              </w:rPr>
            </w:pPr>
            <w:r w:rsidRPr="00C5180C">
              <w:rPr>
                <w:sz w:val="20"/>
              </w:rPr>
              <w:t>1,701</w:t>
            </w:r>
          </w:p>
        </w:tc>
        <w:tc>
          <w:tcPr>
            <w:tcW w:w="595" w:type="dxa"/>
          </w:tcPr>
          <w:p w14:paraId="30C8B3BD" w14:textId="77777777" w:rsidR="00C5180C" w:rsidRPr="00C5180C" w:rsidRDefault="00C5180C" w:rsidP="00C5180C">
            <w:pPr>
              <w:jc w:val="center"/>
              <w:rPr>
                <w:sz w:val="20"/>
              </w:rPr>
            </w:pPr>
            <w:r w:rsidRPr="00C5180C">
              <w:rPr>
                <w:sz w:val="20"/>
              </w:rPr>
              <w:t>76</w:t>
            </w:r>
          </w:p>
        </w:tc>
        <w:tc>
          <w:tcPr>
            <w:tcW w:w="786" w:type="dxa"/>
            <w:tcBorders>
              <w:right w:val="single" w:sz="4" w:space="0" w:color="auto"/>
            </w:tcBorders>
          </w:tcPr>
          <w:p w14:paraId="1EA42CFC" w14:textId="77777777" w:rsidR="00C5180C" w:rsidRPr="00C5180C" w:rsidRDefault="00C5180C" w:rsidP="00C5180C">
            <w:pPr>
              <w:jc w:val="center"/>
              <w:rPr>
                <w:sz w:val="20"/>
              </w:rPr>
            </w:pPr>
            <w:r w:rsidRPr="00C5180C">
              <w:rPr>
                <w:sz w:val="20"/>
              </w:rPr>
              <w:t>313</w:t>
            </w:r>
          </w:p>
        </w:tc>
        <w:tc>
          <w:tcPr>
            <w:tcW w:w="1107" w:type="dxa"/>
            <w:tcBorders>
              <w:right w:val="single" w:sz="4" w:space="0" w:color="auto"/>
            </w:tcBorders>
          </w:tcPr>
          <w:p w14:paraId="1B5E726D" w14:textId="77777777" w:rsidR="00C5180C" w:rsidRPr="00C5180C" w:rsidRDefault="00C5180C" w:rsidP="00C5180C">
            <w:pPr>
              <w:jc w:val="center"/>
              <w:rPr>
                <w:rFonts w:cs="Arial"/>
                <w:color w:val="000000"/>
                <w:sz w:val="20"/>
              </w:rPr>
            </w:pPr>
            <w:r w:rsidRPr="00C5180C">
              <w:rPr>
                <w:rFonts w:cs="Arial"/>
                <w:color w:val="000000"/>
                <w:sz w:val="20"/>
              </w:rPr>
              <w:t>10,708</w:t>
            </w:r>
          </w:p>
        </w:tc>
        <w:tc>
          <w:tcPr>
            <w:tcW w:w="1107" w:type="dxa"/>
            <w:tcBorders>
              <w:left w:val="single" w:sz="4" w:space="0" w:color="auto"/>
            </w:tcBorders>
          </w:tcPr>
          <w:p w14:paraId="11587FE4" w14:textId="77777777" w:rsidR="00C5180C" w:rsidRPr="00C5180C" w:rsidRDefault="00C5180C" w:rsidP="00C5180C">
            <w:pPr>
              <w:jc w:val="center"/>
              <w:rPr>
                <w:sz w:val="20"/>
              </w:rPr>
            </w:pPr>
            <w:r w:rsidRPr="00C5180C">
              <w:rPr>
                <w:sz w:val="20"/>
              </w:rPr>
              <w:t>162,604</w:t>
            </w:r>
          </w:p>
        </w:tc>
        <w:tc>
          <w:tcPr>
            <w:tcW w:w="864" w:type="dxa"/>
          </w:tcPr>
          <w:p w14:paraId="0B2EFB77" w14:textId="77777777" w:rsidR="00C5180C" w:rsidRPr="00C5180C" w:rsidRDefault="00C5180C" w:rsidP="00C5180C">
            <w:pPr>
              <w:jc w:val="center"/>
              <w:rPr>
                <w:sz w:val="20"/>
              </w:rPr>
            </w:pPr>
            <w:r w:rsidRPr="00C5180C">
              <w:rPr>
                <w:sz w:val="20"/>
              </w:rPr>
              <w:t>12,761</w:t>
            </w:r>
          </w:p>
        </w:tc>
        <w:tc>
          <w:tcPr>
            <w:tcW w:w="1116" w:type="dxa"/>
          </w:tcPr>
          <w:p w14:paraId="2471A919" w14:textId="77777777" w:rsidR="00C5180C" w:rsidRPr="00C5180C" w:rsidRDefault="00C5180C" w:rsidP="00C5180C">
            <w:pPr>
              <w:jc w:val="center"/>
              <w:rPr>
                <w:sz w:val="20"/>
              </w:rPr>
            </w:pPr>
            <w:r w:rsidRPr="00C5180C">
              <w:rPr>
                <w:sz w:val="20"/>
              </w:rPr>
              <w:t>2,413</w:t>
            </w:r>
          </w:p>
        </w:tc>
        <w:tc>
          <w:tcPr>
            <w:tcW w:w="1080" w:type="dxa"/>
            <w:tcBorders>
              <w:left w:val="nil"/>
              <w:right w:val="single" w:sz="4" w:space="0" w:color="auto"/>
            </w:tcBorders>
          </w:tcPr>
          <w:p w14:paraId="3770E5A5" w14:textId="77777777" w:rsidR="00C5180C" w:rsidRPr="00C5180C" w:rsidRDefault="00C5180C" w:rsidP="00C5180C">
            <w:pPr>
              <w:jc w:val="center"/>
              <w:rPr>
                <w:sz w:val="20"/>
              </w:rPr>
            </w:pPr>
            <w:r w:rsidRPr="00C5180C">
              <w:rPr>
                <w:sz w:val="20"/>
              </w:rPr>
              <w:t>9,631</w:t>
            </w:r>
          </w:p>
        </w:tc>
        <w:tc>
          <w:tcPr>
            <w:tcW w:w="1080" w:type="dxa"/>
            <w:tcBorders>
              <w:left w:val="single" w:sz="4" w:space="0" w:color="auto"/>
            </w:tcBorders>
          </w:tcPr>
          <w:p w14:paraId="0126C250" w14:textId="77777777" w:rsidR="00C5180C" w:rsidRPr="00C5180C" w:rsidRDefault="00C5180C" w:rsidP="00C5180C">
            <w:pPr>
              <w:jc w:val="center"/>
              <w:rPr>
                <w:sz w:val="20"/>
              </w:rPr>
            </w:pPr>
            <w:r w:rsidRPr="00C5180C">
              <w:rPr>
                <w:sz w:val="20"/>
              </w:rPr>
              <w:t>53.0</w:t>
            </w:r>
          </w:p>
        </w:tc>
        <w:tc>
          <w:tcPr>
            <w:tcW w:w="1044" w:type="dxa"/>
          </w:tcPr>
          <w:p w14:paraId="46F92299" w14:textId="77777777" w:rsidR="00C5180C" w:rsidRPr="00C5180C" w:rsidRDefault="00C5180C" w:rsidP="00C5180C">
            <w:pPr>
              <w:jc w:val="center"/>
              <w:rPr>
                <w:sz w:val="20"/>
              </w:rPr>
            </w:pPr>
            <w:r w:rsidRPr="00C5180C">
              <w:rPr>
                <w:sz w:val="20"/>
              </w:rPr>
              <w:t>133.3</w:t>
            </w:r>
          </w:p>
        </w:tc>
        <w:tc>
          <w:tcPr>
            <w:tcW w:w="1116" w:type="dxa"/>
            <w:tcBorders>
              <w:left w:val="nil"/>
            </w:tcBorders>
          </w:tcPr>
          <w:p w14:paraId="5EB10F83" w14:textId="77777777" w:rsidR="00C5180C" w:rsidRPr="00C5180C" w:rsidRDefault="00C5180C" w:rsidP="00C5180C">
            <w:pPr>
              <w:jc w:val="center"/>
              <w:rPr>
                <w:sz w:val="20"/>
              </w:rPr>
            </w:pPr>
            <w:r w:rsidRPr="00C5180C">
              <w:rPr>
                <w:sz w:val="20"/>
              </w:rPr>
              <w:t>31.5</w:t>
            </w:r>
          </w:p>
        </w:tc>
        <w:tc>
          <w:tcPr>
            <w:tcW w:w="1136" w:type="dxa"/>
          </w:tcPr>
          <w:p w14:paraId="49AD0847" w14:textId="77777777" w:rsidR="00C5180C" w:rsidRPr="00C5180C" w:rsidRDefault="00C5180C" w:rsidP="00C5180C">
            <w:pPr>
              <w:jc w:val="center"/>
              <w:rPr>
                <w:sz w:val="20"/>
              </w:rPr>
            </w:pPr>
            <w:r w:rsidRPr="00C5180C">
              <w:rPr>
                <w:sz w:val="20"/>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C5180C" w:rsidRDefault="00C5180C" w:rsidP="00C5180C">
            <w:pPr>
              <w:jc w:val="center"/>
              <w:rPr>
                <w:sz w:val="20"/>
              </w:rPr>
            </w:pPr>
            <w:r w:rsidRPr="00C5180C">
              <w:rPr>
                <w:sz w:val="20"/>
              </w:rPr>
              <w:t>2012</w:t>
            </w:r>
          </w:p>
        </w:tc>
        <w:tc>
          <w:tcPr>
            <w:tcW w:w="900" w:type="dxa"/>
            <w:tcBorders>
              <w:left w:val="nil"/>
            </w:tcBorders>
          </w:tcPr>
          <w:p w14:paraId="7F55E9B3" w14:textId="77777777" w:rsidR="00C5180C" w:rsidRPr="00C5180C" w:rsidRDefault="00C5180C" w:rsidP="00C5180C">
            <w:pPr>
              <w:jc w:val="center"/>
              <w:rPr>
                <w:sz w:val="20"/>
              </w:rPr>
            </w:pPr>
            <w:r w:rsidRPr="00C5180C">
              <w:rPr>
                <w:sz w:val="20"/>
              </w:rPr>
              <w:t>18,159</w:t>
            </w:r>
          </w:p>
        </w:tc>
        <w:tc>
          <w:tcPr>
            <w:tcW w:w="752" w:type="dxa"/>
          </w:tcPr>
          <w:p w14:paraId="1DF376CF" w14:textId="77777777" w:rsidR="00C5180C" w:rsidRPr="00C5180C" w:rsidRDefault="00C5180C" w:rsidP="00C5180C">
            <w:pPr>
              <w:jc w:val="center"/>
              <w:rPr>
                <w:sz w:val="20"/>
              </w:rPr>
            </w:pPr>
            <w:r w:rsidRPr="00C5180C">
              <w:rPr>
                <w:sz w:val="20"/>
              </w:rPr>
              <w:t>2,906</w:t>
            </w:r>
          </w:p>
        </w:tc>
        <w:tc>
          <w:tcPr>
            <w:tcW w:w="595" w:type="dxa"/>
          </w:tcPr>
          <w:p w14:paraId="2021AF1B" w14:textId="77777777" w:rsidR="00C5180C" w:rsidRPr="00C5180C" w:rsidRDefault="00C5180C" w:rsidP="00C5180C">
            <w:pPr>
              <w:jc w:val="center"/>
              <w:rPr>
                <w:sz w:val="20"/>
              </w:rPr>
            </w:pPr>
            <w:r w:rsidRPr="00C5180C">
              <w:rPr>
                <w:sz w:val="20"/>
              </w:rPr>
              <w:t>185</w:t>
            </w:r>
          </w:p>
        </w:tc>
        <w:tc>
          <w:tcPr>
            <w:tcW w:w="786" w:type="dxa"/>
            <w:tcBorders>
              <w:right w:val="single" w:sz="4" w:space="0" w:color="auto"/>
            </w:tcBorders>
          </w:tcPr>
          <w:p w14:paraId="4747525C" w14:textId="77777777" w:rsidR="00C5180C" w:rsidRPr="00C5180C" w:rsidRDefault="00C5180C" w:rsidP="00C5180C">
            <w:pPr>
              <w:jc w:val="center"/>
              <w:rPr>
                <w:sz w:val="20"/>
              </w:rPr>
            </w:pPr>
            <w:r w:rsidRPr="00C5180C">
              <w:rPr>
                <w:sz w:val="20"/>
              </w:rPr>
              <w:t>706</w:t>
            </w:r>
          </w:p>
        </w:tc>
        <w:tc>
          <w:tcPr>
            <w:tcW w:w="1107" w:type="dxa"/>
            <w:tcBorders>
              <w:right w:val="single" w:sz="4" w:space="0" w:color="auto"/>
            </w:tcBorders>
          </w:tcPr>
          <w:p w14:paraId="162F6C11" w14:textId="77777777" w:rsidR="00C5180C" w:rsidRPr="00C5180C" w:rsidRDefault="00C5180C" w:rsidP="00C5180C">
            <w:pPr>
              <w:jc w:val="center"/>
              <w:rPr>
                <w:rFonts w:cs="Arial"/>
                <w:color w:val="000000"/>
                <w:sz w:val="20"/>
              </w:rPr>
            </w:pPr>
            <w:r w:rsidRPr="00C5180C">
              <w:rPr>
                <w:rFonts w:cs="Arial"/>
                <w:color w:val="000000"/>
                <w:sz w:val="20"/>
              </w:rPr>
              <w:t>21,956</w:t>
            </w:r>
          </w:p>
        </w:tc>
        <w:tc>
          <w:tcPr>
            <w:tcW w:w="1107" w:type="dxa"/>
            <w:tcBorders>
              <w:left w:val="single" w:sz="4" w:space="0" w:color="auto"/>
            </w:tcBorders>
          </w:tcPr>
          <w:p w14:paraId="34517715" w14:textId="77777777" w:rsidR="00C5180C" w:rsidRPr="00C5180C" w:rsidRDefault="00C5180C" w:rsidP="00C5180C">
            <w:pPr>
              <w:jc w:val="center"/>
              <w:rPr>
                <w:sz w:val="20"/>
              </w:rPr>
            </w:pPr>
            <w:r w:rsidRPr="00C5180C">
              <w:rPr>
                <w:sz w:val="20"/>
              </w:rPr>
              <w:t>267,044</w:t>
            </w:r>
          </w:p>
        </w:tc>
        <w:tc>
          <w:tcPr>
            <w:tcW w:w="864" w:type="dxa"/>
          </w:tcPr>
          <w:p w14:paraId="34522F3B" w14:textId="77777777" w:rsidR="00C5180C" w:rsidRPr="00C5180C" w:rsidRDefault="00C5180C" w:rsidP="00C5180C">
            <w:pPr>
              <w:jc w:val="center"/>
              <w:rPr>
                <w:sz w:val="20"/>
              </w:rPr>
            </w:pPr>
            <w:r w:rsidRPr="00C5180C">
              <w:rPr>
                <w:sz w:val="20"/>
              </w:rPr>
              <w:t>16,317</w:t>
            </w:r>
          </w:p>
        </w:tc>
        <w:tc>
          <w:tcPr>
            <w:tcW w:w="1116" w:type="dxa"/>
          </w:tcPr>
          <w:p w14:paraId="4FEAB2AA" w14:textId="77777777" w:rsidR="00C5180C" w:rsidRPr="00C5180C" w:rsidRDefault="00C5180C" w:rsidP="00C5180C">
            <w:pPr>
              <w:jc w:val="center"/>
              <w:rPr>
                <w:sz w:val="20"/>
              </w:rPr>
            </w:pPr>
            <w:r w:rsidRPr="00C5180C">
              <w:rPr>
                <w:sz w:val="20"/>
              </w:rPr>
              <w:t>5,623</w:t>
            </w:r>
          </w:p>
        </w:tc>
        <w:tc>
          <w:tcPr>
            <w:tcW w:w="1080" w:type="dxa"/>
            <w:tcBorders>
              <w:left w:val="nil"/>
              <w:right w:val="single" w:sz="4" w:space="0" w:color="auto"/>
            </w:tcBorders>
          </w:tcPr>
          <w:p w14:paraId="79D5017D" w14:textId="77777777" w:rsidR="00C5180C" w:rsidRPr="00C5180C" w:rsidRDefault="00C5180C" w:rsidP="00C5180C">
            <w:pPr>
              <w:jc w:val="center"/>
              <w:rPr>
                <w:sz w:val="20"/>
              </w:rPr>
            </w:pPr>
            <w:r w:rsidRPr="00C5180C">
              <w:rPr>
                <w:sz w:val="20"/>
              </w:rPr>
              <w:t>16,890</w:t>
            </w:r>
          </w:p>
        </w:tc>
        <w:tc>
          <w:tcPr>
            <w:tcW w:w="1080" w:type="dxa"/>
            <w:tcBorders>
              <w:left w:val="single" w:sz="4" w:space="0" w:color="auto"/>
            </w:tcBorders>
          </w:tcPr>
          <w:p w14:paraId="7BA72187" w14:textId="77777777" w:rsidR="00C5180C" w:rsidRPr="00C5180C" w:rsidRDefault="00C5180C" w:rsidP="00C5180C">
            <w:pPr>
              <w:jc w:val="center"/>
              <w:rPr>
                <w:sz w:val="20"/>
              </w:rPr>
            </w:pPr>
            <w:r w:rsidRPr="00C5180C">
              <w:rPr>
                <w:sz w:val="20"/>
              </w:rPr>
              <w:t>68.0</w:t>
            </w:r>
          </w:p>
        </w:tc>
        <w:tc>
          <w:tcPr>
            <w:tcW w:w="1044" w:type="dxa"/>
          </w:tcPr>
          <w:p w14:paraId="55BE2177" w14:textId="77777777" w:rsidR="00C5180C" w:rsidRPr="00C5180C" w:rsidRDefault="00C5180C" w:rsidP="00C5180C">
            <w:pPr>
              <w:jc w:val="center"/>
              <w:rPr>
                <w:sz w:val="20"/>
              </w:rPr>
            </w:pPr>
            <w:r w:rsidRPr="00C5180C">
              <w:rPr>
                <w:sz w:val="20"/>
              </w:rPr>
              <w:t>178.1</w:t>
            </w:r>
          </w:p>
        </w:tc>
        <w:tc>
          <w:tcPr>
            <w:tcW w:w="1116" w:type="dxa"/>
            <w:tcBorders>
              <w:left w:val="nil"/>
            </w:tcBorders>
          </w:tcPr>
          <w:p w14:paraId="7A16C1F2" w14:textId="77777777" w:rsidR="00C5180C" w:rsidRPr="00C5180C" w:rsidRDefault="00C5180C" w:rsidP="00C5180C">
            <w:pPr>
              <w:jc w:val="center"/>
              <w:rPr>
                <w:sz w:val="20"/>
              </w:rPr>
            </w:pPr>
            <w:r w:rsidRPr="00C5180C">
              <w:rPr>
                <w:sz w:val="20"/>
              </w:rPr>
              <w:t>32.9</w:t>
            </w:r>
          </w:p>
        </w:tc>
        <w:tc>
          <w:tcPr>
            <w:tcW w:w="1136" w:type="dxa"/>
          </w:tcPr>
          <w:p w14:paraId="561B5A72" w14:textId="77777777" w:rsidR="00C5180C" w:rsidRPr="00C5180C" w:rsidRDefault="00C5180C" w:rsidP="00C5180C">
            <w:pPr>
              <w:jc w:val="center"/>
              <w:rPr>
                <w:sz w:val="20"/>
              </w:rPr>
            </w:pPr>
            <w:r w:rsidRPr="00C5180C">
              <w:rPr>
                <w:sz w:val="20"/>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C5180C" w:rsidRDefault="00C5180C" w:rsidP="00C5180C">
            <w:pPr>
              <w:jc w:val="center"/>
              <w:rPr>
                <w:sz w:val="20"/>
              </w:rPr>
            </w:pPr>
            <w:r w:rsidRPr="00C5180C">
              <w:rPr>
                <w:sz w:val="20"/>
              </w:rPr>
              <w:t>2013</w:t>
            </w:r>
          </w:p>
        </w:tc>
        <w:tc>
          <w:tcPr>
            <w:tcW w:w="900" w:type="dxa"/>
            <w:tcBorders>
              <w:left w:val="nil"/>
            </w:tcBorders>
          </w:tcPr>
          <w:p w14:paraId="13548313" w14:textId="77777777" w:rsidR="00C5180C" w:rsidRPr="00C5180C" w:rsidRDefault="00C5180C" w:rsidP="00C5180C">
            <w:pPr>
              <w:jc w:val="center"/>
              <w:rPr>
                <w:sz w:val="20"/>
              </w:rPr>
            </w:pPr>
            <w:r w:rsidRPr="00C5180C">
              <w:rPr>
                <w:sz w:val="20"/>
              </w:rPr>
              <w:t>22,645</w:t>
            </w:r>
          </w:p>
        </w:tc>
        <w:tc>
          <w:tcPr>
            <w:tcW w:w="752" w:type="dxa"/>
          </w:tcPr>
          <w:p w14:paraId="2C352A7F" w14:textId="77777777" w:rsidR="00C5180C" w:rsidRPr="00C5180C" w:rsidRDefault="00C5180C" w:rsidP="00C5180C">
            <w:pPr>
              <w:jc w:val="center"/>
              <w:rPr>
                <w:sz w:val="20"/>
              </w:rPr>
            </w:pPr>
            <w:r w:rsidRPr="00C5180C">
              <w:rPr>
                <w:sz w:val="20"/>
              </w:rPr>
              <w:t>2,657</w:t>
            </w:r>
          </w:p>
        </w:tc>
        <w:tc>
          <w:tcPr>
            <w:tcW w:w="595" w:type="dxa"/>
          </w:tcPr>
          <w:p w14:paraId="0EAC25A1" w14:textId="77777777" w:rsidR="00C5180C" w:rsidRPr="00C5180C" w:rsidRDefault="00C5180C" w:rsidP="00C5180C">
            <w:pPr>
              <w:jc w:val="center"/>
              <w:rPr>
                <w:sz w:val="20"/>
              </w:rPr>
            </w:pPr>
            <w:r w:rsidRPr="00C5180C">
              <w:rPr>
                <w:sz w:val="20"/>
              </w:rPr>
              <w:t>204</w:t>
            </w:r>
          </w:p>
        </w:tc>
        <w:tc>
          <w:tcPr>
            <w:tcW w:w="786" w:type="dxa"/>
            <w:tcBorders>
              <w:right w:val="single" w:sz="4" w:space="0" w:color="auto"/>
            </w:tcBorders>
          </w:tcPr>
          <w:p w14:paraId="7D2C3CA5" w14:textId="77777777" w:rsidR="00C5180C" w:rsidRPr="00C5180C" w:rsidRDefault="00C5180C" w:rsidP="00C5180C">
            <w:pPr>
              <w:jc w:val="center"/>
              <w:rPr>
                <w:sz w:val="20"/>
              </w:rPr>
            </w:pPr>
            <w:r w:rsidRPr="00C5180C">
              <w:rPr>
                <w:sz w:val="20"/>
              </w:rPr>
              <w:t>543</w:t>
            </w:r>
          </w:p>
        </w:tc>
        <w:tc>
          <w:tcPr>
            <w:tcW w:w="1107" w:type="dxa"/>
            <w:tcBorders>
              <w:right w:val="single" w:sz="4" w:space="0" w:color="auto"/>
            </w:tcBorders>
          </w:tcPr>
          <w:p w14:paraId="251F77C2" w14:textId="77777777" w:rsidR="00C5180C" w:rsidRPr="00C5180C" w:rsidRDefault="00C5180C" w:rsidP="00C5180C">
            <w:pPr>
              <w:jc w:val="center"/>
              <w:rPr>
                <w:rFonts w:cs="Arial"/>
                <w:color w:val="000000"/>
                <w:sz w:val="20"/>
              </w:rPr>
            </w:pPr>
            <w:r w:rsidRPr="00C5180C">
              <w:rPr>
                <w:rFonts w:cs="Arial"/>
                <w:color w:val="000000"/>
                <w:sz w:val="20"/>
              </w:rPr>
              <w:t>26,049</w:t>
            </w:r>
          </w:p>
        </w:tc>
        <w:tc>
          <w:tcPr>
            <w:tcW w:w="1107" w:type="dxa"/>
            <w:tcBorders>
              <w:left w:val="single" w:sz="4" w:space="0" w:color="auto"/>
            </w:tcBorders>
          </w:tcPr>
          <w:p w14:paraId="43422405" w14:textId="77777777" w:rsidR="00C5180C" w:rsidRPr="00C5180C" w:rsidRDefault="00C5180C" w:rsidP="00C5180C">
            <w:pPr>
              <w:jc w:val="center"/>
              <w:rPr>
                <w:sz w:val="20"/>
              </w:rPr>
            </w:pPr>
            <w:r w:rsidRPr="00C5180C">
              <w:rPr>
                <w:sz w:val="20"/>
              </w:rPr>
              <w:t>296,398</w:t>
            </w:r>
          </w:p>
        </w:tc>
        <w:tc>
          <w:tcPr>
            <w:tcW w:w="864" w:type="dxa"/>
          </w:tcPr>
          <w:p w14:paraId="5B6CA5C9" w14:textId="77777777" w:rsidR="00C5180C" w:rsidRPr="00C5180C" w:rsidRDefault="00C5180C" w:rsidP="00C5180C">
            <w:pPr>
              <w:jc w:val="center"/>
              <w:rPr>
                <w:sz w:val="20"/>
              </w:rPr>
            </w:pPr>
            <w:r w:rsidRPr="00C5180C">
              <w:rPr>
                <w:sz w:val="20"/>
              </w:rPr>
              <w:t>17,890</w:t>
            </w:r>
          </w:p>
        </w:tc>
        <w:tc>
          <w:tcPr>
            <w:tcW w:w="1116" w:type="dxa"/>
          </w:tcPr>
          <w:p w14:paraId="72210548" w14:textId="77777777" w:rsidR="00C5180C" w:rsidRPr="00C5180C" w:rsidRDefault="00C5180C" w:rsidP="00C5180C">
            <w:pPr>
              <w:jc w:val="center"/>
              <w:rPr>
                <w:sz w:val="20"/>
              </w:rPr>
            </w:pPr>
            <w:r w:rsidRPr="00C5180C">
              <w:rPr>
                <w:sz w:val="20"/>
              </w:rPr>
              <w:t>5,097</w:t>
            </w:r>
          </w:p>
        </w:tc>
        <w:tc>
          <w:tcPr>
            <w:tcW w:w="1080" w:type="dxa"/>
            <w:tcBorders>
              <w:left w:val="nil"/>
              <w:right w:val="single" w:sz="4" w:space="0" w:color="auto"/>
            </w:tcBorders>
          </w:tcPr>
          <w:p w14:paraId="77D47F42" w14:textId="77777777" w:rsidR="00C5180C" w:rsidRPr="00C5180C" w:rsidRDefault="00C5180C" w:rsidP="00C5180C">
            <w:pPr>
              <w:jc w:val="center"/>
              <w:rPr>
                <w:sz w:val="20"/>
              </w:rPr>
            </w:pPr>
            <w:r w:rsidRPr="00C5180C">
              <w:rPr>
                <w:sz w:val="20"/>
              </w:rPr>
              <w:t>11,086</w:t>
            </w:r>
          </w:p>
        </w:tc>
        <w:tc>
          <w:tcPr>
            <w:tcW w:w="1080" w:type="dxa"/>
            <w:tcBorders>
              <w:left w:val="single" w:sz="4" w:space="0" w:color="auto"/>
            </w:tcBorders>
          </w:tcPr>
          <w:p w14:paraId="2E22FA98" w14:textId="77777777" w:rsidR="00C5180C" w:rsidRPr="00C5180C" w:rsidRDefault="00C5180C" w:rsidP="00C5180C">
            <w:pPr>
              <w:jc w:val="center"/>
              <w:rPr>
                <w:sz w:val="20"/>
              </w:rPr>
            </w:pPr>
            <w:r w:rsidRPr="00C5180C">
              <w:rPr>
                <w:sz w:val="20"/>
              </w:rPr>
              <w:t>76.4</w:t>
            </w:r>
          </w:p>
        </w:tc>
        <w:tc>
          <w:tcPr>
            <w:tcW w:w="1044" w:type="dxa"/>
          </w:tcPr>
          <w:p w14:paraId="0EF45730" w14:textId="77777777" w:rsidR="00C5180C" w:rsidRPr="00C5180C" w:rsidRDefault="00C5180C" w:rsidP="00C5180C">
            <w:pPr>
              <w:jc w:val="center"/>
              <w:rPr>
                <w:sz w:val="20"/>
              </w:rPr>
            </w:pPr>
            <w:r w:rsidRPr="00C5180C">
              <w:rPr>
                <w:sz w:val="20"/>
              </w:rPr>
              <w:t>148.5</w:t>
            </w:r>
          </w:p>
        </w:tc>
        <w:tc>
          <w:tcPr>
            <w:tcW w:w="1116" w:type="dxa"/>
            <w:tcBorders>
              <w:left w:val="nil"/>
            </w:tcBorders>
          </w:tcPr>
          <w:p w14:paraId="4EC1883B" w14:textId="77777777" w:rsidR="00C5180C" w:rsidRPr="00C5180C" w:rsidRDefault="00C5180C" w:rsidP="00C5180C">
            <w:pPr>
              <w:jc w:val="center"/>
              <w:rPr>
                <w:sz w:val="20"/>
              </w:rPr>
            </w:pPr>
            <w:r w:rsidRPr="00C5180C">
              <w:rPr>
                <w:sz w:val="20"/>
              </w:rPr>
              <w:t>40.1</w:t>
            </w:r>
          </w:p>
        </w:tc>
        <w:tc>
          <w:tcPr>
            <w:tcW w:w="1136" w:type="dxa"/>
          </w:tcPr>
          <w:p w14:paraId="71941752" w14:textId="77777777" w:rsidR="00C5180C" w:rsidRPr="00C5180C" w:rsidRDefault="00C5180C" w:rsidP="00C5180C">
            <w:pPr>
              <w:jc w:val="center"/>
              <w:rPr>
                <w:sz w:val="20"/>
              </w:rPr>
            </w:pPr>
            <w:r w:rsidRPr="00C5180C">
              <w:rPr>
                <w:sz w:val="20"/>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C5180C" w:rsidRDefault="00C5180C" w:rsidP="00C5180C">
            <w:pPr>
              <w:jc w:val="center"/>
              <w:rPr>
                <w:sz w:val="20"/>
              </w:rPr>
            </w:pPr>
            <w:r w:rsidRPr="00C5180C">
              <w:rPr>
                <w:sz w:val="20"/>
              </w:rPr>
              <w:t>2014</w:t>
            </w:r>
          </w:p>
        </w:tc>
        <w:tc>
          <w:tcPr>
            <w:tcW w:w="900" w:type="dxa"/>
            <w:tcBorders>
              <w:left w:val="nil"/>
            </w:tcBorders>
          </w:tcPr>
          <w:p w14:paraId="08C244B3" w14:textId="77777777" w:rsidR="00C5180C" w:rsidRPr="00C5180C" w:rsidRDefault="00C5180C" w:rsidP="00C5180C">
            <w:pPr>
              <w:jc w:val="center"/>
              <w:rPr>
                <w:sz w:val="20"/>
              </w:rPr>
            </w:pPr>
            <w:r w:rsidRPr="00C5180C">
              <w:rPr>
                <w:sz w:val="20"/>
              </w:rPr>
              <w:t>19,674</w:t>
            </w:r>
          </w:p>
        </w:tc>
        <w:tc>
          <w:tcPr>
            <w:tcW w:w="752" w:type="dxa"/>
          </w:tcPr>
          <w:p w14:paraId="1FD23B41" w14:textId="77777777" w:rsidR="00C5180C" w:rsidRPr="00C5180C" w:rsidRDefault="00C5180C" w:rsidP="00C5180C">
            <w:pPr>
              <w:jc w:val="center"/>
              <w:rPr>
                <w:sz w:val="20"/>
              </w:rPr>
            </w:pPr>
            <w:r w:rsidRPr="00C5180C">
              <w:rPr>
                <w:sz w:val="20"/>
              </w:rPr>
              <w:t>3,745</w:t>
            </w:r>
          </w:p>
        </w:tc>
        <w:tc>
          <w:tcPr>
            <w:tcW w:w="595" w:type="dxa"/>
          </w:tcPr>
          <w:p w14:paraId="5F37F73E" w14:textId="77777777" w:rsidR="00C5180C" w:rsidRPr="00C5180C" w:rsidRDefault="00C5180C" w:rsidP="00C5180C">
            <w:pPr>
              <w:jc w:val="center"/>
              <w:rPr>
                <w:sz w:val="20"/>
              </w:rPr>
            </w:pPr>
            <w:r w:rsidRPr="00C5180C">
              <w:rPr>
                <w:sz w:val="20"/>
              </w:rPr>
              <w:t>178</w:t>
            </w:r>
          </w:p>
        </w:tc>
        <w:tc>
          <w:tcPr>
            <w:tcW w:w="786" w:type="dxa"/>
            <w:tcBorders>
              <w:right w:val="single" w:sz="4" w:space="0" w:color="auto"/>
            </w:tcBorders>
          </w:tcPr>
          <w:p w14:paraId="0114DC12" w14:textId="77777777" w:rsidR="00C5180C" w:rsidRPr="00C5180C" w:rsidRDefault="00C5180C" w:rsidP="00C5180C">
            <w:pPr>
              <w:jc w:val="center"/>
              <w:rPr>
                <w:sz w:val="20"/>
              </w:rPr>
            </w:pPr>
            <w:r w:rsidRPr="00C5180C">
              <w:rPr>
                <w:sz w:val="20"/>
              </w:rPr>
              <w:t>882</w:t>
            </w:r>
          </w:p>
        </w:tc>
        <w:tc>
          <w:tcPr>
            <w:tcW w:w="1107" w:type="dxa"/>
            <w:tcBorders>
              <w:right w:val="single" w:sz="4" w:space="0" w:color="auto"/>
            </w:tcBorders>
          </w:tcPr>
          <w:p w14:paraId="184B4A26" w14:textId="77777777" w:rsidR="00C5180C" w:rsidRPr="00C5180C" w:rsidRDefault="00C5180C" w:rsidP="00C5180C">
            <w:pPr>
              <w:jc w:val="center"/>
              <w:rPr>
                <w:rFonts w:cs="Arial"/>
                <w:color w:val="000000"/>
                <w:sz w:val="20"/>
              </w:rPr>
            </w:pPr>
            <w:r w:rsidRPr="00C5180C">
              <w:rPr>
                <w:rFonts w:cs="Arial"/>
                <w:color w:val="000000"/>
                <w:sz w:val="20"/>
              </w:rPr>
              <w:t>24,479</w:t>
            </w:r>
          </w:p>
        </w:tc>
        <w:tc>
          <w:tcPr>
            <w:tcW w:w="1107" w:type="dxa"/>
            <w:tcBorders>
              <w:left w:val="single" w:sz="4" w:space="0" w:color="auto"/>
            </w:tcBorders>
          </w:tcPr>
          <w:p w14:paraId="1B6862B5" w14:textId="77777777" w:rsidR="00C5180C" w:rsidRPr="00C5180C" w:rsidRDefault="00C5180C" w:rsidP="00C5180C">
            <w:pPr>
              <w:jc w:val="center"/>
              <w:rPr>
                <w:sz w:val="20"/>
              </w:rPr>
            </w:pPr>
            <w:r w:rsidRPr="00C5180C">
              <w:rPr>
                <w:sz w:val="20"/>
              </w:rPr>
              <w:t>317,689</w:t>
            </w:r>
          </w:p>
        </w:tc>
        <w:tc>
          <w:tcPr>
            <w:tcW w:w="864" w:type="dxa"/>
          </w:tcPr>
          <w:p w14:paraId="0E9F8300" w14:textId="77777777" w:rsidR="00C5180C" w:rsidRPr="00C5180C" w:rsidRDefault="00C5180C" w:rsidP="00C5180C">
            <w:pPr>
              <w:jc w:val="center"/>
              <w:rPr>
                <w:sz w:val="20"/>
              </w:rPr>
            </w:pPr>
            <w:r w:rsidRPr="00C5180C">
              <w:rPr>
                <w:sz w:val="20"/>
              </w:rPr>
              <w:t>25,407</w:t>
            </w:r>
          </w:p>
        </w:tc>
        <w:tc>
          <w:tcPr>
            <w:tcW w:w="1116" w:type="dxa"/>
          </w:tcPr>
          <w:p w14:paraId="18714C8A" w14:textId="77777777" w:rsidR="00C5180C" w:rsidRPr="00C5180C" w:rsidRDefault="00C5180C" w:rsidP="00C5180C">
            <w:pPr>
              <w:jc w:val="center"/>
              <w:rPr>
                <w:sz w:val="20"/>
              </w:rPr>
            </w:pPr>
            <w:r w:rsidRPr="00C5180C">
              <w:rPr>
                <w:sz w:val="20"/>
              </w:rPr>
              <w:t>3,765</w:t>
            </w:r>
          </w:p>
        </w:tc>
        <w:tc>
          <w:tcPr>
            <w:tcW w:w="1080" w:type="dxa"/>
            <w:tcBorders>
              <w:left w:val="nil"/>
              <w:right w:val="single" w:sz="4" w:space="0" w:color="auto"/>
            </w:tcBorders>
          </w:tcPr>
          <w:p w14:paraId="4D92086F" w14:textId="77777777" w:rsidR="00C5180C" w:rsidRPr="00C5180C" w:rsidRDefault="00C5180C" w:rsidP="00C5180C">
            <w:pPr>
              <w:jc w:val="center"/>
              <w:rPr>
                <w:sz w:val="20"/>
              </w:rPr>
            </w:pPr>
            <w:r w:rsidRPr="00C5180C">
              <w:rPr>
                <w:sz w:val="20"/>
              </w:rPr>
              <w:t>23,163</w:t>
            </w:r>
          </w:p>
        </w:tc>
        <w:tc>
          <w:tcPr>
            <w:tcW w:w="1080" w:type="dxa"/>
            <w:tcBorders>
              <w:left w:val="single" w:sz="4" w:space="0" w:color="auto"/>
            </w:tcBorders>
          </w:tcPr>
          <w:p w14:paraId="765A78A7" w14:textId="77777777" w:rsidR="00C5180C" w:rsidRPr="00C5180C" w:rsidRDefault="00C5180C" w:rsidP="00C5180C">
            <w:pPr>
              <w:jc w:val="center"/>
              <w:rPr>
                <w:sz w:val="20"/>
              </w:rPr>
            </w:pPr>
            <w:r w:rsidRPr="00C5180C">
              <w:rPr>
                <w:sz w:val="20"/>
              </w:rPr>
              <w:t>61.8</w:t>
            </w:r>
          </w:p>
        </w:tc>
        <w:tc>
          <w:tcPr>
            <w:tcW w:w="1044" w:type="dxa"/>
          </w:tcPr>
          <w:p w14:paraId="07D39D9A" w14:textId="77777777" w:rsidR="00C5180C" w:rsidRPr="00C5180C" w:rsidRDefault="00C5180C" w:rsidP="00C5180C">
            <w:pPr>
              <w:jc w:val="center"/>
              <w:rPr>
                <w:sz w:val="20"/>
              </w:rPr>
            </w:pPr>
            <w:r w:rsidRPr="00C5180C">
              <w:rPr>
                <w:sz w:val="20"/>
              </w:rPr>
              <w:t>147.4</w:t>
            </w:r>
          </w:p>
        </w:tc>
        <w:tc>
          <w:tcPr>
            <w:tcW w:w="1116" w:type="dxa"/>
            <w:tcBorders>
              <w:left w:val="nil"/>
            </w:tcBorders>
          </w:tcPr>
          <w:p w14:paraId="5C51C508" w14:textId="77777777" w:rsidR="00C5180C" w:rsidRPr="00C5180C" w:rsidRDefault="00C5180C" w:rsidP="00C5180C">
            <w:pPr>
              <w:jc w:val="center"/>
              <w:rPr>
                <w:sz w:val="20"/>
              </w:rPr>
            </w:pPr>
            <w:r w:rsidRPr="00C5180C">
              <w:rPr>
                <w:sz w:val="20"/>
              </w:rPr>
              <w:t>47.3</w:t>
            </w:r>
          </w:p>
        </w:tc>
        <w:tc>
          <w:tcPr>
            <w:tcW w:w="1136" w:type="dxa"/>
          </w:tcPr>
          <w:p w14:paraId="4800A490" w14:textId="77777777" w:rsidR="00C5180C" w:rsidRPr="00C5180C" w:rsidRDefault="00C5180C" w:rsidP="00C5180C">
            <w:pPr>
              <w:jc w:val="center"/>
              <w:rPr>
                <w:sz w:val="20"/>
              </w:rPr>
            </w:pPr>
            <w:r w:rsidRPr="00C5180C">
              <w:rPr>
                <w:sz w:val="20"/>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C5180C" w:rsidRDefault="00C5180C" w:rsidP="00C5180C">
            <w:pPr>
              <w:jc w:val="center"/>
              <w:rPr>
                <w:sz w:val="20"/>
              </w:rPr>
            </w:pPr>
            <w:r w:rsidRPr="00C5180C">
              <w:rPr>
                <w:sz w:val="20"/>
              </w:rPr>
              <w:t>2015</w:t>
            </w:r>
          </w:p>
        </w:tc>
        <w:tc>
          <w:tcPr>
            <w:tcW w:w="900" w:type="dxa"/>
            <w:tcBorders>
              <w:left w:val="nil"/>
            </w:tcBorders>
          </w:tcPr>
          <w:p w14:paraId="5DFB0AC8" w14:textId="77777777" w:rsidR="00C5180C" w:rsidRPr="00C5180C" w:rsidRDefault="00C5180C" w:rsidP="00C5180C">
            <w:pPr>
              <w:jc w:val="center"/>
              <w:rPr>
                <w:sz w:val="20"/>
              </w:rPr>
            </w:pPr>
            <w:r w:rsidRPr="00C5180C">
              <w:rPr>
                <w:sz w:val="20"/>
              </w:rPr>
              <w:t>23,080</w:t>
            </w:r>
          </w:p>
        </w:tc>
        <w:tc>
          <w:tcPr>
            <w:tcW w:w="752" w:type="dxa"/>
          </w:tcPr>
          <w:p w14:paraId="02D97F4A" w14:textId="77777777" w:rsidR="00C5180C" w:rsidRPr="00C5180C" w:rsidRDefault="00C5180C" w:rsidP="00C5180C">
            <w:pPr>
              <w:jc w:val="center"/>
              <w:rPr>
                <w:sz w:val="20"/>
              </w:rPr>
            </w:pPr>
            <w:r w:rsidRPr="00C5180C">
              <w:rPr>
                <w:sz w:val="20"/>
              </w:rPr>
              <w:t>2,129</w:t>
            </w:r>
          </w:p>
        </w:tc>
        <w:tc>
          <w:tcPr>
            <w:tcW w:w="595" w:type="dxa"/>
          </w:tcPr>
          <w:p w14:paraId="6CF4EB2F" w14:textId="77777777" w:rsidR="00C5180C" w:rsidRPr="00C5180C" w:rsidRDefault="00C5180C" w:rsidP="00C5180C">
            <w:pPr>
              <w:jc w:val="center"/>
              <w:rPr>
                <w:sz w:val="20"/>
              </w:rPr>
            </w:pPr>
            <w:r w:rsidRPr="00C5180C">
              <w:rPr>
                <w:sz w:val="20"/>
              </w:rPr>
              <w:t>192</w:t>
            </w:r>
          </w:p>
        </w:tc>
        <w:tc>
          <w:tcPr>
            <w:tcW w:w="786" w:type="dxa"/>
            <w:tcBorders>
              <w:right w:val="single" w:sz="4" w:space="0" w:color="auto"/>
            </w:tcBorders>
          </w:tcPr>
          <w:p w14:paraId="0AEF57DA" w14:textId="77777777" w:rsidR="00C5180C" w:rsidRPr="00C5180C" w:rsidRDefault="00C5180C" w:rsidP="00C5180C">
            <w:pPr>
              <w:jc w:val="center"/>
              <w:rPr>
                <w:sz w:val="20"/>
              </w:rPr>
            </w:pPr>
            <w:r w:rsidRPr="00C5180C">
              <w:rPr>
                <w:sz w:val="20"/>
              </w:rPr>
              <w:t>510</w:t>
            </w:r>
          </w:p>
        </w:tc>
        <w:tc>
          <w:tcPr>
            <w:tcW w:w="1107" w:type="dxa"/>
            <w:tcBorders>
              <w:right w:val="single" w:sz="4" w:space="0" w:color="auto"/>
            </w:tcBorders>
          </w:tcPr>
          <w:p w14:paraId="1B09EE49" w14:textId="77777777" w:rsidR="00C5180C" w:rsidRPr="00C5180C" w:rsidRDefault="00C5180C" w:rsidP="00C5180C">
            <w:pPr>
              <w:jc w:val="center"/>
              <w:rPr>
                <w:rFonts w:cs="Arial"/>
                <w:color w:val="000000"/>
                <w:sz w:val="20"/>
              </w:rPr>
            </w:pPr>
            <w:r w:rsidRPr="00C5180C">
              <w:rPr>
                <w:rFonts w:cs="Arial"/>
                <w:color w:val="000000"/>
                <w:sz w:val="20"/>
              </w:rPr>
              <w:t>25,911</w:t>
            </w:r>
          </w:p>
        </w:tc>
        <w:tc>
          <w:tcPr>
            <w:tcW w:w="1107" w:type="dxa"/>
            <w:tcBorders>
              <w:left w:val="single" w:sz="4" w:space="0" w:color="auto"/>
            </w:tcBorders>
          </w:tcPr>
          <w:p w14:paraId="670720D0" w14:textId="77777777" w:rsidR="00C5180C" w:rsidRPr="00C5180C" w:rsidRDefault="00C5180C" w:rsidP="00C5180C">
            <w:pPr>
              <w:jc w:val="center"/>
              <w:rPr>
                <w:sz w:val="20"/>
              </w:rPr>
            </w:pPr>
            <w:r w:rsidRPr="00C5180C">
              <w:rPr>
                <w:sz w:val="20"/>
              </w:rPr>
              <w:t>339,912</w:t>
            </w:r>
          </w:p>
        </w:tc>
        <w:tc>
          <w:tcPr>
            <w:tcW w:w="864" w:type="dxa"/>
          </w:tcPr>
          <w:p w14:paraId="1782B18B" w14:textId="77777777" w:rsidR="00C5180C" w:rsidRPr="00C5180C" w:rsidRDefault="00C5180C" w:rsidP="00C5180C">
            <w:pPr>
              <w:jc w:val="center"/>
              <w:rPr>
                <w:sz w:val="20"/>
              </w:rPr>
            </w:pPr>
            <w:r w:rsidRPr="00C5180C">
              <w:rPr>
                <w:sz w:val="20"/>
              </w:rPr>
              <w:t>14,703</w:t>
            </w:r>
          </w:p>
        </w:tc>
        <w:tc>
          <w:tcPr>
            <w:tcW w:w="1116" w:type="dxa"/>
          </w:tcPr>
          <w:p w14:paraId="0BE1DD24" w14:textId="77777777" w:rsidR="00C5180C" w:rsidRPr="00C5180C" w:rsidRDefault="00C5180C" w:rsidP="00C5180C">
            <w:pPr>
              <w:jc w:val="center"/>
              <w:rPr>
                <w:sz w:val="20"/>
              </w:rPr>
            </w:pPr>
            <w:r w:rsidRPr="00C5180C">
              <w:rPr>
                <w:sz w:val="20"/>
              </w:rPr>
              <w:t>2,918</w:t>
            </w:r>
          </w:p>
        </w:tc>
        <w:tc>
          <w:tcPr>
            <w:tcW w:w="1080" w:type="dxa"/>
            <w:tcBorders>
              <w:left w:val="nil"/>
              <w:right w:val="single" w:sz="4" w:space="0" w:color="auto"/>
            </w:tcBorders>
          </w:tcPr>
          <w:p w14:paraId="72ED7808" w14:textId="77777777" w:rsidR="00C5180C" w:rsidRPr="00C5180C" w:rsidRDefault="00C5180C" w:rsidP="00C5180C">
            <w:pPr>
              <w:jc w:val="center"/>
              <w:rPr>
                <w:sz w:val="20"/>
              </w:rPr>
            </w:pPr>
            <w:r w:rsidRPr="00C5180C">
              <w:rPr>
                <w:sz w:val="20"/>
              </w:rPr>
              <w:t>13,351</w:t>
            </w:r>
          </w:p>
        </w:tc>
        <w:tc>
          <w:tcPr>
            <w:tcW w:w="1080" w:type="dxa"/>
            <w:tcBorders>
              <w:left w:val="single" w:sz="4" w:space="0" w:color="auto"/>
            </w:tcBorders>
          </w:tcPr>
          <w:p w14:paraId="1B22AF76" w14:textId="77777777" w:rsidR="00C5180C" w:rsidRPr="00C5180C" w:rsidRDefault="00C5180C" w:rsidP="00C5180C">
            <w:pPr>
              <w:jc w:val="center"/>
              <w:rPr>
                <w:sz w:val="20"/>
              </w:rPr>
            </w:pPr>
            <w:r w:rsidRPr="00C5180C">
              <w:rPr>
                <w:sz w:val="20"/>
              </w:rPr>
              <w:t>67.9</w:t>
            </w:r>
          </w:p>
        </w:tc>
        <w:tc>
          <w:tcPr>
            <w:tcW w:w="1044" w:type="dxa"/>
          </w:tcPr>
          <w:p w14:paraId="1CB212B8" w14:textId="77777777" w:rsidR="00C5180C" w:rsidRPr="00C5180C" w:rsidRDefault="00C5180C" w:rsidP="00C5180C">
            <w:pPr>
              <w:jc w:val="center"/>
              <w:rPr>
                <w:sz w:val="20"/>
              </w:rPr>
            </w:pPr>
            <w:r w:rsidRPr="00C5180C">
              <w:rPr>
                <w:sz w:val="20"/>
              </w:rPr>
              <w:t>144.8</w:t>
            </w:r>
          </w:p>
        </w:tc>
        <w:tc>
          <w:tcPr>
            <w:tcW w:w="1116" w:type="dxa"/>
            <w:tcBorders>
              <w:left w:val="nil"/>
            </w:tcBorders>
          </w:tcPr>
          <w:p w14:paraId="7684CFF1" w14:textId="77777777" w:rsidR="00C5180C" w:rsidRPr="00C5180C" w:rsidRDefault="00C5180C" w:rsidP="00C5180C">
            <w:pPr>
              <w:jc w:val="center"/>
              <w:rPr>
                <w:sz w:val="20"/>
              </w:rPr>
            </w:pPr>
            <w:r w:rsidRPr="00C5180C">
              <w:rPr>
                <w:sz w:val="20"/>
              </w:rPr>
              <w:t>65.8</w:t>
            </w:r>
          </w:p>
        </w:tc>
        <w:tc>
          <w:tcPr>
            <w:tcW w:w="1136" w:type="dxa"/>
          </w:tcPr>
          <w:p w14:paraId="602A4C1B" w14:textId="77777777" w:rsidR="00C5180C" w:rsidRPr="00C5180C" w:rsidRDefault="00C5180C" w:rsidP="00C5180C">
            <w:pPr>
              <w:jc w:val="center"/>
              <w:rPr>
                <w:sz w:val="20"/>
              </w:rPr>
            </w:pPr>
            <w:r w:rsidRPr="00C5180C">
              <w:rPr>
                <w:sz w:val="20"/>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C5180C" w:rsidRDefault="00C5180C" w:rsidP="00C5180C">
            <w:pPr>
              <w:jc w:val="center"/>
              <w:rPr>
                <w:sz w:val="20"/>
              </w:rPr>
            </w:pPr>
            <w:r w:rsidRPr="00C5180C">
              <w:rPr>
                <w:sz w:val="20"/>
              </w:rPr>
              <w:t>2016</w:t>
            </w:r>
          </w:p>
        </w:tc>
        <w:tc>
          <w:tcPr>
            <w:tcW w:w="900" w:type="dxa"/>
            <w:tcBorders>
              <w:left w:val="nil"/>
            </w:tcBorders>
          </w:tcPr>
          <w:p w14:paraId="02F594B1" w14:textId="77777777" w:rsidR="00C5180C" w:rsidRPr="00C5180C" w:rsidRDefault="00C5180C" w:rsidP="00C5180C">
            <w:pPr>
              <w:jc w:val="center"/>
              <w:rPr>
                <w:sz w:val="20"/>
              </w:rPr>
            </w:pPr>
            <w:r w:rsidRPr="00C5180C">
              <w:rPr>
                <w:sz w:val="20"/>
              </w:rPr>
              <w:t>19,499</w:t>
            </w:r>
          </w:p>
        </w:tc>
        <w:tc>
          <w:tcPr>
            <w:tcW w:w="752" w:type="dxa"/>
          </w:tcPr>
          <w:p w14:paraId="22560A97" w14:textId="77777777" w:rsidR="00C5180C" w:rsidRPr="00C5180C" w:rsidRDefault="00C5180C" w:rsidP="00C5180C">
            <w:pPr>
              <w:jc w:val="center"/>
              <w:rPr>
                <w:sz w:val="20"/>
              </w:rPr>
            </w:pPr>
            <w:r w:rsidRPr="00C5180C">
              <w:rPr>
                <w:sz w:val="20"/>
              </w:rPr>
              <w:t>1,701</w:t>
            </w:r>
          </w:p>
        </w:tc>
        <w:tc>
          <w:tcPr>
            <w:tcW w:w="595" w:type="dxa"/>
          </w:tcPr>
          <w:p w14:paraId="59E116DA" w14:textId="77777777" w:rsidR="00C5180C" w:rsidRPr="00C5180C" w:rsidRDefault="00C5180C" w:rsidP="00C5180C">
            <w:pPr>
              <w:jc w:val="center"/>
              <w:rPr>
                <w:sz w:val="20"/>
              </w:rPr>
            </w:pPr>
            <w:r w:rsidRPr="00C5180C">
              <w:rPr>
                <w:sz w:val="20"/>
              </w:rPr>
              <w:t>144</w:t>
            </w:r>
          </w:p>
        </w:tc>
        <w:tc>
          <w:tcPr>
            <w:tcW w:w="786" w:type="dxa"/>
            <w:tcBorders>
              <w:right w:val="single" w:sz="4" w:space="0" w:color="auto"/>
            </w:tcBorders>
          </w:tcPr>
          <w:p w14:paraId="2B368B6E" w14:textId="77777777" w:rsidR="00C5180C" w:rsidRPr="00C5180C" w:rsidRDefault="00C5180C" w:rsidP="00C5180C">
            <w:pPr>
              <w:jc w:val="center"/>
              <w:rPr>
                <w:sz w:val="20"/>
              </w:rPr>
            </w:pPr>
            <w:r w:rsidRPr="00C5180C">
              <w:rPr>
                <w:sz w:val="20"/>
              </w:rPr>
              <w:t>381</w:t>
            </w:r>
          </w:p>
        </w:tc>
        <w:tc>
          <w:tcPr>
            <w:tcW w:w="1107" w:type="dxa"/>
            <w:tcBorders>
              <w:right w:val="single" w:sz="4" w:space="0" w:color="auto"/>
            </w:tcBorders>
          </w:tcPr>
          <w:p w14:paraId="668FB374" w14:textId="77777777" w:rsidR="00C5180C" w:rsidRPr="00C5180C" w:rsidRDefault="00C5180C" w:rsidP="00C5180C">
            <w:pPr>
              <w:jc w:val="center"/>
              <w:rPr>
                <w:rFonts w:cs="Arial"/>
                <w:color w:val="000000"/>
                <w:sz w:val="20"/>
              </w:rPr>
            </w:pPr>
            <w:r w:rsidRPr="00C5180C">
              <w:rPr>
                <w:rFonts w:cs="Arial"/>
                <w:color w:val="000000"/>
                <w:sz w:val="20"/>
              </w:rPr>
              <w:t>21,725</w:t>
            </w:r>
          </w:p>
        </w:tc>
        <w:tc>
          <w:tcPr>
            <w:tcW w:w="1107" w:type="dxa"/>
            <w:tcBorders>
              <w:left w:val="single" w:sz="4" w:space="0" w:color="auto"/>
            </w:tcBorders>
          </w:tcPr>
          <w:p w14:paraId="31E467B2" w14:textId="77777777" w:rsidR="00C5180C" w:rsidRPr="00C5180C" w:rsidRDefault="00C5180C" w:rsidP="00C5180C">
            <w:pPr>
              <w:jc w:val="center"/>
              <w:rPr>
                <w:sz w:val="20"/>
              </w:rPr>
            </w:pPr>
            <w:r w:rsidRPr="00C5180C">
              <w:rPr>
                <w:sz w:val="20"/>
              </w:rPr>
              <w:t>304,624</w:t>
            </w:r>
          </w:p>
        </w:tc>
        <w:tc>
          <w:tcPr>
            <w:tcW w:w="864" w:type="dxa"/>
          </w:tcPr>
          <w:p w14:paraId="226AE97D" w14:textId="77777777" w:rsidR="00C5180C" w:rsidRPr="00C5180C" w:rsidRDefault="00C5180C" w:rsidP="00C5180C">
            <w:pPr>
              <w:jc w:val="center"/>
              <w:rPr>
                <w:sz w:val="20"/>
              </w:rPr>
            </w:pPr>
            <w:r w:rsidRPr="00C5180C">
              <w:rPr>
                <w:sz w:val="20"/>
              </w:rPr>
              <w:t>11,937</w:t>
            </w:r>
          </w:p>
        </w:tc>
        <w:tc>
          <w:tcPr>
            <w:tcW w:w="1116" w:type="dxa"/>
          </w:tcPr>
          <w:p w14:paraId="7A8C215F" w14:textId="77777777" w:rsidR="00C5180C" w:rsidRPr="00C5180C" w:rsidRDefault="00C5180C" w:rsidP="00C5180C">
            <w:pPr>
              <w:jc w:val="center"/>
              <w:rPr>
                <w:sz w:val="20"/>
              </w:rPr>
            </w:pPr>
            <w:r w:rsidRPr="00C5180C">
              <w:rPr>
                <w:sz w:val="20"/>
              </w:rPr>
              <w:t>2,796</w:t>
            </w:r>
          </w:p>
        </w:tc>
        <w:tc>
          <w:tcPr>
            <w:tcW w:w="1080" w:type="dxa"/>
            <w:tcBorders>
              <w:left w:val="nil"/>
              <w:right w:val="single" w:sz="4" w:space="0" w:color="auto"/>
            </w:tcBorders>
          </w:tcPr>
          <w:p w14:paraId="6CE925DB" w14:textId="77777777" w:rsidR="00C5180C" w:rsidRPr="00C5180C" w:rsidRDefault="00C5180C" w:rsidP="00C5180C">
            <w:pPr>
              <w:jc w:val="center"/>
              <w:rPr>
                <w:sz w:val="20"/>
              </w:rPr>
            </w:pPr>
            <w:r w:rsidRPr="00C5180C">
              <w:rPr>
                <w:sz w:val="20"/>
              </w:rPr>
              <w:t>8,667</w:t>
            </w:r>
          </w:p>
        </w:tc>
        <w:tc>
          <w:tcPr>
            <w:tcW w:w="1080" w:type="dxa"/>
            <w:tcBorders>
              <w:left w:val="single" w:sz="4" w:space="0" w:color="auto"/>
            </w:tcBorders>
          </w:tcPr>
          <w:p w14:paraId="475E3593" w14:textId="77777777" w:rsidR="00C5180C" w:rsidRPr="00C5180C" w:rsidRDefault="00C5180C" w:rsidP="00C5180C">
            <w:pPr>
              <w:jc w:val="center"/>
              <w:rPr>
                <w:sz w:val="20"/>
              </w:rPr>
            </w:pPr>
            <w:r w:rsidRPr="00C5180C">
              <w:rPr>
                <w:sz w:val="20"/>
              </w:rPr>
              <w:t>64.0</w:t>
            </w:r>
          </w:p>
        </w:tc>
        <w:tc>
          <w:tcPr>
            <w:tcW w:w="1044" w:type="dxa"/>
          </w:tcPr>
          <w:p w14:paraId="043A1B5A" w14:textId="77777777" w:rsidR="00C5180C" w:rsidRPr="00C5180C" w:rsidRDefault="00C5180C" w:rsidP="00C5180C">
            <w:pPr>
              <w:jc w:val="center"/>
              <w:rPr>
                <w:sz w:val="20"/>
              </w:rPr>
            </w:pPr>
            <w:r w:rsidRPr="00C5180C">
              <w:rPr>
                <w:sz w:val="20"/>
              </w:rPr>
              <w:t>142.5</w:t>
            </w:r>
          </w:p>
        </w:tc>
        <w:tc>
          <w:tcPr>
            <w:tcW w:w="1116" w:type="dxa"/>
            <w:tcBorders>
              <w:left w:val="nil"/>
            </w:tcBorders>
          </w:tcPr>
          <w:p w14:paraId="44380218" w14:textId="77777777" w:rsidR="00C5180C" w:rsidRPr="00C5180C" w:rsidRDefault="00C5180C" w:rsidP="00C5180C">
            <w:pPr>
              <w:jc w:val="center"/>
              <w:rPr>
                <w:sz w:val="20"/>
              </w:rPr>
            </w:pPr>
            <w:r w:rsidRPr="00C5180C">
              <w:rPr>
                <w:sz w:val="20"/>
              </w:rPr>
              <w:t>51.5</w:t>
            </w:r>
          </w:p>
        </w:tc>
        <w:tc>
          <w:tcPr>
            <w:tcW w:w="1136" w:type="dxa"/>
          </w:tcPr>
          <w:p w14:paraId="33B5279D" w14:textId="77777777" w:rsidR="00C5180C" w:rsidRPr="00C5180C" w:rsidRDefault="00C5180C" w:rsidP="00C5180C">
            <w:pPr>
              <w:jc w:val="center"/>
              <w:rPr>
                <w:sz w:val="20"/>
              </w:rPr>
            </w:pPr>
            <w:r w:rsidRPr="00C5180C">
              <w:rPr>
                <w:sz w:val="20"/>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C5180C" w:rsidRDefault="00C5180C" w:rsidP="00C5180C">
            <w:pPr>
              <w:jc w:val="center"/>
              <w:rPr>
                <w:sz w:val="20"/>
              </w:rPr>
            </w:pPr>
            <w:r w:rsidRPr="00C5180C">
              <w:rPr>
                <w:sz w:val="20"/>
              </w:rPr>
              <w:t>2017</w:t>
            </w:r>
          </w:p>
        </w:tc>
        <w:tc>
          <w:tcPr>
            <w:tcW w:w="900" w:type="dxa"/>
            <w:tcBorders>
              <w:left w:val="nil"/>
            </w:tcBorders>
          </w:tcPr>
          <w:p w14:paraId="77B72502" w14:textId="77777777" w:rsidR="00C5180C" w:rsidRPr="00C5180C" w:rsidRDefault="00C5180C" w:rsidP="00C5180C">
            <w:pPr>
              <w:jc w:val="center"/>
              <w:rPr>
                <w:sz w:val="20"/>
              </w:rPr>
            </w:pPr>
            <w:r w:rsidRPr="00C5180C">
              <w:rPr>
                <w:sz w:val="20"/>
              </w:rPr>
              <w:t>39,825</w:t>
            </w:r>
          </w:p>
        </w:tc>
        <w:tc>
          <w:tcPr>
            <w:tcW w:w="752" w:type="dxa"/>
          </w:tcPr>
          <w:p w14:paraId="4813B217" w14:textId="77777777" w:rsidR="00C5180C" w:rsidRPr="00C5180C" w:rsidRDefault="00C5180C" w:rsidP="00C5180C">
            <w:pPr>
              <w:jc w:val="center"/>
              <w:rPr>
                <w:sz w:val="20"/>
              </w:rPr>
            </w:pPr>
            <w:r w:rsidRPr="00C5180C">
              <w:rPr>
                <w:sz w:val="20"/>
              </w:rPr>
              <w:t>2,944</w:t>
            </w:r>
          </w:p>
        </w:tc>
        <w:tc>
          <w:tcPr>
            <w:tcW w:w="595" w:type="dxa"/>
          </w:tcPr>
          <w:p w14:paraId="36A3F9A4" w14:textId="77777777" w:rsidR="00C5180C" w:rsidRPr="00C5180C" w:rsidRDefault="00C5180C" w:rsidP="00C5180C">
            <w:pPr>
              <w:jc w:val="center"/>
              <w:rPr>
                <w:sz w:val="20"/>
              </w:rPr>
            </w:pPr>
            <w:r w:rsidRPr="00C5180C">
              <w:rPr>
                <w:sz w:val="20"/>
              </w:rPr>
              <w:t>203</w:t>
            </w:r>
          </w:p>
        </w:tc>
        <w:tc>
          <w:tcPr>
            <w:tcW w:w="786" w:type="dxa"/>
            <w:tcBorders>
              <w:right w:val="single" w:sz="4" w:space="0" w:color="auto"/>
            </w:tcBorders>
          </w:tcPr>
          <w:p w14:paraId="4BACE7E3" w14:textId="77777777" w:rsidR="00C5180C" w:rsidRPr="00C5180C" w:rsidRDefault="00C5180C" w:rsidP="00C5180C">
            <w:pPr>
              <w:jc w:val="center"/>
              <w:rPr>
                <w:sz w:val="20"/>
              </w:rPr>
            </w:pPr>
            <w:r w:rsidRPr="00C5180C">
              <w:rPr>
                <w:sz w:val="20"/>
              </w:rPr>
              <w:t>684</w:t>
            </w:r>
          </w:p>
        </w:tc>
        <w:tc>
          <w:tcPr>
            <w:tcW w:w="1107" w:type="dxa"/>
            <w:tcBorders>
              <w:right w:val="single" w:sz="4" w:space="0" w:color="auto"/>
            </w:tcBorders>
          </w:tcPr>
          <w:p w14:paraId="4348CB1A" w14:textId="77777777" w:rsidR="00C5180C" w:rsidRPr="00C5180C" w:rsidRDefault="00C5180C" w:rsidP="00C5180C">
            <w:pPr>
              <w:jc w:val="center"/>
              <w:rPr>
                <w:rFonts w:cs="Arial"/>
                <w:color w:val="000000"/>
                <w:sz w:val="20"/>
              </w:rPr>
            </w:pPr>
            <w:r w:rsidRPr="00C5180C">
              <w:rPr>
                <w:rFonts w:cs="Arial"/>
                <w:color w:val="000000"/>
                <w:sz w:val="20"/>
              </w:rPr>
              <w:t>43,656</w:t>
            </w:r>
          </w:p>
        </w:tc>
        <w:tc>
          <w:tcPr>
            <w:tcW w:w="1107" w:type="dxa"/>
            <w:tcBorders>
              <w:left w:val="single" w:sz="4" w:space="0" w:color="auto"/>
            </w:tcBorders>
          </w:tcPr>
          <w:p w14:paraId="5AA483E7" w14:textId="77777777" w:rsidR="00C5180C" w:rsidRPr="00C5180C" w:rsidRDefault="00C5180C" w:rsidP="00C5180C">
            <w:pPr>
              <w:jc w:val="center"/>
              <w:rPr>
                <w:sz w:val="20"/>
              </w:rPr>
            </w:pPr>
            <w:r w:rsidRPr="00C5180C">
              <w:rPr>
                <w:sz w:val="20"/>
              </w:rPr>
              <w:t>553,125</w:t>
            </w:r>
          </w:p>
        </w:tc>
        <w:tc>
          <w:tcPr>
            <w:tcW w:w="864" w:type="dxa"/>
          </w:tcPr>
          <w:p w14:paraId="74651E7D" w14:textId="77777777" w:rsidR="00C5180C" w:rsidRPr="00C5180C" w:rsidRDefault="00C5180C" w:rsidP="00C5180C">
            <w:pPr>
              <w:jc w:val="center"/>
              <w:rPr>
                <w:sz w:val="20"/>
              </w:rPr>
            </w:pPr>
            <w:r w:rsidRPr="00C5180C">
              <w:rPr>
                <w:sz w:val="20"/>
              </w:rPr>
              <w:t>20,616</w:t>
            </w:r>
          </w:p>
        </w:tc>
        <w:tc>
          <w:tcPr>
            <w:tcW w:w="1116" w:type="dxa"/>
          </w:tcPr>
          <w:p w14:paraId="664F9EFD" w14:textId="77777777" w:rsidR="00C5180C" w:rsidRPr="00C5180C" w:rsidRDefault="00C5180C" w:rsidP="00C5180C">
            <w:pPr>
              <w:jc w:val="center"/>
              <w:rPr>
                <w:sz w:val="20"/>
              </w:rPr>
            </w:pPr>
            <w:r w:rsidRPr="00C5180C">
              <w:rPr>
                <w:sz w:val="20"/>
              </w:rPr>
              <w:t>3,333</w:t>
            </w:r>
          </w:p>
        </w:tc>
        <w:tc>
          <w:tcPr>
            <w:tcW w:w="1080" w:type="dxa"/>
            <w:tcBorders>
              <w:left w:val="nil"/>
              <w:right w:val="single" w:sz="4" w:space="0" w:color="auto"/>
            </w:tcBorders>
          </w:tcPr>
          <w:p w14:paraId="17933A3C" w14:textId="77777777" w:rsidR="00C5180C" w:rsidRPr="00C5180C" w:rsidRDefault="00C5180C" w:rsidP="00C5180C">
            <w:pPr>
              <w:jc w:val="center"/>
              <w:rPr>
                <w:sz w:val="20"/>
              </w:rPr>
            </w:pPr>
            <w:r w:rsidRPr="00C5180C">
              <w:rPr>
                <w:sz w:val="20"/>
              </w:rPr>
              <w:t>9,421</w:t>
            </w:r>
          </w:p>
        </w:tc>
        <w:tc>
          <w:tcPr>
            <w:tcW w:w="1080" w:type="dxa"/>
            <w:tcBorders>
              <w:left w:val="single" w:sz="4" w:space="0" w:color="auto"/>
            </w:tcBorders>
          </w:tcPr>
          <w:p w14:paraId="062DDFF9" w14:textId="77777777" w:rsidR="00C5180C" w:rsidRPr="00C5180C" w:rsidRDefault="00C5180C" w:rsidP="00C5180C">
            <w:pPr>
              <w:jc w:val="center"/>
              <w:rPr>
                <w:sz w:val="20"/>
              </w:rPr>
            </w:pPr>
            <w:r w:rsidRPr="00C5180C">
              <w:rPr>
                <w:sz w:val="20"/>
              </w:rPr>
              <w:t>72.0</w:t>
            </w:r>
          </w:p>
        </w:tc>
        <w:tc>
          <w:tcPr>
            <w:tcW w:w="1044" w:type="dxa"/>
          </w:tcPr>
          <w:p w14:paraId="28F61492" w14:textId="77777777" w:rsidR="00C5180C" w:rsidRPr="00C5180C" w:rsidRDefault="00C5180C" w:rsidP="00C5180C">
            <w:pPr>
              <w:jc w:val="center"/>
              <w:rPr>
                <w:sz w:val="20"/>
              </w:rPr>
            </w:pPr>
            <w:r w:rsidRPr="00C5180C">
              <w:rPr>
                <w:sz w:val="20"/>
              </w:rPr>
              <w:t>142.8</w:t>
            </w:r>
          </w:p>
        </w:tc>
        <w:tc>
          <w:tcPr>
            <w:tcW w:w="1116" w:type="dxa"/>
            <w:tcBorders>
              <w:left w:val="nil"/>
            </w:tcBorders>
          </w:tcPr>
          <w:p w14:paraId="037FF8F6" w14:textId="77777777" w:rsidR="00C5180C" w:rsidRPr="00C5180C" w:rsidRDefault="00C5180C" w:rsidP="00C5180C">
            <w:pPr>
              <w:jc w:val="center"/>
              <w:rPr>
                <w:sz w:val="20"/>
              </w:rPr>
            </w:pPr>
            <w:r w:rsidRPr="00C5180C">
              <w:rPr>
                <w:sz w:val="20"/>
              </w:rPr>
              <w:t>60.9</w:t>
            </w:r>
          </w:p>
        </w:tc>
        <w:tc>
          <w:tcPr>
            <w:tcW w:w="1136" w:type="dxa"/>
          </w:tcPr>
          <w:p w14:paraId="5F7EB9A0" w14:textId="77777777" w:rsidR="00C5180C" w:rsidRPr="00C5180C" w:rsidRDefault="00C5180C" w:rsidP="00C5180C">
            <w:pPr>
              <w:jc w:val="center"/>
              <w:rPr>
                <w:sz w:val="20"/>
              </w:rPr>
            </w:pPr>
            <w:r w:rsidRPr="00C5180C">
              <w:rPr>
                <w:sz w:val="20"/>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C5180C" w:rsidRDefault="00C5180C" w:rsidP="00C5180C">
            <w:pPr>
              <w:jc w:val="center"/>
              <w:rPr>
                <w:sz w:val="20"/>
              </w:rPr>
            </w:pPr>
            <w:r w:rsidRPr="00C5180C">
              <w:rPr>
                <w:sz w:val="20"/>
              </w:rPr>
              <w:t>2018</w:t>
            </w:r>
          </w:p>
        </w:tc>
        <w:tc>
          <w:tcPr>
            <w:tcW w:w="900" w:type="dxa"/>
            <w:tcBorders>
              <w:left w:val="nil"/>
            </w:tcBorders>
          </w:tcPr>
          <w:p w14:paraId="545D753D" w14:textId="77777777" w:rsidR="00C5180C" w:rsidRPr="00C5180C" w:rsidRDefault="00C5180C" w:rsidP="00C5180C">
            <w:pPr>
              <w:jc w:val="center"/>
              <w:rPr>
                <w:sz w:val="20"/>
              </w:rPr>
            </w:pPr>
            <w:r w:rsidRPr="00C5180C">
              <w:rPr>
                <w:sz w:val="20"/>
              </w:rPr>
              <w:t>20,769</w:t>
            </w:r>
          </w:p>
        </w:tc>
        <w:tc>
          <w:tcPr>
            <w:tcW w:w="752" w:type="dxa"/>
          </w:tcPr>
          <w:p w14:paraId="206781B4" w14:textId="77777777" w:rsidR="00C5180C" w:rsidRPr="00C5180C" w:rsidRDefault="00C5180C" w:rsidP="00C5180C">
            <w:pPr>
              <w:jc w:val="center"/>
              <w:rPr>
                <w:sz w:val="20"/>
              </w:rPr>
            </w:pPr>
            <w:r w:rsidRPr="00C5180C">
              <w:rPr>
                <w:sz w:val="20"/>
              </w:rPr>
              <w:t>2,048</w:t>
            </w:r>
          </w:p>
        </w:tc>
        <w:tc>
          <w:tcPr>
            <w:tcW w:w="595" w:type="dxa"/>
          </w:tcPr>
          <w:p w14:paraId="3DE78705" w14:textId="77777777" w:rsidR="00C5180C" w:rsidRPr="00C5180C" w:rsidRDefault="00C5180C" w:rsidP="00C5180C">
            <w:pPr>
              <w:jc w:val="center"/>
              <w:rPr>
                <w:sz w:val="20"/>
              </w:rPr>
            </w:pPr>
            <w:r w:rsidRPr="00C5180C">
              <w:rPr>
                <w:sz w:val="20"/>
              </w:rPr>
              <w:t>260</w:t>
            </w:r>
          </w:p>
        </w:tc>
        <w:tc>
          <w:tcPr>
            <w:tcW w:w="786" w:type="dxa"/>
            <w:tcBorders>
              <w:right w:val="single" w:sz="4" w:space="0" w:color="auto"/>
            </w:tcBorders>
          </w:tcPr>
          <w:p w14:paraId="7633A03B" w14:textId="77777777" w:rsidR="00C5180C" w:rsidRPr="00C5180C" w:rsidRDefault="00C5180C" w:rsidP="00C5180C">
            <w:pPr>
              <w:jc w:val="center"/>
              <w:rPr>
                <w:sz w:val="20"/>
              </w:rPr>
            </w:pPr>
            <w:r w:rsidRPr="00C5180C">
              <w:rPr>
                <w:sz w:val="20"/>
              </w:rPr>
              <w:t>1,183</w:t>
            </w:r>
          </w:p>
        </w:tc>
        <w:tc>
          <w:tcPr>
            <w:tcW w:w="1107" w:type="dxa"/>
            <w:tcBorders>
              <w:right w:val="single" w:sz="4" w:space="0" w:color="auto"/>
            </w:tcBorders>
          </w:tcPr>
          <w:p w14:paraId="3596FA56" w14:textId="77777777" w:rsidR="00C5180C" w:rsidRPr="00C5180C" w:rsidRDefault="00C5180C" w:rsidP="00C5180C">
            <w:pPr>
              <w:jc w:val="center"/>
              <w:rPr>
                <w:rFonts w:cs="Arial"/>
                <w:color w:val="000000"/>
                <w:sz w:val="20"/>
              </w:rPr>
            </w:pPr>
            <w:r w:rsidRPr="00C5180C">
              <w:rPr>
                <w:rFonts w:cs="Arial"/>
                <w:color w:val="000000"/>
                <w:sz w:val="20"/>
              </w:rPr>
              <w:t>24,260</w:t>
            </w:r>
          </w:p>
        </w:tc>
        <w:tc>
          <w:tcPr>
            <w:tcW w:w="1107" w:type="dxa"/>
            <w:tcBorders>
              <w:left w:val="single" w:sz="4" w:space="0" w:color="auto"/>
            </w:tcBorders>
          </w:tcPr>
          <w:p w14:paraId="7C0E754D" w14:textId="77777777" w:rsidR="00C5180C" w:rsidRPr="00C5180C" w:rsidRDefault="00C5180C" w:rsidP="00C5180C">
            <w:pPr>
              <w:jc w:val="center"/>
              <w:rPr>
                <w:sz w:val="20"/>
              </w:rPr>
            </w:pPr>
            <w:r w:rsidRPr="00C5180C">
              <w:rPr>
                <w:sz w:val="20"/>
              </w:rPr>
              <w:t>469,887</w:t>
            </w:r>
          </w:p>
        </w:tc>
        <w:tc>
          <w:tcPr>
            <w:tcW w:w="864" w:type="dxa"/>
          </w:tcPr>
          <w:p w14:paraId="51B716CA" w14:textId="77777777" w:rsidR="00C5180C" w:rsidRPr="00C5180C" w:rsidRDefault="00C5180C" w:rsidP="00C5180C">
            <w:pPr>
              <w:jc w:val="center"/>
              <w:rPr>
                <w:sz w:val="20"/>
              </w:rPr>
            </w:pPr>
            <w:r w:rsidRPr="00C5180C">
              <w:rPr>
                <w:sz w:val="20"/>
              </w:rPr>
              <w:t>13,120</w:t>
            </w:r>
          </w:p>
        </w:tc>
        <w:tc>
          <w:tcPr>
            <w:tcW w:w="1116" w:type="dxa"/>
          </w:tcPr>
          <w:p w14:paraId="77F21B1F" w14:textId="77777777" w:rsidR="00C5180C" w:rsidRPr="00C5180C" w:rsidRDefault="00C5180C" w:rsidP="00C5180C">
            <w:pPr>
              <w:jc w:val="center"/>
              <w:rPr>
                <w:sz w:val="20"/>
              </w:rPr>
            </w:pPr>
            <w:r w:rsidRPr="00C5180C">
              <w:rPr>
                <w:sz w:val="20"/>
              </w:rPr>
              <w:t>5,579</w:t>
            </w:r>
          </w:p>
        </w:tc>
        <w:tc>
          <w:tcPr>
            <w:tcW w:w="1080" w:type="dxa"/>
            <w:tcBorders>
              <w:left w:val="nil"/>
              <w:right w:val="single" w:sz="4" w:space="0" w:color="auto"/>
            </w:tcBorders>
          </w:tcPr>
          <w:p w14:paraId="1E076901" w14:textId="77777777" w:rsidR="00C5180C" w:rsidRPr="00C5180C" w:rsidRDefault="00C5180C" w:rsidP="00C5180C">
            <w:pPr>
              <w:jc w:val="center"/>
              <w:rPr>
                <w:sz w:val="20"/>
              </w:rPr>
            </w:pPr>
            <w:r w:rsidRPr="00C5180C">
              <w:rPr>
                <w:sz w:val="20"/>
              </w:rPr>
              <w:t>17,120</w:t>
            </w:r>
          </w:p>
        </w:tc>
        <w:tc>
          <w:tcPr>
            <w:tcW w:w="1080" w:type="dxa"/>
            <w:tcBorders>
              <w:left w:val="single" w:sz="4" w:space="0" w:color="auto"/>
            </w:tcBorders>
          </w:tcPr>
          <w:p w14:paraId="1D53FED7" w14:textId="77777777" w:rsidR="00C5180C" w:rsidRPr="00C5180C" w:rsidRDefault="00C5180C" w:rsidP="00C5180C">
            <w:pPr>
              <w:jc w:val="center"/>
              <w:rPr>
                <w:sz w:val="20"/>
              </w:rPr>
            </w:pPr>
            <w:r w:rsidRPr="00C5180C">
              <w:rPr>
                <w:sz w:val="20"/>
              </w:rPr>
              <w:t>44.2</w:t>
            </w:r>
          </w:p>
        </w:tc>
        <w:tc>
          <w:tcPr>
            <w:tcW w:w="1044" w:type="dxa"/>
          </w:tcPr>
          <w:p w14:paraId="3A644FC7" w14:textId="77777777" w:rsidR="00C5180C" w:rsidRPr="00C5180C" w:rsidRDefault="00C5180C" w:rsidP="00C5180C">
            <w:pPr>
              <w:jc w:val="center"/>
              <w:rPr>
                <w:sz w:val="20"/>
              </w:rPr>
            </w:pPr>
            <w:r w:rsidRPr="00C5180C">
              <w:rPr>
                <w:sz w:val="20"/>
              </w:rPr>
              <w:t>156.1</w:t>
            </w:r>
          </w:p>
        </w:tc>
        <w:tc>
          <w:tcPr>
            <w:tcW w:w="1116" w:type="dxa"/>
            <w:tcBorders>
              <w:left w:val="nil"/>
            </w:tcBorders>
          </w:tcPr>
          <w:p w14:paraId="35555EAF" w14:textId="77777777" w:rsidR="00C5180C" w:rsidRPr="00C5180C" w:rsidRDefault="00C5180C" w:rsidP="00C5180C">
            <w:pPr>
              <w:jc w:val="center"/>
              <w:rPr>
                <w:sz w:val="20"/>
              </w:rPr>
            </w:pPr>
            <w:r w:rsidRPr="00C5180C">
              <w:rPr>
                <w:sz w:val="20"/>
              </w:rPr>
              <w:t>46.6</w:t>
            </w:r>
          </w:p>
        </w:tc>
        <w:tc>
          <w:tcPr>
            <w:tcW w:w="1136" w:type="dxa"/>
          </w:tcPr>
          <w:p w14:paraId="271E2DCD" w14:textId="77777777" w:rsidR="00C5180C" w:rsidRPr="00C5180C" w:rsidRDefault="00C5180C" w:rsidP="00C5180C">
            <w:pPr>
              <w:jc w:val="center"/>
              <w:rPr>
                <w:sz w:val="20"/>
              </w:rPr>
            </w:pPr>
            <w:r w:rsidRPr="00C5180C">
              <w:rPr>
                <w:sz w:val="20"/>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C5180C" w:rsidRDefault="00C5180C" w:rsidP="00C5180C">
            <w:pPr>
              <w:jc w:val="center"/>
              <w:rPr>
                <w:sz w:val="20"/>
              </w:rPr>
            </w:pPr>
            <w:r w:rsidRPr="00C5180C">
              <w:rPr>
                <w:sz w:val="20"/>
              </w:rPr>
              <w:t>2019</w:t>
            </w:r>
          </w:p>
        </w:tc>
        <w:tc>
          <w:tcPr>
            <w:tcW w:w="900" w:type="dxa"/>
            <w:tcBorders>
              <w:left w:val="nil"/>
            </w:tcBorders>
          </w:tcPr>
          <w:p w14:paraId="01C89B3F" w14:textId="77777777" w:rsidR="00C5180C" w:rsidRPr="00C5180C" w:rsidRDefault="00C5180C" w:rsidP="00C5180C">
            <w:pPr>
              <w:jc w:val="center"/>
              <w:rPr>
                <w:sz w:val="20"/>
              </w:rPr>
            </w:pPr>
            <w:r w:rsidRPr="00C5180C">
              <w:rPr>
                <w:sz w:val="20"/>
              </w:rPr>
              <w:t>27,554</w:t>
            </w:r>
          </w:p>
        </w:tc>
        <w:tc>
          <w:tcPr>
            <w:tcW w:w="752" w:type="dxa"/>
          </w:tcPr>
          <w:p w14:paraId="07F86E0C" w14:textId="77777777" w:rsidR="00C5180C" w:rsidRPr="00C5180C" w:rsidRDefault="00C5180C" w:rsidP="00C5180C">
            <w:pPr>
              <w:jc w:val="center"/>
              <w:rPr>
                <w:sz w:val="20"/>
              </w:rPr>
            </w:pPr>
            <w:r w:rsidRPr="00C5180C">
              <w:rPr>
                <w:sz w:val="20"/>
              </w:rPr>
              <w:t>2,763</w:t>
            </w:r>
          </w:p>
        </w:tc>
        <w:tc>
          <w:tcPr>
            <w:tcW w:w="595" w:type="dxa"/>
          </w:tcPr>
          <w:p w14:paraId="60A28003" w14:textId="77777777" w:rsidR="00C5180C" w:rsidRPr="00C5180C" w:rsidRDefault="00C5180C" w:rsidP="00C5180C">
            <w:pPr>
              <w:jc w:val="center"/>
              <w:rPr>
                <w:sz w:val="20"/>
              </w:rPr>
            </w:pPr>
            <w:r w:rsidRPr="00C5180C">
              <w:rPr>
                <w:sz w:val="20"/>
              </w:rPr>
              <w:t>224</w:t>
            </w:r>
          </w:p>
        </w:tc>
        <w:tc>
          <w:tcPr>
            <w:tcW w:w="786" w:type="dxa"/>
            <w:tcBorders>
              <w:right w:val="single" w:sz="4" w:space="0" w:color="auto"/>
            </w:tcBorders>
          </w:tcPr>
          <w:p w14:paraId="5515DFD9" w14:textId="77777777" w:rsidR="00C5180C" w:rsidRPr="00C5180C" w:rsidRDefault="00C5180C" w:rsidP="00C5180C">
            <w:pPr>
              <w:jc w:val="center"/>
              <w:rPr>
                <w:sz w:val="20"/>
              </w:rPr>
            </w:pPr>
            <w:r w:rsidRPr="00C5180C">
              <w:rPr>
                <w:sz w:val="20"/>
              </w:rPr>
              <w:t>1,166</w:t>
            </w:r>
          </w:p>
        </w:tc>
        <w:tc>
          <w:tcPr>
            <w:tcW w:w="1107" w:type="dxa"/>
            <w:tcBorders>
              <w:right w:val="single" w:sz="4" w:space="0" w:color="auto"/>
            </w:tcBorders>
          </w:tcPr>
          <w:p w14:paraId="43396771" w14:textId="77777777" w:rsidR="00C5180C" w:rsidRPr="00C5180C" w:rsidRDefault="00C5180C" w:rsidP="00C5180C">
            <w:pPr>
              <w:jc w:val="center"/>
              <w:rPr>
                <w:rFonts w:cs="Arial"/>
                <w:color w:val="000000"/>
                <w:sz w:val="20"/>
              </w:rPr>
            </w:pPr>
            <w:r w:rsidRPr="00C5180C">
              <w:rPr>
                <w:rFonts w:cs="Arial"/>
                <w:color w:val="000000"/>
                <w:sz w:val="20"/>
              </w:rPr>
              <w:t>31,707</w:t>
            </w:r>
          </w:p>
        </w:tc>
        <w:tc>
          <w:tcPr>
            <w:tcW w:w="1107" w:type="dxa"/>
            <w:tcBorders>
              <w:left w:val="single" w:sz="4" w:space="0" w:color="auto"/>
            </w:tcBorders>
          </w:tcPr>
          <w:p w14:paraId="0C422B34" w14:textId="77777777" w:rsidR="00C5180C" w:rsidRPr="00C5180C" w:rsidRDefault="00C5180C" w:rsidP="00C5180C">
            <w:pPr>
              <w:jc w:val="center"/>
              <w:rPr>
                <w:sz w:val="20"/>
              </w:rPr>
            </w:pPr>
            <w:r w:rsidRPr="00C5180C">
              <w:rPr>
                <w:sz w:val="20"/>
              </w:rPr>
              <w:t>496,468</w:t>
            </w:r>
          </w:p>
        </w:tc>
        <w:tc>
          <w:tcPr>
            <w:tcW w:w="864" w:type="dxa"/>
          </w:tcPr>
          <w:p w14:paraId="61801280" w14:textId="77777777" w:rsidR="00C5180C" w:rsidRPr="00C5180C" w:rsidRDefault="00C5180C" w:rsidP="00C5180C">
            <w:pPr>
              <w:jc w:val="center"/>
              <w:rPr>
                <w:sz w:val="20"/>
              </w:rPr>
            </w:pPr>
            <w:r w:rsidRPr="00C5180C">
              <w:rPr>
                <w:sz w:val="20"/>
              </w:rPr>
              <w:t>24,518</w:t>
            </w:r>
          </w:p>
        </w:tc>
        <w:tc>
          <w:tcPr>
            <w:tcW w:w="1116" w:type="dxa"/>
          </w:tcPr>
          <w:p w14:paraId="0952A394" w14:textId="77777777" w:rsidR="00C5180C" w:rsidRPr="00C5180C" w:rsidRDefault="00C5180C" w:rsidP="00C5180C">
            <w:pPr>
              <w:jc w:val="center"/>
              <w:rPr>
                <w:sz w:val="20"/>
              </w:rPr>
            </w:pPr>
            <w:r w:rsidRPr="00C5180C">
              <w:rPr>
                <w:sz w:val="20"/>
              </w:rPr>
              <w:t>3,415</w:t>
            </w:r>
          </w:p>
        </w:tc>
        <w:tc>
          <w:tcPr>
            <w:tcW w:w="1080" w:type="dxa"/>
            <w:tcBorders>
              <w:left w:val="nil"/>
              <w:right w:val="single" w:sz="4" w:space="0" w:color="auto"/>
            </w:tcBorders>
          </w:tcPr>
          <w:p w14:paraId="425A0788" w14:textId="77777777" w:rsidR="00C5180C" w:rsidRPr="00C5180C" w:rsidRDefault="00C5180C" w:rsidP="00C5180C">
            <w:pPr>
              <w:jc w:val="center"/>
              <w:rPr>
                <w:sz w:val="20"/>
              </w:rPr>
            </w:pPr>
            <w:r w:rsidRPr="00C5180C">
              <w:rPr>
                <w:sz w:val="20"/>
              </w:rPr>
              <w:t>18,083</w:t>
            </w:r>
          </w:p>
        </w:tc>
        <w:tc>
          <w:tcPr>
            <w:tcW w:w="1080" w:type="dxa"/>
            <w:tcBorders>
              <w:left w:val="single" w:sz="4" w:space="0" w:color="auto"/>
            </w:tcBorders>
          </w:tcPr>
          <w:p w14:paraId="12DFD10A" w14:textId="77777777" w:rsidR="00C5180C" w:rsidRPr="00C5180C" w:rsidRDefault="00C5180C" w:rsidP="00C5180C">
            <w:pPr>
              <w:jc w:val="center"/>
              <w:rPr>
                <w:sz w:val="20"/>
              </w:rPr>
            </w:pPr>
            <w:r w:rsidRPr="00C5180C">
              <w:rPr>
                <w:sz w:val="20"/>
              </w:rPr>
              <w:t>55.5</w:t>
            </w:r>
          </w:p>
        </w:tc>
        <w:tc>
          <w:tcPr>
            <w:tcW w:w="1044" w:type="dxa"/>
          </w:tcPr>
          <w:p w14:paraId="2F631DF0" w14:textId="77777777" w:rsidR="00C5180C" w:rsidRPr="00C5180C" w:rsidRDefault="00C5180C" w:rsidP="00C5180C">
            <w:pPr>
              <w:jc w:val="center"/>
              <w:rPr>
                <w:sz w:val="20"/>
              </w:rPr>
            </w:pPr>
            <w:r w:rsidRPr="00C5180C">
              <w:rPr>
                <w:sz w:val="20"/>
              </w:rPr>
              <w:t>112.7</w:t>
            </w:r>
          </w:p>
        </w:tc>
        <w:tc>
          <w:tcPr>
            <w:tcW w:w="1116" w:type="dxa"/>
            <w:tcBorders>
              <w:left w:val="nil"/>
            </w:tcBorders>
          </w:tcPr>
          <w:p w14:paraId="08804799" w14:textId="77777777" w:rsidR="00C5180C" w:rsidRPr="00C5180C" w:rsidRDefault="00C5180C" w:rsidP="00C5180C">
            <w:pPr>
              <w:jc w:val="center"/>
              <w:rPr>
                <w:sz w:val="20"/>
              </w:rPr>
            </w:pPr>
            <w:r w:rsidRPr="00C5180C">
              <w:rPr>
                <w:sz w:val="20"/>
              </w:rPr>
              <w:t>65.7</w:t>
            </w:r>
          </w:p>
        </w:tc>
        <w:tc>
          <w:tcPr>
            <w:tcW w:w="1136" w:type="dxa"/>
          </w:tcPr>
          <w:p w14:paraId="3C477008" w14:textId="77777777" w:rsidR="00C5180C" w:rsidRPr="00C5180C" w:rsidRDefault="00C5180C" w:rsidP="00C5180C">
            <w:pPr>
              <w:jc w:val="center"/>
              <w:rPr>
                <w:sz w:val="20"/>
              </w:rPr>
            </w:pPr>
            <w:r w:rsidRPr="00C5180C">
              <w:rPr>
                <w:sz w:val="20"/>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C5180C" w:rsidRDefault="00C5180C" w:rsidP="00C5180C">
            <w:pPr>
              <w:jc w:val="center"/>
              <w:rPr>
                <w:sz w:val="20"/>
              </w:rPr>
            </w:pPr>
            <w:r>
              <w:rPr>
                <w:sz w:val="20"/>
              </w:rPr>
              <w:t>2020</w:t>
            </w:r>
          </w:p>
        </w:tc>
        <w:tc>
          <w:tcPr>
            <w:tcW w:w="900" w:type="dxa"/>
            <w:tcBorders>
              <w:left w:val="nil"/>
              <w:bottom w:val="single" w:sz="4" w:space="0" w:color="auto"/>
            </w:tcBorders>
          </w:tcPr>
          <w:p w14:paraId="1B9F127F" w14:textId="357C420D" w:rsidR="00C5180C" w:rsidRPr="00C5180C" w:rsidRDefault="00C5180C" w:rsidP="00C5180C">
            <w:pPr>
              <w:jc w:val="center"/>
              <w:rPr>
                <w:sz w:val="20"/>
              </w:rPr>
            </w:pPr>
            <w:r>
              <w:rPr>
                <w:sz w:val="20"/>
              </w:rPr>
              <w:t>24,525</w:t>
            </w:r>
          </w:p>
        </w:tc>
        <w:tc>
          <w:tcPr>
            <w:tcW w:w="752" w:type="dxa"/>
            <w:tcBorders>
              <w:bottom w:val="single" w:sz="4" w:space="0" w:color="auto"/>
            </w:tcBorders>
          </w:tcPr>
          <w:p w14:paraId="40954191" w14:textId="53C2C580" w:rsidR="00C5180C" w:rsidRPr="00C5180C" w:rsidRDefault="00C5180C" w:rsidP="00C5180C">
            <w:pPr>
              <w:jc w:val="center"/>
              <w:rPr>
                <w:sz w:val="20"/>
              </w:rPr>
            </w:pPr>
            <w:r>
              <w:rPr>
                <w:sz w:val="20"/>
              </w:rPr>
              <w:t>2,284</w:t>
            </w:r>
          </w:p>
        </w:tc>
        <w:tc>
          <w:tcPr>
            <w:tcW w:w="595" w:type="dxa"/>
            <w:tcBorders>
              <w:bottom w:val="single" w:sz="4" w:space="0" w:color="auto"/>
            </w:tcBorders>
          </w:tcPr>
          <w:p w14:paraId="390130B1" w14:textId="19F90597" w:rsidR="00C5180C" w:rsidRPr="00C5180C" w:rsidRDefault="00C5180C" w:rsidP="00C5180C">
            <w:pPr>
              <w:jc w:val="center"/>
              <w:rPr>
                <w:sz w:val="20"/>
              </w:rPr>
            </w:pPr>
            <w:r>
              <w:rPr>
                <w:sz w:val="20"/>
              </w:rPr>
              <w:t>234</w:t>
            </w:r>
          </w:p>
        </w:tc>
        <w:tc>
          <w:tcPr>
            <w:tcW w:w="786" w:type="dxa"/>
            <w:tcBorders>
              <w:bottom w:val="single" w:sz="4" w:space="0" w:color="auto"/>
              <w:right w:val="single" w:sz="4" w:space="0" w:color="auto"/>
            </w:tcBorders>
          </w:tcPr>
          <w:p w14:paraId="7DB5C80B" w14:textId="60EC1A94" w:rsidR="00C5180C" w:rsidRPr="00C5180C" w:rsidRDefault="00C5180C" w:rsidP="00C5180C">
            <w:pPr>
              <w:jc w:val="center"/>
              <w:rPr>
                <w:sz w:val="20"/>
              </w:rPr>
            </w:pPr>
            <w:r>
              <w:rPr>
                <w:sz w:val="20"/>
              </w:rPr>
              <w:t>1,002</w:t>
            </w:r>
          </w:p>
        </w:tc>
        <w:tc>
          <w:tcPr>
            <w:tcW w:w="1107" w:type="dxa"/>
            <w:tcBorders>
              <w:bottom w:val="single" w:sz="4" w:space="0" w:color="auto"/>
              <w:right w:val="single" w:sz="4" w:space="0" w:color="auto"/>
            </w:tcBorders>
          </w:tcPr>
          <w:p w14:paraId="41C854B8" w14:textId="5C4C0535" w:rsidR="00C5180C" w:rsidRPr="00C5180C" w:rsidRDefault="00C5180C" w:rsidP="00C5180C">
            <w:pPr>
              <w:jc w:val="center"/>
              <w:rPr>
                <w:rFonts w:cs="Arial"/>
                <w:color w:val="000000"/>
                <w:sz w:val="20"/>
              </w:rPr>
            </w:pPr>
            <w:r>
              <w:rPr>
                <w:rFonts w:cs="Arial"/>
                <w:color w:val="000000"/>
                <w:sz w:val="20"/>
              </w:rPr>
              <w:t>28,045</w:t>
            </w:r>
          </w:p>
        </w:tc>
        <w:tc>
          <w:tcPr>
            <w:tcW w:w="1107" w:type="dxa"/>
            <w:tcBorders>
              <w:left w:val="single" w:sz="4" w:space="0" w:color="auto"/>
              <w:bottom w:val="single" w:sz="4" w:space="0" w:color="auto"/>
            </w:tcBorders>
          </w:tcPr>
          <w:p w14:paraId="3D66E119" w14:textId="4A3286BC" w:rsidR="00C5180C" w:rsidRPr="00C5180C" w:rsidRDefault="00C5180C" w:rsidP="00C5180C">
            <w:pPr>
              <w:jc w:val="center"/>
              <w:rPr>
                <w:sz w:val="20"/>
              </w:rPr>
            </w:pPr>
            <w:r>
              <w:rPr>
                <w:sz w:val="20"/>
              </w:rPr>
              <w:t>556,125</w:t>
            </w:r>
          </w:p>
        </w:tc>
        <w:tc>
          <w:tcPr>
            <w:tcW w:w="864" w:type="dxa"/>
            <w:tcBorders>
              <w:bottom w:val="single" w:sz="4" w:space="0" w:color="auto"/>
            </w:tcBorders>
          </w:tcPr>
          <w:p w14:paraId="2ED65626" w14:textId="73058210" w:rsidR="00C5180C" w:rsidRPr="00C5180C" w:rsidRDefault="00C5180C" w:rsidP="00C5180C">
            <w:pPr>
              <w:jc w:val="center"/>
              <w:rPr>
                <w:sz w:val="20"/>
              </w:rPr>
            </w:pPr>
            <w:r>
              <w:rPr>
                <w:sz w:val="20"/>
              </w:rPr>
              <w:t>22,458</w:t>
            </w:r>
          </w:p>
        </w:tc>
        <w:tc>
          <w:tcPr>
            <w:tcW w:w="1116" w:type="dxa"/>
            <w:tcBorders>
              <w:bottom w:val="single" w:sz="4" w:space="0" w:color="auto"/>
            </w:tcBorders>
          </w:tcPr>
          <w:p w14:paraId="6FB3B004" w14:textId="1C058A63" w:rsidR="00C5180C" w:rsidRPr="00C5180C" w:rsidRDefault="00C5180C" w:rsidP="00C5180C">
            <w:pPr>
              <w:jc w:val="center"/>
              <w:rPr>
                <w:sz w:val="20"/>
              </w:rPr>
            </w:pPr>
            <w:r>
              <w:rPr>
                <w:sz w:val="20"/>
              </w:rPr>
              <w:t>5,098</w:t>
            </w:r>
          </w:p>
        </w:tc>
        <w:tc>
          <w:tcPr>
            <w:tcW w:w="1080" w:type="dxa"/>
            <w:tcBorders>
              <w:left w:val="nil"/>
              <w:bottom w:val="single" w:sz="4" w:space="0" w:color="auto"/>
              <w:right w:val="single" w:sz="4" w:space="0" w:color="auto"/>
            </w:tcBorders>
          </w:tcPr>
          <w:p w14:paraId="5B747CD7" w14:textId="1863F252" w:rsidR="00C5180C" w:rsidRPr="00C5180C" w:rsidRDefault="00C5180C" w:rsidP="00C5180C">
            <w:pPr>
              <w:jc w:val="center"/>
              <w:rPr>
                <w:sz w:val="20"/>
              </w:rPr>
            </w:pPr>
            <w:r>
              <w:rPr>
                <w:sz w:val="20"/>
              </w:rPr>
              <w:t>22,168</w:t>
            </w:r>
          </w:p>
        </w:tc>
        <w:tc>
          <w:tcPr>
            <w:tcW w:w="1080" w:type="dxa"/>
            <w:tcBorders>
              <w:left w:val="single" w:sz="4" w:space="0" w:color="auto"/>
              <w:bottom w:val="single" w:sz="4" w:space="0" w:color="auto"/>
            </w:tcBorders>
          </w:tcPr>
          <w:p w14:paraId="1EE639D2" w14:textId="138DB91A" w:rsidR="00C5180C" w:rsidRPr="00C5180C" w:rsidRDefault="00C5180C" w:rsidP="00C5180C">
            <w:pPr>
              <w:jc w:val="center"/>
              <w:rPr>
                <w:sz w:val="20"/>
              </w:rPr>
            </w:pPr>
            <w:r>
              <w:rPr>
                <w:sz w:val="20"/>
              </w:rPr>
              <w:t>44.1</w:t>
            </w:r>
          </w:p>
        </w:tc>
        <w:tc>
          <w:tcPr>
            <w:tcW w:w="1044" w:type="dxa"/>
            <w:tcBorders>
              <w:bottom w:val="single" w:sz="4" w:space="0" w:color="auto"/>
            </w:tcBorders>
          </w:tcPr>
          <w:p w14:paraId="0144EE7B" w14:textId="317369AC" w:rsidR="00C5180C" w:rsidRPr="00C5180C" w:rsidRDefault="00C5180C" w:rsidP="00C5180C">
            <w:pPr>
              <w:jc w:val="center"/>
              <w:rPr>
                <w:sz w:val="20"/>
              </w:rPr>
            </w:pPr>
            <w:r>
              <w:rPr>
                <w:sz w:val="20"/>
              </w:rPr>
              <w:t>101.7</w:t>
            </w:r>
          </w:p>
        </w:tc>
        <w:tc>
          <w:tcPr>
            <w:tcW w:w="1116" w:type="dxa"/>
            <w:tcBorders>
              <w:left w:val="nil"/>
              <w:bottom w:val="single" w:sz="4" w:space="0" w:color="auto"/>
            </w:tcBorders>
          </w:tcPr>
          <w:p w14:paraId="4C7D9935" w14:textId="2C4B9581" w:rsidR="00C5180C" w:rsidRPr="00C5180C" w:rsidRDefault="00C5180C" w:rsidP="00C5180C">
            <w:pPr>
              <w:jc w:val="center"/>
              <w:rPr>
                <w:sz w:val="20"/>
              </w:rPr>
            </w:pPr>
            <w:r>
              <w:rPr>
                <w:sz w:val="20"/>
              </w:rPr>
              <w:t>45.9</w:t>
            </w:r>
          </w:p>
        </w:tc>
        <w:tc>
          <w:tcPr>
            <w:tcW w:w="1136" w:type="dxa"/>
            <w:tcBorders>
              <w:bottom w:val="single" w:sz="4" w:space="0" w:color="auto"/>
            </w:tcBorders>
          </w:tcPr>
          <w:p w14:paraId="096B6CC3" w14:textId="1DBECBB6" w:rsidR="00C5180C" w:rsidRPr="00C5180C" w:rsidRDefault="00C5180C" w:rsidP="00C5180C">
            <w:pPr>
              <w:jc w:val="center"/>
              <w:rPr>
                <w:sz w:val="20"/>
              </w:rPr>
            </w:pPr>
            <w:r>
              <w:rPr>
                <w:sz w:val="20"/>
              </w:rPr>
              <w:t>45.2</w:t>
            </w:r>
          </w:p>
        </w:tc>
      </w:tr>
    </w:tbl>
    <w:p w14:paraId="237463DC" w14:textId="77777777" w:rsidR="00C5180C" w:rsidRPr="00C5180C" w:rsidRDefault="00C5180C" w:rsidP="00C5180C">
      <w:pPr>
        <w:spacing w:before="120" w:after="120"/>
        <w:rPr>
          <w:sz w:val="18"/>
        </w:rPr>
        <w:sectPr w:rsidR="00C5180C" w:rsidRPr="00C5180C" w:rsidSect="00717C65">
          <w:pgSz w:w="15840" w:h="12240" w:orient="landscape" w:code="1"/>
          <w:pgMar w:top="1080" w:right="1440" w:bottom="547" w:left="1440" w:header="720" w:footer="720" w:gutter="0"/>
          <w:pgNumType w:start="1"/>
          <w:cols w:space="720"/>
          <w:docGrid w:linePitch="360"/>
        </w:sectPr>
      </w:pPr>
    </w:p>
    <w:p w14:paraId="2F7A344A" w14:textId="5A9227E3" w:rsidR="00102C59" w:rsidRPr="00102C59" w:rsidRDefault="00102C59" w:rsidP="00102C59">
      <w:pPr>
        <w:widowControl w:val="0"/>
        <w:spacing w:before="240" w:after="120"/>
        <w:rPr>
          <w:i/>
          <w:sz w:val="20"/>
          <w:lang w:val="en-CA"/>
        </w:rPr>
      </w:pPr>
      <w:r>
        <w:rPr>
          <w:i/>
          <w:sz w:val="20"/>
          <w:lang w:val="en-CA"/>
        </w:rPr>
        <w:lastRenderedPageBreak/>
        <w:t>Table 2</w:t>
      </w:r>
      <w:r w:rsidRPr="00102C59">
        <w:rPr>
          <w:i/>
          <w:sz w:val="20"/>
          <w:lang w:val="en-CA"/>
        </w:rPr>
        <w:t>a. Summary statistics (mean, standard error and number of observations [n]) of the trap immersion time (hours) for management areas 12 and 19 in the southern Gulf of St. Lawrence snow crab fisheries for 1997</w:t>
      </w:r>
      <w:r>
        <w:rPr>
          <w:i/>
          <w:sz w:val="20"/>
          <w:lang w:val="en-CA"/>
        </w:rPr>
        <w:t xml:space="preserve"> to 2020</w:t>
      </w:r>
      <w:r w:rsidRPr="00102C59">
        <w:rPr>
          <w:i/>
          <w:sz w:val="20"/>
          <w:lang w:val="en-CA"/>
        </w:rPr>
        <w:t>. ‘’n’’ is the number of observations.</w:t>
      </w:r>
    </w:p>
    <w:tbl>
      <w:tblPr>
        <w:tblW w:w="8427" w:type="dxa"/>
        <w:jc w:val="center"/>
        <w:tblLayout w:type="fixed"/>
        <w:tblLook w:val="0000" w:firstRow="0" w:lastRow="0" w:firstColumn="0" w:lastColumn="0" w:noHBand="0" w:noVBand="0"/>
      </w:tblPr>
      <w:tblGrid>
        <w:gridCol w:w="1144"/>
        <w:gridCol w:w="1350"/>
        <w:gridCol w:w="1260"/>
        <w:gridCol w:w="925"/>
        <w:gridCol w:w="1440"/>
        <w:gridCol w:w="1260"/>
        <w:gridCol w:w="1048"/>
      </w:tblGrid>
      <w:tr w:rsidR="00102C59" w:rsidRPr="00102C59" w14:paraId="36DDFB26" w14:textId="77777777" w:rsidTr="00102C59">
        <w:trPr>
          <w:cantSplit/>
          <w:tblHeader/>
          <w:jc w:val="center"/>
        </w:trPr>
        <w:tc>
          <w:tcPr>
            <w:tcW w:w="1144" w:type="dxa"/>
            <w:tcBorders>
              <w:top w:val="single" w:sz="12" w:space="0" w:color="auto"/>
              <w:left w:val="nil"/>
              <w:bottom w:val="single" w:sz="4" w:space="0" w:color="auto"/>
              <w:right w:val="nil"/>
            </w:tcBorders>
            <w:shd w:val="clear" w:color="auto" w:fill="auto"/>
            <w:noWrap/>
            <w:vAlign w:val="center"/>
          </w:tcPr>
          <w:p w14:paraId="7E34D6E4" w14:textId="77777777" w:rsidR="00102C59" w:rsidRPr="00102C59" w:rsidRDefault="00102C59" w:rsidP="00102C59">
            <w:pPr>
              <w:jc w:val="center"/>
              <w:rPr>
                <w:sz w:val="20"/>
              </w:rPr>
            </w:pPr>
            <w:r w:rsidRPr="00102C59">
              <w:rPr>
                <w:sz w:val="20"/>
              </w:rPr>
              <w:t>Year</w:t>
            </w:r>
          </w:p>
        </w:tc>
        <w:tc>
          <w:tcPr>
            <w:tcW w:w="1350" w:type="dxa"/>
            <w:tcBorders>
              <w:top w:val="single" w:sz="12" w:space="0" w:color="auto"/>
              <w:left w:val="nil"/>
              <w:bottom w:val="single" w:sz="4" w:space="0" w:color="auto"/>
              <w:right w:val="nil"/>
            </w:tcBorders>
            <w:vAlign w:val="center"/>
          </w:tcPr>
          <w:p w14:paraId="4C24EB21" w14:textId="77777777" w:rsidR="00102C59" w:rsidRPr="00102C59" w:rsidRDefault="00102C59" w:rsidP="00102C59">
            <w:pPr>
              <w:jc w:val="center"/>
              <w:rPr>
                <w:sz w:val="20"/>
              </w:rPr>
            </w:pPr>
            <w:r w:rsidRPr="00102C59">
              <w:rPr>
                <w:sz w:val="20"/>
              </w:rPr>
              <w:t>Area 12</w:t>
            </w:r>
            <w:r w:rsidRPr="00102C59">
              <w:rPr>
                <w:sz w:val="20"/>
              </w:rPr>
              <w:br/>
              <w:t>Mean</w:t>
            </w:r>
          </w:p>
        </w:tc>
        <w:tc>
          <w:tcPr>
            <w:tcW w:w="1260" w:type="dxa"/>
            <w:tcBorders>
              <w:top w:val="single" w:sz="12" w:space="0" w:color="auto"/>
              <w:left w:val="nil"/>
              <w:bottom w:val="single" w:sz="4" w:space="0" w:color="auto"/>
              <w:right w:val="nil"/>
            </w:tcBorders>
            <w:shd w:val="clear" w:color="auto" w:fill="auto"/>
            <w:noWrap/>
            <w:vAlign w:val="bottom"/>
          </w:tcPr>
          <w:p w14:paraId="3F5D2608" w14:textId="77777777" w:rsidR="00102C59" w:rsidRPr="00102C59" w:rsidRDefault="00102C59" w:rsidP="00102C59">
            <w:pPr>
              <w:jc w:val="center"/>
              <w:rPr>
                <w:sz w:val="20"/>
              </w:rPr>
            </w:pPr>
            <w:r w:rsidRPr="00102C59">
              <w:rPr>
                <w:sz w:val="20"/>
              </w:rPr>
              <w:t>Area 12</w:t>
            </w:r>
            <w:r w:rsidRPr="00102C59">
              <w:rPr>
                <w:sz w:val="20"/>
              </w:rPr>
              <w:br/>
              <w:t>Standard error</w:t>
            </w:r>
          </w:p>
        </w:tc>
        <w:tc>
          <w:tcPr>
            <w:tcW w:w="925" w:type="dxa"/>
            <w:tcBorders>
              <w:top w:val="single" w:sz="12" w:space="0" w:color="auto"/>
              <w:left w:val="nil"/>
              <w:bottom w:val="single" w:sz="4" w:space="0" w:color="auto"/>
              <w:right w:val="nil"/>
            </w:tcBorders>
            <w:vAlign w:val="center"/>
          </w:tcPr>
          <w:p w14:paraId="7388E0F6" w14:textId="77777777" w:rsidR="00102C59" w:rsidRPr="00102C59" w:rsidRDefault="00102C59" w:rsidP="00102C59">
            <w:pPr>
              <w:jc w:val="center"/>
              <w:rPr>
                <w:sz w:val="20"/>
              </w:rPr>
            </w:pPr>
            <w:r w:rsidRPr="00102C59">
              <w:rPr>
                <w:sz w:val="20"/>
              </w:rPr>
              <w:t>Area 12</w:t>
            </w:r>
            <w:r w:rsidRPr="00102C59">
              <w:rPr>
                <w:sz w:val="20"/>
              </w:rPr>
              <w:br/>
              <w:t>n</w:t>
            </w:r>
          </w:p>
        </w:tc>
        <w:tc>
          <w:tcPr>
            <w:tcW w:w="1440" w:type="dxa"/>
            <w:tcBorders>
              <w:top w:val="single" w:sz="12" w:space="0" w:color="auto"/>
              <w:left w:val="nil"/>
              <w:bottom w:val="single" w:sz="4" w:space="0" w:color="auto"/>
              <w:right w:val="nil"/>
            </w:tcBorders>
            <w:shd w:val="clear" w:color="auto" w:fill="auto"/>
            <w:noWrap/>
            <w:vAlign w:val="center"/>
          </w:tcPr>
          <w:p w14:paraId="652B3853" w14:textId="77777777" w:rsidR="00102C59" w:rsidRPr="00102C59" w:rsidRDefault="00102C59" w:rsidP="00102C59">
            <w:pPr>
              <w:jc w:val="center"/>
              <w:rPr>
                <w:sz w:val="20"/>
              </w:rPr>
            </w:pPr>
            <w:r w:rsidRPr="00102C59">
              <w:rPr>
                <w:sz w:val="20"/>
              </w:rPr>
              <w:t>Area 19</w:t>
            </w:r>
            <w:r w:rsidRPr="00102C59">
              <w:rPr>
                <w:sz w:val="20"/>
              </w:rPr>
              <w:br/>
              <w:t>Mean</w:t>
            </w:r>
          </w:p>
        </w:tc>
        <w:tc>
          <w:tcPr>
            <w:tcW w:w="1260" w:type="dxa"/>
            <w:tcBorders>
              <w:top w:val="single" w:sz="12" w:space="0" w:color="auto"/>
              <w:left w:val="nil"/>
              <w:bottom w:val="single" w:sz="4" w:space="0" w:color="auto"/>
              <w:right w:val="nil"/>
            </w:tcBorders>
            <w:shd w:val="clear" w:color="auto" w:fill="auto"/>
            <w:noWrap/>
            <w:vAlign w:val="bottom"/>
          </w:tcPr>
          <w:p w14:paraId="461CA4D7" w14:textId="77777777" w:rsidR="00102C59" w:rsidRPr="00102C59" w:rsidRDefault="00102C59" w:rsidP="00102C59">
            <w:pPr>
              <w:jc w:val="center"/>
              <w:rPr>
                <w:sz w:val="20"/>
              </w:rPr>
            </w:pPr>
            <w:r w:rsidRPr="00102C59">
              <w:rPr>
                <w:sz w:val="20"/>
              </w:rPr>
              <w:t>Area 19</w:t>
            </w:r>
            <w:r w:rsidRPr="00102C59">
              <w:rPr>
                <w:sz w:val="20"/>
              </w:rPr>
              <w:br/>
              <w:t>Standard error</w:t>
            </w:r>
          </w:p>
        </w:tc>
        <w:tc>
          <w:tcPr>
            <w:tcW w:w="1048" w:type="dxa"/>
            <w:tcBorders>
              <w:top w:val="single" w:sz="12" w:space="0" w:color="auto"/>
              <w:left w:val="nil"/>
              <w:bottom w:val="single" w:sz="4" w:space="0" w:color="auto"/>
              <w:right w:val="nil"/>
            </w:tcBorders>
            <w:shd w:val="clear" w:color="auto" w:fill="auto"/>
            <w:noWrap/>
            <w:vAlign w:val="center"/>
          </w:tcPr>
          <w:p w14:paraId="53EC9A08" w14:textId="77777777" w:rsidR="00102C59" w:rsidRPr="00102C59" w:rsidRDefault="00102C59" w:rsidP="00102C59">
            <w:pPr>
              <w:jc w:val="center"/>
              <w:rPr>
                <w:sz w:val="20"/>
              </w:rPr>
            </w:pPr>
            <w:r w:rsidRPr="00102C59">
              <w:rPr>
                <w:sz w:val="20"/>
              </w:rPr>
              <w:t>Area 19</w:t>
            </w:r>
            <w:r w:rsidRPr="00102C59">
              <w:rPr>
                <w:sz w:val="20"/>
              </w:rPr>
              <w:br/>
              <w:t>n</w:t>
            </w:r>
          </w:p>
        </w:tc>
      </w:tr>
      <w:tr w:rsidR="00102C59" w:rsidRPr="00102C59" w14:paraId="2D9C2687" w14:textId="77777777" w:rsidTr="00102C59">
        <w:trPr>
          <w:trHeight w:val="255"/>
          <w:jc w:val="center"/>
        </w:trPr>
        <w:tc>
          <w:tcPr>
            <w:tcW w:w="1144" w:type="dxa"/>
            <w:tcBorders>
              <w:top w:val="nil"/>
              <w:left w:val="nil"/>
              <w:bottom w:val="nil"/>
              <w:right w:val="nil"/>
            </w:tcBorders>
            <w:shd w:val="clear" w:color="auto" w:fill="auto"/>
            <w:noWrap/>
            <w:vAlign w:val="bottom"/>
          </w:tcPr>
          <w:p w14:paraId="7CF8BD43" w14:textId="77777777" w:rsidR="00102C59" w:rsidRPr="00102C59" w:rsidRDefault="00102C59" w:rsidP="00102C59">
            <w:pPr>
              <w:jc w:val="center"/>
              <w:rPr>
                <w:rFonts w:cs="Arial"/>
                <w:sz w:val="18"/>
                <w:szCs w:val="18"/>
              </w:rPr>
            </w:pPr>
            <w:r w:rsidRPr="00102C59">
              <w:rPr>
                <w:rFonts w:cs="Arial"/>
                <w:sz w:val="18"/>
                <w:szCs w:val="18"/>
              </w:rPr>
              <w:t>1997</w:t>
            </w:r>
          </w:p>
        </w:tc>
        <w:tc>
          <w:tcPr>
            <w:tcW w:w="1350" w:type="dxa"/>
            <w:tcBorders>
              <w:top w:val="nil"/>
              <w:left w:val="nil"/>
              <w:bottom w:val="nil"/>
              <w:right w:val="nil"/>
            </w:tcBorders>
            <w:vAlign w:val="bottom"/>
          </w:tcPr>
          <w:p w14:paraId="6D81B916" w14:textId="77777777" w:rsidR="00102C59" w:rsidRPr="00102C59" w:rsidRDefault="00102C59" w:rsidP="00102C59">
            <w:pPr>
              <w:jc w:val="center"/>
              <w:rPr>
                <w:rFonts w:cs="Arial"/>
                <w:sz w:val="18"/>
                <w:szCs w:val="18"/>
              </w:rPr>
            </w:pPr>
            <w:r w:rsidRPr="00102C59">
              <w:rPr>
                <w:rFonts w:cs="Arial"/>
                <w:sz w:val="18"/>
                <w:szCs w:val="18"/>
              </w:rPr>
              <w:t>65</w:t>
            </w:r>
          </w:p>
        </w:tc>
        <w:tc>
          <w:tcPr>
            <w:tcW w:w="1260" w:type="dxa"/>
            <w:tcBorders>
              <w:top w:val="nil"/>
              <w:left w:val="nil"/>
              <w:bottom w:val="nil"/>
              <w:right w:val="nil"/>
            </w:tcBorders>
            <w:shd w:val="clear" w:color="auto" w:fill="auto"/>
            <w:noWrap/>
            <w:vAlign w:val="bottom"/>
          </w:tcPr>
          <w:p w14:paraId="24A663AD" w14:textId="77777777" w:rsidR="00102C59" w:rsidRPr="00102C59" w:rsidRDefault="00102C59" w:rsidP="00102C59">
            <w:pPr>
              <w:jc w:val="center"/>
              <w:rPr>
                <w:rFonts w:cs="Arial"/>
                <w:sz w:val="18"/>
                <w:szCs w:val="18"/>
              </w:rPr>
            </w:pPr>
            <w:r w:rsidRPr="00102C59">
              <w:rPr>
                <w:rFonts w:cs="Arial"/>
                <w:sz w:val="18"/>
                <w:szCs w:val="18"/>
              </w:rPr>
              <w:t>1.0</w:t>
            </w:r>
          </w:p>
        </w:tc>
        <w:tc>
          <w:tcPr>
            <w:tcW w:w="925" w:type="dxa"/>
            <w:tcBorders>
              <w:top w:val="nil"/>
              <w:left w:val="nil"/>
              <w:bottom w:val="nil"/>
              <w:right w:val="nil"/>
            </w:tcBorders>
            <w:vAlign w:val="bottom"/>
          </w:tcPr>
          <w:p w14:paraId="1E4A9FDE" w14:textId="77777777" w:rsidR="00102C59" w:rsidRPr="00102C59" w:rsidRDefault="00102C59" w:rsidP="00102C59">
            <w:pPr>
              <w:jc w:val="center"/>
              <w:rPr>
                <w:rFonts w:cs="Arial"/>
                <w:sz w:val="18"/>
                <w:szCs w:val="18"/>
              </w:rPr>
            </w:pPr>
            <w:r w:rsidRPr="00102C59">
              <w:rPr>
                <w:rFonts w:cs="Arial"/>
                <w:sz w:val="18"/>
                <w:szCs w:val="18"/>
              </w:rPr>
              <w:t>2,553</w:t>
            </w:r>
          </w:p>
        </w:tc>
        <w:tc>
          <w:tcPr>
            <w:tcW w:w="1440" w:type="dxa"/>
            <w:tcBorders>
              <w:top w:val="nil"/>
              <w:left w:val="nil"/>
              <w:bottom w:val="nil"/>
              <w:right w:val="nil"/>
            </w:tcBorders>
            <w:shd w:val="clear" w:color="auto" w:fill="auto"/>
            <w:noWrap/>
            <w:vAlign w:val="bottom"/>
          </w:tcPr>
          <w:p w14:paraId="2FE3CE15" w14:textId="77777777" w:rsidR="00102C59" w:rsidRPr="00102C59" w:rsidRDefault="00102C59" w:rsidP="00102C59">
            <w:pPr>
              <w:jc w:val="center"/>
              <w:rPr>
                <w:rFonts w:cs="Arial"/>
                <w:sz w:val="18"/>
                <w:szCs w:val="18"/>
              </w:rPr>
            </w:pPr>
            <w:r w:rsidRPr="00102C59">
              <w:rPr>
                <w:rFonts w:cs="Arial"/>
                <w:sz w:val="18"/>
                <w:szCs w:val="18"/>
              </w:rPr>
              <w:t>29</w:t>
            </w:r>
          </w:p>
        </w:tc>
        <w:tc>
          <w:tcPr>
            <w:tcW w:w="1260" w:type="dxa"/>
            <w:tcBorders>
              <w:top w:val="nil"/>
              <w:left w:val="nil"/>
              <w:bottom w:val="nil"/>
              <w:right w:val="nil"/>
            </w:tcBorders>
            <w:shd w:val="clear" w:color="auto" w:fill="auto"/>
            <w:noWrap/>
            <w:vAlign w:val="bottom"/>
          </w:tcPr>
          <w:p w14:paraId="5165CB94" w14:textId="77777777" w:rsidR="00102C59" w:rsidRPr="00102C59" w:rsidRDefault="00102C59" w:rsidP="00102C59">
            <w:pPr>
              <w:jc w:val="center"/>
              <w:rPr>
                <w:rFonts w:cs="Arial"/>
                <w:sz w:val="18"/>
                <w:szCs w:val="18"/>
              </w:rPr>
            </w:pPr>
            <w:r w:rsidRPr="00102C59">
              <w:rPr>
                <w:rFonts w:cs="Arial"/>
                <w:sz w:val="18"/>
                <w:szCs w:val="18"/>
              </w:rPr>
              <w:t>0.4</w:t>
            </w:r>
          </w:p>
        </w:tc>
        <w:tc>
          <w:tcPr>
            <w:tcW w:w="1048" w:type="dxa"/>
            <w:tcBorders>
              <w:top w:val="nil"/>
              <w:left w:val="nil"/>
              <w:bottom w:val="nil"/>
              <w:right w:val="nil"/>
            </w:tcBorders>
            <w:shd w:val="clear" w:color="auto" w:fill="auto"/>
            <w:noWrap/>
            <w:vAlign w:val="bottom"/>
          </w:tcPr>
          <w:p w14:paraId="493FBF56" w14:textId="77777777" w:rsidR="00102C59" w:rsidRPr="00102C59" w:rsidRDefault="00102C59" w:rsidP="00102C59">
            <w:pPr>
              <w:jc w:val="center"/>
              <w:rPr>
                <w:rFonts w:cs="Arial"/>
                <w:sz w:val="18"/>
                <w:szCs w:val="18"/>
              </w:rPr>
            </w:pPr>
            <w:r w:rsidRPr="00102C59">
              <w:rPr>
                <w:rFonts w:cs="Arial"/>
                <w:sz w:val="18"/>
                <w:szCs w:val="18"/>
              </w:rPr>
              <w:t>1,396</w:t>
            </w:r>
          </w:p>
        </w:tc>
      </w:tr>
      <w:tr w:rsidR="00102C59" w:rsidRPr="00102C59" w14:paraId="39CEDC3F" w14:textId="77777777" w:rsidTr="00102C59">
        <w:trPr>
          <w:trHeight w:val="255"/>
          <w:jc w:val="center"/>
        </w:trPr>
        <w:tc>
          <w:tcPr>
            <w:tcW w:w="1144" w:type="dxa"/>
            <w:tcBorders>
              <w:top w:val="nil"/>
              <w:left w:val="nil"/>
              <w:bottom w:val="nil"/>
              <w:right w:val="nil"/>
            </w:tcBorders>
            <w:shd w:val="clear" w:color="auto" w:fill="auto"/>
            <w:noWrap/>
            <w:vAlign w:val="bottom"/>
          </w:tcPr>
          <w:p w14:paraId="5A7ECC2D" w14:textId="77777777" w:rsidR="00102C59" w:rsidRPr="00102C59" w:rsidRDefault="00102C59" w:rsidP="00102C59">
            <w:pPr>
              <w:jc w:val="center"/>
              <w:rPr>
                <w:rFonts w:cs="Arial"/>
                <w:sz w:val="18"/>
                <w:szCs w:val="18"/>
              </w:rPr>
            </w:pPr>
            <w:r w:rsidRPr="00102C59">
              <w:rPr>
                <w:rFonts w:cs="Arial"/>
                <w:sz w:val="18"/>
                <w:szCs w:val="18"/>
              </w:rPr>
              <w:t>1998</w:t>
            </w:r>
          </w:p>
        </w:tc>
        <w:tc>
          <w:tcPr>
            <w:tcW w:w="1350" w:type="dxa"/>
            <w:tcBorders>
              <w:top w:val="nil"/>
              <w:left w:val="nil"/>
              <w:bottom w:val="nil"/>
              <w:right w:val="nil"/>
            </w:tcBorders>
            <w:vAlign w:val="bottom"/>
          </w:tcPr>
          <w:p w14:paraId="4D6BD0F5" w14:textId="77777777" w:rsidR="00102C59" w:rsidRPr="00102C59" w:rsidRDefault="00102C59" w:rsidP="00102C59">
            <w:pPr>
              <w:jc w:val="center"/>
              <w:rPr>
                <w:rFonts w:cs="Arial"/>
                <w:sz w:val="18"/>
                <w:szCs w:val="18"/>
              </w:rPr>
            </w:pPr>
            <w:r w:rsidRPr="00102C59">
              <w:rPr>
                <w:rFonts w:cs="Arial"/>
                <w:sz w:val="18"/>
                <w:szCs w:val="18"/>
              </w:rPr>
              <w:t>71</w:t>
            </w:r>
          </w:p>
        </w:tc>
        <w:tc>
          <w:tcPr>
            <w:tcW w:w="1260" w:type="dxa"/>
            <w:tcBorders>
              <w:top w:val="nil"/>
              <w:left w:val="nil"/>
              <w:bottom w:val="nil"/>
              <w:right w:val="nil"/>
            </w:tcBorders>
            <w:shd w:val="clear" w:color="auto" w:fill="auto"/>
            <w:noWrap/>
            <w:vAlign w:val="bottom"/>
          </w:tcPr>
          <w:p w14:paraId="3C3C3573" w14:textId="77777777" w:rsidR="00102C59" w:rsidRPr="00102C59" w:rsidRDefault="00102C59" w:rsidP="00102C59">
            <w:pPr>
              <w:jc w:val="center"/>
              <w:rPr>
                <w:rFonts w:cs="Arial"/>
                <w:sz w:val="18"/>
                <w:szCs w:val="18"/>
              </w:rPr>
            </w:pPr>
            <w:r w:rsidRPr="00102C59">
              <w:rPr>
                <w:rFonts w:cs="Arial"/>
                <w:sz w:val="18"/>
                <w:szCs w:val="18"/>
              </w:rPr>
              <w:t>1.4</w:t>
            </w:r>
          </w:p>
        </w:tc>
        <w:tc>
          <w:tcPr>
            <w:tcW w:w="925" w:type="dxa"/>
            <w:tcBorders>
              <w:top w:val="nil"/>
              <w:left w:val="nil"/>
              <w:bottom w:val="nil"/>
              <w:right w:val="nil"/>
            </w:tcBorders>
            <w:vAlign w:val="bottom"/>
          </w:tcPr>
          <w:p w14:paraId="6CDB4C93" w14:textId="77777777" w:rsidR="00102C59" w:rsidRPr="00102C59" w:rsidRDefault="00102C59" w:rsidP="00102C59">
            <w:pPr>
              <w:jc w:val="center"/>
              <w:rPr>
                <w:rFonts w:cs="Arial"/>
                <w:sz w:val="18"/>
                <w:szCs w:val="18"/>
              </w:rPr>
            </w:pPr>
            <w:r w:rsidRPr="00102C59">
              <w:rPr>
                <w:rFonts w:cs="Arial"/>
                <w:sz w:val="18"/>
                <w:szCs w:val="18"/>
              </w:rPr>
              <w:t>1,471</w:t>
            </w:r>
          </w:p>
        </w:tc>
        <w:tc>
          <w:tcPr>
            <w:tcW w:w="1440" w:type="dxa"/>
            <w:tcBorders>
              <w:top w:val="nil"/>
              <w:left w:val="nil"/>
              <w:bottom w:val="nil"/>
              <w:right w:val="nil"/>
            </w:tcBorders>
            <w:shd w:val="clear" w:color="auto" w:fill="auto"/>
            <w:noWrap/>
            <w:vAlign w:val="bottom"/>
          </w:tcPr>
          <w:p w14:paraId="34158E67" w14:textId="77777777" w:rsidR="00102C59" w:rsidRPr="00102C59" w:rsidRDefault="00102C59" w:rsidP="00102C59">
            <w:pPr>
              <w:jc w:val="center"/>
              <w:rPr>
                <w:rFonts w:cs="Arial"/>
                <w:sz w:val="18"/>
                <w:szCs w:val="18"/>
              </w:rPr>
            </w:pPr>
            <w:r w:rsidRPr="00102C59">
              <w:rPr>
                <w:rFonts w:cs="Arial"/>
                <w:sz w:val="18"/>
                <w:szCs w:val="18"/>
              </w:rPr>
              <w:t>29</w:t>
            </w:r>
          </w:p>
        </w:tc>
        <w:tc>
          <w:tcPr>
            <w:tcW w:w="1260" w:type="dxa"/>
            <w:tcBorders>
              <w:top w:val="nil"/>
              <w:left w:val="nil"/>
              <w:bottom w:val="nil"/>
              <w:right w:val="nil"/>
            </w:tcBorders>
            <w:shd w:val="clear" w:color="auto" w:fill="auto"/>
            <w:noWrap/>
            <w:vAlign w:val="bottom"/>
          </w:tcPr>
          <w:p w14:paraId="3A04C795" w14:textId="77777777" w:rsidR="00102C59" w:rsidRPr="00102C59" w:rsidRDefault="00102C59" w:rsidP="00102C59">
            <w:pPr>
              <w:jc w:val="center"/>
              <w:rPr>
                <w:rFonts w:cs="Arial"/>
                <w:sz w:val="18"/>
                <w:szCs w:val="18"/>
              </w:rPr>
            </w:pPr>
            <w:r w:rsidRPr="00102C59">
              <w:rPr>
                <w:rFonts w:cs="Arial"/>
                <w:sz w:val="18"/>
                <w:szCs w:val="18"/>
              </w:rPr>
              <w:t>0.3</w:t>
            </w:r>
          </w:p>
        </w:tc>
        <w:tc>
          <w:tcPr>
            <w:tcW w:w="1048" w:type="dxa"/>
            <w:tcBorders>
              <w:top w:val="nil"/>
              <w:left w:val="nil"/>
              <w:bottom w:val="nil"/>
              <w:right w:val="nil"/>
            </w:tcBorders>
            <w:shd w:val="clear" w:color="auto" w:fill="auto"/>
            <w:noWrap/>
            <w:vAlign w:val="bottom"/>
          </w:tcPr>
          <w:p w14:paraId="64696183" w14:textId="77777777" w:rsidR="00102C59" w:rsidRPr="00102C59" w:rsidRDefault="00102C59" w:rsidP="00102C59">
            <w:pPr>
              <w:jc w:val="center"/>
              <w:rPr>
                <w:rFonts w:cs="Arial"/>
                <w:sz w:val="18"/>
                <w:szCs w:val="18"/>
              </w:rPr>
            </w:pPr>
            <w:r w:rsidRPr="00102C59">
              <w:rPr>
                <w:rFonts w:cs="Arial"/>
                <w:sz w:val="18"/>
                <w:szCs w:val="18"/>
              </w:rPr>
              <w:t>2,438</w:t>
            </w:r>
          </w:p>
        </w:tc>
      </w:tr>
      <w:tr w:rsidR="00102C59" w:rsidRPr="00102C59" w14:paraId="0C2B27A4" w14:textId="77777777" w:rsidTr="00102C59">
        <w:trPr>
          <w:trHeight w:val="255"/>
          <w:jc w:val="center"/>
        </w:trPr>
        <w:tc>
          <w:tcPr>
            <w:tcW w:w="1144" w:type="dxa"/>
            <w:tcBorders>
              <w:top w:val="nil"/>
              <w:left w:val="nil"/>
              <w:bottom w:val="nil"/>
              <w:right w:val="nil"/>
            </w:tcBorders>
            <w:shd w:val="clear" w:color="auto" w:fill="auto"/>
            <w:noWrap/>
            <w:vAlign w:val="bottom"/>
          </w:tcPr>
          <w:p w14:paraId="4FE427D0" w14:textId="77777777" w:rsidR="00102C59" w:rsidRPr="00102C59" w:rsidRDefault="00102C59" w:rsidP="00102C59">
            <w:pPr>
              <w:jc w:val="center"/>
              <w:rPr>
                <w:rFonts w:cs="Arial"/>
                <w:sz w:val="18"/>
                <w:szCs w:val="18"/>
              </w:rPr>
            </w:pPr>
            <w:r w:rsidRPr="00102C59">
              <w:rPr>
                <w:rFonts w:cs="Arial"/>
                <w:sz w:val="18"/>
                <w:szCs w:val="18"/>
              </w:rPr>
              <w:t>1999</w:t>
            </w:r>
          </w:p>
        </w:tc>
        <w:tc>
          <w:tcPr>
            <w:tcW w:w="1350" w:type="dxa"/>
            <w:tcBorders>
              <w:top w:val="nil"/>
              <w:left w:val="nil"/>
              <w:bottom w:val="nil"/>
              <w:right w:val="nil"/>
            </w:tcBorders>
            <w:vAlign w:val="bottom"/>
          </w:tcPr>
          <w:p w14:paraId="7ED848F9" w14:textId="77777777" w:rsidR="00102C59" w:rsidRPr="00102C59" w:rsidRDefault="00102C59" w:rsidP="00102C59">
            <w:pPr>
              <w:jc w:val="center"/>
              <w:rPr>
                <w:rFonts w:cs="Arial"/>
                <w:sz w:val="18"/>
                <w:szCs w:val="18"/>
              </w:rPr>
            </w:pPr>
            <w:r w:rsidRPr="00102C59">
              <w:rPr>
                <w:rFonts w:cs="Arial"/>
                <w:sz w:val="18"/>
                <w:szCs w:val="18"/>
              </w:rPr>
              <w:t>71</w:t>
            </w:r>
          </w:p>
        </w:tc>
        <w:tc>
          <w:tcPr>
            <w:tcW w:w="1260" w:type="dxa"/>
            <w:tcBorders>
              <w:top w:val="nil"/>
              <w:left w:val="nil"/>
              <w:bottom w:val="nil"/>
              <w:right w:val="nil"/>
            </w:tcBorders>
            <w:shd w:val="clear" w:color="auto" w:fill="auto"/>
            <w:noWrap/>
            <w:vAlign w:val="bottom"/>
          </w:tcPr>
          <w:p w14:paraId="4A7486AC" w14:textId="77777777" w:rsidR="00102C59" w:rsidRPr="00102C59" w:rsidRDefault="00102C59" w:rsidP="00102C59">
            <w:pPr>
              <w:jc w:val="center"/>
              <w:rPr>
                <w:rFonts w:cs="Arial"/>
                <w:sz w:val="18"/>
                <w:szCs w:val="18"/>
              </w:rPr>
            </w:pPr>
            <w:r w:rsidRPr="00102C59">
              <w:rPr>
                <w:rFonts w:cs="Arial"/>
                <w:sz w:val="18"/>
                <w:szCs w:val="18"/>
              </w:rPr>
              <w:t>0.7</w:t>
            </w:r>
          </w:p>
        </w:tc>
        <w:tc>
          <w:tcPr>
            <w:tcW w:w="925" w:type="dxa"/>
            <w:tcBorders>
              <w:top w:val="nil"/>
              <w:left w:val="nil"/>
              <w:bottom w:val="nil"/>
              <w:right w:val="nil"/>
            </w:tcBorders>
            <w:vAlign w:val="bottom"/>
          </w:tcPr>
          <w:p w14:paraId="735F4508" w14:textId="77777777" w:rsidR="00102C59" w:rsidRPr="00102C59" w:rsidRDefault="00102C59" w:rsidP="00102C59">
            <w:pPr>
              <w:jc w:val="center"/>
              <w:rPr>
                <w:rFonts w:cs="Arial"/>
                <w:sz w:val="18"/>
                <w:szCs w:val="18"/>
              </w:rPr>
            </w:pPr>
            <w:r w:rsidRPr="00102C59">
              <w:rPr>
                <w:rFonts w:cs="Arial"/>
                <w:sz w:val="18"/>
                <w:szCs w:val="18"/>
              </w:rPr>
              <w:t>2,837</w:t>
            </w:r>
          </w:p>
        </w:tc>
        <w:tc>
          <w:tcPr>
            <w:tcW w:w="1440" w:type="dxa"/>
            <w:tcBorders>
              <w:top w:val="nil"/>
              <w:left w:val="nil"/>
              <w:bottom w:val="nil"/>
              <w:right w:val="nil"/>
            </w:tcBorders>
            <w:shd w:val="clear" w:color="auto" w:fill="auto"/>
            <w:noWrap/>
            <w:vAlign w:val="bottom"/>
          </w:tcPr>
          <w:p w14:paraId="28E827DD" w14:textId="77777777" w:rsidR="00102C59" w:rsidRPr="00102C59" w:rsidRDefault="00102C59" w:rsidP="00102C59">
            <w:pPr>
              <w:jc w:val="center"/>
              <w:rPr>
                <w:rFonts w:cs="Arial"/>
                <w:sz w:val="18"/>
                <w:szCs w:val="18"/>
              </w:rPr>
            </w:pPr>
            <w:r w:rsidRPr="00102C59">
              <w:rPr>
                <w:rFonts w:cs="Arial"/>
                <w:sz w:val="18"/>
                <w:szCs w:val="18"/>
              </w:rPr>
              <w:t>29</w:t>
            </w:r>
          </w:p>
        </w:tc>
        <w:tc>
          <w:tcPr>
            <w:tcW w:w="1260" w:type="dxa"/>
            <w:tcBorders>
              <w:top w:val="nil"/>
              <w:left w:val="nil"/>
              <w:bottom w:val="nil"/>
              <w:right w:val="nil"/>
            </w:tcBorders>
            <w:shd w:val="clear" w:color="auto" w:fill="auto"/>
            <w:noWrap/>
            <w:vAlign w:val="bottom"/>
          </w:tcPr>
          <w:p w14:paraId="6D4E08BF" w14:textId="77777777" w:rsidR="00102C59" w:rsidRPr="00102C59" w:rsidRDefault="00102C59" w:rsidP="00102C59">
            <w:pPr>
              <w:jc w:val="center"/>
              <w:rPr>
                <w:rFonts w:cs="Arial"/>
                <w:sz w:val="18"/>
                <w:szCs w:val="18"/>
              </w:rPr>
            </w:pPr>
            <w:r w:rsidRPr="00102C59">
              <w:rPr>
                <w:rFonts w:cs="Arial"/>
                <w:sz w:val="18"/>
                <w:szCs w:val="18"/>
              </w:rPr>
              <w:t>0.4</w:t>
            </w:r>
          </w:p>
        </w:tc>
        <w:tc>
          <w:tcPr>
            <w:tcW w:w="1048" w:type="dxa"/>
            <w:tcBorders>
              <w:top w:val="nil"/>
              <w:left w:val="nil"/>
              <w:bottom w:val="nil"/>
              <w:right w:val="nil"/>
            </w:tcBorders>
            <w:shd w:val="clear" w:color="auto" w:fill="auto"/>
            <w:noWrap/>
            <w:vAlign w:val="bottom"/>
          </w:tcPr>
          <w:p w14:paraId="65B281D1" w14:textId="77777777" w:rsidR="00102C59" w:rsidRPr="00102C59" w:rsidRDefault="00102C59" w:rsidP="00102C59">
            <w:pPr>
              <w:jc w:val="center"/>
              <w:rPr>
                <w:rFonts w:cs="Arial"/>
                <w:sz w:val="18"/>
                <w:szCs w:val="18"/>
              </w:rPr>
            </w:pPr>
            <w:r w:rsidRPr="00102C59">
              <w:rPr>
                <w:rFonts w:cs="Arial"/>
                <w:sz w:val="18"/>
                <w:szCs w:val="18"/>
              </w:rPr>
              <w:t>1,391</w:t>
            </w:r>
          </w:p>
        </w:tc>
      </w:tr>
      <w:tr w:rsidR="00102C59" w:rsidRPr="00102C59" w14:paraId="2328AE54" w14:textId="77777777" w:rsidTr="00102C59">
        <w:trPr>
          <w:trHeight w:val="255"/>
          <w:jc w:val="center"/>
        </w:trPr>
        <w:tc>
          <w:tcPr>
            <w:tcW w:w="1144" w:type="dxa"/>
            <w:tcBorders>
              <w:top w:val="nil"/>
              <w:left w:val="nil"/>
              <w:bottom w:val="nil"/>
              <w:right w:val="nil"/>
            </w:tcBorders>
            <w:shd w:val="clear" w:color="auto" w:fill="auto"/>
            <w:noWrap/>
            <w:vAlign w:val="bottom"/>
          </w:tcPr>
          <w:p w14:paraId="6E9C6397" w14:textId="77777777" w:rsidR="00102C59" w:rsidRPr="00102C59" w:rsidRDefault="00102C59" w:rsidP="00102C59">
            <w:pPr>
              <w:jc w:val="center"/>
              <w:rPr>
                <w:rFonts w:cs="Arial"/>
                <w:sz w:val="18"/>
                <w:szCs w:val="18"/>
              </w:rPr>
            </w:pPr>
            <w:r w:rsidRPr="00102C59">
              <w:rPr>
                <w:rFonts w:cs="Arial"/>
                <w:sz w:val="18"/>
                <w:szCs w:val="18"/>
              </w:rPr>
              <w:t>2000</w:t>
            </w:r>
          </w:p>
        </w:tc>
        <w:tc>
          <w:tcPr>
            <w:tcW w:w="1350" w:type="dxa"/>
            <w:tcBorders>
              <w:top w:val="nil"/>
              <w:left w:val="nil"/>
              <w:bottom w:val="nil"/>
              <w:right w:val="nil"/>
            </w:tcBorders>
            <w:vAlign w:val="bottom"/>
          </w:tcPr>
          <w:p w14:paraId="00A58DB9" w14:textId="77777777" w:rsidR="00102C59" w:rsidRPr="00102C59" w:rsidRDefault="00102C59" w:rsidP="00102C59">
            <w:pPr>
              <w:jc w:val="center"/>
              <w:rPr>
                <w:rFonts w:cs="Arial"/>
                <w:sz w:val="18"/>
                <w:szCs w:val="18"/>
              </w:rPr>
            </w:pPr>
            <w:r w:rsidRPr="00102C59">
              <w:rPr>
                <w:rFonts w:cs="Arial"/>
                <w:sz w:val="18"/>
                <w:szCs w:val="18"/>
              </w:rPr>
              <w:t>75</w:t>
            </w:r>
          </w:p>
        </w:tc>
        <w:tc>
          <w:tcPr>
            <w:tcW w:w="1260" w:type="dxa"/>
            <w:tcBorders>
              <w:top w:val="nil"/>
              <w:left w:val="nil"/>
              <w:bottom w:val="nil"/>
              <w:right w:val="nil"/>
            </w:tcBorders>
            <w:shd w:val="clear" w:color="auto" w:fill="auto"/>
            <w:noWrap/>
            <w:vAlign w:val="bottom"/>
          </w:tcPr>
          <w:p w14:paraId="6A3A9B0A" w14:textId="77777777" w:rsidR="00102C59" w:rsidRPr="00102C59" w:rsidRDefault="00102C59" w:rsidP="00102C59">
            <w:pPr>
              <w:jc w:val="center"/>
              <w:rPr>
                <w:rFonts w:cs="Arial"/>
                <w:sz w:val="18"/>
                <w:szCs w:val="18"/>
              </w:rPr>
            </w:pPr>
            <w:r w:rsidRPr="00102C59">
              <w:rPr>
                <w:rFonts w:cs="Arial"/>
                <w:sz w:val="18"/>
                <w:szCs w:val="18"/>
              </w:rPr>
              <w:t>0.6</w:t>
            </w:r>
          </w:p>
        </w:tc>
        <w:tc>
          <w:tcPr>
            <w:tcW w:w="925" w:type="dxa"/>
            <w:tcBorders>
              <w:top w:val="nil"/>
              <w:left w:val="nil"/>
              <w:bottom w:val="nil"/>
              <w:right w:val="nil"/>
            </w:tcBorders>
            <w:vAlign w:val="bottom"/>
          </w:tcPr>
          <w:p w14:paraId="655ACE9C" w14:textId="77777777" w:rsidR="00102C59" w:rsidRPr="00102C59" w:rsidRDefault="00102C59" w:rsidP="00102C59">
            <w:pPr>
              <w:jc w:val="center"/>
              <w:rPr>
                <w:rFonts w:cs="Arial"/>
                <w:sz w:val="18"/>
                <w:szCs w:val="18"/>
              </w:rPr>
            </w:pPr>
            <w:r w:rsidRPr="00102C59">
              <w:rPr>
                <w:rFonts w:cs="Arial"/>
                <w:sz w:val="18"/>
                <w:szCs w:val="18"/>
              </w:rPr>
              <w:t>4,865</w:t>
            </w:r>
          </w:p>
        </w:tc>
        <w:tc>
          <w:tcPr>
            <w:tcW w:w="1440" w:type="dxa"/>
            <w:tcBorders>
              <w:top w:val="nil"/>
              <w:left w:val="nil"/>
              <w:bottom w:val="nil"/>
              <w:right w:val="nil"/>
            </w:tcBorders>
            <w:shd w:val="clear" w:color="auto" w:fill="auto"/>
            <w:noWrap/>
            <w:vAlign w:val="bottom"/>
          </w:tcPr>
          <w:p w14:paraId="67B52544" w14:textId="77777777" w:rsidR="00102C59" w:rsidRPr="00102C59" w:rsidRDefault="00102C59" w:rsidP="00102C59">
            <w:pPr>
              <w:jc w:val="center"/>
              <w:rPr>
                <w:rFonts w:cs="Arial"/>
                <w:sz w:val="18"/>
                <w:szCs w:val="18"/>
              </w:rPr>
            </w:pPr>
            <w:r w:rsidRPr="00102C59">
              <w:rPr>
                <w:rFonts w:cs="Arial"/>
                <w:sz w:val="18"/>
                <w:szCs w:val="18"/>
              </w:rPr>
              <w:t>30</w:t>
            </w:r>
          </w:p>
        </w:tc>
        <w:tc>
          <w:tcPr>
            <w:tcW w:w="1260" w:type="dxa"/>
            <w:tcBorders>
              <w:top w:val="nil"/>
              <w:left w:val="nil"/>
              <w:bottom w:val="nil"/>
              <w:right w:val="nil"/>
            </w:tcBorders>
            <w:shd w:val="clear" w:color="auto" w:fill="auto"/>
            <w:noWrap/>
            <w:vAlign w:val="bottom"/>
          </w:tcPr>
          <w:p w14:paraId="2B637F71" w14:textId="77777777" w:rsidR="00102C59" w:rsidRPr="00102C59" w:rsidRDefault="00102C59" w:rsidP="00102C59">
            <w:pPr>
              <w:jc w:val="center"/>
              <w:rPr>
                <w:rFonts w:cs="Arial"/>
                <w:sz w:val="18"/>
                <w:szCs w:val="18"/>
              </w:rPr>
            </w:pPr>
            <w:r w:rsidRPr="00102C59">
              <w:rPr>
                <w:rFonts w:cs="Arial"/>
                <w:sz w:val="18"/>
                <w:szCs w:val="18"/>
              </w:rPr>
              <w:t>0.2</w:t>
            </w:r>
          </w:p>
        </w:tc>
        <w:tc>
          <w:tcPr>
            <w:tcW w:w="1048" w:type="dxa"/>
            <w:tcBorders>
              <w:top w:val="nil"/>
              <w:left w:val="nil"/>
              <w:bottom w:val="nil"/>
              <w:right w:val="nil"/>
            </w:tcBorders>
            <w:shd w:val="clear" w:color="auto" w:fill="auto"/>
            <w:noWrap/>
            <w:vAlign w:val="bottom"/>
          </w:tcPr>
          <w:p w14:paraId="231CCE72" w14:textId="77777777" w:rsidR="00102C59" w:rsidRPr="00102C59" w:rsidRDefault="00102C59" w:rsidP="00102C59">
            <w:pPr>
              <w:jc w:val="center"/>
              <w:rPr>
                <w:rFonts w:cs="Arial"/>
                <w:sz w:val="18"/>
                <w:szCs w:val="18"/>
              </w:rPr>
            </w:pPr>
            <w:r w:rsidRPr="00102C59">
              <w:rPr>
                <w:rFonts w:cs="Arial"/>
                <w:sz w:val="18"/>
                <w:szCs w:val="18"/>
              </w:rPr>
              <w:t>4,447</w:t>
            </w:r>
          </w:p>
        </w:tc>
      </w:tr>
      <w:tr w:rsidR="00102C59" w:rsidRPr="00102C59" w14:paraId="44ABFC2B" w14:textId="77777777" w:rsidTr="00102C59">
        <w:trPr>
          <w:trHeight w:val="255"/>
          <w:jc w:val="center"/>
        </w:trPr>
        <w:tc>
          <w:tcPr>
            <w:tcW w:w="1144" w:type="dxa"/>
            <w:tcBorders>
              <w:top w:val="nil"/>
              <w:left w:val="nil"/>
              <w:bottom w:val="nil"/>
              <w:right w:val="nil"/>
            </w:tcBorders>
            <w:shd w:val="clear" w:color="auto" w:fill="auto"/>
            <w:noWrap/>
            <w:vAlign w:val="bottom"/>
          </w:tcPr>
          <w:p w14:paraId="6AB487DB" w14:textId="77777777" w:rsidR="00102C59" w:rsidRPr="00102C59" w:rsidRDefault="00102C59" w:rsidP="00102C59">
            <w:pPr>
              <w:jc w:val="center"/>
              <w:rPr>
                <w:rFonts w:cs="Arial"/>
                <w:sz w:val="18"/>
                <w:szCs w:val="18"/>
              </w:rPr>
            </w:pPr>
            <w:r w:rsidRPr="00102C59">
              <w:rPr>
                <w:rFonts w:cs="Arial"/>
                <w:sz w:val="18"/>
                <w:szCs w:val="18"/>
              </w:rPr>
              <w:t>2001</w:t>
            </w:r>
          </w:p>
        </w:tc>
        <w:tc>
          <w:tcPr>
            <w:tcW w:w="1350" w:type="dxa"/>
            <w:tcBorders>
              <w:top w:val="nil"/>
              <w:left w:val="nil"/>
              <w:bottom w:val="nil"/>
              <w:right w:val="nil"/>
            </w:tcBorders>
            <w:vAlign w:val="bottom"/>
          </w:tcPr>
          <w:p w14:paraId="2ACCD75E" w14:textId="77777777" w:rsidR="00102C59" w:rsidRPr="00102C59" w:rsidRDefault="00102C59" w:rsidP="00102C59">
            <w:pPr>
              <w:jc w:val="center"/>
              <w:rPr>
                <w:rFonts w:cs="Arial"/>
                <w:sz w:val="18"/>
                <w:szCs w:val="18"/>
              </w:rPr>
            </w:pPr>
            <w:r w:rsidRPr="00102C59">
              <w:rPr>
                <w:rFonts w:cs="Arial"/>
                <w:sz w:val="18"/>
                <w:szCs w:val="18"/>
              </w:rPr>
              <w:t>58</w:t>
            </w:r>
          </w:p>
        </w:tc>
        <w:tc>
          <w:tcPr>
            <w:tcW w:w="1260" w:type="dxa"/>
            <w:tcBorders>
              <w:top w:val="nil"/>
              <w:left w:val="nil"/>
              <w:bottom w:val="nil"/>
              <w:right w:val="nil"/>
            </w:tcBorders>
            <w:shd w:val="clear" w:color="auto" w:fill="auto"/>
            <w:noWrap/>
            <w:vAlign w:val="bottom"/>
          </w:tcPr>
          <w:p w14:paraId="0F6EFFD4" w14:textId="77777777" w:rsidR="00102C59" w:rsidRPr="00102C59" w:rsidRDefault="00102C59" w:rsidP="00102C59">
            <w:pPr>
              <w:jc w:val="center"/>
              <w:rPr>
                <w:rFonts w:cs="Arial"/>
                <w:sz w:val="18"/>
                <w:szCs w:val="18"/>
              </w:rPr>
            </w:pPr>
            <w:r w:rsidRPr="00102C59">
              <w:rPr>
                <w:rFonts w:cs="Arial"/>
                <w:sz w:val="18"/>
                <w:szCs w:val="18"/>
              </w:rPr>
              <w:t>0.6</w:t>
            </w:r>
          </w:p>
        </w:tc>
        <w:tc>
          <w:tcPr>
            <w:tcW w:w="925" w:type="dxa"/>
            <w:tcBorders>
              <w:top w:val="nil"/>
              <w:left w:val="nil"/>
              <w:bottom w:val="nil"/>
              <w:right w:val="nil"/>
            </w:tcBorders>
            <w:vAlign w:val="bottom"/>
          </w:tcPr>
          <w:p w14:paraId="305910DA" w14:textId="77777777" w:rsidR="00102C59" w:rsidRPr="00102C59" w:rsidRDefault="00102C59" w:rsidP="00102C59">
            <w:pPr>
              <w:jc w:val="center"/>
              <w:rPr>
                <w:rFonts w:cs="Arial"/>
                <w:sz w:val="18"/>
                <w:szCs w:val="18"/>
              </w:rPr>
            </w:pPr>
            <w:r w:rsidRPr="00102C59">
              <w:rPr>
                <w:rFonts w:cs="Arial"/>
                <w:sz w:val="18"/>
                <w:szCs w:val="18"/>
              </w:rPr>
              <w:t>4,498</w:t>
            </w:r>
          </w:p>
        </w:tc>
        <w:tc>
          <w:tcPr>
            <w:tcW w:w="1440" w:type="dxa"/>
            <w:tcBorders>
              <w:top w:val="nil"/>
              <w:left w:val="nil"/>
              <w:bottom w:val="nil"/>
              <w:right w:val="nil"/>
            </w:tcBorders>
            <w:shd w:val="clear" w:color="auto" w:fill="auto"/>
            <w:noWrap/>
            <w:vAlign w:val="bottom"/>
          </w:tcPr>
          <w:p w14:paraId="63E854CF" w14:textId="77777777" w:rsidR="00102C59" w:rsidRPr="00102C59" w:rsidRDefault="00102C59" w:rsidP="00102C59">
            <w:pPr>
              <w:jc w:val="center"/>
              <w:rPr>
                <w:rFonts w:cs="Arial"/>
                <w:sz w:val="18"/>
                <w:szCs w:val="18"/>
              </w:rPr>
            </w:pPr>
            <w:r w:rsidRPr="00102C59">
              <w:rPr>
                <w:rFonts w:cs="Arial"/>
                <w:sz w:val="18"/>
                <w:szCs w:val="18"/>
              </w:rPr>
              <w:t>31</w:t>
            </w:r>
          </w:p>
        </w:tc>
        <w:tc>
          <w:tcPr>
            <w:tcW w:w="1260" w:type="dxa"/>
            <w:tcBorders>
              <w:top w:val="nil"/>
              <w:left w:val="nil"/>
              <w:bottom w:val="nil"/>
              <w:right w:val="nil"/>
            </w:tcBorders>
            <w:shd w:val="clear" w:color="auto" w:fill="auto"/>
            <w:noWrap/>
            <w:vAlign w:val="bottom"/>
          </w:tcPr>
          <w:p w14:paraId="630A6C54" w14:textId="77777777" w:rsidR="00102C59" w:rsidRPr="00102C59" w:rsidRDefault="00102C59" w:rsidP="00102C59">
            <w:pPr>
              <w:jc w:val="center"/>
              <w:rPr>
                <w:rFonts w:cs="Arial"/>
                <w:sz w:val="18"/>
                <w:szCs w:val="18"/>
              </w:rPr>
            </w:pPr>
            <w:r w:rsidRPr="00102C59">
              <w:rPr>
                <w:rFonts w:cs="Arial"/>
                <w:sz w:val="18"/>
                <w:szCs w:val="18"/>
              </w:rPr>
              <w:t>0.3</w:t>
            </w:r>
          </w:p>
        </w:tc>
        <w:tc>
          <w:tcPr>
            <w:tcW w:w="1048" w:type="dxa"/>
            <w:tcBorders>
              <w:top w:val="nil"/>
              <w:left w:val="nil"/>
              <w:bottom w:val="nil"/>
              <w:right w:val="nil"/>
            </w:tcBorders>
            <w:shd w:val="clear" w:color="auto" w:fill="auto"/>
            <w:noWrap/>
            <w:vAlign w:val="bottom"/>
          </w:tcPr>
          <w:p w14:paraId="21EAB845" w14:textId="77777777" w:rsidR="00102C59" w:rsidRPr="00102C59" w:rsidRDefault="00102C59" w:rsidP="00102C59">
            <w:pPr>
              <w:jc w:val="center"/>
              <w:rPr>
                <w:rFonts w:cs="Arial"/>
                <w:sz w:val="18"/>
                <w:szCs w:val="18"/>
              </w:rPr>
            </w:pPr>
            <w:r w:rsidRPr="00102C59">
              <w:rPr>
                <w:rFonts w:cs="Arial"/>
                <w:sz w:val="18"/>
                <w:szCs w:val="18"/>
              </w:rPr>
              <w:t>3,514</w:t>
            </w:r>
          </w:p>
        </w:tc>
      </w:tr>
      <w:tr w:rsidR="00102C59" w:rsidRPr="00102C59" w14:paraId="48B784D9" w14:textId="77777777" w:rsidTr="00102C59">
        <w:trPr>
          <w:trHeight w:val="255"/>
          <w:jc w:val="center"/>
        </w:trPr>
        <w:tc>
          <w:tcPr>
            <w:tcW w:w="1144" w:type="dxa"/>
            <w:tcBorders>
              <w:top w:val="nil"/>
              <w:left w:val="nil"/>
              <w:bottom w:val="nil"/>
              <w:right w:val="nil"/>
            </w:tcBorders>
            <w:shd w:val="clear" w:color="auto" w:fill="auto"/>
            <w:noWrap/>
            <w:vAlign w:val="bottom"/>
          </w:tcPr>
          <w:p w14:paraId="14F5D3F1" w14:textId="77777777" w:rsidR="00102C59" w:rsidRPr="00102C59" w:rsidRDefault="00102C59" w:rsidP="00102C59">
            <w:pPr>
              <w:jc w:val="center"/>
              <w:rPr>
                <w:rFonts w:cs="Arial"/>
                <w:sz w:val="18"/>
                <w:szCs w:val="18"/>
              </w:rPr>
            </w:pPr>
            <w:r w:rsidRPr="00102C59">
              <w:rPr>
                <w:rFonts w:cs="Arial"/>
                <w:sz w:val="18"/>
                <w:szCs w:val="18"/>
              </w:rPr>
              <w:t>2002</w:t>
            </w:r>
          </w:p>
        </w:tc>
        <w:tc>
          <w:tcPr>
            <w:tcW w:w="1350" w:type="dxa"/>
            <w:tcBorders>
              <w:top w:val="nil"/>
              <w:left w:val="nil"/>
              <w:bottom w:val="nil"/>
              <w:right w:val="nil"/>
            </w:tcBorders>
            <w:vAlign w:val="bottom"/>
          </w:tcPr>
          <w:p w14:paraId="35D0819E" w14:textId="77777777" w:rsidR="00102C59" w:rsidRPr="00102C59" w:rsidRDefault="00102C59" w:rsidP="00102C59">
            <w:pPr>
              <w:jc w:val="center"/>
              <w:rPr>
                <w:rFonts w:cs="Arial"/>
                <w:sz w:val="18"/>
                <w:szCs w:val="18"/>
              </w:rPr>
            </w:pPr>
            <w:r w:rsidRPr="00102C59">
              <w:rPr>
                <w:rFonts w:cs="Arial"/>
                <w:sz w:val="18"/>
                <w:szCs w:val="18"/>
              </w:rPr>
              <w:t>67</w:t>
            </w:r>
          </w:p>
        </w:tc>
        <w:tc>
          <w:tcPr>
            <w:tcW w:w="1260" w:type="dxa"/>
            <w:tcBorders>
              <w:top w:val="nil"/>
              <w:left w:val="nil"/>
              <w:bottom w:val="nil"/>
              <w:right w:val="nil"/>
            </w:tcBorders>
            <w:shd w:val="clear" w:color="auto" w:fill="auto"/>
            <w:noWrap/>
            <w:vAlign w:val="bottom"/>
          </w:tcPr>
          <w:p w14:paraId="1B0965AA" w14:textId="77777777" w:rsidR="00102C59" w:rsidRPr="00102C59" w:rsidRDefault="00102C59" w:rsidP="00102C59">
            <w:pPr>
              <w:jc w:val="center"/>
              <w:rPr>
                <w:rFonts w:cs="Arial"/>
                <w:sz w:val="18"/>
                <w:szCs w:val="18"/>
              </w:rPr>
            </w:pPr>
            <w:r w:rsidRPr="00102C59">
              <w:rPr>
                <w:rFonts w:cs="Arial"/>
                <w:sz w:val="18"/>
                <w:szCs w:val="18"/>
              </w:rPr>
              <w:t>0.4</w:t>
            </w:r>
          </w:p>
        </w:tc>
        <w:tc>
          <w:tcPr>
            <w:tcW w:w="925" w:type="dxa"/>
            <w:tcBorders>
              <w:top w:val="nil"/>
              <w:left w:val="nil"/>
              <w:bottom w:val="nil"/>
              <w:right w:val="nil"/>
            </w:tcBorders>
            <w:vAlign w:val="bottom"/>
          </w:tcPr>
          <w:p w14:paraId="528DE760" w14:textId="77777777" w:rsidR="00102C59" w:rsidRPr="00102C59" w:rsidRDefault="00102C59" w:rsidP="00102C59">
            <w:pPr>
              <w:jc w:val="center"/>
              <w:rPr>
                <w:rFonts w:cs="Arial"/>
                <w:sz w:val="18"/>
                <w:szCs w:val="18"/>
              </w:rPr>
            </w:pPr>
            <w:r w:rsidRPr="00102C59">
              <w:rPr>
                <w:rFonts w:cs="Arial"/>
                <w:sz w:val="18"/>
                <w:szCs w:val="18"/>
              </w:rPr>
              <w:t>7,053</w:t>
            </w:r>
          </w:p>
        </w:tc>
        <w:tc>
          <w:tcPr>
            <w:tcW w:w="1440" w:type="dxa"/>
            <w:tcBorders>
              <w:top w:val="nil"/>
              <w:left w:val="nil"/>
              <w:bottom w:val="nil"/>
              <w:right w:val="nil"/>
            </w:tcBorders>
            <w:shd w:val="clear" w:color="auto" w:fill="auto"/>
            <w:noWrap/>
            <w:vAlign w:val="bottom"/>
          </w:tcPr>
          <w:p w14:paraId="28F225B1" w14:textId="77777777" w:rsidR="00102C59" w:rsidRPr="00102C59" w:rsidRDefault="00102C59" w:rsidP="00102C59">
            <w:pPr>
              <w:jc w:val="center"/>
              <w:rPr>
                <w:rFonts w:cs="Arial"/>
                <w:sz w:val="18"/>
                <w:szCs w:val="18"/>
              </w:rPr>
            </w:pPr>
            <w:r w:rsidRPr="00102C59">
              <w:rPr>
                <w:rFonts w:cs="Arial"/>
                <w:sz w:val="18"/>
                <w:szCs w:val="18"/>
              </w:rPr>
              <w:t>30</w:t>
            </w:r>
          </w:p>
        </w:tc>
        <w:tc>
          <w:tcPr>
            <w:tcW w:w="1260" w:type="dxa"/>
            <w:tcBorders>
              <w:top w:val="nil"/>
              <w:left w:val="nil"/>
              <w:bottom w:val="nil"/>
              <w:right w:val="nil"/>
            </w:tcBorders>
            <w:shd w:val="clear" w:color="auto" w:fill="auto"/>
            <w:noWrap/>
            <w:vAlign w:val="bottom"/>
          </w:tcPr>
          <w:p w14:paraId="6C9CCCA4" w14:textId="77777777" w:rsidR="00102C59" w:rsidRPr="00102C59" w:rsidRDefault="00102C59" w:rsidP="00102C59">
            <w:pPr>
              <w:jc w:val="center"/>
              <w:rPr>
                <w:rFonts w:cs="Arial"/>
                <w:sz w:val="18"/>
                <w:szCs w:val="18"/>
              </w:rPr>
            </w:pPr>
            <w:r w:rsidRPr="00102C59">
              <w:rPr>
                <w:rFonts w:cs="Arial"/>
                <w:sz w:val="18"/>
                <w:szCs w:val="18"/>
              </w:rPr>
              <w:t>0.2</w:t>
            </w:r>
          </w:p>
        </w:tc>
        <w:tc>
          <w:tcPr>
            <w:tcW w:w="1048" w:type="dxa"/>
            <w:tcBorders>
              <w:top w:val="nil"/>
              <w:left w:val="nil"/>
              <w:bottom w:val="nil"/>
              <w:right w:val="nil"/>
            </w:tcBorders>
            <w:shd w:val="clear" w:color="auto" w:fill="auto"/>
            <w:noWrap/>
            <w:vAlign w:val="bottom"/>
          </w:tcPr>
          <w:p w14:paraId="5663AB82" w14:textId="77777777" w:rsidR="00102C59" w:rsidRPr="00102C59" w:rsidRDefault="00102C59" w:rsidP="00102C59">
            <w:pPr>
              <w:jc w:val="center"/>
              <w:rPr>
                <w:rFonts w:cs="Arial"/>
                <w:sz w:val="18"/>
                <w:szCs w:val="18"/>
              </w:rPr>
            </w:pPr>
            <w:r w:rsidRPr="00102C59">
              <w:rPr>
                <w:rFonts w:cs="Arial"/>
                <w:sz w:val="18"/>
                <w:szCs w:val="18"/>
              </w:rPr>
              <w:t>3,497</w:t>
            </w:r>
          </w:p>
        </w:tc>
      </w:tr>
      <w:tr w:rsidR="00102C59" w:rsidRPr="00102C59" w14:paraId="30DD3DC6" w14:textId="77777777" w:rsidTr="00102C59">
        <w:trPr>
          <w:trHeight w:val="255"/>
          <w:jc w:val="center"/>
        </w:trPr>
        <w:tc>
          <w:tcPr>
            <w:tcW w:w="1144" w:type="dxa"/>
            <w:tcBorders>
              <w:top w:val="nil"/>
              <w:left w:val="nil"/>
              <w:bottom w:val="nil"/>
              <w:right w:val="nil"/>
            </w:tcBorders>
            <w:shd w:val="clear" w:color="auto" w:fill="auto"/>
            <w:noWrap/>
            <w:vAlign w:val="bottom"/>
          </w:tcPr>
          <w:p w14:paraId="437064E1" w14:textId="77777777" w:rsidR="00102C59" w:rsidRPr="00102C59" w:rsidRDefault="00102C59" w:rsidP="00102C59">
            <w:pPr>
              <w:jc w:val="center"/>
              <w:rPr>
                <w:rFonts w:cs="Arial"/>
                <w:sz w:val="18"/>
                <w:szCs w:val="18"/>
              </w:rPr>
            </w:pPr>
            <w:r w:rsidRPr="00102C59">
              <w:rPr>
                <w:rFonts w:cs="Arial"/>
                <w:sz w:val="18"/>
                <w:szCs w:val="18"/>
              </w:rPr>
              <w:t>2003</w:t>
            </w:r>
          </w:p>
        </w:tc>
        <w:tc>
          <w:tcPr>
            <w:tcW w:w="1350" w:type="dxa"/>
            <w:tcBorders>
              <w:top w:val="nil"/>
              <w:left w:val="nil"/>
              <w:bottom w:val="nil"/>
              <w:right w:val="nil"/>
            </w:tcBorders>
            <w:vAlign w:val="bottom"/>
          </w:tcPr>
          <w:p w14:paraId="49DAE2BB" w14:textId="77777777" w:rsidR="00102C59" w:rsidRPr="00102C59" w:rsidRDefault="00102C59" w:rsidP="00102C59">
            <w:pPr>
              <w:jc w:val="center"/>
              <w:rPr>
                <w:rFonts w:cs="Arial"/>
                <w:sz w:val="18"/>
                <w:szCs w:val="18"/>
              </w:rPr>
            </w:pPr>
            <w:r w:rsidRPr="00102C59">
              <w:rPr>
                <w:rFonts w:cs="Arial"/>
                <w:sz w:val="18"/>
                <w:szCs w:val="18"/>
              </w:rPr>
              <w:t>55</w:t>
            </w:r>
          </w:p>
        </w:tc>
        <w:tc>
          <w:tcPr>
            <w:tcW w:w="1260" w:type="dxa"/>
            <w:tcBorders>
              <w:top w:val="nil"/>
              <w:left w:val="nil"/>
              <w:bottom w:val="nil"/>
              <w:right w:val="nil"/>
            </w:tcBorders>
            <w:shd w:val="clear" w:color="auto" w:fill="auto"/>
            <w:noWrap/>
            <w:vAlign w:val="bottom"/>
          </w:tcPr>
          <w:p w14:paraId="6D38F559" w14:textId="77777777" w:rsidR="00102C59" w:rsidRPr="00102C59" w:rsidRDefault="00102C59" w:rsidP="00102C59">
            <w:pPr>
              <w:jc w:val="center"/>
              <w:rPr>
                <w:rFonts w:cs="Arial"/>
                <w:sz w:val="18"/>
                <w:szCs w:val="18"/>
              </w:rPr>
            </w:pPr>
            <w:r w:rsidRPr="00102C59">
              <w:rPr>
                <w:rFonts w:cs="Arial"/>
                <w:sz w:val="18"/>
                <w:szCs w:val="18"/>
              </w:rPr>
              <w:t>0.4</w:t>
            </w:r>
          </w:p>
        </w:tc>
        <w:tc>
          <w:tcPr>
            <w:tcW w:w="925" w:type="dxa"/>
            <w:tcBorders>
              <w:top w:val="nil"/>
              <w:left w:val="nil"/>
              <w:bottom w:val="nil"/>
              <w:right w:val="nil"/>
            </w:tcBorders>
            <w:vAlign w:val="bottom"/>
          </w:tcPr>
          <w:p w14:paraId="3D295A3B" w14:textId="77777777" w:rsidR="00102C59" w:rsidRPr="00102C59" w:rsidRDefault="00102C59" w:rsidP="00102C59">
            <w:pPr>
              <w:jc w:val="center"/>
              <w:rPr>
                <w:rFonts w:cs="Arial"/>
                <w:sz w:val="18"/>
                <w:szCs w:val="18"/>
              </w:rPr>
            </w:pPr>
            <w:r w:rsidRPr="00102C59">
              <w:rPr>
                <w:rFonts w:cs="Arial"/>
                <w:sz w:val="18"/>
                <w:szCs w:val="18"/>
              </w:rPr>
              <w:t>4,640</w:t>
            </w:r>
          </w:p>
        </w:tc>
        <w:tc>
          <w:tcPr>
            <w:tcW w:w="1440" w:type="dxa"/>
            <w:tcBorders>
              <w:top w:val="nil"/>
              <w:left w:val="nil"/>
              <w:bottom w:val="nil"/>
              <w:right w:val="nil"/>
            </w:tcBorders>
            <w:shd w:val="clear" w:color="auto" w:fill="auto"/>
            <w:noWrap/>
            <w:vAlign w:val="bottom"/>
          </w:tcPr>
          <w:p w14:paraId="76776FDC" w14:textId="77777777" w:rsidR="00102C59" w:rsidRPr="00102C59" w:rsidRDefault="00102C59" w:rsidP="00102C59">
            <w:pPr>
              <w:jc w:val="center"/>
              <w:rPr>
                <w:rFonts w:cs="Arial"/>
                <w:sz w:val="18"/>
                <w:szCs w:val="18"/>
              </w:rPr>
            </w:pPr>
            <w:r w:rsidRPr="00102C59">
              <w:rPr>
                <w:rFonts w:cs="Arial"/>
                <w:sz w:val="18"/>
                <w:szCs w:val="18"/>
              </w:rPr>
              <w:t>38</w:t>
            </w:r>
          </w:p>
        </w:tc>
        <w:tc>
          <w:tcPr>
            <w:tcW w:w="1260" w:type="dxa"/>
            <w:tcBorders>
              <w:top w:val="nil"/>
              <w:left w:val="nil"/>
              <w:bottom w:val="nil"/>
              <w:right w:val="nil"/>
            </w:tcBorders>
            <w:shd w:val="clear" w:color="auto" w:fill="auto"/>
            <w:noWrap/>
            <w:vAlign w:val="bottom"/>
          </w:tcPr>
          <w:p w14:paraId="5F0B3060" w14:textId="77777777" w:rsidR="00102C59" w:rsidRPr="00102C59" w:rsidRDefault="00102C59" w:rsidP="00102C59">
            <w:pPr>
              <w:jc w:val="center"/>
              <w:rPr>
                <w:rFonts w:cs="Arial"/>
                <w:sz w:val="18"/>
                <w:szCs w:val="18"/>
              </w:rPr>
            </w:pPr>
            <w:r w:rsidRPr="00102C59">
              <w:rPr>
                <w:rFonts w:cs="Arial"/>
                <w:sz w:val="18"/>
                <w:szCs w:val="18"/>
              </w:rPr>
              <w:t>0.5</w:t>
            </w:r>
          </w:p>
        </w:tc>
        <w:tc>
          <w:tcPr>
            <w:tcW w:w="1048" w:type="dxa"/>
            <w:tcBorders>
              <w:top w:val="nil"/>
              <w:left w:val="nil"/>
              <w:bottom w:val="nil"/>
              <w:right w:val="nil"/>
            </w:tcBorders>
            <w:shd w:val="clear" w:color="auto" w:fill="auto"/>
            <w:noWrap/>
            <w:vAlign w:val="bottom"/>
          </w:tcPr>
          <w:p w14:paraId="4B4BAA9E" w14:textId="77777777" w:rsidR="00102C59" w:rsidRPr="00102C59" w:rsidRDefault="00102C59" w:rsidP="00102C59">
            <w:pPr>
              <w:jc w:val="center"/>
              <w:rPr>
                <w:rFonts w:cs="Arial"/>
                <w:sz w:val="18"/>
                <w:szCs w:val="18"/>
              </w:rPr>
            </w:pPr>
            <w:r w:rsidRPr="00102C59">
              <w:rPr>
                <w:rFonts w:cs="Arial"/>
                <w:sz w:val="18"/>
                <w:szCs w:val="18"/>
              </w:rPr>
              <w:t>2,359</w:t>
            </w:r>
          </w:p>
        </w:tc>
      </w:tr>
      <w:tr w:rsidR="00102C59" w:rsidRPr="00102C59" w14:paraId="078A9A08" w14:textId="77777777" w:rsidTr="00102C59">
        <w:trPr>
          <w:trHeight w:val="255"/>
          <w:jc w:val="center"/>
        </w:trPr>
        <w:tc>
          <w:tcPr>
            <w:tcW w:w="1144" w:type="dxa"/>
            <w:tcBorders>
              <w:top w:val="nil"/>
              <w:left w:val="nil"/>
              <w:bottom w:val="nil"/>
              <w:right w:val="nil"/>
            </w:tcBorders>
            <w:shd w:val="clear" w:color="auto" w:fill="auto"/>
            <w:noWrap/>
            <w:vAlign w:val="bottom"/>
          </w:tcPr>
          <w:p w14:paraId="3297AE9F" w14:textId="77777777" w:rsidR="00102C59" w:rsidRPr="00102C59" w:rsidRDefault="00102C59" w:rsidP="00102C59">
            <w:pPr>
              <w:jc w:val="center"/>
              <w:rPr>
                <w:rFonts w:cs="Arial"/>
                <w:sz w:val="18"/>
                <w:szCs w:val="18"/>
              </w:rPr>
            </w:pPr>
            <w:r w:rsidRPr="00102C59">
              <w:rPr>
                <w:rFonts w:cs="Arial"/>
                <w:sz w:val="18"/>
                <w:szCs w:val="18"/>
              </w:rPr>
              <w:t>2004</w:t>
            </w:r>
          </w:p>
        </w:tc>
        <w:tc>
          <w:tcPr>
            <w:tcW w:w="1350" w:type="dxa"/>
            <w:tcBorders>
              <w:top w:val="nil"/>
              <w:left w:val="nil"/>
              <w:bottom w:val="nil"/>
              <w:right w:val="nil"/>
            </w:tcBorders>
            <w:vAlign w:val="bottom"/>
          </w:tcPr>
          <w:p w14:paraId="0012CD80" w14:textId="77777777" w:rsidR="00102C59" w:rsidRPr="00102C59" w:rsidRDefault="00102C59" w:rsidP="00102C59">
            <w:pPr>
              <w:jc w:val="center"/>
              <w:rPr>
                <w:rFonts w:cs="Arial"/>
                <w:sz w:val="18"/>
                <w:szCs w:val="18"/>
              </w:rPr>
            </w:pPr>
            <w:r w:rsidRPr="00102C59">
              <w:rPr>
                <w:rFonts w:cs="Arial"/>
                <w:sz w:val="18"/>
                <w:szCs w:val="18"/>
              </w:rPr>
              <w:t>71</w:t>
            </w:r>
          </w:p>
        </w:tc>
        <w:tc>
          <w:tcPr>
            <w:tcW w:w="1260" w:type="dxa"/>
            <w:tcBorders>
              <w:top w:val="nil"/>
              <w:left w:val="nil"/>
              <w:bottom w:val="nil"/>
              <w:right w:val="nil"/>
            </w:tcBorders>
            <w:shd w:val="clear" w:color="auto" w:fill="auto"/>
            <w:noWrap/>
            <w:vAlign w:val="bottom"/>
          </w:tcPr>
          <w:p w14:paraId="6C6262C4" w14:textId="77777777" w:rsidR="00102C59" w:rsidRPr="00102C59" w:rsidRDefault="00102C59" w:rsidP="00102C59">
            <w:pPr>
              <w:jc w:val="center"/>
              <w:rPr>
                <w:rFonts w:cs="Arial"/>
                <w:sz w:val="18"/>
                <w:szCs w:val="18"/>
              </w:rPr>
            </w:pPr>
            <w:r w:rsidRPr="00102C59">
              <w:rPr>
                <w:rFonts w:cs="Arial"/>
                <w:sz w:val="18"/>
                <w:szCs w:val="18"/>
              </w:rPr>
              <w:t>0.4</w:t>
            </w:r>
          </w:p>
        </w:tc>
        <w:tc>
          <w:tcPr>
            <w:tcW w:w="925" w:type="dxa"/>
            <w:tcBorders>
              <w:top w:val="nil"/>
              <w:left w:val="nil"/>
              <w:bottom w:val="nil"/>
              <w:right w:val="nil"/>
            </w:tcBorders>
            <w:vAlign w:val="bottom"/>
          </w:tcPr>
          <w:p w14:paraId="1573ED0C" w14:textId="77777777" w:rsidR="00102C59" w:rsidRPr="00102C59" w:rsidRDefault="00102C59" w:rsidP="00102C59">
            <w:pPr>
              <w:jc w:val="center"/>
              <w:rPr>
                <w:rFonts w:cs="Arial"/>
                <w:sz w:val="18"/>
                <w:szCs w:val="18"/>
              </w:rPr>
            </w:pPr>
            <w:r w:rsidRPr="00102C59">
              <w:rPr>
                <w:rFonts w:cs="Arial"/>
                <w:sz w:val="18"/>
                <w:szCs w:val="18"/>
              </w:rPr>
              <w:t>7,144</w:t>
            </w:r>
          </w:p>
        </w:tc>
        <w:tc>
          <w:tcPr>
            <w:tcW w:w="1440" w:type="dxa"/>
            <w:tcBorders>
              <w:top w:val="nil"/>
              <w:left w:val="nil"/>
              <w:bottom w:val="nil"/>
              <w:right w:val="nil"/>
            </w:tcBorders>
            <w:shd w:val="clear" w:color="auto" w:fill="auto"/>
            <w:noWrap/>
            <w:vAlign w:val="bottom"/>
          </w:tcPr>
          <w:p w14:paraId="1B599F95" w14:textId="77777777" w:rsidR="00102C59" w:rsidRPr="00102C59" w:rsidRDefault="00102C59" w:rsidP="00102C59">
            <w:pPr>
              <w:jc w:val="center"/>
              <w:rPr>
                <w:rFonts w:cs="Arial"/>
                <w:sz w:val="18"/>
                <w:szCs w:val="18"/>
              </w:rPr>
            </w:pPr>
            <w:r w:rsidRPr="00102C59">
              <w:rPr>
                <w:rFonts w:cs="Arial"/>
                <w:sz w:val="18"/>
                <w:szCs w:val="18"/>
              </w:rPr>
              <w:t>28</w:t>
            </w:r>
          </w:p>
        </w:tc>
        <w:tc>
          <w:tcPr>
            <w:tcW w:w="1260" w:type="dxa"/>
            <w:tcBorders>
              <w:top w:val="nil"/>
              <w:left w:val="nil"/>
              <w:bottom w:val="nil"/>
              <w:right w:val="nil"/>
            </w:tcBorders>
            <w:shd w:val="clear" w:color="auto" w:fill="auto"/>
            <w:noWrap/>
            <w:vAlign w:val="bottom"/>
          </w:tcPr>
          <w:p w14:paraId="584BCFC6" w14:textId="77777777" w:rsidR="00102C59" w:rsidRPr="00102C59" w:rsidRDefault="00102C59" w:rsidP="00102C59">
            <w:pPr>
              <w:jc w:val="center"/>
              <w:rPr>
                <w:rFonts w:cs="Arial"/>
                <w:sz w:val="18"/>
                <w:szCs w:val="18"/>
              </w:rPr>
            </w:pPr>
            <w:r w:rsidRPr="00102C59">
              <w:rPr>
                <w:rFonts w:cs="Arial"/>
                <w:sz w:val="18"/>
                <w:szCs w:val="18"/>
              </w:rPr>
              <w:t>0.2</w:t>
            </w:r>
          </w:p>
        </w:tc>
        <w:tc>
          <w:tcPr>
            <w:tcW w:w="1048" w:type="dxa"/>
            <w:tcBorders>
              <w:top w:val="nil"/>
              <w:left w:val="nil"/>
              <w:bottom w:val="nil"/>
              <w:right w:val="nil"/>
            </w:tcBorders>
            <w:shd w:val="clear" w:color="auto" w:fill="auto"/>
            <w:noWrap/>
            <w:vAlign w:val="bottom"/>
          </w:tcPr>
          <w:p w14:paraId="6F6EC50E" w14:textId="77777777" w:rsidR="00102C59" w:rsidRPr="00102C59" w:rsidRDefault="00102C59" w:rsidP="00102C59">
            <w:pPr>
              <w:jc w:val="center"/>
              <w:rPr>
                <w:rFonts w:cs="Arial"/>
                <w:sz w:val="18"/>
                <w:szCs w:val="18"/>
              </w:rPr>
            </w:pPr>
            <w:r w:rsidRPr="00102C59">
              <w:rPr>
                <w:rFonts w:cs="Arial"/>
                <w:sz w:val="18"/>
                <w:szCs w:val="18"/>
              </w:rPr>
              <w:t>4,288</w:t>
            </w:r>
          </w:p>
        </w:tc>
      </w:tr>
      <w:tr w:rsidR="00102C59" w:rsidRPr="00102C59" w14:paraId="55D5627E" w14:textId="77777777" w:rsidTr="00102C59">
        <w:trPr>
          <w:trHeight w:val="255"/>
          <w:jc w:val="center"/>
        </w:trPr>
        <w:tc>
          <w:tcPr>
            <w:tcW w:w="1144" w:type="dxa"/>
            <w:tcBorders>
              <w:top w:val="nil"/>
              <w:left w:val="nil"/>
              <w:bottom w:val="nil"/>
              <w:right w:val="nil"/>
            </w:tcBorders>
            <w:shd w:val="clear" w:color="auto" w:fill="auto"/>
            <w:noWrap/>
            <w:vAlign w:val="bottom"/>
          </w:tcPr>
          <w:p w14:paraId="6B43E6C4" w14:textId="77777777" w:rsidR="00102C59" w:rsidRPr="00102C59" w:rsidRDefault="00102C59" w:rsidP="00102C59">
            <w:pPr>
              <w:jc w:val="center"/>
              <w:rPr>
                <w:rFonts w:cs="Arial"/>
                <w:sz w:val="18"/>
                <w:szCs w:val="18"/>
              </w:rPr>
            </w:pPr>
            <w:r w:rsidRPr="00102C59">
              <w:rPr>
                <w:rFonts w:cs="Arial"/>
                <w:sz w:val="18"/>
                <w:szCs w:val="18"/>
              </w:rPr>
              <w:t>2005</w:t>
            </w:r>
          </w:p>
        </w:tc>
        <w:tc>
          <w:tcPr>
            <w:tcW w:w="1350" w:type="dxa"/>
            <w:tcBorders>
              <w:top w:val="nil"/>
              <w:left w:val="nil"/>
              <w:bottom w:val="nil"/>
              <w:right w:val="nil"/>
            </w:tcBorders>
            <w:vAlign w:val="bottom"/>
          </w:tcPr>
          <w:p w14:paraId="26F8E072" w14:textId="77777777" w:rsidR="00102C59" w:rsidRPr="00102C59" w:rsidRDefault="00102C59" w:rsidP="00102C59">
            <w:pPr>
              <w:jc w:val="center"/>
              <w:rPr>
                <w:rFonts w:cs="Arial"/>
                <w:sz w:val="18"/>
                <w:szCs w:val="18"/>
              </w:rPr>
            </w:pPr>
            <w:r w:rsidRPr="00102C59">
              <w:rPr>
                <w:rFonts w:cs="Arial"/>
                <w:sz w:val="18"/>
                <w:szCs w:val="18"/>
              </w:rPr>
              <w:t>65</w:t>
            </w:r>
          </w:p>
        </w:tc>
        <w:tc>
          <w:tcPr>
            <w:tcW w:w="1260" w:type="dxa"/>
            <w:tcBorders>
              <w:top w:val="nil"/>
              <w:left w:val="nil"/>
              <w:bottom w:val="nil"/>
              <w:right w:val="nil"/>
            </w:tcBorders>
            <w:shd w:val="clear" w:color="auto" w:fill="auto"/>
            <w:noWrap/>
            <w:vAlign w:val="bottom"/>
          </w:tcPr>
          <w:p w14:paraId="34C736FA" w14:textId="77777777" w:rsidR="00102C59" w:rsidRPr="00102C59" w:rsidRDefault="00102C59" w:rsidP="00102C59">
            <w:pPr>
              <w:jc w:val="center"/>
              <w:rPr>
                <w:rFonts w:cs="Arial"/>
                <w:sz w:val="18"/>
                <w:szCs w:val="18"/>
              </w:rPr>
            </w:pPr>
            <w:r w:rsidRPr="00102C59">
              <w:rPr>
                <w:rFonts w:cs="Arial"/>
                <w:sz w:val="18"/>
                <w:szCs w:val="18"/>
              </w:rPr>
              <w:t>0.5</w:t>
            </w:r>
          </w:p>
        </w:tc>
        <w:tc>
          <w:tcPr>
            <w:tcW w:w="925" w:type="dxa"/>
            <w:tcBorders>
              <w:top w:val="nil"/>
              <w:left w:val="nil"/>
              <w:bottom w:val="nil"/>
              <w:right w:val="nil"/>
            </w:tcBorders>
            <w:vAlign w:val="bottom"/>
          </w:tcPr>
          <w:p w14:paraId="5994EC2F" w14:textId="77777777" w:rsidR="00102C59" w:rsidRPr="00102C59" w:rsidRDefault="00102C59" w:rsidP="00102C59">
            <w:pPr>
              <w:jc w:val="center"/>
              <w:rPr>
                <w:rFonts w:cs="Arial"/>
                <w:sz w:val="18"/>
                <w:szCs w:val="18"/>
              </w:rPr>
            </w:pPr>
            <w:r w:rsidRPr="00102C59">
              <w:rPr>
                <w:rFonts w:cs="Arial"/>
                <w:sz w:val="18"/>
                <w:szCs w:val="18"/>
              </w:rPr>
              <w:t>7,311</w:t>
            </w:r>
          </w:p>
        </w:tc>
        <w:tc>
          <w:tcPr>
            <w:tcW w:w="1440" w:type="dxa"/>
            <w:tcBorders>
              <w:top w:val="nil"/>
              <w:left w:val="nil"/>
              <w:bottom w:val="nil"/>
              <w:right w:val="nil"/>
            </w:tcBorders>
            <w:shd w:val="clear" w:color="auto" w:fill="auto"/>
            <w:noWrap/>
            <w:vAlign w:val="bottom"/>
          </w:tcPr>
          <w:p w14:paraId="4135BF56" w14:textId="77777777" w:rsidR="00102C59" w:rsidRPr="00102C59" w:rsidRDefault="00102C59" w:rsidP="00102C59">
            <w:pPr>
              <w:jc w:val="center"/>
              <w:rPr>
                <w:rFonts w:cs="Arial"/>
                <w:sz w:val="18"/>
                <w:szCs w:val="18"/>
              </w:rPr>
            </w:pPr>
            <w:r w:rsidRPr="00102C59">
              <w:rPr>
                <w:rFonts w:cs="Arial"/>
                <w:sz w:val="18"/>
                <w:szCs w:val="18"/>
              </w:rPr>
              <w:t>31</w:t>
            </w:r>
          </w:p>
        </w:tc>
        <w:tc>
          <w:tcPr>
            <w:tcW w:w="1260" w:type="dxa"/>
            <w:tcBorders>
              <w:top w:val="nil"/>
              <w:left w:val="nil"/>
              <w:bottom w:val="nil"/>
              <w:right w:val="nil"/>
            </w:tcBorders>
            <w:shd w:val="clear" w:color="auto" w:fill="auto"/>
            <w:noWrap/>
            <w:vAlign w:val="bottom"/>
          </w:tcPr>
          <w:p w14:paraId="45FA0E2C" w14:textId="77777777" w:rsidR="00102C59" w:rsidRPr="00102C59" w:rsidRDefault="00102C59" w:rsidP="00102C59">
            <w:pPr>
              <w:jc w:val="center"/>
              <w:rPr>
                <w:rFonts w:cs="Arial"/>
                <w:sz w:val="18"/>
                <w:szCs w:val="18"/>
              </w:rPr>
            </w:pPr>
            <w:r w:rsidRPr="00102C59">
              <w:rPr>
                <w:rFonts w:cs="Arial"/>
                <w:sz w:val="18"/>
                <w:szCs w:val="18"/>
              </w:rPr>
              <w:t>0.3</w:t>
            </w:r>
          </w:p>
        </w:tc>
        <w:tc>
          <w:tcPr>
            <w:tcW w:w="1048" w:type="dxa"/>
            <w:tcBorders>
              <w:top w:val="nil"/>
              <w:left w:val="nil"/>
              <w:bottom w:val="nil"/>
              <w:right w:val="nil"/>
            </w:tcBorders>
            <w:shd w:val="clear" w:color="auto" w:fill="auto"/>
            <w:noWrap/>
            <w:vAlign w:val="bottom"/>
          </w:tcPr>
          <w:p w14:paraId="24FE9636" w14:textId="77777777" w:rsidR="00102C59" w:rsidRPr="00102C59" w:rsidRDefault="00102C59" w:rsidP="00102C59">
            <w:pPr>
              <w:jc w:val="center"/>
              <w:rPr>
                <w:rFonts w:cs="Arial"/>
                <w:sz w:val="18"/>
                <w:szCs w:val="18"/>
              </w:rPr>
            </w:pPr>
            <w:r w:rsidRPr="00102C59">
              <w:rPr>
                <w:rFonts w:cs="Arial"/>
                <w:sz w:val="18"/>
                <w:szCs w:val="18"/>
              </w:rPr>
              <w:t>3,207</w:t>
            </w:r>
          </w:p>
        </w:tc>
      </w:tr>
      <w:tr w:rsidR="00102C59" w:rsidRPr="00102C59" w14:paraId="73364A0E" w14:textId="77777777" w:rsidTr="00102C59">
        <w:trPr>
          <w:trHeight w:val="255"/>
          <w:jc w:val="center"/>
        </w:trPr>
        <w:tc>
          <w:tcPr>
            <w:tcW w:w="1144" w:type="dxa"/>
            <w:tcBorders>
              <w:top w:val="nil"/>
              <w:left w:val="nil"/>
              <w:bottom w:val="nil"/>
              <w:right w:val="nil"/>
            </w:tcBorders>
            <w:shd w:val="clear" w:color="auto" w:fill="auto"/>
            <w:noWrap/>
            <w:vAlign w:val="bottom"/>
          </w:tcPr>
          <w:p w14:paraId="7630638C" w14:textId="77777777" w:rsidR="00102C59" w:rsidRPr="00102C59" w:rsidRDefault="00102C59" w:rsidP="00102C59">
            <w:pPr>
              <w:jc w:val="center"/>
              <w:rPr>
                <w:rFonts w:cs="Arial"/>
                <w:sz w:val="18"/>
                <w:szCs w:val="18"/>
              </w:rPr>
            </w:pPr>
            <w:r w:rsidRPr="00102C59">
              <w:rPr>
                <w:rFonts w:cs="Arial"/>
                <w:sz w:val="18"/>
                <w:szCs w:val="18"/>
              </w:rPr>
              <w:t>2006</w:t>
            </w:r>
          </w:p>
        </w:tc>
        <w:tc>
          <w:tcPr>
            <w:tcW w:w="1350" w:type="dxa"/>
            <w:tcBorders>
              <w:top w:val="nil"/>
              <w:left w:val="nil"/>
              <w:bottom w:val="nil"/>
              <w:right w:val="nil"/>
            </w:tcBorders>
            <w:vAlign w:val="bottom"/>
          </w:tcPr>
          <w:p w14:paraId="3967E1A7" w14:textId="77777777" w:rsidR="00102C59" w:rsidRPr="00102C59" w:rsidRDefault="00102C59" w:rsidP="00102C59">
            <w:pPr>
              <w:jc w:val="center"/>
              <w:rPr>
                <w:rFonts w:cs="Arial"/>
                <w:sz w:val="18"/>
                <w:szCs w:val="18"/>
              </w:rPr>
            </w:pPr>
            <w:r w:rsidRPr="00102C59">
              <w:rPr>
                <w:rFonts w:cs="Arial"/>
                <w:sz w:val="18"/>
                <w:szCs w:val="18"/>
              </w:rPr>
              <w:t>71</w:t>
            </w:r>
          </w:p>
        </w:tc>
        <w:tc>
          <w:tcPr>
            <w:tcW w:w="1260" w:type="dxa"/>
            <w:tcBorders>
              <w:top w:val="nil"/>
              <w:left w:val="nil"/>
              <w:bottom w:val="nil"/>
              <w:right w:val="nil"/>
            </w:tcBorders>
            <w:shd w:val="clear" w:color="auto" w:fill="auto"/>
            <w:noWrap/>
            <w:vAlign w:val="bottom"/>
          </w:tcPr>
          <w:p w14:paraId="61489DCE" w14:textId="77777777" w:rsidR="00102C59" w:rsidRPr="00102C59" w:rsidRDefault="00102C59" w:rsidP="00102C59">
            <w:pPr>
              <w:jc w:val="center"/>
              <w:rPr>
                <w:rFonts w:cs="Arial"/>
                <w:sz w:val="18"/>
                <w:szCs w:val="18"/>
              </w:rPr>
            </w:pPr>
            <w:r w:rsidRPr="00102C59">
              <w:rPr>
                <w:rFonts w:cs="Arial"/>
                <w:sz w:val="18"/>
                <w:szCs w:val="18"/>
              </w:rPr>
              <w:t>0.6</w:t>
            </w:r>
          </w:p>
        </w:tc>
        <w:tc>
          <w:tcPr>
            <w:tcW w:w="925" w:type="dxa"/>
            <w:tcBorders>
              <w:top w:val="nil"/>
              <w:left w:val="nil"/>
              <w:bottom w:val="nil"/>
              <w:right w:val="nil"/>
            </w:tcBorders>
            <w:vAlign w:val="bottom"/>
          </w:tcPr>
          <w:p w14:paraId="39DAD562" w14:textId="77777777" w:rsidR="00102C59" w:rsidRPr="00102C59" w:rsidRDefault="00102C59" w:rsidP="00102C59">
            <w:pPr>
              <w:jc w:val="center"/>
              <w:rPr>
                <w:rFonts w:cs="Arial"/>
                <w:sz w:val="18"/>
                <w:szCs w:val="18"/>
              </w:rPr>
            </w:pPr>
            <w:r w:rsidRPr="00102C59">
              <w:rPr>
                <w:rFonts w:cs="Arial"/>
                <w:sz w:val="18"/>
                <w:szCs w:val="18"/>
              </w:rPr>
              <w:t>6,191</w:t>
            </w:r>
          </w:p>
        </w:tc>
        <w:tc>
          <w:tcPr>
            <w:tcW w:w="1440" w:type="dxa"/>
            <w:tcBorders>
              <w:top w:val="nil"/>
              <w:left w:val="nil"/>
              <w:bottom w:val="nil"/>
              <w:right w:val="nil"/>
            </w:tcBorders>
            <w:shd w:val="clear" w:color="auto" w:fill="auto"/>
            <w:noWrap/>
            <w:vAlign w:val="bottom"/>
          </w:tcPr>
          <w:p w14:paraId="1B38D982" w14:textId="77777777" w:rsidR="00102C59" w:rsidRPr="00102C59" w:rsidRDefault="00102C59" w:rsidP="00102C59">
            <w:pPr>
              <w:jc w:val="center"/>
              <w:rPr>
                <w:rFonts w:cs="Arial"/>
                <w:sz w:val="18"/>
                <w:szCs w:val="18"/>
              </w:rPr>
            </w:pPr>
            <w:r w:rsidRPr="00102C59">
              <w:rPr>
                <w:rFonts w:cs="Arial"/>
                <w:sz w:val="18"/>
                <w:szCs w:val="18"/>
              </w:rPr>
              <w:t>28</w:t>
            </w:r>
          </w:p>
        </w:tc>
        <w:tc>
          <w:tcPr>
            <w:tcW w:w="1260" w:type="dxa"/>
            <w:tcBorders>
              <w:top w:val="nil"/>
              <w:left w:val="nil"/>
              <w:bottom w:val="nil"/>
              <w:right w:val="nil"/>
            </w:tcBorders>
            <w:shd w:val="clear" w:color="auto" w:fill="auto"/>
            <w:noWrap/>
            <w:vAlign w:val="bottom"/>
          </w:tcPr>
          <w:p w14:paraId="6EFD1FF3" w14:textId="77777777" w:rsidR="00102C59" w:rsidRPr="00102C59" w:rsidRDefault="00102C59" w:rsidP="00102C59">
            <w:pPr>
              <w:jc w:val="center"/>
              <w:rPr>
                <w:rFonts w:cs="Arial"/>
                <w:sz w:val="18"/>
                <w:szCs w:val="18"/>
              </w:rPr>
            </w:pPr>
            <w:r w:rsidRPr="00102C59">
              <w:rPr>
                <w:rFonts w:cs="Arial"/>
                <w:sz w:val="18"/>
                <w:szCs w:val="18"/>
              </w:rPr>
              <w:t>0.6</w:t>
            </w:r>
          </w:p>
        </w:tc>
        <w:tc>
          <w:tcPr>
            <w:tcW w:w="1048" w:type="dxa"/>
            <w:tcBorders>
              <w:top w:val="nil"/>
              <w:left w:val="nil"/>
              <w:bottom w:val="nil"/>
              <w:right w:val="nil"/>
            </w:tcBorders>
            <w:shd w:val="clear" w:color="auto" w:fill="auto"/>
            <w:noWrap/>
            <w:vAlign w:val="bottom"/>
          </w:tcPr>
          <w:p w14:paraId="7FBF914E" w14:textId="77777777" w:rsidR="00102C59" w:rsidRPr="00102C59" w:rsidRDefault="00102C59" w:rsidP="00102C59">
            <w:pPr>
              <w:jc w:val="center"/>
              <w:rPr>
                <w:rFonts w:cs="Arial"/>
                <w:sz w:val="18"/>
                <w:szCs w:val="18"/>
              </w:rPr>
            </w:pPr>
            <w:r w:rsidRPr="00102C59">
              <w:rPr>
                <w:rFonts w:cs="Arial"/>
                <w:sz w:val="18"/>
                <w:szCs w:val="18"/>
              </w:rPr>
              <w:t>1,768</w:t>
            </w:r>
          </w:p>
        </w:tc>
      </w:tr>
      <w:tr w:rsidR="00102C59" w:rsidRPr="00102C59" w14:paraId="122EC099" w14:textId="77777777" w:rsidTr="00102C59">
        <w:trPr>
          <w:trHeight w:val="255"/>
          <w:jc w:val="center"/>
        </w:trPr>
        <w:tc>
          <w:tcPr>
            <w:tcW w:w="1144" w:type="dxa"/>
            <w:tcBorders>
              <w:top w:val="nil"/>
              <w:left w:val="nil"/>
              <w:bottom w:val="nil"/>
              <w:right w:val="nil"/>
            </w:tcBorders>
            <w:shd w:val="clear" w:color="auto" w:fill="auto"/>
            <w:noWrap/>
            <w:vAlign w:val="bottom"/>
          </w:tcPr>
          <w:p w14:paraId="04C3EA82" w14:textId="77777777" w:rsidR="00102C59" w:rsidRPr="00102C59" w:rsidRDefault="00102C59" w:rsidP="00102C59">
            <w:pPr>
              <w:jc w:val="center"/>
              <w:rPr>
                <w:rFonts w:cs="Arial"/>
                <w:sz w:val="18"/>
                <w:szCs w:val="18"/>
              </w:rPr>
            </w:pPr>
            <w:r w:rsidRPr="00102C59">
              <w:rPr>
                <w:rFonts w:cs="Arial"/>
                <w:sz w:val="18"/>
                <w:szCs w:val="18"/>
              </w:rPr>
              <w:t>2007</w:t>
            </w:r>
          </w:p>
        </w:tc>
        <w:tc>
          <w:tcPr>
            <w:tcW w:w="1350" w:type="dxa"/>
            <w:tcBorders>
              <w:top w:val="nil"/>
              <w:left w:val="nil"/>
              <w:bottom w:val="nil"/>
              <w:right w:val="nil"/>
            </w:tcBorders>
            <w:vAlign w:val="bottom"/>
          </w:tcPr>
          <w:p w14:paraId="6B083499" w14:textId="77777777" w:rsidR="00102C59" w:rsidRPr="00102C59" w:rsidRDefault="00102C59" w:rsidP="00102C59">
            <w:pPr>
              <w:jc w:val="center"/>
              <w:rPr>
                <w:rFonts w:cs="Arial"/>
                <w:sz w:val="18"/>
                <w:szCs w:val="18"/>
              </w:rPr>
            </w:pPr>
            <w:r w:rsidRPr="00102C59">
              <w:rPr>
                <w:rFonts w:cs="Arial"/>
                <w:sz w:val="18"/>
                <w:szCs w:val="18"/>
              </w:rPr>
              <w:t>69</w:t>
            </w:r>
          </w:p>
        </w:tc>
        <w:tc>
          <w:tcPr>
            <w:tcW w:w="1260" w:type="dxa"/>
            <w:tcBorders>
              <w:top w:val="nil"/>
              <w:left w:val="nil"/>
              <w:bottom w:val="nil"/>
              <w:right w:val="nil"/>
            </w:tcBorders>
            <w:shd w:val="clear" w:color="auto" w:fill="auto"/>
            <w:noWrap/>
            <w:vAlign w:val="bottom"/>
          </w:tcPr>
          <w:p w14:paraId="34D6B457" w14:textId="77777777" w:rsidR="00102C59" w:rsidRPr="00102C59" w:rsidRDefault="00102C59" w:rsidP="00102C59">
            <w:pPr>
              <w:jc w:val="center"/>
              <w:rPr>
                <w:rFonts w:cs="Arial"/>
                <w:sz w:val="18"/>
                <w:szCs w:val="18"/>
              </w:rPr>
            </w:pPr>
            <w:r w:rsidRPr="00102C59">
              <w:rPr>
                <w:rFonts w:cs="Arial"/>
                <w:sz w:val="18"/>
                <w:szCs w:val="18"/>
              </w:rPr>
              <w:t>0.6</w:t>
            </w:r>
          </w:p>
        </w:tc>
        <w:tc>
          <w:tcPr>
            <w:tcW w:w="925" w:type="dxa"/>
            <w:tcBorders>
              <w:top w:val="nil"/>
              <w:left w:val="nil"/>
              <w:bottom w:val="nil"/>
              <w:right w:val="nil"/>
            </w:tcBorders>
            <w:vAlign w:val="bottom"/>
          </w:tcPr>
          <w:p w14:paraId="2BD130AB" w14:textId="77777777" w:rsidR="00102C59" w:rsidRPr="00102C59" w:rsidRDefault="00102C59" w:rsidP="00102C59">
            <w:pPr>
              <w:jc w:val="center"/>
              <w:rPr>
                <w:rFonts w:cs="Arial"/>
                <w:sz w:val="18"/>
                <w:szCs w:val="18"/>
              </w:rPr>
            </w:pPr>
            <w:r w:rsidRPr="00102C59">
              <w:rPr>
                <w:rFonts w:cs="Arial"/>
                <w:sz w:val="18"/>
                <w:szCs w:val="18"/>
              </w:rPr>
              <w:t>5,118</w:t>
            </w:r>
          </w:p>
        </w:tc>
        <w:tc>
          <w:tcPr>
            <w:tcW w:w="1440" w:type="dxa"/>
            <w:tcBorders>
              <w:top w:val="nil"/>
              <w:left w:val="nil"/>
              <w:bottom w:val="nil"/>
              <w:right w:val="nil"/>
            </w:tcBorders>
            <w:shd w:val="clear" w:color="auto" w:fill="auto"/>
            <w:noWrap/>
            <w:vAlign w:val="bottom"/>
          </w:tcPr>
          <w:p w14:paraId="1344D967" w14:textId="77777777" w:rsidR="00102C59" w:rsidRPr="00102C59" w:rsidRDefault="00102C59" w:rsidP="00102C59">
            <w:pPr>
              <w:jc w:val="center"/>
              <w:rPr>
                <w:rFonts w:cs="Arial"/>
                <w:sz w:val="18"/>
                <w:szCs w:val="18"/>
              </w:rPr>
            </w:pPr>
            <w:r w:rsidRPr="00102C59">
              <w:rPr>
                <w:rFonts w:cs="Arial"/>
                <w:sz w:val="18"/>
                <w:szCs w:val="18"/>
              </w:rPr>
              <w:t>33</w:t>
            </w:r>
          </w:p>
        </w:tc>
        <w:tc>
          <w:tcPr>
            <w:tcW w:w="1260" w:type="dxa"/>
            <w:tcBorders>
              <w:top w:val="nil"/>
              <w:left w:val="nil"/>
              <w:bottom w:val="nil"/>
              <w:right w:val="nil"/>
            </w:tcBorders>
            <w:shd w:val="clear" w:color="auto" w:fill="auto"/>
            <w:noWrap/>
            <w:vAlign w:val="bottom"/>
          </w:tcPr>
          <w:p w14:paraId="5355109F" w14:textId="77777777" w:rsidR="00102C59" w:rsidRPr="00102C59" w:rsidRDefault="00102C59" w:rsidP="00102C59">
            <w:pPr>
              <w:jc w:val="center"/>
              <w:rPr>
                <w:rFonts w:cs="Arial"/>
                <w:sz w:val="18"/>
                <w:szCs w:val="18"/>
              </w:rPr>
            </w:pPr>
            <w:r w:rsidRPr="00102C59">
              <w:rPr>
                <w:rFonts w:cs="Arial"/>
                <w:sz w:val="18"/>
                <w:szCs w:val="18"/>
              </w:rPr>
              <w:t>0.6</w:t>
            </w:r>
          </w:p>
        </w:tc>
        <w:tc>
          <w:tcPr>
            <w:tcW w:w="1048" w:type="dxa"/>
            <w:tcBorders>
              <w:top w:val="nil"/>
              <w:left w:val="nil"/>
              <w:bottom w:val="nil"/>
              <w:right w:val="nil"/>
            </w:tcBorders>
            <w:shd w:val="clear" w:color="auto" w:fill="auto"/>
            <w:noWrap/>
            <w:vAlign w:val="bottom"/>
          </w:tcPr>
          <w:p w14:paraId="016B7331" w14:textId="77777777" w:rsidR="00102C59" w:rsidRPr="00102C59" w:rsidRDefault="00102C59" w:rsidP="00102C59">
            <w:pPr>
              <w:jc w:val="center"/>
              <w:rPr>
                <w:rFonts w:cs="Arial"/>
                <w:sz w:val="18"/>
                <w:szCs w:val="18"/>
              </w:rPr>
            </w:pPr>
            <w:r w:rsidRPr="00102C59">
              <w:rPr>
                <w:rFonts w:cs="Arial"/>
                <w:sz w:val="18"/>
                <w:szCs w:val="18"/>
              </w:rPr>
              <w:t>2,874</w:t>
            </w:r>
          </w:p>
        </w:tc>
      </w:tr>
      <w:tr w:rsidR="00102C59" w:rsidRPr="00102C59" w14:paraId="6694DED0" w14:textId="77777777" w:rsidTr="00102C59">
        <w:trPr>
          <w:trHeight w:val="255"/>
          <w:jc w:val="center"/>
        </w:trPr>
        <w:tc>
          <w:tcPr>
            <w:tcW w:w="1144" w:type="dxa"/>
            <w:tcBorders>
              <w:top w:val="nil"/>
              <w:left w:val="nil"/>
              <w:bottom w:val="nil"/>
              <w:right w:val="nil"/>
            </w:tcBorders>
            <w:shd w:val="clear" w:color="auto" w:fill="auto"/>
            <w:noWrap/>
            <w:vAlign w:val="bottom"/>
          </w:tcPr>
          <w:p w14:paraId="269F5DFD" w14:textId="77777777" w:rsidR="00102C59" w:rsidRPr="00102C59" w:rsidRDefault="00102C59" w:rsidP="00102C59">
            <w:pPr>
              <w:jc w:val="center"/>
              <w:rPr>
                <w:rFonts w:cs="Arial"/>
                <w:sz w:val="18"/>
                <w:szCs w:val="18"/>
              </w:rPr>
            </w:pPr>
            <w:r w:rsidRPr="00102C59">
              <w:rPr>
                <w:rFonts w:cs="Arial"/>
                <w:sz w:val="18"/>
                <w:szCs w:val="18"/>
              </w:rPr>
              <w:t>2008</w:t>
            </w:r>
          </w:p>
        </w:tc>
        <w:tc>
          <w:tcPr>
            <w:tcW w:w="1350" w:type="dxa"/>
            <w:tcBorders>
              <w:top w:val="nil"/>
              <w:left w:val="nil"/>
              <w:bottom w:val="nil"/>
              <w:right w:val="nil"/>
            </w:tcBorders>
            <w:vAlign w:val="bottom"/>
          </w:tcPr>
          <w:p w14:paraId="4AE57EED" w14:textId="77777777" w:rsidR="00102C59" w:rsidRPr="00102C59" w:rsidRDefault="00102C59" w:rsidP="00102C59">
            <w:pPr>
              <w:jc w:val="center"/>
              <w:rPr>
                <w:rFonts w:cs="Arial"/>
                <w:sz w:val="18"/>
                <w:szCs w:val="18"/>
              </w:rPr>
            </w:pPr>
            <w:r w:rsidRPr="00102C59">
              <w:rPr>
                <w:rFonts w:cs="Arial"/>
                <w:sz w:val="18"/>
                <w:szCs w:val="18"/>
              </w:rPr>
              <w:t>70</w:t>
            </w:r>
          </w:p>
        </w:tc>
        <w:tc>
          <w:tcPr>
            <w:tcW w:w="1260" w:type="dxa"/>
            <w:tcBorders>
              <w:top w:val="nil"/>
              <w:left w:val="nil"/>
              <w:bottom w:val="nil"/>
              <w:right w:val="nil"/>
            </w:tcBorders>
            <w:shd w:val="clear" w:color="auto" w:fill="auto"/>
            <w:noWrap/>
            <w:vAlign w:val="bottom"/>
          </w:tcPr>
          <w:p w14:paraId="61431B48" w14:textId="77777777" w:rsidR="00102C59" w:rsidRPr="00102C59" w:rsidRDefault="00102C59" w:rsidP="00102C59">
            <w:pPr>
              <w:jc w:val="center"/>
              <w:rPr>
                <w:rFonts w:cs="Arial"/>
                <w:sz w:val="18"/>
                <w:szCs w:val="18"/>
              </w:rPr>
            </w:pPr>
            <w:r w:rsidRPr="00102C59">
              <w:rPr>
                <w:rFonts w:cs="Arial"/>
                <w:sz w:val="18"/>
                <w:szCs w:val="18"/>
              </w:rPr>
              <w:t>0.9</w:t>
            </w:r>
          </w:p>
        </w:tc>
        <w:tc>
          <w:tcPr>
            <w:tcW w:w="925" w:type="dxa"/>
            <w:tcBorders>
              <w:top w:val="nil"/>
              <w:left w:val="nil"/>
              <w:bottom w:val="nil"/>
              <w:right w:val="nil"/>
            </w:tcBorders>
            <w:vAlign w:val="bottom"/>
          </w:tcPr>
          <w:p w14:paraId="667A7EC2" w14:textId="77777777" w:rsidR="00102C59" w:rsidRPr="00102C59" w:rsidRDefault="00102C59" w:rsidP="00102C59">
            <w:pPr>
              <w:jc w:val="center"/>
              <w:rPr>
                <w:rFonts w:cs="Arial"/>
                <w:sz w:val="18"/>
                <w:szCs w:val="18"/>
              </w:rPr>
            </w:pPr>
            <w:r w:rsidRPr="00102C59">
              <w:rPr>
                <w:rFonts w:cs="Arial"/>
                <w:sz w:val="18"/>
                <w:szCs w:val="18"/>
              </w:rPr>
              <w:t>3,237</w:t>
            </w:r>
          </w:p>
        </w:tc>
        <w:tc>
          <w:tcPr>
            <w:tcW w:w="1440" w:type="dxa"/>
            <w:tcBorders>
              <w:top w:val="nil"/>
              <w:left w:val="nil"/>
              <w:bottom w:val="nil"/>
              <w:right w:val="nil"/>
            </w:tcBorders>
            <w:shd w:val="clear" w:color="auto" w:fill="auto"/>
            <w:noWrap/>
            <w:vAlign w:val="bottom"/>
          </w:tcPr>
          <w:p w14:paraId="045DBE02" w14:textId="77777777" w:rsidR="00102C59" w:rsidRPr="00102C59" w:rsidRDefault="00102C59" w:rsidP="00102C59">
            <w:pPr>
              <w:jc w:val="center"/>
              <w:rPr>
                <w:rFonts w:cs="Arial"/>
                <w:sz w:val="18"/>
                <w:szCs w:val="18"/>
              </w:rPr>
            </w:pPr>
            <w:r w:rsidRPr="00102C59">
              <w:rPr>
                <w:rFonts w:cs="Arial"/>
                <w:sz w:val="18"/>
                <w:szCs w:val="18"/>
              </w:rPr>
              <w:t>33</w:t>
            </w:r>
          </w:p>
        </w:tc>
        <w:tc>
          <w:tcPr>
            <w:tcW w:w="1260" w:type="dxa"/>
            <w:tcBorders>
              <w:top w:val="nil"/>
              <w:left w:val="nil"/>
              <w:bottom w:val="nil"/>
              <w:right w:val="nil"/>
            </w:tcBorders>
            <w:shd w:val="clear" w:color="auto" w:fill="auto"/>
            <w:noWrap/>
            <w:vAlign w:val="bottom"/>
          </w:tcPr>
          <w:p w14:paraId="1B4F0AED" w14:textId="77777777" w:rsidR="00102C59" w:rsidRPr="00102C59" w:rsidRDefault="00102C59" w:rsidP="00102C59">
            <w:pPr>
              <w:jc w:val="center"/>
              <w:rPr>
                <w:rFonts w:cs="Arial"/>
                <w:sz w:val="18"/>
                <w:szCs w:val="18"/>
              </w:rPr>
            </w:pPr>
            <w:r w:rsidRPr="00102C59">
              <w:rPr>
                <w:rFonts w:cs="Arial"/>
                <w:sz w:val="18"/>
                <w:szCs w:val="18"/>
              </w:rPr>
              <w:t>0.5</w:t>
            </w:r>
          </w:p>
        </w:tc>
        <w:tc>
          <w:tcPr>
            <w:tcW w:w="1048" w:type="dxa"/>
            <w:tcBorders>
              <w:top w:val="nil"/>
              <w:left w:val="nil"/>
              <w:bottom w:val="nil"/>
              <w:right w:val="nil"/>
            </w:tcBorders>
            <w:shd w:val="clear" w:color="auto" w:fill="auto"/>
            <w:noWrap/>
            <w:vAlign w:val="bottom"/>
          </w:tcPr>
          <w:p w14:paraId="4262E26A" w14:textId="77777777" w:rsidR="00102C59" w:rsidRPr="00102C59" w:rsidRDefault="00102C59" w:rsidP="00102C59">
            <w:pPr>
              <w:jc w:val="center"/>
              <w:rPr>
                <w:rFonts w:cs="Arial"/>
                <w:sz w:val="18"/>
                <w:szCs w:val="18"/>
              </w:rPr>
            </w:pPr>
            <w:r w:rsidRPr="00102C59">
              <w:rPr>
                <w:rFonts w:cs="Arial"/>
                <w:sz w:val="18"/>
                <w:szCs w:val="18"/>
              </w:rPr>
              <w:t>2,442</w:t>
            </w:r>
          </w:p>
        </w:tc>
      </w:tr>
      <w:tr w:rsidR="00102C59" w:rsidRPr="00102C59" w14:paraId="12860942" w14:textId="77777777" w:rsidTr="00102C59">
        <w:trPr>
          <w:trHeight w:val="255"/>
          <w:jc w:val="center"/>
        </w:trPr>
        <w:tc>
          <w:tcPr>
            <w:tcW w:w="1144" w:type="dxa"/>
            <w:tcBorders>
              <w:top w:val="nil"/>
              <w:left w:val="nil"/>
              <w:bottom w:val="nil"/>
              <w:right w:val="nil"/>
            </w:tcBorders>
            <w:shd w:val="clear" w:color="auto" w:fill="auto"/>
            <w:noWrap/>
            <w:vAlign w:val="bottom"/>
          </w:tcPr>
          <w:p w14:paraId="7834B763" w14:textId="77777777" w:rsidR="00102C59" w:rsidRPr="00102C59" w:rsidRDefault="00102C59" w:rsidP="00102C59">
            <w:pPr>
              <w:jc w:val="center"/>
              <w:rPr>
                <w:rFonts w:cs="Arial"/>
                <w:sz w:val="18"/>
                <w:szCs w:val="18"/>
              </w:rPr>
            </w:pPr>
            <w:r w:rsidRPr="00102C59">
              <w:rPr>
                <w:rFonts w:cs="Arial"/>
                <w:sz w:val="18"/>
                <w:szCs w:val="18"/>
              </w:rPr>
              <w:t>2009</w:t>
            </w:r>
          </w:p>
        </w:tc>
        <w:tc>
          <w:tcPr>
            <w:tcW w:w="1350" w:type="dxa"/>
            <w:tcBorders>
              <w:top w:val="nil"/>
              <w:left w:val="nil"/>
              <w:bottom w:val="nil"/>
              <w:right w:val="nil"/>
            </w:tcBorders>
            <w:vAlign w:val="bottom"/>
          </w:tcPr>
          <w:p w14:paraId="196C4B66" w14:textId="77777777" w:rsidR="00102C59" w:rsidRPr="00102C59" w:rsidRDefault="00102C59" w:rsidP="00102C59">
            <w:pPr>
              <w:jc w:val="center"/>
              <w:rPr>
                <w:rFonts w:cs="Arial"/>
                <w:sz w:val="18"/>
                <w:szCs w:val="18"/>
              </w:rPr>
            </w:pPr>
            <w:r w:rsidRPr="00102C59">
              <w:rPr>
                <w:rFonts w:cs="Arial"/>
                <w:sz w:val="18"/>
                <w:szCs w:val="18"/>
              </w:rPr>
              <w:t>68</w:t>
            </w:r>
          </w:p>
        </w:tc>
        <w:tc>
          <w:tcPr>
            <w:tcW w:w="1260" w:type="dxa"/>
            <w:tcBorders>
              <w:top w:val="nil"/>
              <w:left w:val="nil"/>
              <w:bottom w:val="nil"/>
              <w:right w:val="nil"/>
            </w:tcBorders>
            <w:shd w:val="clear" w:color="auto" w:fill="auto"/>
            <w:noWrap/>
            <w:vAlign w:val="bottom"/>
          </w:tcPr>
          <w:p w14:paraId="6A955A66" w14:textId="77777777" w:rsidR="00102C59" w:rsidRPr="00102C59" w:rsidRDefault="00102C59" w:rsidP="00102C59">
            <w:pPr>
              <w:jc w:val="center"/>
              <w:rPr>
                <w:rFonts w:cs="Arial"/>
                <w:sz w:val="18"/>
                <w:szCs w:val="18"/>
              </w:rPr>
            </w:pPr>
            <w:r w:rsidRPr="00102C59">
              <w:rPr>
                <w:rFonts w:cs="Arial"/>
                <w:sz w:val="18"/>
                <w:szCs w:val="18"/>
              </w:rPr>
              <w:t>0.7</w:t>
            </w:r>
          </w:p>
        </w:tc>
        <w:tc>
          <w:tcPr>
            <w:tcW w:w="925" w:type="dxa"/>
            <w:tcBorders>
              <w:top w:val="nil"/>
              <w:left w:val="nil"/>
              <w:bottom w:val="nil"/>
              <w:right w:val="nil"/>
            </w:tcBorders>
            <w:vAlign w:val="bottom"/>
          </w:tcPr>
          <w:p w14:paraId="7EB9ECCB" w14:textId="77777777" w:rsidR="00102C59" w:rsidRPr="00102C59" w:rsidRDefault="00102C59" w:rsidP="00102C59">
            <w:pPr>
              <w:jc w:val="center"/>
              <w:rPr>
                <w:rFonts w:cs="Arial"/>
                <w:sz w:val="18"/>
                <w:szCs w:val="18"/>
              </w:rPr>
            </w:pPr>
            <w:r w:rsidRPr="00102C59">
              <w:rPr>
                <w:rFonts w:cs="Arial"/>
                <w:sz w:val="18"/>
                <w:szCs w:val="18"/>
              </w:rPr>
              <w:t>3,906</w:t>
            </w:r>
          </w:p>
        </w:tc>
        <w:tc>
          <w:tcPr>
            <w:tcW w:w="1440" w:type="dxa"/>
            <w:tcBorders>
              <w:top w:val="nil"/>
              <w:left w:val="nil"/>
              <w:bottom w:val="nil"/>
              <w:right w:val="nil"/>
            </w:tcBorders>
            <w:shd w:val="clear" w:color="auto" w:fill="auto"/>
            <w:noWrap/>
            <w:vAlign w:val="bottom"/>
          </w:tcPr>
          <w:p w14:paraId="3DBE1D9C" w14:textId="77777777" w:rsidR="00102C59" w:rsidRPr="00102C59" w:rsidRDefault="00102C59" w:rsidP="00102C59">
            <w:pPr>
              <w:jc w:val="center"/>
              <w:rPr>
                <w:rFonts w:cs="Arial"/>
                <w:sz w:val="18"/>
                <w:szCs w:val="18"/>
              </w:rPr>
            </w:pPr>
            <w:r w:rsidRPr="00102C59">
              <w:rPr>
                <w:rFonts w:cs="Arial"/>
                <w:sz w:val="18"/>
                <w:szCs w:val="18"/>
              </w:rPr>
              <w:t>33</w:t>
            </w:r>
          </w:p>
        </w:tc>
        <w:tc>
          <w:tcPr>
            <w:tcW w:w="1260" w:type="dxa"/>
            <w:tcBorders>
              <w:top w:val="nil"/>
              <w:left w:val="nil"/>
              <w:bottom w:val="nil"/>
              <w:right w:val="nil"/>
            </w:tcBorders>
            <w:shd w:val="clear" w:color="auto" w:fill="auto"/>
            <w:noWrap/>
            <w:vAlign w:val="bottom"/>
          </w:tcPr>
          <w:p w14:paraId="4182B8DF" w14:textId="77777777" w:rsidR="00102C59" w:rsidRPr="00102C59" w:rsidRDefault="00102C59" w:rsidP="00102C59">
            <w:pPr>
              <w:jc w:val="center"/>
              <w:rPr>
                <w:rFonts w:cs="Arial"/>
                <w:sz w:val="18"/>
                <w:szCs w:val="18"/>
              </w:rPr>
            </w:pPr>
            <w:r w:rsidRPr="00102C59">
              <w:rPr>
                <w:rFonts w:cs="Arial"/>
                <w:sz w:val="18"/>
                <w:szCs w:val="18"/>
              </w:rPr>
              <w:t>0.3</w:t>
            </w:r>
          </w:p>
        </w:tc>
        <w:tc>
          <w:tcPr>
            <w:tcW w:w="1048" w:type="dxa"/>
            <w:tcBorders>
              <w:top w:val="nil"/>
              <w:left w:val="nil"/>
              <w:bottom w:val="nil"/>
              <w:right w:val="nil"/>
            </w:tcBorders>
            <w:shd w:val="clear" w:color="auto" w:fill="auto"/>
            <w:noWrap/>
            <w:vAlign w:val="bottom"/>
          </w:tcPr>
          <w:p w14:paraId="4EFB1CA0" w14:textId="77777777" w:rsidR="00102C59" w:rsidRPr="00102C59" w:rsidRDefault="00102C59" w:rsidP="00102C59">
            <w:pPr>
              <w:jc w:val="center"/>
              <w:rPr>
                <w:rFonts w:cs="Arial"/>
                <w:sz w:val="18"/>
                <w:szCs w:val="18"/>
              </w:rPr>
            </w:pPr>
            <w:r w:rsidRPr="00102C59">
              <w:rPr>
                <w:rFonts w:cs="Arial"/>
                <w:sz w:val="18"/>
                <w:szCs w:val="18"/>
              </w:rPr>
              <w:t>2,097</w:t>
            </w:r>
          </w:p>
        </w:tc>
      </w:tr>
      <w:tr w:rsidR="00102C59" w:rsidRPr="00102C59" w14:paraId="5A99EDFE" w14:textId="77777777" w:rsidTr="00102C59">
        <w:trPr>
          <w:trHeight w:val="255"/>
          <w:jc w:val="center"/>
        </w:trPr>
        <w:tc>
          <w:tcPr>
            <w:tcW w:w="1144" w:type="dxa"/>
            <w:tcBorders>
              <w:top w:val="nil"/>
              <w:left w:val="nil"/>
              <w:bottom w:val="nil"/>
              <w:right w:val="nil"/>
            </w:tcBorders>
            <w:shd w:val="clear" w:color="auto" w:fill="auto"/>
            <w:noWrap/>
            <w:vAlign w:val="bottom"/>
          </w:tcPr>
          <w:p w14:paraId="3B1DE85E" w14:textId="77777777" w:rsidR="00102C59" w:rsidRPr="00102C59" w:rsidRDefault="00102C59" w:rsidP="00102C59">
            <w:pPr>
              <w:jc w:val="center"/>
              <w:rPr>
                <w:rFonts w:cs="Arial"/>
                <w:sz w:val="18"/>
                <w:szCs w:val="18"/>
              </w:rPr>
            </w:pPr>
            <w:r w:rsidRPr="00102C59">
              <w:rPr>
                <w:rFonts w:cs="Arial"/>
                <w:sz w:val="18"/>
                <w:szCs w:val="18"/>
              </w:rPr>
              <w:t>2010</w:t>
            </w:r>
          </w:p>
        </w:tc>
        <w:tc>
          <w:tcPr>
            <w:tcW w:w="1350" w:type="dxa"/>
            <w:tcBorders>
              <w:top w:val="nil"/>
              <w:left w:val="nil"/>
              <w:bottom w:val="nil"/>
              <w:right w:val="nil"/>
            </w:tcBorders>
            <w:vAlign w:val="bottom"/>
          </w:tcPr>
          <w:p w14:paraId="05682B41" w14:textId="77777777" w:rsidR="00102C59" w:rsidRPr="00102C59" w:rsidRDefault="00102C59" w:rsidP="00102C59">
            <w:pPr>
              <w:jc w:val="center"/>
              <w:rPr>
                <w:rFonts w:cs="Arial"/>
                <w:sz w:val="18"/>
                <w:szCs w:val="18"/>
              </w:rPr>
            </w:pPr>
            <w:r w:rsidRPr="00102C59">
              <w:rPr>
                <w:rFonts w:cs="Arial"/>
                <w:sz w:val="18"/>
                <w:szCs w:val="18"/>
              </w:rPr>
              <w:t>64</w:t>
            </w:r>
          </w:p>
        </w:tc>
        <w:tc>
          <w:tcPr>
            <w:tcW w:w="1260" w:type="dxa"/>
            <w:tcBorders>
              <w:top w:val="nil"/>
              <w:left w:val="nil"/>
              <w:bottom w:val="nil"/>
              <w:right w:val="nil"/>
            </w:tcBorders>
            <w:shd w:val="clear" w:color="auto" w:fill="auto"/>
            <w:noWrap/>
            <w:vAlign w:val="bottom"/>
          </w:tcPr>
          <w:p w14:paraId="08500C92" w14:textId="77777777" w:rsidR="00102C59" w:rsidRPr="00102C59" w:rsidRDefault="00102C59" w:rsidP="00102C59">
            <w:pPr>
              <w:jc w:val="center"/>
              <w:rPr>
                <w:rFonts w:cs="Arial"/>
                <w:sz w:val="18"/>
                <w:szCs w:val="18"/>
              </w:rPr>
            </w:pPr>
            <w:r w:rsidRPr="00102C59">
              <w:rPr>
                <w:rFonts w:cs="Arial"/>
                <w:sz w:val="18"/>
                <w:szCs w:val="18"/>
              </w:rPr>
              <w:t>1.2</w:t>
            </w:r>
          </w:p>
        </w:tc>
        <w:tc>
          <w:tcPr>
            <w:tcW w:w="925" w:type="dxa"/>
            <w:tcBorders>
              <w:top w:val="nil"/>
              <w:left w:val="nil"/>
              <w:bottom w:val="nil"/>
              <w:right w:val="nil"/>
            </w:tcBorders>
            <w:vAlign w:val="bottom"/>
          </w:tcPr>
          <w:p w14:paraId="01FEFA1C" w14:textId="77777777" w:rsidR="00102C59" w:rsidRPr="00102C59" w:rsidRDefault="00102C59" w:rsidP="00102C59">
            <w:pPr>
              <w:jc w:val="center"/>
              <w:rPr>
                <w:rFonts w:cs="Arial"/>
                <w:sz w:val="18"/>
                <w:szCs w:val="18"/>
              </w:rPr>
            </w:pPr>
            <w:r w:rsidRPr="00102C59">
              <w:rPr>
                <w:rFonts w:cs="Arial"/>
                <w:sz w:val="18"/>
                <w:szCs w:val="18"/>
              </w:rPr>
              <w:t>1,514</w:t>
            </w:r>
          </w:p>
        </w:tc>
        <w:tc>
          <w:tcPr>
            <w:tcW w:w="1440" w:type="dxa"/>
            <w:tcBorders>
              <w:top w:val="nil"/>
              <w:left w:val="nil"/>
              <w:bottom w:val="nil"/>
              <w:right w:val="nil"/>
            </w:tcBorders>
            <w:shd w:val="clear" w:color="auto" w:fill="auto"/>
            <w:noWrap/>
            <w:vAlign w:val="bottom"/>
          </w:tcPr>
          <w:p w14:paraId="2DCDB913" w14:textId="77777777" w:rsidR="00102C59" w:rsidRPr="00102C59" w:rsidRDefault="00102C59" w:rsidP="00102C59">
            <w:pPr>
              <w:jc w:val="center"/>
              <w:rPr>
                <w:rFonts w:cs="Arial"/>
                <w:sz w:val="18"/>
                <w:szCs w:val="18"/>
              </w:rPr>
            </w:pPr>
            <w:r w:rsidRPr="00102C59">
              <w:rPr>
                <w:rFonts w:cs="Arial"/>
                <w:sz w:val="18"/>
                <w:szCs w:val="18"/>
              </w:rPr>
              <w:t>30</w:t>
            </w:r>
          </w:p>
        </w:tc>
        <w:tc>
          <w:tcPr>
            <w:tcW w:w="1260" w:type="dxa"/>
            <w:tcBorders>
              <w:top w:val="nil"/>
              <w:left w:val="nil"/>
              <w:bottom w:val="nil"/>
              <w:right w:val="nil"/>
            </w:tcBorders>
            <w:shd w:val="clear" w:color="auto" w:fill="auto"/>
            <w:noWrap/>
            <w:vAlign w:val="bottom"/>
          </w:tcPr>
          <w:p w14:paraId="4841CA86" w14:textId="77777777" w:rsidR="00102C59" w:rsidRPr="00102C59" w:rsidRDefault="00102C59" w:rsidP="00102C59">
            <w:pPr>
              <w:jc w:val="center"/>
              <w:rPr>
                <w:rFonts w:cs="Arial"/>
                <w:sz w:val="18"/>
                <w:szCs w:val="18"/>
              </w:rPr>
            </w:pPr>
            <w:r w:rsidRPr="00102C59">
              <w:rPr>
                <w:rFonts w:cs="Arial"/>
                <w:sz w:val="18"/>
                <w:szCs w:val="18"/>
              </w:rPr>
              <w:t>0.7</w:t>
            </w:r>
          </w:p>
        </w:tc>
        <w:tc>
          <w:tcPr>
            <w:tcW w:w="1048" w:type="dxa"/>
            <w:tcBorders>
              <w:top w:val="nil"/>
              <w:left w:val="nil"/>
              <w:bottom w:val="nil"/>
              <w:right w:val="nil"/>
            </w:tcBorders>
            <w:shd w:val="clear" w:color="auto" w:fill="auto"/>
            <w:noWrap/>
            <w:vAlign w:val="bottom"/>
          </w:tcPr>
          <w:p w14:paraId="1F033F23" w14:textId="77777777" w:rsidR="00102C59" w:rsidRPr="00102C59" w:rsidRDefault="00102C59" w:rsidP="00102C59">
            <w:pPr>
              <w:jc w:val="center"/>
              <w:rPr>
                <w:rFonts w:cs="Arial"/>
                <w:sz w:val="18"/>
                <w:szCs w:val="18"/>
              </w:rPr>
            </w:pPr>
            <w:r w:rsidRPr="00102C59">
              <w:rPr>
                <w:rFonts w:cs="Arial"/>
                <w:sz w:val="18"/>
                <w:szCs w:val="18"/>
              </w:rPr>
              <w:t>627</w:t>
            </w:r>
          </w:p>
        </w:tc>
      </w:tr>
      <w:tr w:rsidR="00102C59" w:rsidRPr="00102C59" w14:paraId="41D14F66" w14:textId="77777777" w:rsidTr="00102C59">
        <w:trPr>
          <w:trHeight w:val="255"/>
          <w:jc w:val="center"/>
        </w:trPr>
        <w:tc>
          <w:tcPr>
            <w:tcW w:w="1144" w:type="dxa"/>
            <w:tcBorders>
              <w:top w:val="nil"/>
              <w:left w:val="nil"/>
              <w:right w:val="nil"/>
            </w:tcBorders>
            <w:shd w:val="clear" w:color="auto" w:fill="auto"/>
            <w:noWrap/>
            <w:vAlign w:val="bottom"/>
          </w:tcPr>
          <w:p w14:paraId="5E4BFFAA" w14:textId="77777777" w:rsidR="00102C59" w:rsidRPr="00102C59" w:rsidRDefault="00102C59" w:rsidP="00102C59">
            <w:pPr>
              <w:jc w:val="center"/>
              <w:rPr>
                <w:rFonts w:cs="Arial"/>
                <w:sz w:val="18"/>
                <w:szCs w:val="18"/>
              </w:rPr>
            </w:pPr>
            <w:r w:rsidRPr="00102C59">
              <w:rPr>
                <w:rFonts w:cs="Arial"/>
                <w:sz w:val="18"/>
                <w:szCs w:val="18"/>
              </w:rPr>
              <w:t>2011</w:t>
            </w:r>
          </w:p>
        </w:tc>
        <w:tc>
          <w:tcPr>
            <w:tcW w:w="1350" w:type="dxa"/>
            <w:tcBorders>
              <w:top w:val="nil"/>
              <w:left w:val="nil"/>
              <w:right w:val="nil"/>
            </w:tcBorders>
            <w:vAlign w:val="bottom"/>
          </w:tcPr>
          <w:p w14:paraId="249C0728" w14:textId="77777777" w:rsidR="00102C59" w:rsidRPr="00102C59" w:rsidRDefault="00102C59" w:rsidP="00102C59">
            <w:pPr>
              <w:jc w:val="center"/>
              <w:rPr>
                <w:rFonts w:cs="Arial"/>
                <w:sz w:val="18"/>
                <w:szCs w:val="18"/>
              </w:rPr>
            </w:pPr>
            <w:r w:rsidRPr="00102C59">
              <w:rPr>
                <w:rFonts w:cs="Arial"/>
                <w:sz w:val="18"/>
                <w:szCs w:val="18"/>
              </w:rPr>
              <w:t>80</w:t>
            </w:r>
          </w:p>
        </w:tc>
        <w:tc>
          <w:tcPr>
            <w:tcW w:w="1260" w:type="dxa"/>
            <w:tcBorders>
              <w:top w:val="nil"/>
              <w:left w:val="nil"/>
              <w:right w:val="nil"/>
            </w:tcBorders>
            <w:shd w:val="clear" w:color="auto" w:fill="auto"/>
            <w:noWrap/>
            <w:vAlign w:val="bottom"/>
          </w:tcPr>
          <w:p w14:paraId="10CB60AD" w14:textId="77777777" w:rsidR="00102C59" w:rsidRPr="00102C59" w:rsidRDefault="00102C59" w:rsidP="00102C59">
            <w:pPr>
              <w:jc w:val="center"/>
              <w:rPr>
                <w:rFonts w:cs="Arial"/>
                <w:sz w:val="18"/>
                <w:szCs w:val="18"/>
              </w:rPr>
            </w:pPr>
            <w:r w:rsidRPr="00102C59">
              <w:rPr>
                <w:rFonts w:cs="Arial"/>
                <w:sz w:val="18"/>
                <w:szCs w:val="18"/>
              </w:rPr>
              <w:t>1.4</w:t>
            </w:r>
          </w:p>
        </w:tc>
        <w:tc>
          <w:tcPr>
            <w:tcW w:w="925" w:type="dxa"/>
            <w:tcBorders>
              <w:top w:val="nil"/>
              <w:left w:val="nil"/>
              <w:right w:val="nil"/>
            </w:tcBorders>
            <w:vAlign w:val="bottom"/>
          </w:tcPr>
          <w:p w14:paraId="654889D6" w14:textId="77777777" w:rsidR="00102C59" w:rsidRPr="00102C59" w:rsidRDefault="00102C59" w:rsidP="00102C59">
            <w:pPr>
              <w:jc w:val="center"/>
              <w:rPr>
                <w:rFonts w:cs="Arial"/>
                <w:sz w:val="18"/>
                <w:szCs w:val="18"/>
              </w:rPr>
            </w:pPr>
            <w:r w:rsidRPr="00102C59">
              <w:rPr>
                <w:rFonts w:cs="Arial"/>
                <w:sz w:val="18"/>
                <w:szCs w:val="18"/>
              </w:rPr>
              <w:t>1,558</w:t>
            </w:r>
          </w:p>
        </w:tc>
        <w:tc>
          <w:tcPr>
            <w:tcW w:w="1440" w:type="dxa"/>
            <w:tcBorders>
              <w:top w:val="nil"/>
              <w:left w:val="nil"/>
              <w:right w:val="nil"/>
            </w:tcBorders>
            <w:shd w:val="clear" w:color="auto" w:fill="auto"/>
            <w:noWrap/>
            <w:vAlign w:val="bottom"/>
          </w:tcPr>
          <w:p w14:paraId="2ADCD167" w14:textId="77777777" w:rsidR="00102C59" w:rsidRPr="00102C59" w:rsidRDefault="00102C59" w:rsidP="00102C59">
            <w:pPr>
              <w:jc w:val="center"/>
              <w:rPr>
                <w:rFonts w:cs="Arial"/>
                <w:sz w:val="18"/>
                <w:szCs w:val="18"/>
              </w:rPr>
            </w:pPr>
            <w:r w:rsidRPr="00102C59">
              <w:rPr>
                <w:rFonts w:cs="Arial"/>
                <w:sz w:val="18"/>
                <w:szCs w:val="18"/>
              </w:rPr>
              <w:t>33</w:t>
            </w:r>
          </w:p>
        </w:tc>
        <w:tc>
          <w:tcPr>
            <w:tcW w:w="1260" w:type="dxa"/>
            <w:tcBorders>
              <w:top w:val="nil"/>
              <w:left w:val="nil"/>
              <w:right w:val="nil"/>
            </w:tcBorders>
            <w:shd w:val="clear" w:color="auto" w:fill="auto"/>
            <w:noWrap/>
            <w:vAlign w:val="bottom"/>
          </w:tcPr>
          <w:p w14:paraId="745A1D27" w14:textId="77777777" w:rsidR="00102C59" w:rsidRPr="00102C59" w:rsidRDefault="00102C59" w:rsidP="00102C59">
            <w:pPr>
              <w:jc w:val="center"/>
              <w:rPr>
                <w:rFonts w:cs="Arial"/>
                <w:sz w:val="18"/>
                <w:szCs w:val="18"/>
                <w:lang w:val="fr-CA"/>
              </w:rPr>
            </w:pPr>
            <w:r w:rsidRPr="00102C59">
              <w:rPr>
                <w:rFonts w:cs="Arial"/>
                <w:sz w:val="18"/>
                <w:szCs w:val="18"/>
                <w:lang w:val="fr-CA"/>
              </w:rPr>
              <w:t>0.7</w:t>
            </w:r>
          </w:p>
        </w:tc>
        <w:tc>
          <w:tcPr>
            <w:tcW w:w="1048" w:type="dxa"/>
            <w:tcBorders>
              <w:top w:val="nil"/>
              <w:left w:val="nil"/>
              <w:right w:val="nil"/>
            </w:tcBorders>
            <w:shd w:val="clear" w:color="auto" w:fill="auto"/>
            <w:noWrap/>
            <w:vAlign w:val="bottom"/>
          </w:tcPr>
          <w:p w14:paraId="401D5EF9" w14:textId="77777777" w:rsidR="00102C59" w:rsidRPr="00102C59" w:rsidRDefault="00102C59" w:rsidP="00102C59">
            <w:pPr>
              <w:jc w:val="center"/>
              <w:rPr>
                <w:rFonts w:cs="Arial"/>
                <w:sz w:val="18"/>
                <w:szCs w:val="18"/>
                <w:lang w:val="fr-CA"/>
              </w:rPr>
            </w:pPr>
            <w:r w:rsidRPr="00102C59">
              <w:rPr>
                <w:rFonts w:cs="Arial"/>
                <w:sz w:val="18"/>
                <w:szCs w:val="18"/>
                <w:lang w:val="fr-CA"/>
              </w:rPr>
              <w:t>763</w:t>
            </w:r>
          </w:p>
        </w:tc>
      </w:tr>
      <w:tr w:rsidR="00102C59" w:rsidRPr="00102C59" w14:paraId="68827E84" w14:textId="77777777" w:rsidTr="00102C59">
        <w:trPr>
          <w:trHeight w:val="255"/>
          <w:jc w:val="center"/>
        </w:trPr>
        <w:tc>
          <w:tcPr>
            <w:tcW w:w="1144" w:type="dxa"/>
            <w:tcBorders>
              <w:top w:val="nil"/>
              <w:left w:val="nil"/>
              <w:right w:val="nil"/>
            </w:tcBorders>
            <w:shd w:val="clear" w:color="auto" w:fill="auto"/>
            <w:noWrap/>
            <w:vAlign w:val="bottom"/>
          </w:tcPr>
          <w:p w14:paraId="15DFC6D6" w14:textId="77777777" w:rsidR="00102C59" w:rsidRPr="00102C59" w:rsidRDefault="00102C59" w:rsidP="00102C59">
            <w:pPr>
              <w:jc w:val="center"/>
              <w:rPr>
                <w:rFonts w:cs="Arial"/>
                <w:sz w:val="18"/>
                <w:szCs w:val="18"/>
                <w:lang w:val="fr-CA"/>
              </w:rPr>
            </w:pPr>
            <w:r w:rsidRPr="00102C59">
              <w:rPr>
                <w:rFonts w:cs="Arial"/>
                <w:sz w:val="18"/>
                <w:szCs w:val="18"/>
                <w:lang w:val="fr-CA"/>
              </w:rPr>
              <w:t>2012</w:t>
            </w:r>
          </w:p>
        </w:tc>
        <w:tc>
          <w:tcPr>
            <w:tcW w:w="1350" w:type="dxa"/>
            <w:tcBorders>
              <w:top w:val="nil"/>
              <w:left w:val="nil"/>
              <w:right w:val="nil"/>
            </w:tcBorders>
            <w:vAlign w:val="bottom"/>
          </w:tcPr>
          <w:p w14:paraId="44DBBDDC" w14:textId="77777777" w:rsidR="00102C59" w:rsidRPr="00102C59" w:rsidRDefault="00102C59" w:rsidP="00102C59">
            <w:pPr>
              <w:jc w:val="center"/>
              <w:rPr>
                <w:rFonts w:cs="Arial"/>
                <w:sz w:val="18"/>
                <w:szCs w:val="18"/>
                <w:lang w:val="fr-CA"/>
              </w:rPr>
            </w:pPr>
            <w:r w:rsidRPr="00102C59">
              <w:rPr>
                <w:rFonts w:cs="Arial"/>
                <w:sz w:val="18"/>
                <w:szCs w:val="18"/>
                <w:lang w:val="fr-CA"/>
              </w:rPr>
              <w:t>80</w:t>
            </w:r>
          </w:p>
        </w:tc>
        <w:tc>
          <w:tcPr>
            <w:tcW w:w="1260" w:type="dxa"/>
            <w:tcBorders>
              <w:top w:val="nil"/>
              <w:left w:val="nil"/>
              <w:right w:val="nil"/>
            </w:tcBorders>
            <w:shd w:val="clear" w:color="auto" w:fill="auto"/>
            <w:noWrap/>
            <w:vAlign w:val="bottom"/>
          </w:tcPr>
          <w:p w14:paraId="3D0F6AA7" w14:textId="77777777" w:rsidR="00102C59" w:rsidRPr="00102C59" w:rsidRDefault="00102C59" w:rsidP="00102C59">
            <w:pPr>
              <w:jc w:val="center"/>
              <w:rPr>
                <w:rFonts w:cs="Arial"/>
                <w:sz w:val="18"/>
                <w:szCs w:val="18"/>
                <w:lang w:val="fr-CA"/>
              </w:rPr>
            </w:pPr>
            <w:r w:rsidRPr="00102C59">
              <w:rPr>
                <w:rFonts w:cs="Arial"/>
                <w:sz w:val="18"/>
                <w:szCs w:val="18"/>
                <w:lang w:val="fr-CA"/>
              </w:rPr>
              <w:t>1.1</w:t>
            </w:r>
          </w:p>
        </w:tc>
        <w:tc>
          <w:tcPr>
            <w:tcW w:w="925" w:type="dxa"/>
            <w:tcBorders>
              <w:top w:val="nil"/>
              <w:left w:val="nil"/>
              <w:right w:val="nil"/>
            </w:tcBorders>
            <w:vAlign w:val="bottom"/>
          </w:tcPr>
          <w:p w14:paraId="137B5852" w14:textId="77777777" w:rsidR="00102C59" w:rsidRPr="00102C59" w:rsidRDefault="00102C59" w:rsidP="00102C59">
            <w:pPr>
              <w:jc w:val="center"/>
              <w:rPr>
                <w:rFonts w:cs="Arial"/>
                <w:sz w:val="18"/>
                <w:szCs w:val="18"/>
                <w:lang w:val="fr-CA"/>
              </w:rPr>
            </w:pPr>
            <w:r w:rsidRPr="00102C59">
              <w:rPr>
                <w:rFonts w:cs="Arial"/>
                <w:sz w:val="18"/>
                <w:szCs w:val="18"/>
                <w:lang w:val="fr-CA"/>
              </w:rPr>
              <w:t>2,445</w:t>
            </w:r>
          </w:p>
        </w:tc>
        <w:tc>
          <w:tcPr>
            <w:tcW w:w="1440" w:type="dxa"/>
            <w:tcBorders>
              <w:top w:val="nil"/>
              <w:left w:val="nil"/>
              <w:right w:val="nil"/>
            </w:tcBorders>
            <w:shd w:val="clear" w:color="auto" w:fill="auto"/>
            <w:noWrap/>
            <w:vAlign w:val="bottom"/>
          </w:tcPr>
          <w:p w14:paraId="7DF7F87C" w14:textId="77777777" w:rsidR="00102C59" w:rsidRPr="00102C59" w:rsidRDefault="00102C59" w:rsidP="00102C59">
            <w:pPr>
              <w:jc w:val="center"/>
              <w:rPr>
                <w:rFonts w:cs="Arial"/>
                <w:sz w:val="18"/>
                <w:szCs w:val="18"/>
                <w:lang w:val="fr-CA"/>
              </w:rPr>
            </w:pPr>
            <w:r w:rsidRPr="00102C59">
              <w:rPr>
                <w:rFonts w:cs="Arial"/>
                <w:sz w:val="18"/>
                <w:szCs w:val="18"/>
                <w:lang w:val="fr-CA"/>
              </w:rPr>
              <w:t>34</w:t>
            </w:r>
          </w:p>
        </w:tc>
        <w:tc>
          <w:tcPr>
            <w:tcW w:w="1260" w:type="dxa"/>
            <w:tcBorders>
              <w:top w:val="nil"/>
              <w:left w:val="nil"/>
              <w:right w:val="nil"/>
            </w:tcBorders>
            <w:shd w:val="clear" w:color="auto" w:fill="auto"/>
            <w:noWrap/>
            <w:vAlign w:val="bottom"/>
          </w:tcPr>
          <w:p w14:paraId="2D049DD1"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1048" w:type="dxa"/>
            <w:tcBorders>
              <w:top w:val="nil"/>
              <w:left w:val="nil"/>
              <w:right w:val="nil"/>
            </w:tcBorders>
            <w:shd w:val="clear" w:color="auto" w:fill="auto"/>
            <w:noWrap/>
            <w:vAlign w:val="bottom"/>
          </w:tcPr>
          <w:p w14:paraId="25271CA4" w14:textId="77777777" w:rsidR="00102C59" w:rsidRPr="00102C59" w:rsidRDefault="00102C59" w:rsidP="00102C59">
            <w:pPr>
              <w:jc w:val="center"/>
              <w:rPr>
                <w:rFonts w:cs="Arial"/>
                <w:sz w:val="18"/>
                <w:szCs w:val="18"/>
                <w:lang w:val="fr-CA"/>
              </w:rPr>
            </w:pPr>
            <w:r w:rsidRPr="00102C59">
              <w:rPr>
                <w:rFonts w:cs="Arial"/>
                <w:sz w:val="18"/>
                <w:szCs w:val="18"/>
                <w:lang w:val="fr-CA"/>
              </w:rPr>
              <w:t>1,134</w:t>
            </w:r>
          </w:p>
        </w:tc>
      </w:tr>
      <w:tr w:rsidR="00102C59" w:rsidRPr="00102C59" w14:paraId="0B58CD1D" w14:textId="77777777" w:rsidTr="00102C59">
        <w:trPr>
          <w:trHeight w:val="255"/>
          <w:jc w:val="center"/>
        </w:trPr>
        <w:tc>
          <w:tcPr>
            <w:tcW w:w="1144" w:type="dxa"/>
            <w:tcBorders>
              <w:left w:val="nil"/>
              <w:right w:val="nil"/>
            </w:tcBorders>
            <w:shd w:val="clear" w:color="auto" w:fill="auto"/>
            <w:noWrap/>
            <w:vAlign w:val="bottom"/>
          </w:tcPr>
          <w:p w14:paraId="713C7DF8" w14:textId="77777777" w:rsidR="00102C59" w:rsidRPr="00102C59" w:rsidRDefault="00102C59" w:rsidP="00102C59">
            <w:pPr>
              <w:jc w:val="center"/>
              <w:rPr>
                <w:rFonts w:cs="Arial"/>
                <w:sz w:val="18"/>
                <w:szCs w:val="18"/>
                <w:lang w:val="fr-CA"/>
              </w:rPr>
            </w:pPr>
            <w:r w:rsidRPr="00102C59">
              <w:rPr>
                <w:rFonts w:cs="Arial"/>
                <w:sz w:val="18"/>
                <w:szCs w:val="18"/>
                <w:lang w:val="fr-CA"/>
              </w:rPr>
              <w:t>2013</w:t>
            </w:r>
          </w:p>
        </w:tc>
        <w:tc>
          <w:tcPr>
            <w:tcW w:w="1350" w:type="dxa"/>
            <w:tcBorders>
              <w:left w:val="nil"/>
              <w:right w:val="nil"/>
            </w:tcBorders>
            <w:vAlign w:val="bottom"/>
          </w:tcPr>
          <w:p w14:paraId="38B98223" w14:textId="77777777" w:rsidR="00102C59" w:rsidRPr="00102C59" w:rsidRDefault="00102C59" w:rsidP="00102C59">
            <w:pPr>
              <w:jc w:val="center"/>
              <w:rPr>
                <w:rFonts w:cs="Arial"/>
                <w:sz w:val="18"/>
                <w:szCs w:val="18"/>
                <w:lang w:val="fr-CA"/>
              </w:rPr>
            </w:pPr>
            <w:r w:rsidRPr="00102C59">
              <w:rPr>
                <w:rFonts w:cs="Arial"/>
                <w:sz w:val="18"/>
                <w:szCs w:val="18"/>
                <w:lang w:val="fr-CA"/>
              </w:rPr>
              <w:t>86</w:t>
            </w:r>
          </w:p>
        </w:tc>
        <w:tc>
          <w:tcPr>
            <w:tcW w:w="1260" w:type="dxa"/>
            <w:tcBorders>
              <w:left w:val="nil"/>
              <w:right w:val="nil"/>
            </w:tcBorders>
            <w:shd w:val="clear" w:color="auto" w:fill="auto"/>
            <w:noWrap/>
            <w:vAlign w:val="bottom"/>
          </w:tcPr>
          <w:p w14:paraId="3FC25A0C" w14:textId="77777777" w:rsidR="00102C59" w:rsidRPr="00102C59" w:rsidRDefault="00102C59" w:rsidP="00102C59">
            <w:pPr>
              <w:jc w:val="center"/>
              <w:rPr>
                <w:rFonts w:cs="Arial"/>
                <w:sz w:val="18"/>
                <w:szCs w:val="18"/>
                <w:lang w:val="fr-CA"/>
              </w:rPr>
            </w:pPr>
            <w:r w:rsidRPr="00102C59">
              <w:rPr>
                <w:rFonts w:cs="Arial"/>
                <w:sz w:val="18"/>
                <w:szCs w:val="18"/>
                <w:lang w:val="fr-CA"/>
              </w:rPr>
              <w:t>1.0</w:t>
            </w:r>
          </w:p>
        </w:tc>
        <w:tc>
          <w:tcPr>
            <w:tcW w:w="925" w:type="dxa"/>
            <w:tcBorders>
              <w:left w:val="nil"/>
              <w:right w:val="nil"/>
            </w:tcBorders>
            <w:vAlign w:val="bottom"/>
          </w:tcPr>
          <w:p w14:paraId="1E055654" w14:textId="77777777" w:rsidR="00102C59" w:rsidRPr="00102C59" w:rsidRDefault="00102C59" w:rsidP="00102C59">
            <w:pPr>
              <w:jc w:val="center"/>
              <w:rPr>
                <w:rFonts w:cs="Arial"/>
                <w:sz w:val="18"/>
                <w:szCs w:val="18"/>
                <w:lang w:val="fr-CA"/>
              </w:rPr>
            </w:pPr>
            <w:r w:rsidRPr="00102C59">
              <w:rPr>
                <w:rFonts w:cs="Arial"/>
                <w:sz w:val="18"/>
                <w:szCs w:val="18"/>
                <w:lang w:val="fr-CA"/>
              </w:rPr>
              <w:t>4,196</w:t>
            </w:r>
          </w:p>
        </w:tc>
        <w:tc>
          <w:tcPr>
            <w:tcW w:w="1440" w:type="dxa"/>
            <w:tcBorders>
              <w:left w:val="nil"/>
              <w:right w:val="nil"/>
            </w:tcBorders>
            <w:shd w:val="clear" w:color="auto" w:fill="auto"/>
            <w:noWrap/>
            <w:vAlign w:val="bottom"/>
          </w:tcPr>
          <w:p w14:paraId="4DCD916F" w14:textId="77777777" w:rsidR="00102C59" w:rsidRPr="00102C59" w:rsidRDefault="00102C59" w:rsidP="00102C59">
            <w:pPr>
              <w:jc w:val="center"/>
              <w:rPr>
                <w:rFonts w:cs="Arial"/>
                <w:sz w:val="18"/>
                <w:szCs w:val="18"/>
                <w:lang w:val="fr-CA"/>
              </w:rPr>
            </w:pPr>
            <w:r w:rsidRPr="00102C59">
              <w:rPr>
                <w:rFonts w:cs="Arial"/>
                <w:sz w:val="18"/>
                <w:szCs w:val="18"/>
                <w:lang w:val="fr-CA"/>
              </w:rPr>
              <w:t>35</w:t>
            </w:r>
          </w:p>
        </w:tc>
        <w:tc>
          <w:tcPr>
            <w:tcW w:w="1260" w:type="dxa"/>
            <w:tcBorders>
              <w:left w:val="nil"/>
              <w:right w:val="nil"/>
            </w:tcBorders>
            <w:shd w:val="clear" w:color="auto" w:fill="auto"/>
            <w:noWrap/>
            <w:vAlign w:val="bottom"/>
          </w:tcPr>
          <w:p w14:paraId="62511CA6"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1048" w:type="dxa"/>
            <w:tcBorders>
              <w:left w:val="nil"/>
              <w:right w:val="nil"/>
            </w:tcBorders>
            <w:shd w:val="clear" w:color="auto" w:fill="auto"/>
            <w:noWrap/>
            <w:vAlign w:val="bottom"/>
          </w:tcPr>
          <w:p w14:paraId="5CC4F787" w14:textId="77777777" w:rsidR="00102C59" w:rsidRPr="00102C59" w:rsidRDefault="00102C59" w:rsidP="00102C59">
            <w:pPr>
              <w:jc w:val="center"/>
              <w:rPr>
                <w:rFonts w:cs="Arial"/>
                <w:sz w:val="18"/>
                <w:szCs w:val="18"/>
                <w:lang w:val="fr-CA"/>
              </w:rPr>
            </w:pPr>
            <w:r w:rsidRPr="00102C59">
              <w:rPr>
                <w:rFonts w:cs="Arial"/>
                <w:sz w:val="18"/>
                <w:szCs w:val="18"/>
                <w:lang w:val="fr-CA"/>
              </w:rPr>
              <w:t>1,201</w:t>
            </w:r>
          </w:p>
        </w:tc>
      </w:tr>
      <w:tr w:rsidR="00102C59" w:rsidRPr="00102C59" w14:paraId="1E70FB0A" w14:textId="77777777" w:rsidTr="00102C59">
        <w:trPr>
          <w:trHeight w:val="255"/>
          <w:jc w:val="center"/>
        </w:trPr>
        <w:tc>
          <w:tcPr>
            <w:tcW w:w="1144" w:type="dxa"/>
            <w:tcBorders>
              <w:left w:val="nil"/>
              <w:right w:val="nil"/>
            </w:tcBorders>
            <w:shd w:val="clear" w:color="auto" w:fill="auto"/>
            <w:noWrap/>
            <w:vAlign w:val="bottom"/>
          </w:tcPr>
          <w:p w14:paraId="68C1878E" w14:textId="77777777" w:rsidR="00102C59" w:rsidRPr="00102C59" w:rsidRDefault="00102C59" w:rsidP="00102C59">
            <w:pPr>
              <w:jc w:val="center"/>
              <w:rPr>
                <w:rFonts w:cs="Arial"/>
                <w:sz w:val="18"/>
                <w:szCs w:val="18"/>
                <w:lang w:val="fr-CA"/>
              </w:rPr>
            </w:pPr>
            <w:r w:rsidRPr="00102C59">
              <w:rPr>
                <w:rFonts w:cs="Arial"/>
                <w:sz w:val="18"/>
                <w:szCs w:val="18"/>
                <w:lang w:val="fr-CA"/>
              </w:rPr>
              <w:t>2014</w:t>
            </w:r>
          </w:p>
        </w:tc>
        <w:tc>
          <w:tcPr>
            <w:tcW w:w="1350" w:type="dxa"/>
            <w:tcBorders>
              <w:left w:val="nil"/>
              <w:right w:val="nil"/>
            </w:tcBorders>
            <w:vAlign w:val="bottom"/>
          </w:tcPr>
          <w:p w14:paraId="637A515D" w14:textId="77777777" w:rsidR="00102C59" w:rsidRPr="00102C59" w:rsidRDefault="00102C59" w:rsidP="00102C59">
            <w:pPr>
              <w:jc w:val="center"/>
              <w:rPr>
                <w:rFonts w:cs="Arial"/>
                <w:sz w:val="18"/>
                <w:szCs w:val="18"/>
                <w:lang w:val="fr-CA"/>
              </w:rPr>
            </w:pPr>
            <w:r w:rsidRPr="00102C59">
              <w:rPr>
                <w:rFonts w:cs="Arial"/>
                <w:sz w:val="18"/>
                <w:szCs w:val="18"/>
                <w:lang w:val="fr-CA"/>
              </w:rPr>
              <w:t>84</w:t>
            </w:r>
          </w:p>
        </w:tc>
        <w:tc>
          <w:tcPr>
            <w:tcW w:w="1260" w:type="dxa"/>
            <w:tcBorders>
              <w:left w:val="nil"/>
              <w:right w:val="nil"/>
            </w:tcBorders>
            <w:shd w:val="clear" w:color="auto" w:fill="auto"/>
            <w:noWrap/>
            <w:vAlign w:val="bottom"/>
          </w:tcPr>
          <w:p w14:paraId="66904383" w14:textId="77777777" w:rsidR="00102C59" w:rsidRPr="00102C59" w:rsidRDefault="00102C59" w:rsidP="00102C59">
            <w:pPr>
              <w:jc w:val="center"/>
              <w:rPr>
                <w:rFonts w:cs="Arial"/>
                <w:sz w:val="18"/>
                <w:szCs w:val="18"/>
                <w:lang w:val="fr-CA"/>
              </w:rPr>
            </w:pPr>
            <w:r w:rsidRPr="00102C59">
              <w:rPr>
                <w:rFonts w:cs="Arial"/>
                <w:sz w:val="18"/>
                <w:szCs w:val="18"/>
                <w:lang w:val="fr-CA"/>
              </w:rPr>
              <w:t>0.9</w:t>
            </w:r>
          </w:p>
        </w:tc>
        <w:tc>
          <w:tcPr>
            <w:tcW w:w="925" w:type="dxa"/>
            <w:tcBorders>
              <w:left w:val="nil"/>
              <w:right w:val="nil"/>
            </w:tcBorders>
            <w:vAlign w:val="bottom"/>
          </w:tcPr>
          <w:p w14:paraId="477AD38D" w14:textId="77777777" w:rsidR="00102C59" w:rsidRPr="00102C59" w:rsidRDefault="00102C59" w:rsidP="00102C59">
            <w:pPr>
              <w:jc w:val="center"/>
              <w:rPr>
                <w:rFonts w:cs="Arial"/>
                <w:sz w:val="18"/>
                <w:szCs w:val="18"/>
                <w:lang w:val="fr-CA"/>
              </w:rPr>
            </w:pPr>
            <w:r w:rsidRPr="00102C59">
              <w:rPr>
                <w:rFonts w:cs="Arial"/>
                <w:sz w:val="18"/>
                <w:szCs w:val="18"/>
                <w:lang w:val="fr-CA"/>
              </w:rPr>
              <w:t>2,531</w:t>
            </w:r>
          </w:p>
        </w:tc>
        <w:tc>
          <w:tcPr>
            <w:tcW w:w="1440" w:type="dxa"/>
            <w:tcBorders>
              <w:left w:val="nil"/>
              <w:right w:val="nil"/>
            </w:tcBorders>
            <w:shd w:val="clear" w:color="auto" w:fill="auto"/>
            <w:noWrap/>
            <w:vAlign w:val="bottom"/>
          </w:tcPr>
          <w:p w14:paraId="4E12B5B1" w14:textId="77777777" w:rsidR="00102C59" w:rsidRPr="00102C59" w:rsidRDefault="00102C59" w:rsidP="00102C59">
            <w:pPr>
              <w:jc w:val="center"/>
              <w:rPr>
                <w:rFonts w:cs="Arial"/>
                <w:sz w:val="18"/>
                <w:szCs w:val="18"/>
                <w:lang w:val="fr-CA"/>
              </w:rPr>
            </w:pPr>
            <w:r w:rsidRPr="00102C59">
              <w:rPr>
                <w:rFonts w:cs="Arial"/>
                <w:sz w:val="18"/>
                <w:szCs w:val="18"/>
                <w:lang w:val="fr-CA"/>
              </w:rPr>
              <w:t>32</w:t>
            </w:r>
          </w:p>
        </w:tc>
        <w:tc>
          <w:tcPr>
            <w:tcW w:w="1260" w:type="dxa"/>
            <w:tcBorders>
              <w:left w:val="nil"/>
              <w:right w:val="nil"/>
            </w:tcBorders>
            <w:shd w:val="clear" w:color="auto" w:fill="auto"/>
            <w:noWrap/>
            <w:vAlign w:val="bottom"/>
          </w:tcPr>
          <w:p w14:paraId="3ED12F9A" w14:textId="77777777" w:rsidR="00102C59" w:rsidRPr="00102C59" w:rsidRDefault="00102C59" w:rsidP="00102C59">
            <w:pPr>
              <w:jc w:val="center"/>
              <w:rPr>
                <w:rFonts w:cs="Arial"/>
                <w:sz w:val="18"/>
                <w:szCs w:val="18"/>
                <w:lang w:val="fr-CA"/>
              </w:rPr>
            </w:pPr>
            <w:r w:rsidRPr="00102C59">
              <w:rPr>
                <w:rFonts w:cs="Arial"/>
                <w:sz w:val="18"/>
                <w:szCs w:val="18"/>
                <w:lang w:val="fr-CA"/>
              </w:rPr>
              <w:t>0.5</w:t>
            </w:r>
          </w:p>
        </w:tc>
        <w:tc>
          <w:tcPr>
            <w:tcW w:w="1048" w:type="dxa"/>
            <w:tcBorders>
              <w:left w:val="nil"/>
              <w:right w:val="nil"/>
            </w:tcBorders>
            <w:shd w:val="clear" w:color="auto" w:fill="auto"/>
            <w:noWrap/>
            <w:vAlign w:val="bottom"/>
          </w:tcPr>
          <w:p w14:paraId="7A1BFAC9" w14:textId="77777777" w:rsidR="00102C59" w:rsidRPr="00102C59" w:rsidRDefault="00102C59" w:rsidP="00102C59">
            <w:pPr>
              <w:jc w:val="center"/>
              <w:rPr>
                <w:rFonts w:cs="Arial"/>
                <w:sz w:val="18"/>
                <w:szCs w:val="18"/>
                <w:lang w:val="fr-CA"/>
              </w:rPr>
            </w:pPr>
            <w:r w:rsidRPr="00102C59">
              <w:rPr>
                <w:rFonts w:cs="Arial"/>
                <w:sz w:val="18"/>
                <w:szCs w:val="18"/>
                <w:lang w:val="fr-CA"/>
              </w:rPr>
              <w:t>1,597</w:t>
            </w:r>
          </w:p>
        </w:tc>
      </w:tr>
      <w:tr w:rsidR="00102C59" w:rsidRPr="00102C59" w14:paraId="2F277257" w14:textId="77777777" w:rsidTr="00102C59">
        <w:trPr>
          <w:trHeight w:val="255"/>
          <w:jc w:val="center"/>
        </w:trPr>
        <w:tc>
          <w:tcPr>
            <w:tcW w:w="1144" w:type="dxa"/>
            <w:tcBorders>
              <w:left w:val="nil"/>
              <w:right w:val="nil"/>
            </w:tcBorders>
            <w:shd w:val="clear" w:color="auto" w:fill="auto"/>
            <w:noWrap/>
            <w:vAlign w:val="bottom"/>
          </w:tcPr>
          <w:p w14:paraId="6F5B7896" w14:textId="77777777" w:rsidR="00102C59" w:rsidRPr="00102C59" w:rsidRDefault="00102C59" w:rsidP="00102C59">
            <w:pPr>
              <w:jc w:val="center"/>
              <w:rPr>
                <w:rFonts w:cs="Arial"/>
                <w:sz w:val="18"/>
                <w:szCs w:val="18"/>
                <w:lang w:val="fr-CA"/>
              </w:rPr>
            </w:pPr>
            <w:r w:rsidRPr="00102C59">
              <w:rPr>
                <w:rFonts w:cs="Arial"/>
                <w:sz w:val="18"/>
                <w:szCs w:val="18"/>
                <w:lang w:val="fr-CA"/>
              </w:rPr>
              <w:t>2015</w:t>
            </w:r>
          </w:p>
        </w:tc>
        <w:tc>
          <w:tcPr>
            <w:tcW w:w="1350" w:type="dxa"/>
            <w:tcBorders>
              <w:left w:val="nil"/>
              <w:right w:val="nil"/>
            </w:tcBorders>
            <w:vAlign w:val="bottom"/>
          </w:tcPr>
          <w:p w14:paraId="232DF70C" w14:textId="77777777" w:rsidR="00102C59" w:rsidRPr="00102C59" w:rsidRDefault="00102C59" w:rsidP="00102C59">
            <w:pPr>
              <w:jc w:val="center"/>
              <w:rPr>
                <w:rFonts w:cs="Arial"/>
                <w:sz w:val="18"/>
                <w:szCs w:val="18"/>
                <w:lang w:val="fr-CA"/>
              </w:rPr>
            </w:pPr>
            <w:r w:rsidRPr="00102C59">
              <w:rPr>
                <w:rFonts w:cs="Arial"/>
                <w:sz w:val="18"/>
                <w:szCs w:val="18"/>
                <w:lang w:val="fr-CA"/>
              </w:rPr>
              <w:t>82</w:t>
            </w:r>
          </w:p>
        </w:tc>
        <w:tc>
          <w:tcPr>
            <w:tcW w:w="1260" w:type="dxa"/>
            <w:tcBorders>
              <w:left w:val="nil"/>
              <w:right w:val="nil"/>
            </w:tcBorders>
            <w:shd w:val="clear" w:color="auto" w:fill="auto"/>
            <w:noWrap/>
            <w:vAlign w:val="bottom"/>
          </w:tcPr>
          <w:p w14:paraId="356B5835"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925" w:type="dxa"/>
            <w:tcBorders>
              <w:left w:val="nil"/>
              <w:right w:val="nil"/>
            </w:tcBorders>
            <w:vAlign w:val="bottom"/>
          </w:tcPr>
          <w:p w14:paraId="7223C2B7" w14:textId="77777777" w:rsidR="00102C59" w:rsidRPr="00102C59" w:rsidRDefault="00102C59" w:rsidP="00102C59">
            <w:pPr>
              <w:jc w:val="center"/>
              <w:rPr>
                <w:rFonts w:cs="Arial"/>
                <w:sz w:val="18"/>
                <w:szCs w:val="18"/>
                <w:lang w:val="fr-CA"/>
              </w:rPr>
            </w:pPr>
            <w:r w:rsidRPr="00102C59">
              <w:rPr>
                <w:rFonts w:cs="Arial"/>
                <w:sz w:val="18"/>
                <w:szCs w:val="18"/>
                <w:lang w:val="fr-CA"/>
              </w:rPr>
              <w:t>4,808</w:t>
            </w:r>
          </w:p>
        </w:tc>
        <w:tc>
          <w:tcPr>
            <w:tcW w:w="1440" w:type="dxa"/>
            <w:tcBorders>
              <w:left w:val="nil"/>
              <w:right w:val="nil"/>
            </w:tcBorders>
            <w:shd w:val="clear" w:color="auto" w:fill="auto"/>
            <w:noWrap/>
            <w:vAlign w:val="bottom"/>
          </w:tcPr>
          <w:p w14:paraId="60F1E209" w14:textId="77777777" w:rsidR="00102C59" w:rsidRPr="00102C59" w:rsidRDefault="00102C59" w:rsidP="00102C59">
            <w:pPr>
              <w:jc w:val="center"/>
              <w:rPr>
                <w:rFonts w:cs="Arial"/>
                <w:sz w:val="18"/>
                <w:szCs w:val="18"/>
                <w:lang w:val="fr-CA"/>
              </w:rPr>
            </w:pPr>
            <w:r w:rsidRPr="00102C59">
              <w:rPr>
                <w:rFonts w:cs="Arial"/>
                <w:sz w:val="18"/>
                <w:szCs w:val="18"/>
                <w:lang w:val="fr-CA"/>
              </w:rPr>
              <w:t>36</w:t>
            </w:r>
          </w:p>
        </w:tc>
        <w:tc>
          <w:tcPr>
            <w:tcW w:w="1260" w:type="dxa"/>
            <w:tcBorders>
              <w:left w:val="nil"/>
              <w:right w:val="nil"/>
            </w:tcBorders>
            <w:shd w:val="clear" w:color="auto" w:fill="auto"/>
            <w:noWrap/>
            <w:vAlign w:val="bottom"/>
          </w:tcPr>
          <w:p w14:paraId="3A796157"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1048" w:type="dxa"/>
            <w:tcBorders>
              <w:left w:val="nil"/>
              <w:right w:val="nil"/>
            </w:tcBorders>
            <w:shd w:val="clear" w:color="auto" w:fill="auto"/>
            <w:noWrap/>
            <w:vAlign w:val="bottom"/>
          </w:tcPr>
          <w:p w14:paraId="5D9819ED" w14:textId="77777777" w:rsidR="00102C59" w:rsidRPr="00102C59" w:rsidRDefault="00102C59" w:rsidP="00102C59">
            <w:pPr>
              <w:jc w:val="center"/>
              <w:rPr>
                <w:rFonts w:cs="Arial"/>
                <w:sz w:val="18"/>
                <w:szCs w:val="18"/>
                <w:lang w:val="fr-CA"/>
              </w:rPr>
            </w:pPr>
            <w:r w:rsidRPr="00102C59">
              <w:rPr>
                <w:rFonts w:cs="Arial"/>
                <w:sz w:val="18"/>
                <w:szCs w:val="18"/>
                <w:lang w:val="fr-CA"/>
              </w:rPr>
              <w:t>981</w:t>
            </w:r>
          </w:p>
        </w:tc>
      </w:tr>
      <w:tr w:rsidR="00102C59" w:rsidRPr="00102C59" w14:paraId="24A9AF42" w14:textId="77777777" w:rsidTr="00102C59">
        <w:trPr>
          <w:trHeight w:val="255"/>
          <w:jc w:val="center"/>
        </w:trPr>
        <w:tc>
          <w:tcPr>
            <w:tcW w:w="1144" w:type="dxa"/>
            <w:tcBorders>
              <w:left w:val="nil"/>
              <w:right w:val="nil"/>
            </w:tcBorders>
            <w:shd w:val="clear" w:color="auto" w:fill="auto"/>
            <w:noWrap/>
            <w:vAlign w:val="bottom"/>
          </w:tcPr>
          <w:p w14:paraId="175A33E6" w14:textId="77777777" w:rsidR="00102C59" w:rsidRPr="00102C59" w:rsidRDefault="00102C59" w:rsidP="00102C59">
            <w:pPr>
              <w:jc w:val="center"/>
              <w:rPr>
                <w:rFonts w:cs="Arial"/>
                <w:sz w:val="18"/>
                <w:szCs w:val="18"/>
                <w:lang w:val="fr-CA"/>
              </w:rPr>
            </w:pPr>
            <w:r w:rsidRPr="00102C59">
              <w:rPr>
                <w:rFonts w:cs="Arial"/>
                <w:sz w:val="18"/>
                <w:szCs w:val="18"/>
                <w:lang w:val="fr-CA"/>
              </w:rPr>
              <w:t>2016</w:t>
            </w:r>
          </w:p>
        </w:tc>
        <w:tc>
          <w:tcPr>
            <w:tcW w:w="1350" w:type="dxa"/>
            <w:tcBorders>
              <w:left w:val="nil"/>
              <w:right w:val="nil"/>
            </w:tcBorders>
            <w:vAlign w:val="bottom"/>
          </w:tcPr>
          <w:p w14:paraId="7A85AC2F" w14:textId="77777777" w:rsidR="00102C59" w:rsidRPr="00102C59" w:rsidRDefault="00102C59" w:rsidP="00102C59">
            <w:pPr>
              <w:jc w:val="center"/>
              <w:rPr>
                <w:rFonts w:cs="Arial"/>
                <w:sz w:val="18"/>
                <w:szCs w:val="18"/>
                <w:lang w:val="fr-CA"/>
              </w:rPr>
            </w:pPr>
            <w:r w:rsidRPr="00102C59">
              <w:rPr>
                <w:rFonts w:cs="Arial"/>
                <w:sz w:val="18"/>
                <w:szCs w:val="18"/>
                <w:lang w:val="fr-CA"/>
              </w:rPr>
              <w:t>86</w:t>
            </w:r>
          </w:p>
        </w:tc>
        <w:tc>
          <w:tcPr>
            <w:tcW w:w="1260" w:type="dxa"/>
            <w:tcBorders>
              <w:left w:val="nil"/>
              <w:right w:val="nil"/>
            </w:tcBorders>
            <w:shd w:val="clear" w:color="auto" w:fill="auto"/>
            <w:noWrap/>
            <w:vAlign w:val="bottom"/>
          </w:tcPr>
          <w:p w14:paraId="752B78AA" w14:textId="77777777" w:rsidR="00102C59" w:rsidRPr="00102C59" w:rsidRDefault="00102C59" w:rsidP="00102C59">
            <w:pPr>
              <w:jc w:val="center"/>
              <w:rPr>
                <w:rFonts w:cs="Arial"/>
                <w:sz w:val="18"/>
                <w:szCs w:val="18"/>
                <w:lang w:val="fr-CA"/>
              </w:rPr>
            </w:pPr>
            <w:r w:rsidRPr="00102C59">
              <w:rPr>
                <w:rFonts w:cs="Arial"/>
                <w:sz w:val="18"/>
                <w:szCs w:val="18"/>
                <w:lang w:val="fr-CA"/>
              </w:rPr>
              <w:t>1.4</w:t>
            </w:r>
          </w:p>
        </w:tc>
        <w:tc>
          <w:tcPr>
            <w:tcW w:w="925" w:type="dxa"/>
            <w:tcBorders>
              <w:left w:val="nil"/>
              <w:right w:val="nil"/>
            </w:tcBorders>
            <w:vAlign w:val="bottom"/>
          </w:tcPr>
          <w:p w14:paraId="1FC0F9B0" w14:textId="77777777" w:rsidR="00102C59" w:rsidRPr="00102C59" w:rsidRDefault="00102C59" w:rsidP="00102C59">
            <w:pPr>
              <w:jc w:val="center"/>
              <w:rPr>
                <w:rFonts w:cs="Arial"/>
                <w:sz w:val="18"/>
                <w:szCs w:val="18"/>
                <w:lang w:val="fr-CA"/>
              </w:rPr>
            </w:pPr>
            <w:r w:rsidRPr="00102C59">
              <w:rPr>
                <w:rFonts w:cs="Arial"/>
                <w:sz w:val="18"/>
                <w:szCs w:val="18"/>
                <w:lang w:val="fr-CA"/>
              </w:rPr>
              <w:t>3,897</w:t>
            </w:r>
          </w:p>
        </w:tc>
        <w:tc>
          <w:tcPr>
            <w:tcW w:w="1440" w:type="dxa"/>
            <w:tcBorders>
              <w:left w:val="nil"/>
              <w:right w:val="nil"/>
            </w:tcBorders>
            <w:shd w:val="clear" w:color="auto" w:fill="auto"/>
            <w:noWrap/>
            <w:vAlign w:val="bottom"/>
          </w:tcPr>
          <w:p w14:paraId="49378604" w14:textId="77777777" w:rsidR="00102C59" w:rsidRPr="00102C59" w:rsidRDefault="00102C59" w:rsidP="00102C59">
            <w:pPr>
              <w:jc w:val="center"/>
              <w:rPr>
                <w:rFonts w:cs="Arial"/>
                <w:sz w:val="18"/>
                <w:szCs w:val="18"/>
                <w:lang w:val="fr-CA"/>
              </w:rPr>
            </w:pPr>
            <w:r w:rsidRPr="00102C59">
              <w:rPr>
                <w:rFonts w:cs="Arial"/>
                <w:sz w:val="18"/>
                <w:szCs w:val="18"/>
                <w:lang w:val="fr-CA"/>
              </w:rPr>
              <w:t>38</w:t>
            </w:r>
          </w:p>
        </w:tc>
        <w:tc>
          <w:tcPr>
            <w:tcW w:w="1260" w:type="dxa"/>
            <w:tcBorders>
              <w:left w:val="nil"/>
              <w:right w:val="nil"/>
            </w:tcBorders>
            <w:shd w:val="clear" w:color="auto" w:fill="auto"/>
            <w:noWrap/>
            <w:vAlign w:val="bottom"/>
          </w:tcPr>
          <w:p w14:paraId="721D2051" w14:textId="77777777" w:rsidR="00102C59" w:rsidRPr="00102C59" w:rsidRDefault="00102C59" w:rsidP="00102C59">
            <w:pPr>
              <w:jc w:val="center"/>
              <w:rPr>
                <w:rFonts w:cs="Arial"/>
                <w:sz w:val="18"/>
                <w:szCs w:val="18"/>
                <w:lang w:val="fr-CA"/>
              </w:rPr>
            </w:pPr>
            <w:r w:rsidRPr="00102C59">
              <w:rPr>
                <w:rFonts w:cs="Arial"/>
                <w:sz w:val="18"/>
                <w:szCs w:val="18"/>
                <w:lang w:val="fr-CA"/>
              </w:rPr>
              <w:t>1.4</w:t>
            </w:r>
          </w:p>
        </w:tc>
        <w:tc>
          <w:tcPr>
            <w:tcW w:w="1048" w:type="dxa"/>
            <w:tcBorders>
              <w:left w:val="nil"/>
              <w:right w:val="nil"/>
            </w:tcBorders>
            <w:shd w:val="clear" w:color="auto" w:fill="auto"/>
            <w:noWrap/>
            <w:vAlign w:val="bottom"/>
          </w:tcPr>
          <w:p w14:paraId="626DAD99" w14:textId="77777777" w:rsidR="00102C59" w:rsidRPr="00102C59" w:rsidRDefault="00102C59" w:rsidP="00102C59">
            <w:pPr>
              <w:jc w:val="center"/>
              <w:rPr>
                <w:rFonts w:cs="Arial"/>
                <w:sz w:val="18"/>
                <w:szCs w:val="18"/>
                <w:lang w:val="fr-CA"/>
              </w:rPr>
            </w:pPr>
            <w:r w:rsidRPr="00102C59">
              <w:rPr>
                <w:rFonts w:cs="Arial"/>
                <w:sz w:val="18"/>
                <w:szCs w:val="18"/>
                <w:lang w:val="fr-CA"/>
              </w:rPr>
              <w:t>750</w:t>
            </w:r>
          </w:p>
        </w:tc>
      </w:tr>
      <w:tr w:rsidR="00102C59" w:rsidRPr="00102C59" w14:paraId="5ABB330E" w14:textId="77777777" w:rsidTr="00102C59">
        <w:trPr>
          <w:trHeight w:val="255"/>
          <w:jc w:val="center"/>
        </w:trPr>
        <w:tc>
          <w:tcPr>
            <w:tcW w:w="1144" w:type="dxa"/>
            <w:tcBorders>
              <w:left w:val="nil"/>
              <w:right w:val="nil"/>
            </w:tcBorders>
            <w:shd w:val="clear" w:color="auto" w:fill="auto"/>
            <w:noWrap/>
            <w:vAlign w:val="bottom"/>
          </w:tcPr>
          <w:p w14:paraId="1CB5474D" w14:textId="77777777" w:rsidR="00102C59" w:rsidRPr="00102C59" w:rsidRDefault="00102C59" w:rsidP="00102C59">
            <w:pPr>
              <w:jc w:val="center"/>
              <w:rPr>
                <w:rFonts w:cs="Arial"/>
                <w:sz w:val="18"/>
                <w:szCs w:val="18"/>
                <w:lang w:val="fr-CA"/>
              </w:rPr>
            </w:pPr>
            <w:r w:rsidRPr="00102C59">
              <w:rPr>
                <w:rFonts w:cs="Arial"/>
                <w:sz w:val="18"/>
                <w:szCs w:val="18"/>
                <w:lang w:val="fr-CA"/>
              </w:rPr>
              <w:t>2017</w:t>
            </w:r>
          </w:p>
        </w:tc>
        <w:tc>
          <w:tcPr>
            <w:tcW w:w="1350" w:type="dxa"/>
            <w:tcBorders>
              <w:left w:val="nil"/>
              <w:right w:val="nil"/>
            </w:tcBorders>
            <w:vAlign w:val="bottom"/>
          </w:tcPr>
          <w:p w14:paraId="717D2405" w14:textId="77777777" w:rsidR="00102C59" w:rsidRPr="00102C59" w:rsidRDefault="00102C59" w:rsidP="00102C59">
            <w:pPr>
              <w:jc w:val="center"/>
              <w:rPr>
                <w:rFonts w:cs="Arial"/>
                <w:sz w:val="18"/>
                <w:szCs w:val="18"/>
                <w:lang w:val="fr-CA"/>
              </w:rPr>
            </w:pPr>
            <w:r w:rsidRPr="00102C59">
              <w:rPr>
                <w:rFonts w:cs="Arial"/>
                <w:sz w:val="18"/>
                <w:szCs w:val="18"/>
                <w:lang w:val="fr-CA"/>
              </w:rPr>
              <w:t>88</w:t>
            </w:r>
          </w:p>
        </w:tc>
        <w:tc>
          <w:tcPr>
            <w:tcW w:w="1260" w:type="dxa"/>
            <w:tcBorders>
              <w:left w:val="nil"/>
              <w:right w:val="nil"/>
            </w:tcBorders>
            <w:shd w:val="clear" w:color="auto" w:fill="auto"/>
            <w:noWrap/>
            <w:vAlign w:val="bottom"/>
          </w:tcPr>
          <w:p w14:paraId="68DBC5DB" w14:textId="77777777" w:rsidR="00102C59" w:rsidRPr="00102C59" w:rsidRDefault="00102C59" w:rsidP="00102C59">
            <w:pPr>
              <w:jc w:val="center"/>
              <w:rPr>
                <w:rFonts w:cs="Arial"/>
                <w:sz w:val="18"/>
                <w:szCs w:val="18"/>
                <w:lang w:val="fr-CA"/>
              </w:rPr>
            </w:pPr>
            <w:r w:rsidRPr="00102C59">
              <w:rPr>
                <w:rFonts w:cs="Arial"/>
                <w:sz w:val="18"/>
                <w:szCs w:val="18"/>
                <w:lang w:val="fr-CA"/>
              </w:rPr>
              <w:t>0.6</w:t>
            </w:r>
          </w:p>
        </w:tc>
        <w:tc>
          <w:tcPr>
            <w:tcW w:w="925" w:type="dxa"/>
            <w:tcBorders>
              <w:left w:val="nil"/>
              <w:right w:val="nil"/>
            </w:tcBorders>
            <w:vAlign w:val="bottom"/>
          </w:tcPr>
          <w:p w14:paraId="52424E14" w14:textId="77777777" w:rsidR="00102C59" w:rsidRPr="00102C59" w:rsidRDefault="00102C59" w:rsidP="00102C59">
            <w:pPr>
              <w:jc w:val="center"/>
              <w:rPr>
                <w:rFonts w:cs="Arial"/>
                <w:sz w:val="18"/>
                <w:szCs w:val="18"/>
                <w:lang w:val="fr-CA"/>
              </w:rPr>
            </w:pPr>
            <w:r w:rsidRPr="00102C59">
              <w:rPr>
                <w:rFonts w:cs="Arial"/>
                <w:sz w:val="18"/>
                <w:szCs w:val="18"/>
                <w:lang w:val="fr-CA"/>
              </w:rPr>
              <w:t>7,089</w:t>
            </w:r>
          </w:p>
        </w:tc>
        <w:tc>
          <w:tcPr>
            <w:tcW w:w="1440" w:type="dxa"/>
            <w:tcBorders>
              <w:left w:val="nil"/>
              <w:right w:val="nil"/>
            </w:tcBorders>
            <w:shd w:val="clear" w:color="auto" w:fill="auto"/>
            <w:noWrap/>
            <w:vAlign w:val="bottom"/>
          </w:tcPr>
          <w:p w14:paraId="54BA4834" w14:textId="77777777" w:rsidR="00102C59" w:rsidRPr="00102C59" w:rsidRDefault="00102C59" w:rsidP="00102C59">
            <w:pPr>
              <w:jc w:val="center"/>
              <w:rPr>
                <w:rFonts w:cs="Arial"/>
                <w:sz w:val="18"/>
                <w:szCs w:val="18"/>
                <w:lang w:val="fr-CA"/>
              </w:rPr>
            </w:pPr>
            <w:r w:rsidRPr="00102C59">
              <w:rPr>
                <w:rFonts w:cs="Arial"/>
                <w:sz w:val="18"/>
                <w:szCs w:val="18"/>
                <w:lang w:val="fr-CA"/>
              </w:rPr>
              <w:t>34</w:t>
            </w:r>
          </w:p>
        </w:tc>
        <w:tc>
          <w:tcPr>
            <w:tcW w:w="1260" w:type="dxa"/>
            <w:tcBorders>
              <w:left w:val="nil"/>
              <w:right w:val="nil"/>
            </w:tcBorders>
            <w:shd w:val="clear" w:color="auto" w:fill="auto"/>
            <w:noWrap/>
            <w:vAlign w:val="bottom"/>
          </w:tcPr>
          <w:p w14:paraId="0970E529" w14:textId="77777777" w:rsidR="00102C59" w:rsidRPr="00102C59" w:rsidRDefault="00102C59" w:rsidP="00102C59">
            <w:pPr>
              <w:jc w:val="center"/>
              <w:rPr>
                <w:rFonts w:cs="Arial"/>
                <w:sz w:val="18"/>
                <w:szCs w:val="18"/>
                <w:lang w:val="fr-CA"/>
              </w:rPr>
            </w:pPr>
            <w:r w:rsidRPr="00102C59">
              <w:rPr>
                <w:rFonts w:cs="Arial"/>
                <w:sz w:val="18"/>
                <w:szCs w:val="18"/>
                <w:lang w:val="fr-CA"/>
              </w:rPr>
              <w:t>0.7</w:t>
            </w:r>
          </w:p>
        </w:tc>
        <w:tc>
          <w:tcPr>
            <w:tcW w:w="1048" w:type="dxa"/>
            <w:tcBorders>
              <w:left w:val="nil"/>
              <w:right w:val="nil"/>
            </w:tcBorders>
            <w:shd w:val="clear" w:color="auto" w:fill="auto"/>
            <w:noWrap/>
            <w:vAlign w:val="bottom"/>
          </w:tcPr>
          <w:p w14:paraId="4B140972" w14:textId="77777777" w:rsidR="00102C59" w:rsidRPr="00102C59" w:rsidRDefault="00102C59" w:rsidP="00102C59">
            <w:pPr>
              <w:jc w:val="center"/>
              <w:rPr>
                <w:rFonts w:cs="Arial"/>
                <w:sz w:val="18"/>
                <w:szCs w:val="18"/>
                <w:lang w:val="fr-CA"/>
              </w:rPr>
            </w:pPr>
            <w:r w:rsidRPr="00102C59">
              <w:rPr>
                <w:rFonts w:cs="Arial"/>
                <w:sz w:val="18"/>
                <w:szCs w:val="18"/>
                <w:lang w:val="fr-CA"/>
              </w:rPr>
              <w:t>1,265</w:t>
            </w:r>
          </w:p>
        </w:tc>
      </w:tr>
      <w:tr w:rsidR="00102C59" w:rsidRPr="00102C59" w14:paraId="75A81C89" w14:textId="77777777" w:rsidTr="00102C59">
        <w:trPr>
          <w:trHeight w:val="255"/>
          <w:jc w:val="center"/>
        </w:trPr>
        <w:tc>
          <w:tcPr>
            <w:tcW w:w="1144" w:type="dxa"/>
            <w:tcBorders>
              <w:left w:val="nil"/>
              <w:right w:val="nil"/>
            </w:tcBorders>
            <w:shd w:val="clear" w:color="auto" w:fill="auto"/>
            <w:noWrap/>
            <w:vAlign w:val="bottom"/>
          </w:tcPr>
          <w:p w14:paraId="5AA2755A" w14:textId="77777777" w:rsidR="00102C59" w:rsidRPr="00102C59" w:rsidRDefault="00102C59" w:rsidP="00102C59">
            <w:pPr>
              <w:jc w:val="center"/>
              <w:rPr>
                <w:rFonts w:cs="Arial"/>
                <w:sz w:val="18"/>
                <w:szCs w:val="18"/>
                <w:lang w:val="fr-CA"/>
              </w:rPr>
            </w:pPr>
            <w:r w:rsidRPr="00102C59">
              <w:rPr>
                <w:rFonts w:cs="Arial"/>
                <w:sz w:val="18"/>
                <w:szCs w:val="18"/>
                <w:lang w:val="fr-CA"/>
              </w:rPr>
              <w:t>2018</w:t>
            </w:r>
          </w:p>
        </w:tc>
        <w:tc>
          <w:tcPr>
            <w:tcW w:w="1350" w:type="dxa"/>
            <w:tcBorders>
              <w:left w:val="nil"/>
              <w:right w:val="nil"/>
            </w:tcBorders>
            <w:vAlign w:val="bottom"/>
          </w:tcPr>
          <w:p w14:paraId="257CF2A9" w14:textId="77777777" w:rsidR="00102C59" w:rsidRPr="00102C59" w:rsidRDefault="00102C59" w:rsidP="00102C59">
            <w:pPr>
              <w:jc w:val="center"/>
              <w:rPr>
                <w:rFonts w:cs="Arial"/>
                <w:sz w:val="18"/>
                <w:szCs w:val="18"/>
                <w:lang w:val="fr-CA"/>
              </w:rPr>
            </w:pPr>
            <w:r w:rsidRPr="00102C59">
              <w:rPr>
                <w:rFonts w:cs="Arial"/>
                <w:sz w:val="18"/>
                <w:szCs w:val="18"/>
                <w:lang w:val="fr-CA"/>
              </w:rPr>
              <w:t>75</w:t>
            </w:r>
          </w:p>
        </w:tc>
        <w:tc>
          <w:tcPr>
            <w:tcW w:w="1260" w:type="dxa"/>
            <w:tcBorders>
              <w:left w:val="nil"/>
              <w:right w:val="nil"/>
            </w:tcBorders>
            <w:shd w:val="clear" w:color="auto" w:fill="auto"/>
            <w:noWrap/>
            <w:vAlign w:val="bottom"/>
          </w:tcPr>
          <w:p w14:paraId="457605A0" w14:textId="77777777" w:rsidR="00102C59" w:rsidRPr="00102C59" w:rsidRDefault="00102C59" w:rsidP="00102C59">
            <w:pPr>
              <w:jc w:val="center"/>
              <w:rPr>
                <w:rFonts w:cs="Arial"/>
                <w:sz w:val="18"/>
                <w:szCs w:val="18"/>
                <w:lang w:val="fr-CA"/>
              </w:rPr>
            </w:pPr>
            <w:r w:rsidRPr="00102C59">
              <w:rPr>
                <w:rFonts w:cs="Arial"/>
                <w:sz w:val="18"/>
                <w:szCs w:val="18"/>
                <w:lang w:val="fr-CA"/>
              </w:rPr>
              <w:t>0.5</w:t>
            </w:r>
          </w:p>
        </w:tc>
        <w:tc>
          <w:tcPr>
            <w:tcW w:w="925" w:type="dxa"/>
            <w:tcBorders>
              <w:left w:val="nil"/>
              <w:right w:val="nil"/>
            </w:tcBorders>
            <w:vAlign w:val="bottom"/>
          </w:tcPr>
          <w:p w14:paraId="5BC2A8DC" w14:textId="77777777" w:rsidR="00102C59" w:rsidRPr="00102C59" w:rsidRDefault="00102C59" w:rsidP="00102C59">
            <w:pPr>
              <w:jc w:val="center"/>
              <w:rPr>
                <w:rFonts w:cs="Arial"/>
                <w:sz w:val="18"/>
                <w:szCs w:val="18"/>
                <w:lang w:val="fr-CA"/>
              </w:rPr>
            </w:pPr>
            <w:r w:rsidRPr="00102C59">
              <w:rPr>
                <w:rFonts w:cs="Arial"/>
                <w:sz w:val="18"/>
                <w:szCs w:val="18"/>
                <w:lang w:val="fr-CA"/>
              </w:rPr>
              <w:t>4,062</w:t>
            </w:r>
          </w:p>
        </w:tc>
        <w:tc>
          <w:tcPr>
            <w:tcW w:w="1440" w:type="dxa"/>
            <w:tcBorders>
              <w:left w:val="nil"/>
              <w:right w:val="nil"/>
            </w:tcBorders>
            <w:shd w:val="clear" w:color="auto" w:fill="auto"/>
            <w:noWrap/>
            <w:vAlign w:val="bottom"/>
          </w:tcPr>
          <w:p w14:paraId="55D4E2AD" w14:textId="77777777" w:rsidR="00102C59" w:rsidRPr="00102C59" w:rsidRDefault="00102C59" w:rsidP="00102C59">
            <w:pPr>
              <w:jc w:val="center"/>
              <w:rPr>
                <w:rFonts w:cs="Arial"/>
                <w:sz w:val="18"/>
                <w:szCs w:val="18"/>
                <w:lang w:val="fr-CA"/>
              </w:rPr>
            </w:pPr>
            <w:r w:rsidRPr="00102C59">
              <w:rPr>
                <w:rFonts w:cs="Arial"/>
                <w:sz w:val="18"/>
                <w:szCs w:val="18"/>
                <w:lang w:val="fr-CA"/>
              </w:rPr>
              <w:t>35</w:t>
            </w:r>
          </w:p>
        </w:tc>
        <w:tc>
          <w:tcPr>
            <w:tcW w:w="1260" w:type="dxa"/>
            <w:tcBorders>
              <w:left w:val="nil"/>
              <w:right w:val="nil"/>
            </w:tcBorders>
            <w:shd w:val="clear" w:color="auto" w:fill="auto"/>
            <w:noWrap/>
            <w:vAlign w:val="bottom"/>
          </w:tcPr>
          <w:p w14:paraId="6308F01F" w14:textId="77777777" w:rsidR="00102C59" w:rsidRPr="00102C59" w:rsidRDefault="00102C59" w:rsidP="00102C59">
            <w:pPr>
              <w:jc w:val="center"/>
              <w:rPr>
                <w:rFonts w:cs="Arial"/>
                <w:sz w:val="18"/>
                <w:szCs w:val="18"/>
                <w:lang w:val="fr-CA"/>
              </w:rPr>
            </w:pPr>
            <w:r w:rsidRPr="00102C59">
              <w:rPr>
                <w:rFonts w:cs="Arial"/>
                <w:sz w:val="18"/>
                <w:szCs w:val="18"/>
                <w:lang w:val="fr-CA"/>
              </w:rPr>
              <w:t>0.9</w:t>
            </w:r>
          </w:p>
        </w:tc>
        <w:tc>
          <w:tcPr>
            <w:tcW w:w="1048" w:type="dxa"/>
            <w:tcBorders>
              <w:left w:val="nil"/>
              <w:right w:val="nil"/>
            </w:tcBorders>
            <w:shd w:val="clear" w:color="auto" w:fill="auto"/>
            <w:noWrap/>
            <w:vAlign w:val="bottom"/>
          </w:tcPr>
          <w:p w14:paraId="68F0B6F7" w14:textId="77777777" w:rsidR="00102C59" w:rsidRPr="00102C59" w:rsidRDefault="00102C59" w:rsidP="00102C59">
            <w:pPr>
              <w:jc w:val="center"/>
              <w:rPr>
                <w:rFonts w:cs="Arial"/>
                <w:sz w:val="18"/>
                <w:szCs w:val="18"/>
                <w:lang w:val="fr-CA"/>
              </w:rPr>
            </w:pPr>
            <w:r w:rsidRPr="00102C59">
              <w:rPr>
                <w:rFonts w:cs="Arial"/>
                <w:sz w:val="18"/>
                <w:szCs w:val="18"/>
                <w:lang w:val="fr-CA"/>
              </w:rPr>
              <w:t>804</w:t>
            </w:r>
          </w:p>
        </w:tc>
      </w:tr>
      <w:tr w:rsidR="00102C59" w:rsidRPr="00102C59" w14:paraId="2289A29A" w14:textId="77777777" w:rsidTr="00102C59">
        <w:trPr>
          <w:trHeight w:val="255"/>
          <w:jc w:val="center"/>
        </w:trPr>
        <w:tc>
          <w:tcPr>
            <w:tcW w:w="1144" w:type="dxa"/>
            <w:tcBorders>
              <w:left w:val="nil"/>
              <w:right w:val="nil"/>
            </w:tcBorders>
            <w:shd w:val="clear" w:color="auto" w:fill="auto"/>
            <w:noWrap/>
            <w:vAlign w:val="bottom"/>
          </w:tcPr>
          <w:p w14:paraId="4D5BA8CF" w14:textId="77777777" w:rsidR="00102C59" w:rsidRPr="00102C59" w:rsidRDefault="00102C59" w:rsidP="00102C59">
            <w:pPr>
              <w:jc w:val="center"/>
              <w:rPr>
                <w:rFonts w:cs="Arial"/>
                <w:sz w:val="18"/>
                <w:szCs w:val="18"/>
                <w:lang w:val="fr-CA"/>
              </w:rPr>
            </w:pPr>
            <w:r w:rsidRPr="00102C59">
              <w:rPr>
                <w:rFonts w:cs="Arial"/>
                <w:sz w:val="18"/>
                <w:szCs w:val="18"/>
                <w:lang w:val="fr-CA"/>
              </w:rPr>
              <w:t>2019</w:t>
            </w:r>
          </w:p>
        </w:tc>
        <w:tc>
          <w:tcPr>
            <w:tcW w:w="1350" w:type="dxa"/>
            <w:tcBorders>
              <w:left w:val="nil"/>
              <w:right w:val="nil"/>
            </w:tcBorders>
            <w:vAlign w:val="bottom"/>
          </w:tcPr>
          <w:p w14:paraId="5067DC8C" w14:textId="77777777" w:rsidR="00102C59" w:rsidRPr="00102C59" w:rsidRDefault="00102C59" w:rsidP="00102C59">
            <w:pPr>
              <w:jc w:val="center"/>
              <w:rPr>
                <w:rFonts w:cs="Arial"/>
                <w:sz w:val="18"/>
                <w:szCs w:val="18"/>
                <w:lang w:val="fr-CA"/>
              </w:rPr>
            </w:pPr>
            <w:r w:rsidRPr="00102C59">
              <w:rPr>
                <w:rFonts w:cs="Arial"/>
                <w:sz w:val="18"/>
                <w:szCs w:val="18"/>
                <w:lang w:val="fr-CA"/>
              </w:rPr>
              <w:t>73</w:t>
            </w:r>
          </w:p>
        </w:tc>
        <w:tc>
          <w:tcPr>
            <w:tcW w:w="1260" w:type="dxa"/>
            <w:tcBorders>
              <w:left w:val="nil"/>
              <w:right w:val="nil"/>
            </w:tcBorders>
            <w:shd w:val="clear" w:color="auto" w:fill="auto"/>
            <w:noWrap/>
            <w:vAlign w:val="bottom"/>
          </w:tcPr>
          <w:p w14:paraId="3B84CE69" w14:textId="77777777" w:rsidR="00102C59" w:rsidRPr="00102C59" w:rsidRDefault="00102C59" w:rsidP="00102C59">
            <w:pPr>
              <w:jc w:val="center"/>
              <w:rPr>
                <w:rFonts w:cs="Arial"/>
                <w:sz w:val="18"/>
                <w:szCs w:val="18"/>
                <w:lang w:val="fr-CA"/>
              </w:rPr>
            </w:pPr>
            <w:r w:rsidRPr="00102C59">
              <w:rPr>
                <w:rFonts w:cs="Arial"/>
                <w:sz w:val="18"/>
                <w:szCs w:val="18"/>
                <w:lang w:val="fr-CA"/>
              </w:rPr>
              <w:t>0.5</w:t>
            </w:r>
          </w:p>
        </w:tc>
        <w:tc>
          <w:tcPr>
            <w:tcW w:w="925" w:type="dxa"/>
            <w:tcBorders>
              <w:left w:val="nil"/>
              <w:right w:val="nil"/>
            </w:tcBorders>
            <w:vAlign w:val="bottom"/>
          </w:tcPr>
          <w:p w14:paraId="70EF6D08" w14:textId="77777777" w:rsidR="00102C59" w:rsidRPr="00102C59" w:rsidRDefault="00102C59" w:rsidP="00102C59">
            <w:pPr>
              <w:jc w:val="center"/>
              <w:rPr>
                <w:rFonts w:cs="Arial"/>
                <w:sz w:val="18"/>
                <w:szCs w:val="18"/>
                <w:lang w:val="fr-CA"/>
              </w:rPr>
            </w:pPr>
            <w:r w:rsidRPr="00102C59">
              <w:rPr>
                <w:rFonts w:cs="Arial"/>
                <w:sz w:val="18"/>
                <w:szCs w:val="18"/>
                <w:lang w:val="fr-CA"/>
              </w:rPr>
              <w:t>6,324</w:t>
            </w:r>
          </w:p>
        </w:tc>
        <w:tc>
          <w:tcPr>
            <w:tcW w:w="1440" w:type="dxa"/>
            <w:tcBorders>
              <w:left w:val="nil"/>
              <w:right w:val="nil"/>
            </w:tcBorders>
            <w:shd w:val="clear" w:color="auto" w:fill="auto"/>
            <w:noWrap/>
            <w:vAlign w:val="bottom"/>
          </w:tcPr>
          <w:p w14:paraId="2C36B269" w14:textId="77777777" w:rsidR="00102C59" w:rsidRPr="00102C59" w:rsidRDefault="00102C59" w:rsidP="00102C59">
            <w:pPr>
              <w:jc w:val="center"/>
              <w:rPr>
                <w:rFonts w:cs="Arial"/>
                <w:sz w:val="18"/>
                <w:szCs w:val="18"/>
                <w:lang w:val="fr-CA"/>
              </w:rPr>
            </w:pPr>
            <w:r w:rsidRPr="00102C59">
              <w:rPr>
                <w:rFonts w:cs="Arial"/>
                <w:sz w:val="18"/>
                <w:szCs w:val="18"/>
                <w:lang w:val="fr-CA"/>
              </w:rPr>
              <w:t>31</w:t>
            </w:r>
          </w:p>
        </w:tc>
        <w:tc>
          <w:tcPr>
            <w:tcW w:w="1260" w:type="dxa"/>
            <w:tcBorders>
              <w:left w:val="nil"/>
              <w:right w:val="nil"/>
            </w:tcBorders>
            <w:shd w:val="clear" w:color="auto" w:fill="auto"/>
            <w:noWrap/>
            <w:vAlign w:val="bottom"/>
          </w:tcPr>
          <w:p w14:paraId="49672C34" w14:textId="77777777" w:rsidR="00102C59" w:rsidRPr="00102C59" w:rsidRDefault="00102C59" w:rsidP="00102C59">
            <w:pPr>
              <w:jc w:val="center"/>
              <w:rPr>
                <w:rFonts w:cs="Arial"/>
                <w:sz w:val="18"/>
                <w:szCs w:val="18"/>
                <w:lang w:val="fr-CA"/>
              </w:rPr>
            </w:pPr>
            <w:r w:rsidRPr="00102C59">
              <w:rPr>
                <w:rFonts w:cs="Arial"/>
                <w:sz w:val="18"/>
                <w:szCs w:val="18"/>
                <w:lang w:val="fr-CA"/>
              </w:rPr>
              <w:t>0.4</w:t>
            </w:r>
          </w:p>
        </w:tc>
        <w:tc>
          <w:tcPr>
            <w:tcW w:w="1048" w:type="dxa"/>
            <w:tcBorders>
              <w:left w:val="nil"/>
              <w:right w:val="nil"/>
            </w:tcBorders>
            <w:shd w:val="clear" w:color="auto" w:fill="auto"/>
            <w:noWrap/>
            <w:vAlign w:val="bottom"/>
          </w:tcPr>
          <w:p w14:paraId="16179A5D" w14:textId="77777777" w:rsidR="00102C59" w:rsidRPr="00102C59" w:rsidRDefault="00102C59" w:rsidP="00102C59">
            <w:pPr>
              <w:jc w:val="center"/>
              <w:rPr>
                <w:rFonts w:cs="Arial"/>
                <w:sz w:val="18"/>
                <w:szCs w:val="18"/>
                <w:lang w:val="fr-CA"/>
              </w:rPr>
            </w:pPr>
            <w:r w:rsidRPr="00102C59">
              <w:rPr>
                <w:rFonts w:cs="Arial"/>
                <w:sz w:val="18"/>
                <w:szCs w:val="18"/>
                <w:lang w:val="fr-CA"/>
              </w:rPr>
              <w:t>1,522</w:t>
            </w:r>
          </w:p>
        </w:tc>
      </w:tr>
      <w:tr w:rsidR="00102C59" w:rsidRPr="00102C59" w14:paraId="392479FF" w14:textId="77777777" w:rsidTr="00102C59">
        <w:trPr>
          <w:trHeight w:val="255"/>
          <w:jc w:val="center"/>
        </w:trPr>
        <w:tc>
          <w:tcPr>
            <w:tcW w:w="1144" w:type="dxa"/>
            <w:tcBorders>
              <w:left w:val="nil"/>
              <w:bottom w:val="single" w:sz="12" w:space="0" w:color="auto"/>
              <w:right w:val="nil"/>
            </w:tcBorders>
            <w:shd w:val="clear" w:color="auto" w:fill="auto"/>
            <w:noWrap/>
            <w:vAlign w:val="bottom"/>
          </w:tcPr>
          <w:p w14:paraId="6727CFB5" w14:textId="1F1856B8" w:rsidR="00102C59" w:rsidRPr="00102C59" w:rsidRDefault="00102C59" w:rsidP="00102C59">
            <w:pPr>
              <w:jc w:val="center"/>
              <w:rPr>
                <w:rFonts w:cs="Arial"/>
                <w:sz w:val="18"/>
                <w:szCs w:val="18"/>
                <w:lang w:val="fr-CA"/>
              </w:rPr>
            </w:pPr>
            <w:r>
              <w:rPr>
                <w:rFonts w:cs="Arial"/>
                <w:sz w:val="18"/>
                <w:szCs w:val="18"/>
                <w:lang w:val="fr-CA"/>
              </w:rPr>
              <w:t>2020</w:t>
            </w:r>
          </w:p>
        </w:tc>
        <w:tc>
          <w:tcPr>
            <w:tcW w:w="1350" w:type="dxa"/>
            <w:tcBorders>
              <w:left w:val="nil"/>
              <w:bottom w:val="single" w:sz="12" w:space="0" w:color="auto"/>
              <w:right w:val="nil"/>
            </w:tcBorders>
            <w:vAlign w:val="bottom"/>
          </w:tcPr>
          <w:p w14:paraId="7D58367B" w14:textId="0BCD1257" w:rsidR="00102C59" w:rsidRPr="00102C59" w:rsidRDefault="00102C59" w:rsidP="00102C59">
            <w:pPr>
              <w:jc w:val="center"/>
              <w:rPr>
                <w:rFonts w:cs="Arial"/>
                <w:sz w:val="18"/>
                <w:szCs w:val="18"/>
                <w:lang w:val="fr-CA"/>
              </w:rPr>
            </w:pPr>
            <w:r>
              <w:rPr>
                <w:rFonts w:cs="Arial"/>
                <w:sz w:val="18"/>
                <w:szCs w:val="18"/>
                <w:lang w:val="fr-CA"/>
              </w:rPr>
              <w:t>75</w:t>
            </w:r>
          </w:p>
        </w:tc>
        <w:tc>
          <w:tcPr>
            <w:tcW w:w="1260" w:type="dxa"/>
            <w:tcBorders>
              <w:left w:val="nil"/>
              <w:bottom w:val="single" w:sz="12" w:space="0" w:color="auto"/>
              <w:right w:val="nil"/>
            </w:tcBorders>
            <w:shd w:val="clear" w:color="auto" w:fill="auto"/>
            <w:noWrap/>
            <w:vAlign w:val="bottom"/>
          </w:tcPr>
          <w:p w14:paraId="3C2F03D2" w14:textId="18FA19A7" w:rsidR="00102C59" w:rsidRPr="00102C59" w:rsidRDefault="00102C59" w:rsidP="00102C59">
            <w:pPr>
              <w:jc w:val="center"/>
              <w:rPr>
                <w:rFonts w:cs="Arial"/>
                <w:sz w:val="18"/>
                <w:szCs w:val="18"/>
                <w:lang w:val="fr-CA"/>
              </w:rPr>
            </w:pPr>
            <w:r>
              <w:rPr>
                <w:rFonts w:cs="Arial"/>
                <w:sz w:val="18"/>
                <w:szCs w:val="18"/>
                <w:lang w:val="fr-CA"/>
              </w:rPr>
              <w:t>0.5</w:t>
            </w:r>
          </w:p>
        </w:tc>
        <w:tc>
          <w:tcPr>
            <w:tcW w:w="925" w:type="dxa"/>
            <w:tcBorders>
              <w:left w:val="nil"/>
              <w:bottom w:val="single" w:sz="12" w:space="0" w:color="auto"/>
              <w:right w:val="nil"/>
            </w:tcBorders>
            <w:vAlign w:val="bottom"/>
          </w:tcPr>
          <w:p w14:paraId="72B261EF" w14:textId="16B7D9CA" w:rsidR="00102C59" w:rsidRPr="00102C59" w:rsidRDefault="00102C59" w:rsidP="00102C59">
            <w:pPr>
              <w:jc w:val="center"/>
              <w:rPr>
                <w:rFonts w:cs="Arial"/>
                <w:sz w:val="18"/>
                <w:szCs w:val="18"/>
                <w:lang w:val="fr-CA"/>
              </w:rPr>
            </w:pPr>
            <w:r>
              <w:rPr>
                <w:rFonts w:cs="Arial"/>
                <w:sz w:val="18"/>
                <w:szCs w:val="18"/>
                <w:lang w:val="fr-CA"/>
              </w:rPr>
              <w:t>7,732</w:t>
            </w:r>
          </w:p>
        </w:tc>
        <w:tc>
          <w:tcPr>
            <w:tcW w:w="1440" w:type="dxa"/>
            <w:tcBorders>
              <w:left w:val="nil"/>
              <w:bottom w:val="single" w:sz="12" w:space="0" w:color="auto"/>
              <w:right w:val="nil"/>
            </w:tcBorders>
            <w:shd w:val="clear" w:color="auto" w:fill="auto"/>
            <w:noWrap/>
            <w:vAlign w:val="bottom"/>
          </w:tcPr>
          <w:p w14:paraId="4063F513" w14:textId="057BC019" w:rsidR="00102C59" w:rsidRPr="00102C59" w:rsidRDefault="00102C59" w:rsidP="00102C59">
            <w:pPr>
              <w:jc w:val="center"/>
              <w:rPr>
                <w:rFonts w:cs="Arial"/>
                <w:sz w:val="18"/>
                <w:szCs w:val="18"/>
                <w:lang w:val="fr-CA"/>
              </w:rPr>
            </w:pPr>
            <w:r>
              <w:rPr>
                <w:rFonts w:cs="Arial"/>
                <w:sz w:val="18"/>
                <w:szCs w:val="18"/>
                <w:lang w:val="fr-CA"/>
              </w:rPr>
              <w:t>33</w:t>
            </w:r>
          </w:p>
        </w:tc>
        <w:tc>
          <w:tcPr>
            <w:tcW w:w="1260" w:type="dxa"/>
            <w:tcBorders>
              <w:left w:val="nil"/>
              <w:bottom w:val="single" w:sz="12" w:space="0" w:color="auto"/>
              <w:right w:val="nil"/>
            </w:tcBorders>
            <w:shd w:val="clear" w:color="auto" w:fill="auto"/>
            <w:noWrap/>
            <w:vAlign w:val="bottom"/>
          </w:tcPr>
          <w:p w14:paraId="55BDBF6E" w14:textId="6F9174E4" w:rsidR="00102C59" w:rsidRPr="00102C59" w:rsidRDefault="008A36B3" w:rsidP="00102C59">
            <w:pPr>
              <w:jc w:val="center"/>
              <w:rPr>
                <w:rFonts w:cs="Arial"/>
                <w:sz w:val="18"/>
                <w:szCs w:val="18"/>
                <w:lang w:val="fr-CA"/>
              </w:rPr>
            </w:pPr>
            <w:r>
              <w:rPr>
                <w:rFonts w:cs="Arial"/>
                <w:sz w:val="18"/>
                <w:szCs w:val="18"/>
                <w:lang w:val="fr-CA"/>
              </w:rPr>
              <w:t>0.5</w:t>
            </w:r>
          </w:p>
        </w:tc>
        <w:tc>
          <w:tcPr>
            <w:tcW w:w="1048" w:type="dxa"/>
            <w:tcBorders>
              <w:left w:val="nil"/>
              <w:bottom w:val="single" w:sz="12" w:space="0" w:color="auto"/>
              <w:right w:val="nil"/>
            </w:tcBorders>
            <w:shd w:val="clear" w:color="auto" w:fill="auto"/>
            <w:noWrap/>
            <w:vAlign w:val="bottom"/>
          </w:tcPr>
          <w:p w14:paraId="6B65BD85" w14:textId="68E8850B" w:rsidR="00102C59" w:rsidRPr="00102C59" w:rsidRDefault="008A36B3" w:rsidP="00102C59">
            <w:pPr>
              <w:jc w:val="center"/>
              <w:rPr>
                <w:rFonts w:cs="Arial"/>
                <w:sz w:val="18"/>
                <w:szCs w:val="18"/>
                <w:lang w:val="fr-CA"/>
              </w:rPr>
            </w:pPr>
            <w:r>
              <w:rPr>
                <w:rFonts w:cs="Arial"/>
                <w:sz w:val="18"/>
                <w:szCs w:val="18"/>
                <w:lang w:val="fr-CA"/>
              </w:rPr>
              <w:t>1,282</w:t>
            </w:r>
          </w:p>
        </w:tc>
      </w:tr>
    </w:tbl>
    <w:p w14:paraId="152FA5FF" w14:textId="77777777" w:rsidR="00102C59" w:rsidRPr="00102C59" w:rsidRDefault="00102C59" w:rsidP="00102C59">
      <w:pPr>
        <w:widowControl w:val="0"/>
        <w:spacing w:before="240" w:after="120"/>
        <w:rPr>
          <w:i/>
          <w:sz w:val="20"/>
          <w:lang w:val="en-CA"/>
        </w:rPr>
      </w:pPr>
    </w:p>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34B321C4" w14:textId="0064B7D6" w:rsidR="00102C59" w:rsidRPr="00102C59" w:rsidRDefault="00102C59" w:rsidP="00102C59">
      <w:pPr>
        <w:widowControl w:val="0"/>
        <w:spacing w:before="240" w:after="120"/>
        <w:rPr>
          <w:i/>
          <w:sz w:val="20"/>
          <w:lang w:val="en-CA"/>
        </w:rPr>
      </w:pPr>
    </w:p>
    <w:p w14:paraId="5723366A" w14:textId="383259F8" w:rsidR="00102C59" w:rsidRDefault="00102C59" w:rsidP="00102C59">
      <w:pPr>
        <w:widowControl w:val="0"/>
        <w:spacing w:before="240" w:after="120"/>
        <w:rPr>
          <w:i/>
          <w:sz w:val="20"/>
          <w:lang w:val="en-CA"/>
        </w:rPr>
      </w:pPr>
      <w:r>
        <w:rPr>
          <w:i/>
          <w:sz w:val="20"/>
          <w:lang w:val="en-CA"/>
        </w:rPr>
        <w:lastRenderedPageBreak/>
        <w:t>Table 2</w:t>
      </w:r>
      <w:r w:rsidRPr="00102C59">
        <w:rPr>
          <w:i/>
          <w:sz w:val="20"/>
          <w:lang w:val="en-CA"/>
        </w:rPr>
        <w:t>b. Summary statistics (mean, standard error and number of observations [n]) of the trap immersion time (hours) for management areas 12E and 12F in the southern Gulf of St. Lawrence snow crab fisheries for 1997</w:t>
      </w:r>
      <w:r>
        <w:rPr>
          <w:i/>
          <w:sz w:val="20"/>
          <w:lang w:val="en-CA"/>
        </w:rPr>
        <w:t xml:space="preserve"> to 2020</w:t>
      </w:r>
      <w:r w:rsidRPr="00102C59">
        <w:rPr>
          <w:i/>
          <w:sz w:val="20"/>
          <w:lang w:val="en-CA"/>
        </w:rPr>
        <w:t>. ‘’n’’ is the number of observations.</w:t>
      </w:r>
    </w:p>
    <w:tbl>
      <w:tblPr>
        <w:tblW w:w="8427" w:type="dxa"/>
        <w:jc w:val="center"/>
        <w:tblLayout w:type="fixed"/>
        <w:tblLook w:val="0000" w:firstRow="0" w:lastRow="0" w:firstColumn="0" w:lastColumn="0" w:noHBand="0" w:noVBand="0"/>
      </w:tblPr>
      <w:tblGrid>
        <w:gridCol w:w="1144"/>
        <w:gridCol w:w="1350"/>
        <w:gridCol w:w="1106"/>
        <w:gridCol w:w="1079"/>
        <w:gridCol w:w="1440"/>
        <w:gridCol w:w="1260"/>
        <w:gridCol w:w="1048"/>
      </w:tblGrid>
      <w:tr w:rsidR="008A36B3" w:rsidRPr="00102C59" w14:paraId="2C754E1C" w14:textId="77777777" w:rsidTr="008A36B3">
        <w:trPr>
          <w:cantSplit/>
          <w:tblHeader/>
          <w:jc w:val="center"/>
        </w:trPr>
        <w:tc>
          <w:tcPr>
            <w:tcW w:w="1144" w:type="dxa"/>
            <w:tcBorders>
              <w:top w:val="single" w:sz="12" w:space="0" w:color="auto"/>
              <w:left w:val="nil"/>
              <w:bottom w:val="single" w:sz="4" w:space="0" w:color="auto"/>
              <w:right w:val="nil"/>
            </w:tcBorders>
            <w:shd w:val="clear" w:color="auto" w:fill="auto"/>
            <w:noWrap/>
            <w:vAlign w:val="center"/>
          </w:tcPr>
          <w:p w14:paraId="36516931" w14:textId="77777777" w:rsidR="008A36B3" w:rsidRPr="00102C59" w:rsidRDefault="008A36B3" w:rsidP="0099094B">
            <w:pPr>
              <w:jc w:val="center"/>
              <w:rPr>
                <w:sz w:val="20"/>
              </w:rPr>
            </w:pPr>
            <w:r w:rsidRPr="00102C59">
              <w:rPr>
                <w:sz w:val="20"/>
              </w:rPr>
              <w:t>Year</w:t>
            </w:r>
          </w:p>
        </w:tc>
        <w:tc>
          <w:tcPr>
            <w:tcW w:w="1350" w:type="dxa"/>
            <w:tcBorders>
              <w:top w:val="single" w:sz="12" w:space="0" w:color="auto"/>
              <w:left w:val="nil"/>
              <w:bottom w:val="single" w:sz="4" w:space="0" w:color="auto"/>
              <w:right w:val="nil"/>
            </w:tcBorders>
            <w:vAlign w:val="center"/>
          </w:tcPr>
          <w:p w14:paraId="6C3D47A7" w14:textId="6202D24E" w:rsidR="008A36B3" w:rsidRPr="00102C59" w:rsidRDefault="008A36B3" w:rsidP="0099094B">
            <w:pPr>
              <w:jc w:val="center"/>
              <w:rPr>
                <w:sz w:val="20"/>
              </w:rPr>
            </w:pPr>
            <w:r w:rsidRPr="00102C59">
              <w:rPr>
                <w:sz w:val="20"/>
              </w:rPr>
              <w:t>Area 12</w:t>
            </w:r>
            <w:r>
              <w:rPr>
                <w:sz w:val="20"/>
              </w:rPr>
              <w:t>E</w:t>
            </w:r>
            <w:r w:rsidRPr="00102C59">
              <w:rPr>
                <w:sz w:val="20"/>
              </w:rPr>
              <w:br/>
              <w:t>Mean</w:t>
            </w:r>
          </w:p>
        </w:tc>
        <w:tc>
          <w:tcPr>
            <w:tcW w:w="1106" w:type="dxa"/>
            <w:tcBorders>
              <w:top w:val="single" w:sz="12" w:space="0" w:color="auto"/>
              <w:left w:val="nil"/>
              <w:bottom w:val="single" w:sz="4" w:space="0" w:color="auto"/>
              <w:right w:val="nil"/>
            </w:tcBorders>
            <w:shd w:val="clear" w:color="auto" w:fill="auto"/>
            <w:noWrap/>
            <w:vAlign w:val="bottom"/>
          </w:tcPr>
          <w:p w14:paraId="05F2BD1E" w14:textId="2C868229" w:rsidR="008A36B3" w:rsidRPr="00102C59" w:rsidRDefault="008A36B3" w:rsidP="0099094B">
            <w:pPr>
              <w:jc w:val="center"/>
              <w:rPr>
                <w:sz w:val="20"/>
              </w:rPr>
            </w:pPr>
            <w:r w:rsidRPr="00102C59">
              <w:rPr>
                <w:sz w:val="20"/>
              </w:rPr>
              <w:t>Area 12</w:t>
            </w:r>
            <w:r>
              <w:rPr>
                <w:sz w:val="20"/>
              </w:rPr>
              <w:t>E</w:t>
            </w:r>
            <w:r w:rsidRPr="00102C59">
              <w:rPr>
                <w:sz w:val="20"/>
              </w:rPr>
              <w:br/>
              <w:t>Standard error</w:t>
            </w:r>
          </w:p>
        </w:tc>
        <w:tc>
          <w:tcPr>
            <w:tcW w:w="1079" w:type="dxa"/>
            <w:tcBorders>
              <w:top w:val="single" w:sz="12" w:space="0" w:color="auto"/>
              <w:left w:val="nil"/>
              <w:bottom w:val="single" w:sz="4" w:space="0" w:color="auto"/>
              <w:right w:val="nil"/>
            </w:tcBorders>
            <w:vAlign w:val="center"/>
          </w:tcPr>
          <w:p w14:paraId="4C4DEDA8" w14:textId="7AA93D85" w:rsidR="008A36B3" w:rsidRPr="00102C59" w:rsidRDefault="008A36B3" w:rsidP="0099094B">
            <w:pPr>
              <w:jc w:val="center"/>
              <w:rPr>
                <w:sz w:val="20"/>
              </w:rPr>
            </w:pPr>
            <w:r w:rsidRPr="00102C59">
              <w:rPr>
                <w:sz w:val="20"/>
              </w:rPr>
              <w:t>Area 12</w:t>
            </w:r>
            <w:r>
              <w:rPr>
                <w:sz w:val="20"/>
              </w:rPr>
              <w:t>E</w:t>
            </w:r>
            <w:r w:rsidRPr="00102C59">
              <w:rPr>
                <w:sz w:val="20"/>
              </w:rPr>
              <w:br/>
              <w:t>n</w:t>
            </w:r>
          </w:p>
        </w:tc>
        <w:tc>
          <w:tcPr>
            <w:tcW w:w="1440" w:type="dxa"/>
            <w:tcBorders>
              <w:top w:val="single" w:sz="12" w:space="0" w:color="auto"/>
              <w:left w:val="nil"/>
              <w:bottom w:val="single" w:sz="4" w:space="0" w:color="auto"/>
              <w:right w:val="nil"/>
            </w:tcBorders>
            <w:shd w:val="clear" w:color="auto" w:fill="auto"/>
            <w:noWrap/>
            <w:vAlign w:val="center"/>
          </w:tcPr>
          <w:p w14:paraId="64A323FD" w14:textId="2B5079B9" w:rsidR="008A36B3" w:rsidRPr="00102C59" w:rsidRDefault="008A36B3" w:rsidP="0099094B">
            <w:pPr>
              <w:jc w:val="center"/>
              <w:rPr>
                <w:sz w:val="20"/>
              </w:rPr>
            </w:pPr>
            <w:r>
              <w:rPr>
                <w:sz w:val="20"/>
              </w:rPr>
              <w:t>Area 12F</w:t>
            </w:r>
            <w:r w:rsidRPr="00102C59">
              <w:rPr>
                <w:sz w:val="20"/>
              </w:rPr>
              <w:br/>
              <w:t>Mean</w:t>
            </w:r>
          </w:p>
        </w:tc>
        <w:tc>
          <w:tcPr>
            <w:tcW w:w="1260" w:type="dxa"/>
            <w:tcBorders>
              <w:top w:val="single" w:sz="12" w:space="0" w:color="auto"/>
              <w:left w:val="nil"/>
              <w:bottom w:val="single" w:sz="4" w:space="0" w:color="auto"/>
              <w:right w:val="nil"/>
            </w:tcBorders>
            <w:shd w:val="clear" w:color="auto" w:fill="auto"/>
            <w:noWrap/>
            <w:vAlign w:val="bottom"/>
          </w:tcPr>
          <w:p w14:paraId="61A89892" w14:textId="7E931B38" w:rsidR="008A36B3" w:rsidRPr="00102C59" w:rsidRDefault="008A36B3" w:rsidP="0099094B">
            <w:pPr>
              <w:jc w:val="center"/>
              <w:rPr>
                <w:sz w:val="20"/>
              </w:rPr>
            </w:pPr>
            <w:r>
              <w:rPr>
                <w:sz w:val="20"/>
              </w:rPr>
              <w:t>Area 12F</w:t>
            </w:r>
            <w:r w:rsidRPr="00102C59">
              <w:rPr>
                <w:sz w:val="20"/>
              </w:rPr>
              <w:br/>
              <w:t>Standard error</w:t>
            </w:r>
          </w:p>
        </w:tc>
        <w:tc>
          <w:tcPr>
            <w:tcW w:w="1048" w:type="dxa"/>
            <w:tcBorders>
              <w:top w:val="single" w:sz="12" w:space="0" w:color="auto"/>
              <w:left w:val="nil"/>
              <w:bottom w:val="single" w:sz="4" w:space="0" w:color="auto"/>
              <w:right w:val="nil"/>
            </w:tcBorders>
            <w:shd w:val="clear" w:color="auto" w:fill="auto"/>
            <w:noWrap/>
            <w:vAlign w:val="center"/>
          </w:tcPr>
          <w:p w14:paraId="1BF1F5F4" w14:textId="6E4B24C4" w:rsidR="008A36B3" w:rsidRPr="00102C59" w:rsidRDefault="008A36B3" w:rsidP="0099094B">
            <w:pPr>
              <w:jc w:val="center"/>
              <w:rPr>
                <w:sz w:val="20"/>
              </w:rPr>
            </w:pPr>
            <w:r>
              <w:rPr>
                <w:sz w:val="20"/>
              </w:rPr>
              <w:t>Area 12F</w:t>
            </w:r>
            <w:r w:rsidRPr="00102C59">
              <w:rPr>
                <w:sz w:val="20"/>
              </w:rPr>
              <w:br/>
              <w:t>n</w:t>
            </w:r>
          </w:p>
        </w:tc>
      </w:tr>
      <w:tr w:rsidR="008A36B3" w:rsidRPr="00102C59" w14:paraId="6B164407" w14:textId="77777777" w:rsidTr="008A36B3">
        <w:trPr>
          <w:trHeight w:val="255"/>
          <w:jc w:val="center"/>
        </w:trPr>
        <w:tc>
          <w:tcPr>
            <w:tcW w:w="1144" w:type="dxa"/>
            <w:tcBorders>
              <w:top w:val="nil"/>
              <w:left w:val="nil"/>
              <w:bottom w:val="nil"/>
              <w:right w:val="nil"/>
            </w:tcBorders>
            <w:shd w:val="clear" w:color="auto" w:fill="auto"/>
            <w:noWrap/>
            <w:vAlign w:val="bottom"/>
          </w:tcPr>
          <w:p w14:paraId="2B42520E" w14:textId="77777777" w:rsidR="008A36B3" w:rsidRPr="00102C59" w:rsidRDefault="008A36B3" w:rsidP="008A36B3">
            <w:pPr>
              <w:jc w:val="center"/>
              <w:rPr>
                <w:rFonts w:cs="Arial"/>
                <w:sz w:val="18"/>
                <w:szCs w:val="18"/>
              </w:rPr>
            </w:pPr>
            <w:r w:rsidRPr="00102C59">
              <w:rPr>
                <w:rFonts w:cs="Arial"/>
                <w:sz w:val="18"/>
                <w:szCs w:val="18"/>
              </w:rPr>
              <w:t>1997</w:t>
            </w:r>
          </w:p>
        </w:tc>
        <w:tc>
          <w:tcPr>
            <w:tcW w:w="1350" w:type="dxa"/>
            <w:tcBorders>
              <w:top w:val="nil"/>
              <w:left w:val="nil"/>
              <w:bottom w:val="nil"/>
              <w:right w:val="nil"/>
            </w:tcBorders>
            <w:vAlign w:val="bottom"/>
          </w:tcPr>
          <w:p w14:paraId="2A529A4F" w14:textId="0F0D1398" w:rsidR="008A36B3" w:rsidRPr="00102C59" w:rsidRDefault="008A36B3" w:rsidP="008A36B3">
            <w:pPr>
              <w:jc w:val="center"/>
              <w:rPr>
                <w:rFonts w:cs="Arial"/>
                <w:sz w:val="18"/>
                <w:szCs w:val="18"/>
              </w:rPr>
            </w:pPr>
            <w:r w:rsidRPr="00102C59">
              <w:rPr>
                <w:rFonts w:cs="Arial"/>
                <w:sz w:val="18"/>
                <w:szCs w:val="18"/>
              </w:rPr>
              <w:t>44</w:t>
            </w:r>
          </w:p>
        </w:tc>
        <w:tc>
          <w:tcPr>
            <w:tcW w:w="1106" w:type="dxa"/>
            <w:tcBorders>
              <w:top w:val="nil"/>
              <w:left w:val="nil"/>
              <w:bottom w:val="nil"/>
              <w:right w:val="nil"/>
            </w:tcBorders>
            <w:shd w:val="clear" w:color="auto" w:fill="auto"/>
            <w:noWrap/>
            <w:vAlign w:val="bottom"/>
          </w:tcPr>
          <w:p w14:paraId="3DF69D85" w14:textId="6379D86B" w:rsidR="008A36B3" w:rsidRPr="00102C59" w:rsidRDefault="008A36B3" w:rsidP="008A36B3">
            <w:pPr>
              <w:jc w:val="center"/>
              <w:rPr>
                <w:rFonts w:cs="Arial"/>
                <w:sz w:val="18"/>
                <w:szCs w:val="18"/>
              </w:rPr>
            </w:pPr>
            <w:r w:rsidRPr="00102C59">
              <w:rPr>
                <w:rFonts w:cs="Arial"/>
                <w:sz w:val="18"/>
                <w:szCs w:val="18"/>
              </w:rPr>
              <w:t>4.1</w:t>
            </w:r>
          </w:p>
        </w:tc>
        <w:tc>
          <w:tcPr>
            <w:tcW w:w="1079" w:type="dxa"/>
            <w:tcBorders>
              <w:top w:val="nil"/>
              <w:left w:val="nil"/>
              <w:bottom w:val="nil"/>
              <w:right w:val="nil"/>
            </w:tcBorders>
            <w:vAlign w:val="bottom"/>
          </w:tcPr>
          <w:p w14:paraId="3905C278" w14:textId="753DCAD2" w:rsidR="008A36B3" w:rsidRPr="00102C59" w:rsidRDefault="008A36B3" w:rsidP="008A36B3">
            <w:pPr>
              <w:jc w:val="center"/>
              <w:rPr>
                <w:rFonts w:cs="Arial"/>
                <w:sz w:val="18"/>
                <w:szCs w:val="18"/>
              </w:rPr>
            </w:pPr>
            <w:r w:rsidRPr="00102C59">
              <w:rPr>
                <w:rFonts w:cs="Arial"/>
                <w:sz w:val="18"/>
                <w:szCs w:val="18"/>
              </w:rPr>
              <w:t>56</w:t>
            </w:r>
          </w:p>
        </w:tc>
        <w:tc>
          <w:tcPr>
            <w:tcW w:w="1440" w:type="dxa"/>
            <w:tcBorders>
              <w:top w:val="nil"/>
              <w:left w:val="nil"/>
              <w:bottom w:val="nil"/>
              <w:right w:val="nil"/>
            </w:tcBorders>
            <w:shd w:val="clear" w:color="auto" w:fill="auto"/>
            <w:noWrap/>
            <w:vAlign w:val="bottom"/>
          </w:tcPr>
          <w:p w14:paraId="2D02568D" w14:textId="74DCAF9B" w:rsidR="008A36B3" w:rsidRPr="00102C59" w:rsidRDefault="008A36B3" w:rsidP="008A36B3">
            <w:pPr>
              <w:jc w:val="center"/>
              <w:rPr>
                <w:rFonts w:cs="Arial"/>
                <w:sz w:val="18"/>
                <w:szCs w:val="18"/>
              </w:rPr>
            </w:pPr>
            <w:r w:rsidRPr="00102C59">
              <w:rPr>
                <w:rFonts w:cs="Arial"/>
                <w:sz w:val="18"/>
                <w:szCs w:val="18"/>
              </w:rPr>
              <w:t>49</w:t>
            </w:r>
          </w:p>
        </w:tc>
        <w:tc>
          <w:tcPr>
            <w:tcW w:w="1260" w:type="dxa"/>
            <w:tcBorders>
              <w:top w:val="nil"/>
              <w:left w:val="nil"/>
              <w:bottom w:val="nil"/>
              <w:right w:val="nil"/>
            </w:tcBorders>
            <w:shd w:val="clear" w:color="auto" w:fill="auto"/>
            <w:noWrap/>
            <w:vAlign w:val="bottom"/>
          </w:tcPr>
          <w:p w14:paraId="4DBF3AB6" w14:textId="14C5EA24" w:rsidR="008A36B3" w:rsidRPr="00102C59" w:rsidRDefault="008A36B3" w:rsidP="008A36B3">
            <w:pPr>
              <w:jc w:val="center"/>
              <w:rPr>
                <w:rFonts w:cs="Arial"/>
                <w:sz w:val="18"/>
                <w:szCs w:val="18"/>
              </w:rPr>
            </w:pPr>
            <w:r w:rsidRPr="00102C59">
              <w:rPr>
                <w:rFonts w:cs="Arial"/>
                <w:sz w:val="18"/>
                <w:szCs w:val="18"/>
              </w:rPr>
              <w:t>3.1</w:t>
            </w:r>
          </w:p>
        </w:tc>
        <w:tc>
          <w:tcPr>
            <w:tcW w:w="1048" w:type="dxa"/>
            <w:tcBorders>
              <w:top w:val="nil"/>
              <w:left w:val="nil"/>
              <w:bottom w:val="nil"/>
              <w:right w:val="nil"/>
            </w:tcBorders>
            <w:shd w:val="clear" w:color="auto" w:fill="auto"/>
            <w:noWrap/>
            <w:vAlign w:val="bottom"/>
          </w:tcPr>
          <w:p w14:paraId="3C3C29A4" w14:textId="22493852" w:rsidR="008A36B3" w:rsidRPr="00102C59" w:rsidRDefault="008A36B3" w:rsidP="008A36B3">
            <w:pPr>
              <w:jc w:val="center"/>
              <w:rPr>
                <w:rFonts w:cs="Arial"/>
                <w:sz w:val="18"/>
                <w:szCs w:val="18"/>
              </w:rPr>
            </w:pPr>
            <w:r w:rsidRPr="00102C59">
              <w:rPr>
                <w:rFonts w:cs="Arial"/>
                <w:sz w:val="18"/>
                <w:szCs w:val="18"/>
              </w:rPr>
              <w:t>60</w:t>
            </w:r>
          </w:p>
        </w:tc>
      </w:tr>
      <w:tr w:rsidR="008A36B3" w:rsidRPr="00102C59" w14:paraId="694F08D7" w14:textId="77777777" w:rsidTr="008A36B3">
        <w:trPr>
          <w:trHeight w:val="255"/>
          <w:jc w:val="center"/>
        </w:trPr>
        <w:tc>
          <w:tcPr>
            <w:tcW w:w="1144" w:type="dxa"/>
            <w:tcBorders>
              <w:top w:val="nil"/>
              <w:left w:val="nil"/>
              <w:bottom w:val="nil"/>
              <w:right w:val="nil"/>
            </w:tcBorders>
            <w:shd w:val="clear" w:color="auto" w:fill="auto"/>
            <w:noWrap/>
            <w:vAlign w:val="bottom"/>
          </w:tcPr>
          <w:p w14:paraId="503CBD5F" w14:textId="77777777" w:rsidR="008A36B3" w:rsidRPr="00102C59" w:rsidRDefault="008A36B3" w:rsidP="008A36B3">
            <w:pPr>
              <w:jc w:val="center"/>
              <w:rPr>
                <w:rFonts w:cs="Arial"/>
                <w:sz w:val="18"/>
                <w:szCs w:val="18"/>
              </w:rPr>
            </w:pPr>
            <w:r w:rsidRPr="00102C59">
              <w:rPr>
                <w:rFonts w:cs="Arial"/>
                <w:sz w:val="18"/>
                <w:szCs w:val="18"/>
              </w:rPr>
              <w:t>1998</w:t>
            </w:r>
          </w:p>
        </w:tc>
        <w:tc>
          <w:tcPr>
            <w:tcW w:w="1350" w:type="dxa"/>
            <w:tcBorders>
              <w:top w:val="nil"/>
              <w:left w:val="nil"/>
              <w:bottom w:val="nil"/>
              <w:right w:val="nil"/>
            </w:tcBorders>
            <w:vAlign w:val="bottom"/>
          </w:tcPr>
          <w:p w14:paraId="4539D707" w14:textId="6F5F0BE4" w:rsidR="008A36B3" w:rsidRPr="00102C59" w:rsidRDefault="008A36B3" w:rsidP="008A36B3">
            <w:pPr>
              <w:jc w:val="center"/>
              <w:rPr>
                <w:rFonts w:cs="Arial"/>
                <w:sz w:val="18"/>
                <w:szCs w:val="18"/>
              </w:rPr>
            </w:pPr>
            <w:r w:rsidRPr="00102C59">
              <w:rPr>
                <w:rFonts w:cs="Arial"/>
                <w:sz w:val="18"/>
                <w:szCs w:val="18"/>
              </w:rPr>
              <w:t>30</w:t>
            </w:r>
          </w:p>
        </w:tc>
        <w:tc>
          <w:tcPr>
            <w:tcW w:w="1106" w:type="dxa"/>
            <w:tcBorders>
              <w:top w:val="nil"/>
              <w:left w:val="nil"/>
              <w:bottom w:val="nil"/>
              <w:right w:val="nil"/>
            </w:tcBorders>
            <w:shd w:val="clear" w:color="auto" w:fill="auto"/>
            <w:noWrap/>
            <w:vAlign w:val="bottom"/>
          </w:tcPr>
          <w:p w14:paraId="56FB0880" w14:textId="4CC74CDC" w:rsidR="008A36B3" w:rsidRPr="00102C59" w:rsidRDefault="008A36B3" w:rsidP="008A36B3">
            <w:pPr>
              <w:jc w:val="center"/>
              <w:rPr>
                <w:rFonts w:cs="Arial"/>
                <w:sz w:val="18"/>
                <w:szCs w:val="18"/>
              </w:rPr>
            </w:pPr>
            <w:r w:rsidRPr="00102C59">
              <w:rPr>
                <w:rFonts w:cs="Arial"/>
                <w:sz w:val="18"/>
                <w:szCs w:val="18"/>
              </w:rPr>
              <w:t>5.1</w:t>
            </w:r>
          </w:p>
        </w:tc>
        <w:tc>
          <w:tcPr>
            <w:tcW w:w="1079" w:type="dxa"/>
            <w:tcBorders>
              <w:top w:val="nil"/>
              <w:left w:val="nil"/>
              <w:bottom w:val="nil"/>
              <w:right w:val="nil"/>
            </w:tcBorders>
            <w:vAlign w:val="bottom"/>
          </w:tcPr>
          <w:p w14:paraId="7781F1FC" w14:textId="694BADE9" w:rsidR="008A36B3" w:rsidRPr="00102C59" w:rsidRDefault="008A36B3" w:rsidP="008A36B3">
            <w:pPr>
              <w:jc w:val="center"/>
              <w:rPr>
                <w:rFonts w:cs="Arial"/>
                <w:sz w:val="18"/>
                <w:szCs w:val="18"/>
              </w:rPr>
            </w:pPr>
            <w:r w:rsidRPr="00102C59">
              <w:rPr>
                <w:rFonts w:cs="Arial"/>
                <w:sz w:val="18"/>
                <w:szCs w:val="18"/>
              </w:rPr>
              <w:t>39</w:t>
            </w:r>
          </w:p>
        </w:tc>
        <w:tc>
          <w:tcPr>
            <w:tcW w:w="1440" w:type="dxa"/>
            <w:tcBorders>
              <w:top w:val="nil"/>
              <w:left w:val="nil"/>
              <w:bottom w:val="nil"/>
              <w:right w:val="nil"/>
            </w:tcBorders>
            <w:shd w:val="clear" w:color="auto" w:fill="auto"/>
            <w:noWrap/>
            <w:vAlign w:val="bottom"/>
          </w:tcPr>
          <w:p w14:paraId="4F2D486E" w14:textId="36BD0A46" w:rsidR="008A36B3" w:rsidRPr="00102C59" w:rsidRDefault="008A36B3" w:rsidP="008A36B3">
            <w:pPr>
              <w:jc w:val="center"/>
              <w:rPr>
                <w:rFonts w:cs="Arial"/>
                <w:sz w:val="18"/>
                <w:szCs w:val="18"/>
              </w:rPr>
            </w:pPr>
            <w:r w:rsidRPr="00102C59">
              <w:rPr>
                <w:rFonts w:cs="Arial"/>
                <w:sz w:val="18"/>
                <w:szCs w:val="18"/>
              </w:rPr>
              <w:t>63</w:t>
            </w:r>
          </w:p>
        </w:tc>
        <w:tc>
          <w:tcPr>
            <w:tcW w:w="1260" w:type="dxa"/>
            <w:tcBorders>
              <w:top w:val="nil"/>
              <w:left w:val="nil"/>
              <w:bottom w:val="nil"/>
              <w:right w:val="nil"/>
            </w:tcBorders>
            <w:shd w:val="clear" w:color="auto" w:fill="auto"/>
            <w:noWrap/>
            <w:vAlign w:val="bottom"/>
          </w:tcPr>
          <w:p w14:paraId="174095C8" w14:textId="66486BE8" w:rsidR="008A36B3" w:rsidRPr="00102C59" w:rsidRDefault="008A36B3" w:rsidP="008A36B3">
            <w:pPr>
              <w:jc w:val="center"/>
              <w:rPr>
                <w:rFonts w:cs="Arial"/>
                <w:sz w:val="18"/>
                <w:szCs w:val="18"/>
              </w:rPr>
            </w:pPr>
            <w:r w:rsidRPr="00102C59">
              <w:rPr>
                <w:rFonts w:cs="Arial"/>
                <w:sz w:val="18"/>
                <w:szCs w:val="18"/>
              </w:rPr>
              <w:t>2.2</w:t>
            </w:r>
          </w:p>
        </w:tc>
        <w:tc>
          <w:tcPr>
            <w:tcW w:w="1048" w:type="dxa"/>
            <w:tcBorders>
              <w:top w:val="nil"/>
              <w:left w:val="nil"/>
              <w:bottom w:val="nil"/>
              <w:right w:val="nil"/>
            </w:tcBorders>
            <w:shd w:val="clear" w:color="auto" w:fill="auto"/>
            <w:noWrap/>
            <w:vAlign w:val="bottom"/>
          </w:tcPr>
          <w:p w14:paraId="23BEC9C3" w14:textId="299E2990" w:rsidR="008A36B3" w:rsidRPr="00102C59" w:rsidRDefault="008A36B3" w:rsidP="008A36B3">
            <w:pPr>
              <w:jc w:val="center"/>
              <w:rPr>
                <w:rFonts w:cs="Arial"/>
                <w:sz w:val="18"/>
                <w:szCs w:val="18"/>
              </w:rPr>
            </w:pPr>
            <w:r w:rsidRPr="00102C59">
              <w:rPr>
                <w:rFonts w:cs="Arial"/>
                <w:sz w:val="18"/>
                <w:szCs w:val="18"/>
              </w:rPr>
              <w:t>133</w:t>
            </w:r>
          </w:p>
        </w:tc>
      </w:tr>
      <w:tr w:rsidR="008A36B3" w:rsidRPr="00102C59" w14:paraId="5A67BD08" w14:textId="77777777" w:rsidTr="008A36B3">
        <w:trPr>
          <w:trHeight w:val="255"/>
          <w:jc w:val="center"/>
        </w:trPr>
        <w:tc>
          <w:tcPr>
            <w:tcW w:w="1144" w:type="dxa"/>
            <w:tcBorders>
              <w:top w:val="nil"/>
              <w:left w:val="nil"/>
              <w:bottom w:val="nil"/>
              <w:right w:val="nil"/>
            </w:tcBorders>
            <w:shd w:val="clear" w:color="auto" w:fill="auto"/>
            <w:noWrap/>
            <w:vAlign w:val="bottom"/>
          </w:tcPr>
          <w:p w14:paraId="1813197E" w14:textId="77777777" w:rsidR="008A36B3" w:rsidRPr="00102C59" w:rsidRDefault="008A36B3" w:rsidP="008A36B3">
            <w:pPr>
              <w:jc w:val="center"/>
              <w:rPr>
                <w:rFonts w:cs="Arial"/>
                <w:sz w:val="18"/>
                <w:szCs w:val="18"/>
              </w:rPr>
            </w:pPr>
            <w:r w:rsidRPr="00102C59">
              <w:rPr>
                <w:rFonts w:cs="Arial"/>
                <w:sz w:val="18"/>
                <w:szCs w:val="18"/>
              </w:rPr>
              <w:t>1999</w:t>
            </w:r>
          </w:p>
        </w:tc>
        <w:tc>
          <w:tcPr>
            <w:tcW w:w="1350" w:type="dxa"/>
            <w:tcBorders>
              <w:top w:val="nil"/>
              <w:left w:val="nil"/>
              <w:bottom w:val="nil"/>
              <w:right w:val="nil"/>
            </w:tcBorders>
            <w:vAlign w:val="bottom"/>
          </w:tcPr>
          <w:p w14:paraId="2FC5B424" w14:textId="17EF1849" w:rsidR="008A36B3" w:rsidRPr="00102C59" w:rsidRDefault="008A36B3" w:rsidP="008A36B3">
            <w:pPr>
              <w:jc w:val="center"/>
              <w:rPr>
                <w:rFonts w:cs="Arial"/>
                <w:sz w:val="18"/>
                <w:szCs w:val="18"/>
              </w:rPr>
            </w:pPr>
            <w:r w:rsidRPr="00102C59">
              <w:rPr>
                <w:rFonts w:cs="Arial"/>
                <w:sz w:val="18"/>
                <w:szCs w:val="18"/>
              </w:rPr>
              <w:t>48</w:t>
            </w:r>
          </w:p>
        </w:tc>
        <w:tc>
          <w:tcPr>
            <w:tcW w:w="1106" w:type="dxa"/>
            <w:tcBorders>
              <w:top w:val="nil"/>
              <w:left w:val="nil"/>
              <w:bottom w:val="nil"/>
              <w:right w:val="nil"/>
            </w:tcBorders>
            <w:shd w:val="clear" w:color="auto" w:fill="auto"/>
            <w:noWrap/>
            <w:vAlign w:val="bottom"/>
          </w:tcPr>
          <w:p w14:paraId="4E9C99DA" w14:textId="30BFC585" w:rsidR="008A36B3" w:rsidRPr="00102C59" w:rsidRDefault="008A36B3" w:rsidP="008A36B3">
            <w:pPr>
              <w:jc w:val="center"/>
              <w:rPr>
                <w:rFonts w:cs="Arial"/>
                <w:sz w:val="18"/>
                <w:szCs w:val="18"/>
              </w:rPr>
            </w:pPr>
            <w:r w:rsidRPr="00102C59">
              <w:rPr>
                <w:rFonts w:cs="Arial"/>
                <w:sz w:val="18"/>
                <w:szCs w:val="18"/>
              </w:rPr>
              <w:t>4.3</w:t>
            </w:r>
          </w:p>
        </w:tc>
        <w:tc>
          <w:tcPr>
            <w:tcW w:w="1079" w:type="dxa"/>
            <w:tcBorders>
              <w:top w:val="nil"/>
              <w:left w:val="nil"/>
              <w:bottom w:val="nil"/>
              <w:right w:val="nil"/>
            </w:tcBorders>
            <w:vAlign w:val="bottom"/>
          </w:tcPr>
          <w:p w14:paraId="68C712B0" w14:textId="278EDDA6" w:rsidR="008A36B3" w:rsidRPr="00102C59" w:rsidRDefault="008A36B3" w:rsidP="008A36B3">
            <w:pPr>
              <w:jc w:val="center"/>
              <w:rPr>
                <w:rFonts w:cs="Arial"/>
                <w:sz w:val="18"/>
                <w:szCs w:val="18"/>
              </w:rPr>
            </w:pPr>
            <w:r w:rsidRPr="00102C59">
              <w:rPr>
                <w:rFonts w:cs="Arial"/>
                <w:sz w:val="18"/>
                <w:szCs w:val="18"/>
              </w:rPr>
              <w:t>66</w:t>
            </w:r>
          </w:p>
        </w:tc>
        <w:tc>
          <w:tcPr>
            <w:tcW w:w="1440" w:type="dxa"/>
            <w:tcBorders>
              <w:top w:val="nil"/>
              <w:left w:val="nil"/>
              <w:bottom w:val="nil"/>
              <w:right w:val="nil"/>
            </w:tcBorders>
            <w:shd w:val="clear" w:color="auto" w:fill="auto"/>
            <w:noWrap/>
            <w:vAlign w:val="bottom"/>
          </w:tcPr>
          <w:p w14:paraId="3824E99E" w14:textId="78A4030E" w:rsidR="008A36B3" w:rsidRPr="00102C59" w:rsidRDefault="008A36B3" w:rsidP="008A36B3">
            <w:pPr>
              <w:jc w:val="center"/>
              <w:rPr>
                <w:rFonts w:cs="Arial"/>
                <w:sz w:val="18"/>
                <w:szCs w:val="18"/>
              </w:rPr>
            </w:pPr>
            <w:r w:rsidRPr="00102C59">
              <w:rPr>
                <w:rFonts w:cs="Arial"/>
                <w:sz w:val="18"/>
                <w:szCs w:val="18"/>
              </w:rPr>
              <w:t>61</w:t>
            </w:r>
          </w:p>
        </w:tc>
        <w:tc>
          <w:tcPr>
            <w:tcW w:w="1260" w:type="dxa"/>
            <w:tcBorders>
              <w:top w:val="nil"/>
              <w:left w:val="nil"/>
              <w:bottom w:val="nil"/>
              <w:right w:val="nil"/>
            </w:tcBorders>
            <w:shd w:val="clear" w:color="auto" w:fill="auto"/>
            <w:noWrap/>
            <w:vAlign w:val="bottom"/>
          </w:tcPr>
          <w:p w14:paraId="7B2319A7" w14:textId="392D79DF" w:rsidR="008A36B3" w:rsidRPr="00102C59" w:rsidRDefault="008A36B3" w:rsidP="008A36B3">
            <w:pPr>
              <w:jc w:val="center"/>
              <w:rPr>
                <w:rFonts w:cs="Arial"/>
                <w:sz w:val="18"/>
                <w:szCs w:val="18"/>
              </w:rPr>
            </w:pPr>
            <w:r w:rsidRPr="00102C59">
              <w:rPr>
                <w:rFonts w:cs="Arial"/>
                <w:sz w:val="18"/>
                <w:szCs w:val="18"/>
              </w:rPr>
              <w:t>2.2</w:t>
            </w:r>
          </w:p>
        </w:tc>
        <w:tc>
          <w:tcPr>
            <w:tcW w:w="1048" w:type="dxa"/>
            <w:tcBorders>
              <w:top w:val="nil"/>
              <w:left w:val="nil"/>
              <w:bottom w:val="nil"/>
              <w:right w:val="nil"/>
            </w:tcBorders>
            <w:shd w:val="clear" w:color="auto" w:fill="auto"/>
            <w:noWrap/>
            <w:vAlign w:val="bottom"/>
          </w:tcPr>
          <w:p w14:paraId="0C9C11E9" w14:textId="1331FF01" w:rsidR="008A36B3" w:rsidRPr="00102C59" w:rsidRDefault="008A36B3" w:rsidP="008A36B3">
            <w:pPr>
              <w:jc w:val="center"/>
              <w:rPr>
                <w:rFonts w:cs="Arial"/>
                <w:sz w:val="18"/>
                <w:szCs w:val="18"/>
              </w:rPr>
            </w:pPr>
            <w:r w:rsidRPr="00102C59">
              <w:rPr>
                <w:rFonts w:cs="Arial"/>
                <w:sz w:val="18"/>
                <w:szCs w:val="18"/>
              </w:rPr>
              <w:t>165</w:t>
            </w:r>
          </w:p>
        </w:tc>
      </w:tr>
      <w:tr w:rsidR="008A36B3" w:rsidRPr="00102C59" w14:paraId="5741E8ED" w14:textId="77777777" w:rsidTr="008A36B3">
        <w:trPr>
          <w:trHeight w:val="255"/>
          <w:jc w:val="center"/>
        </w:trPr>
        <w:tc>
          <w:tcPr>
            <w:tcW w:w="1144" w:type="dxa"/>
            <w:tcBorders>
              <w:top w:val="nil"/>
              <w:left w:val="nil"/>
              <w:bottom w:val="nil"/>
              <w:right w:val="nil"/>
            </w:tcBorders>
            <w:shd w:val="clear" w:color="auto" w:fill="auto"/>
            <w:noWrap/>
            <w:vAlign w:val="bottom"/>
          </w:tcPr>
          <w:p w14:paraId="58CBCE3F" w14:textId="77777777" w:rsidR="008A36B3" w:rsidRPr="00102C59" w:rsidRDefault="008A36B3" w:rsidP="008A36B3">
            <w:pPr>
              <w:jc w:val="center"/>
              <w:rPr>
                <w:rFonts w:cs="Arial"/>
                <w:sz w:val="18"/>
                <w:szCs w:val="18"/>
              </w:rPr>
            </w:pPr>
            <w:r w:rsidRPr="00102C59">
              <w:rPr>
                <w:rFonts w:cs="Arial"/>
                <w:sz w:val="18"/>
                <w:szCs w:val="18"/>
              </w:rPr>
              <w:t>2000</w:t>
            </w:r>
          </w:p>
        </w:tc>
        <w:tc>
          <w:tcPr>
            <w:tcW w:w="1350" w:type="dxa"/>
            <w:tcBorders>
              <w:top w:val="nil"/>
              <w:left w:val="nil"/>
              <w:bottom w:val="nil"/>
              <w:right w:val="nil"/>
            </w:tcBorders>
            <w:vAlign w:val="bottom"/>
          </w:tcPr>
          <w:p w14:paraId="1DB427C5" w14:textId="16525618" w:rsidR="008A36B3" w:rsidRPr="00102C59" w:rsidRDefault="008A36B3" w:rsidP="008A36B3">
            <w:pPr>
              <w:jc w:val="center"/>
              <w:rPr>
                <w:rFonts w:cs="Arial"/>
                <w:sz w:val="18"/>
                <w:szCs w:val="18"/>
              </w:rPr>
            </w:pPr>
            <w:r w:rsidRPr="00102C59">
              <w:rPr>
                <w:rFonts w:cs="Arial"/>
                <w:sz w:val="18"/>
                <w:szCs w:val="18"/>
              </w:rPr>
              <w:t>63</w:t>
            </w:r>
          </w:p>
        </w:tc>
        <w:tc>
          <w:tcPr>
            <w:tcW w:w="1106" w:type="dxa"/>
            <w:tcBorders>
              <w:top w:val="nil"/>
              <w:left w:val="nil"/>
              <w:bottom w:val="nil"/>
              <w:right w:val="nil"/>
            </w:tcBorders>
            <w:shd w:val="clear" w:color="auto" w:fill="auto"/>
            <w:noWrap/>
            <w:vAlign w:val="bottom"/>
          </w:tcPr>
          <w:p w14:paraId="23668516" w14:textId="59457322" w:rsidR="008A36B3" w:rsidRPr="00102C59" w:rsidRDefault="008A36B3" w:rsidP="008A36B3">
            <w:pPr>
              <w:jc w:val="center"/>
              <w:rPr>
                <w:rFonts w:cs="Arial"/>
                <w:sz w:val="18"/>
                <w:szCs w:val="18"/>
              </w:rPr>
            </w:pPr>
            <w:r w:rsidRPr="00102C59">
              <w:rPr>
                <w:rFonts w:cs="Arial"/>
                <w:sz w:val="18"/>
                <w:szCs w:val="18"/>
              </w:rPr>
              <w:t>5.3</w:t>
            </w:r>
          </w:p>
        </w:tc>
        <w:tc>
          <w:tcPr>
            <w:tcW w:w="1079" w:type="dxa"/>
            <w:tcBorders>
              <w:top w:val="nil"/>
              <w:left w:val="nil"/>
              <w:bottom w:val="nil"/>
              <w:right w:val="nil"/>
            </w:tcBorders>
            <w:vAlign w:val="bottom"/>
          </w:tcPr>
          <w:p w14:paraId="2F0C72A3" w14:textId="44F35E79" w:rsidR="008A36B3" w:rsidRPr="00102C59" w:rsidRDefault="008A36B3" w:rsidP="008A36B3">
            <w:pPr>
              <w:jc w:val="center"/>
              <w:rPr>
                <w:rFonts w:cs="Arial"/>
                <w:sz w:val="18"/>
                <w:szCs w:val="18"/>
              </w:rPr>
            </w:pPr>
            <w:r w:rsidRPr="00102C59">
              <w:rPr>
                <w:rFonts w:cs="Arial"/>
                <w:sz w:val="18"/>
                <w:szCs w:val="18"/>
              </w:rPr>
              <w:t>78</w:t>
            </w:r>
          </w:p>
        </w:tc>
        <w:tc>
          <w:tcPr>
            <w:tcW w:w="1440" w:type="dxa"/>
            <w:tcBorders>
              <w:top w:val="nil"/>
              <w:left w:val="nil"/>
              <w:bottom w:val="nil"/>
              <w:right w:val="nil"/>
            </w:tcBorders>
            <w:shd w:val="clear" w:color="auto" w:fill="auto"/>
            <w:noWrap/>
            <w:vAlign w:val="bottom"/>
          </w:tcPr>
          <w:p w14:paraId="0B96A24C" w14:textId="00182190" w:rsidR="008A36B3" w:rsidRPr="00102C59" w:rsidRDefault="008A36B3" w:rsidP="008A36B3">
            <w:pPr>
              <w:jc w:val="center"/>
              <w:rPr>
                <w:rFonts w:cs="Arial"/>
                <w:sz w:val="18"/>
                <w:szCs w:val="18"/>
              </w:rPr>
            </w:pPr>
            <w:r w:rsidRPr="00102C59">
              <w:rPr>
                <w:rFonts w:cs="Arial"/>
                <w:sz w:val="18"/>
                <w:szCs w:val="18"/>
              </w:rPr>
              <w:t>73</w:t>
            </w:r>
          </w:p>
        </w:tc>
        <w:tc>
          <w:tcPr>
            <w:tcW w:w="1260" w:type="dxa"/>
            <w:tcBorders>
              <w:top w:val="nil"/>
              <w:left w:val="nil"/>
              <w:bottom w:val="nil"/>
              <w:right w:val="nil"/>
            </w:tcBorders>
            <w:shd w:val="clear" w:color="auto" w:fill="auto"/>
            <w:noWrap/>
            <w:vAlign w:val="bottom"/>
          </w:tcPr>
          <w:p w14:paraId="2CDCF13D" w14:textId="0D5B635F" w:rsidR="008A36B3" w:rsidRPr="00102C59" w:rsidRDefault="008A36B3" w:rsidP="008A36B3">
            <w:pPr>
              <w:jc w:val="center"/>
              <w:rPr>
                <w:rFonts w:cs="Arial"/>
                <w:sz w:val="18"/>
                <w:szCs w:val="18"/>
              </w:rPr>
            </w:pPr>
            <w:r w:rsidRPr="00102C59">
              <w:rPr>
                <w:rFonts w:cs="Arial"/>
                <w:sz w:val="18"/>
                <w:szCs w:val="18"/>
              </w:rPr>
              <w:t>2.7</w:t>
            </w:r>
          </w:p>
        </w:tc>
        <w:tc>
          <w:tcPr>
            <w:tcW w:w="1048" w:type="dxa"/>
            <w:tcBorders>
              <w:top w:val="nil"/>
              <w:left w:val="nil"/>
              <w:bottom w:val="nil"/>
              <w:right w:val="nil"/>
            </w:tcBorders>
            <w:shd w:val="clear" w:color="auto" w:fill="auto"/>
            <w:noWrap/>
            <w:vAlign w:val="bottom"/>
          </w:tcPr>
          <w:p w14:paraId="331F6A68" w14:textId="4866A5E3" w:rsidR="008A36B3" w:rsidRPr="00102C59" w:rsidRDefault="008A36B3" w:rsidP="008A36B3">
            <w:pPr>
              <w:jc w:val="center"/>
              <w:rPr>
                <w:rFonts w:cs="Arial"/>
                <w:sz w:val="18"/>
                <w:szCs w:val="18"/>
              </w:rPr>
            </w:pPr>
            <w:r w:rsidRPr="00102C59">
              <w:rPr>
                <w:rFonts w:cs="Arial"/>
                <w:sz w:val="18"/>
                <w:szCs w:val="18"/>
              </w:rPr>
              <w:t>177</w:t>
            </w:r>
          </w:p>
        </w:tc>
      </w:tr>
      <w:tr w:rsidR="008A36B3" w:rsidRPr="00102C59" w14:paraId="2990C0E0" w14:textId="77777777" w:rsidTr="008A36B3">
        <w:trPr>
          <w:trHeight w:val="255"/>
          <w:jc w:val="center"/>
        </w:trPr>
        <w:tc>
          <w:tcPr>
            <w:tcW w:w="1144" w:type="dxa"/>
            <w:tcBorders>
              <w:top w:val="nil"/>
              <w:left w:val="nil"/>
              <w:bottom w:val="nil"/>
              <w:right w:val="nil"/>
            </w:tcBorders>
            <w:shd w:val="clear" w:color="auto" w:fill="auto"/>
            <w:noWrap/>
            <w:vAlign w:val="bottom"/>
          </w:tcPr>
          <w:p w14:paraId="1691C170" w14:textId="77777777" w:rsidR="008A36B3" w:rsidRPr="00102C59" w:rsidRDefault="008A36B3" w:rsidP="008A36B3">
            <w:pPr>
              <w:jc w:val="center"/>
              <w:rPr>
                <w:rFonts w:cs="Arial"/>
                <w:sz w:val="18"/>
                <w:szCs w:val="18"/>
              </w:rPr>
            </w:pPr>
            <w:r w:rsidRPr="00102C59">
              <w:rPr>
                <w:rFonts w:cs="Arial"/>
                <w:sz w:val="18"/>
                <w:szCs w:val="18"/>
              </w:rPr>
              <w:t>2001</w:t>
            </w:r>
          </w:p>
        </w:tc>
        <w:tc>
          <w:tcPr>
            <w:tcW w:w="1350" w:type="dxa"/>
            <w:tcBorders>
              <w:top w:val="nil"/>
              <w:left w:val="nil"/>
              <w:bottom w:val="nil"/>
              <w:right w:val="nil"/>
            </w:tcBorders>
            <w:vAlign w:val="bottom"/>
          </w:tcPr>
          <w:p w14:paraId="70B6AA65" w14:textId="2D6FDE82" w:rsidR="008A36B3" w:rsidRPr="00102C59" w:rsidRDefault="008A36B3" w:rsidP="008A36B3">
            <w:pPr>
              <w:jc w:val="center"/>
              <w:rPr>
                <w:rFonts w:cs="Arial"/>
                <w:sz w:val="18"/>
                <w:szCs w:val="18"/>
              </w:rPr>
            </w:pPr>
            <w:r w:rsidRPr="00102C59">
              <w:rPr>
                <w:rFonts w:cs="Arial"/>
                <w:sz w:val="18"/>
                <w:szCs w:val="18"/>
              </w:rPr>
              <w:t>59</w:t>
            </w:r>
          </w:p>
        </w:tc>
        <w:tc>
          <w:tcPr>
            <w:tcW w:w="1106" w:type="dxa"/>
            <w:tcBorders>
              <w:top w:val="nil"/>
              <w:left w:val="nil"/>
              <w:bottom w:val="nil"/>
              <w:right w:val="nil"/>
            </w:tcBorders>
            <w:shd w:val="clear" w:color="auto" w:fill="auto"/>
            <w:noWrap/>
            <w:vAlign w:val="bottom"/>
          </w:tcPr>
          <w:p w14:paraId="2AB3D430" w14:textId="241CBB68" w:rsidR="008A36B3" w:rsidRPr="00102C59" w:rsidRDefault="008A36B3" w:rsidP="008A36B3">
            <w:pPr>
              <w:jc w:val="center"/>
              <w:rPr>
                <w:rFonts w:cs="Arial"/>
                <w:sz w:val="18"/>
                <w:szCs w:val="18"/>
              </w:rPr>
            </w:pPr>
            <w:r w:rsidRPr="00102C59">
              <w:rPr>
                <w:rFonts w:cs="Arial"/>
                <w:sz w:val="18"/>
                <w:szCs w:val="18"/>
              </w:rPr>
              <w:t>5.6</w:t>
            </w:r>
          </w:p>
        </w:tc>
        <w:tc>
          <w:tcPr>
            <w:tcW w:w="1079" w:type="dxa"/>
            <w:tcBorders>
              <w:top w:val="nil"/>
              <w:left w:val="nil"/>
              <w:bottom w:val="nil"/>
              <w:right w:val="nil"/>
            </w:tcBorders>
            <w:vAlign w:val="bottom"/>
          </w:tcPr>
          <w:p w14:paraId="4FDFF3B4" w14:textId="409CA1F0" w:rsidR="008A36B3" w:rsidRPr="00102C59" w:rsidRDefault="008A36B3" w:rsidP="008A36B3">
            <w:pPr>
              <w:jc w:val="center"/>
              <w:rPr>
                <w:rFonts w:cs="Arial"/>
                <w:sz w:val="18"/>
                <w:szCs w:val="18"/>
              </w:rPr>
            </w:pPr>
            <w:r w:rsidRPr="00102C59">
              <w:rPr>
                <w:rFonts w:cs="Arial"/>
                <w:sz w:val="18"/>
                <w:szCs w:val="18"/>
              </w:rPr>
              <w:t>79</w:t>
            </w:r>
          </w:p>
        </w:tc>
        <w:tc>
          <w:tcPr>
            <w:tcW w:w="1440" w:type="dxa"/>
            <w:tcBorders>
              <w:top w:val="nil"/>
              <w:left w:val="nil"/>
              <w:bottom w:val="nil"/>
              <w:right w:val="nil"/>
            </w:tcBorders>
            <w:shd w:val="clear" w:color="auto" w:fill="auto"/>
            <w:noWrap/>
            <w:vAlign w:val="bottom"/>
          </w:tcPr>
          <w:p w14:paraId="5D95180E" w14:textId="35CFC96D" w:rsidR="008A36B3" w:rsidRPr="00102C59" w:rsidRDefault="008A36B3" w:rsidP="008A36B3">
            <w:pPr>
              <w:jc w:val="center"/>
              <w:rPr>
                <w:rFonts w:cs="Arial"/>
                <w:sz w:val="18"/>
                <w:szCs w:val="18"/>
              </w:rPr>
            </w:pPr>
            <w:r w:rsidRPr="00102C59">
              <w:rPr>
                <w:rFonts w:cs="Arial"/>
                <w:sz w:val="18"/>
                <w:szCs w:val="18"/>
              </w:rPr>
              <w:t>72</w:t>
            </w:r>
          </w:p>
        </w:tc>
        <w:tc>
          <w:tcPr>
            <w:tcW w:w="1260" w:type="dxa"/>
            <w:tcBorders>
              <w:top w:val="nil"/>
              <w:left w:val="nil"/>
              <w:bottom w:val="nil"/>
              <w:right w:val="nil"/>
            </w:tcBorders>
            <w:shd w:val="clear" w:color="auto" w:fill="auto"/>
            <w:noWrap/>
            <w:vAlign w:val="bottom"/>
          </w:tcPr>
          <w:p w14:paraId="3BC8BEDB" w14:textId="65F6D87B" w:rsidR="008A36B3" w:rsidRPr="00102C59" w:rsidRDefault="008A36B3" w:rsidP="008A36B3">
            <w:pPr>
              <w:jc w:val="center"/>
              <w:rPr>
                <w:rFonts w:cs="Arial"/>
                <w:sz w:val="18"/>
                <w:szCs w:val="18"/>
              </w:rPr>
            </w:pPr>
            <w:r w:rsidRPr="00102C59">
              <w:rPr>
                <w:rFonts w:cs="Arial"/>
                <w:sz w:val="18"/>
                <w:szCs w:val="18"/>
              </w:rPr>
              <w:t>2.5</w:t>
            </w:r>
          </w:p>
        </w:tc>
        <w:tc>
          <w:tcPr>
            <w:tcW w:w="1048" w:type="dxa"/>
            <w:tcBorders>
              <w:top w:val="nil"/>
              <w:left w:val="nil"/>
              <w:bottom w:val="nil"/>
              <w:right w:val="nil"/>
            </w:tcBorders>
            <w:shd w:val="clear" w:color="auto" w:fill="auto"/>
            <w:noWrap/>
            <w:vAlign w:val="bottom"/>
          </w:tcPr>
          <w:p w14:paraId="1F4EB55F" w14:textId="126978D5" w:rsidR="008A36B3" w:rsidRPr="00102C59" w:rsidRDefault="008A36B3" w:rsidP="008A36B3">
            <w:pPr>
              <w:jc w:val="center"/>
              <w:rPr>
                <w:rFonts w:cs="Arial"/>
                <w:sz w:val="18"/>
                <w:szCs w:val="18"/>
              </w:rPr>
            </w:pPr>
            <w:r w:rsidRPr="00102C59">
              <w:rPr>
                <w:rFonts w:cs="Arial"/>
                <w:sz w:val="18"/>
                <w:szCs w:val="18"/>
              </w:rPr>
              <w:t>165</w:t>
            </w:r>
          </w:p>
        </w:tc>
      </w:tr>
      <w:tr w:rsidR="008A36B3" w:rsidRPr="00102C59" w14:paraId="7F42D8AC" w14:textId="77777777" w:rsidTr="008A36B3">
        <w:trPr>
          <w:trHeight w:val="255"/>
          <w:jc w:val="center"/>
        </w:trPr>
        <w:tc>
          <w:tcPr>
            <w:tcW w:w="1144" w:type="dxa"/>
            <w:tcBorders>
              <w:top w:val="nil"/>
              <w:left w:val="nil"/>
              <w:bottom w:val="nil"/>
              <w:right w:val="nil"/>
            </w:tcBorders>
            <w:shd w:val="clear" w:color="auto" w:fill="auto"/>
            <w:noWrap/>
            <w:vAlign w:val="bottom"/>
          </w:tcPr>
          <w:p w14:paraId="3144102B" w14:textId="77777777" w:rsidR="008A36B3" w:rsidRPr="00102C59" w:rsidRDefault="008A36B3" w:rsidP="008A36B3">
            <w:pPr>
              <w:jc w:val="center"/>
              <w:rPr>
                <w:rFonts w:cs="Arial"/>
                <w:sz w:val="18"/>
                <w:szCs w:val="18"/>
              </w:rPr>
            </w:pPr>
            <w:r w:rsidRPr="00102C59">
              <w:rPr>
                <w:rFonts w:cs="Arial"/>
                <w:sz w:val="18"/>
                <w:szCs w:val="18"/>
              </w:rPr>
              <w:t>2002</w:t>
            </w:r>
          </w:p>
        </w:tc>
        <w:tc>
          <w:tcPr>
            <w:tcW w:w="1350" w:type="dxa"/>
            <w:tcBorders>
              <w:top w:val="nil"/>
              <w:left w:val="nil"/>
              <w:bottom w:val="nil"/>
              <w:right w:val="nil"/>
            </w:tcBorders>
            <w:vAlign w:val="bottom"/>
          </w:tcPr>
          <w:p w14:paraId="1B2CFD57" w14:textId="7540F597" w:rsidR="008A36B3" w:rsidRPr="00102C59" w:rsidRDefault="008A36B3" w:rsidP="008A36B3">
            <w:pPr>
              <w:jc w:val="center"/>
              <w:rPr>
                <w:rFonts w:cs="Arial"/>
                <w:sz w:val="18"/>
                <w:szCs w:val="18"/>
              </w:rPr>
            </w:pPr>
            <w:r w:rsidRPr="00102C59">
              <w:rPr>
                <w:rFonts w:cs="Arial"/>
                <w:sz w:val="18"/>
                <w:szCs w:val="18"/>
              </w:rPr>
              <w:t>54</w:t>
            </w:r>
          </w:p>
        </w:tc>
        <w:tc>
          <w:tcPr>
            <w:tcW w:w="1106" w:type="dxa"/>
            <w:tcBorders>
              <w:top w:val="nil"/>
              <w:left w:val="nil"/>
              <w:bottom w:val="nil"/>
              <w:right w:val="nil"/>
            </w:tcBorders>
            <w:shd w:val="clear" w:color="auto" w:fill="auto"/>
            <w:noWrap/>
            <w:vAlign w:val="bottom"/>
          </w:tcPr>
          <w:p w14:paraId="27FFC388" w14:textId="0CDF9834" w:rsidR="008A36B3" w:rsidRPr="00102C59" w:rsidRDefault="008A36B3" w:rsidP="008A36B3">
            <w:pPr>
              <w:jc w:val="center"/>
              <w:rPr>
                <w:rFonts w:cs="Arial"/>
                <w:sz w:val="18"/>
                <w:szCs w:val="18"/>
              </w:rPr>
            </w:pPr>
            <w:r w:rsidRPr="00102C59">
              <w:rPr>
                <w:rFonts w:cs="Arial"/>
                <w:sz w:val="18"/>
                <w:szCs w:val="18"/>
              </w:rPr>
              <w:t>7.6</w:t>
            </w:r>
          </w:p>
        </w:tc>
        <w:tc>
          <w:tcPr>
            <w:tcW w:w="1079" w:type="dxa"/>
            <w:tcBorders>
              <w:top w:val="nil"/>
              <w:left w:val="nil"/>
              <w:bottom w:val="nil"/>
              <w:right w:val="nil"/>
            </w:tcBorders>
            <w:vAlign w:val="bottom"/>
          </w:tcPr>
          <w:p w14:paraId="19FCF27A" w14:textId="16348139" w:rsidR="008A36B3" w:rsidRPr="00102C59" w:rsidRDefault="008A36B3" w:rsidP="008A36B3">
            <w:pPr>
              <w:jc w:val="center"/>
              <w:rPr>
                <w:rFonts w:cs="Arial"/>
                <w:sz w:val="18"/>
                <w:szCs w:val="18"/>
              </w:rPr>
            </w:pPr>
            <w:r w:rsidRPr="00102C59">
              <w:rPr>
                <w:rFonts w:cs="Arial"/>
                <w:sz w:val="18"/>
                <w:szCs w:val="18"/>
              </w:rPr>
              <w:t>35</w:t>
            </w:r>
          </w:p>
        </w:tc>
        <w:tc>
          <w:tcPr>
            <w:tcW w:w="1440" w:type="dxa"/>
            <w:tcBorders>
              <w:top w:val="nil"/>
              <w:left w:val="nil"/>
              <w:bottom w:val="nil"/>
              <w:right w:val="nil"/>
            </w:tcBorders>
            <w:shd w:val="clear" w:color="auto" w:fill="auto"/>
            <w:noWrap/>
            <w:vAlign w:val="bottom"/>
          </w:tcPr>
          <w:p w14:paraId="17EF0365" w14:textId="0DD9C4B1" w:rsidR="008A36B3" w:rsidRPr="00102C59" w:rsidRDefault="008A36B3" w:rsidP="008A36B3">
            <w:pPr>
              <w:jc w:val="center"/>
              <w:rPr>
                <w:rFonts w:cs="Arial"/>
                <w:sz w:val="18"/>
                <w:szCs w:val="18"/>
              </w:rPr>
            </w:pPr>
            <w:r w:rsidRPr="00102C59">
              <w:rPr>
                <w:rFonts w:cs="Arial"/>
                <w:sz w:val="18"/>
                <w:szCs w:val="18"/>
              </w:rPr>
              <w:t>89</w:t>
            </w:r>
          </w:p>
        </w:tc>
        <w:tc>
          <w:tcPr>
            <w:tcW w:w="1260" w:type="dxa"/>
            <w:tcBorders>
              <w:top w:val="nil"/>
              <w:left w:val="nil"/>
              <w:bottom w:val="nil"/>
              <w:right w:val="nil"/>
            </w:tcBorders>
            <w:shd w:val="clear" w:color="auto" w:fill="auto"/>
            <w:noWrap/>
            <w:vAlign w:val="bottom"/>
          </w:tcPr>
          <w:p w14:paraId="476201B3" w14:textId="2FB418C1" w:rsidR="008A36B3" w:rsidRPr="00102C59" w:rsidRDefault="008A36B3" w:rsidP="008A36B3">
            <w:pPr>
              <w:jc w:val="center"/>
              <w:rPr>
                <w:rFonts w:cs="Arial"/>
                <w:sz w:val="18"/>
                <w:szCs w:val="18"/>
              </w:rPr>
            </w:pPr>
            <w:r w:rsidRPr="00102C59">
              <w:rPr>
                <w:rFonts w:cs="Arial"/>
                <w:sz w:val="18"/>
                <w:szCs w:val="18"/>
              </w:rPr>
              <w:t>3.9</w:t>
            </w:r>
          </w:p>
        </w:tc>
        <w:tc>
          <w:tcPr>
            <w:tcW w:w="1048" w:type="dxa"/>
            <w:tcBorders>
              <w:top w:val="nil"/>
              <w:left w:val="nil"/>
              <w:bottom w:val="nil"/>
              <w:right w:val="nil"/>
            </w:tcBorders>
            <w:shd w:val="clear" w:color="auto" w:fill="auto"/>
            <w:noWrap/>
            <w:vAlign w:val="bottom"/>
          </w:tcPr>
          <w:p w14:paraId="15E7F8DC" w14:textId="7E3C5100" w:rsidR="008A36B3" w:rsidRPr="00102C59" w:rsidRDefault="008A36B3" w:rsidP="008A36B3">
            <w:pPr>
              <w:jc w:val="center"/>
              <w:rPr>
                <w:rFonts w:cs="Arial"/>
                <w:sz w:val="18"/>
                <w:szCs w:val="18"/>
              </w:rPr>
            </w:pPr>
            <w:r w:rsidRPr="00102C59">
              <w:rPr>
                <w:rFonts w:cs="Arial"/>
                <w:sz w:val="18"/>
                <w:szCs w:val="18"/>
              </w:rPr>
              <w:t>128</w:t>
            </w:r>
          </w:p>
        </w:tc>
      </w:tr>
      <w:tr w:rsidR="008A36B3" w:rsidRPr="00102C59" w14:paraId="14E076AC" w14:textId="77777777" w:rsidTr="008A36B3">
        <w:trPr>
          <w:trHeight w:val="255"/>
          <w:jc w:val="center"/>
        </w:trPr>
        <w:tc>
          <w:tcPr>
            <w:tcW w:w="1144" w:type="dxa"/>
            <w:tcBorders>
              <w:top w:val="nil"/>
              <w:left w:val="nil"/>
              <w:bottom w:val="nil"/>
              <w:right w:val="nil"/>
            </w:tcBorders>
            <w:shd w:val="clear" w:color="auto" w:fill="auto"/>
            <w:noWrap/>
            <w:vAlign w:val="bottom"/>
          </w:tcPr>
          <w:p w14:paraId="427F4D00" w14:textId="77777777" w:rsidR="008A36B3" w:rsidRPr="00102C59" w:rsidRDefault="008A36B3" w:rsidP="008A36B3">
            <w:pPr>
              <w:jc w:val="center"/>
              <w:rPr>
                <w:rFonts w:cs="Arial"/>
                <w:sz w:val="18"/>
                <w:szCs w:val="18"/>
              </w:rPr>
            </w:pPr>
            <w:r w:rsidRPr="00102C59">
              <w:rPr>
                <w:rFonts w:cs="Arial"/>
                <w:sz w:val="18"/>
                <w:szCs w:val="18"/>
              </w:rPr>
              <w:t>2003</w:t>
            </w:r>
          </w:p>
        </w:tc>
        <w:tc>
          <w:tcPr>
            <w:tcW w:w="1350" w:type="dxa"/>
            <w:tcBorders>
              <w:top w:val="nil"/>
              <w:left w:val="nil"/>
              <w:bottom w:val="nil"/>
              <w:right w:val="nil"/>
            </w:tcBorders>
            <w:vAlign w:val="bottom"/>
          </w:tcPr>
          <w:p w14:paraId="28B9BF0F" w14:textId="6F528884" w:rsidR="008A36B3" w:rsidRPr="00102C59" w:rsidRDefault="008A36B3" w:rsidP="008A36B3">
            <w:pPr>
              <w:jc w:val="center"/>
              <w:rPr>
                <w:rFonts w:cs="Arial"/>
                <w:sz w:val="18"/>
                <w:szCs w:val="18"/>
              </w:rPr>
            </w:pPr>
            <w:r w:rsidRPr="00102C59">
              <w:rPr>
                <w:rFonts w:cs="Arial"/>
                <w:sz w:val="18"/>
                <w:szCs w:val="18"/>
              </w:rPr>
              <w:t>50</w:t>
            </w:r>
          </w:p>
        </w:tc>
        <w:tc>
          <w:tcPr>
            <w:tcW w:w="1106" w:type="dxa"/>
            <w:tcBorders>
              <w:top w:val="nil"/>
              <w:left w:val="nil"/>
              <w:bottom w:val="nil"/>
              <w:right w:val="nil"/>
            </w:tcBorders>
            <w:shd w:val="clear" w:color="auto" w:fill="auto"/>
            <w:noWrap/>
            <w:vAlign w:val="bottom"/>
          </w:tcPr>
          <w:p w14:paraId="78E375EB" w14:textId="210B89DA" w:rsidR="008A36B3" w:rsidRPr="00102C59" w:rsidRDefault="008A36B3" w:rsidP="008A36B3">
            <w:pPr>
              <w:jc w:val="center"/>
              <w:rPr>
                <w:rFonts w:cs="Arial"/>
                <w:sz w:val="18"/>
                <w:szCs w:val="18"/>
              </w:rPr>
            </w:pPr>
            <w:r w:rsidRPr="00102C59">
              <w:rPr>
                <w:rFonts w:cs="Arial"/>
                <w:sz w:val="18"/>
                <w:szCs w:val="18"/>
              </w:rPr>
              <w:t>5.5</w:t>
            </w:r>
          </w:p>
        </w:tc>
        <w:tc>
          <w:tcPr>
            <w:tcW w:w="1079" w:type="dxa"/>
            <w:tcBorders>
              <w:top w:val="nil"/>
              <w:left w:val="nil"/>
              <w:bottom w:val="nil"/>
              <w:right w:val="nil"/>
            </w:tcBorders>
            <w:vAlign w:val="bottom"/>
          </w:tcPr>
          <w:p w14:paraId="492F9F8C" w14:textId="6478A744" w:rsidR="008A36B3" w:rsidRPr="00102C59" w:rsidRDefault="008A36B3" w:rsidP="008A36B3">
            <w:pPr>
              <w:jc w:val="center"/>
              <w:rPr>
                <w:rFonts w:cs="Arial"/>
                <w:sz w:val="18"/>
                <w:szCs w:val="18"/>
              </w:rPr>
            </w:pPr>
            <w:r w:rsidRPr="00102C59">
              <w:rPr>
                <w:rFonts w:cs="Arial"/>
                <w:sz w:val="18"/>
                <w:szCs w:val="18"/>
              </w:rPr>
              <w:t>67</w:t>
            </w:r>
          </w:p>
        </w:tc>
        <w:tc>
          <w:tcPr>
            <w:tcW w:w="1440" w:type="dxa"/>
            <w:tcBorders>
              <w:top w:val="nil"/>
              <w:left w:val="nil"/>
              <w:bottom w:val="nil"/>
              <w:right w:val="nil"/>
            </w:tcBorders>
            <w:shd w:val="clear" w:color="auto" w:fill="auto"/>
            <w:noWrap/>
            <w:vAlign w:val="bottom"/>
          </w:tcPr>
          <w:p w14:paraId="43089C58" w14:textId="6F836A53" w:rsidR="008A36B3" w:rsidRPr="00102C59" w:rsidRDefault="008A36B3" w:rsidP="008A36B3">
            <w:pPr>
              <w:jc w:val="center"/>
              <w:rPr>
                <w:rFonts w:cs="Arial"/>
                <w:sz w:val="18"/>
                <w:szCs w:val="18"/>
              </w:rPr>
            </w:pPr>
            <w:r w:rsidRPr="00102C59">
              <w:rPr>
                <w:rFonts w:cs="Arial"/>
                <w:sz w:val="18"/>
                <w:szCs w:val="18"/>
              </w:rPr>
              <w:t>69</w:t>
            </w:r>
          </w:p>
        </w:tc>
        <w:tc>
          <w:tcPr>
            <w:tcW w:w="1260" w:type="dxa"/>
            <w:tcBorders>
              <w:top w:val="nil"/>
              <w:left w:val="nil"/>
              <w:bottom w:val="nil"/>
              <w:right w:val="nil"/>
            </w:tcBorders>
            <w:shd w:val="clear" w:color="auto" w:fill="auto"/>
            <w:noWrap/>
            <w:vAlign w:val="bottom"/>
          </w:tcPr>
          <w:p w14:paraId="3C62B7AE" w14:textId="63993C88" w:rsidR="008A36B3" w:rsidRPr="00102C59" w:rsidRDefault="008A36B3" w:rsidP="008A36B3">
            <w:pPr>
              <w:jc w:val="center"/>
              <w:rPr>
                <w:rFonts w:cs="Arial"/>
                <w:sz w:val="18"/>
                <w:szCs w:val="18"/>
              </w:rPr>
            </w:pPr>
            <w:r w:rsidRPr="00102C59">
              <w:rPr>
                <w:rFonts w:cs="Arial"/>
                <w:sz w:val="18"/>
                <w:szCs w:val="18"/>
              </w:rPr>
              <w:t>1.7</w:t>
            </w:r>
          </w:p>
        </w:tc>
        <w:tc>
          <w:tcPr>
            <w:tcW w:w="1048" w:type="dxa"/>
            <w:tcBorders>
              <w:top w:val="nil"/>
              <w:left w:val="nil"/>
              <w:bottom w:val="nil"/>
              <w:right w:val="nil"/>
            </w:tcBorders>
            <w:shd w:val="clear" w:color="auto" w:fill="auto"/>
            <w:noWrap/>
            <w:vAlign w:val="bottom"/>
          </w:tcPr>
          <w:p w14:paraId="322D74A4" w14:textId="7E7562D2" w:rsidR="008A36B3" w:rsidRPr="00102C59" w:rsidRDefault="008A36B3" w:rsidP="008A36B3">
            <w:pPr>
              <w:jc w:val="center"/>
              <w:rPr>
                <w:rFonts w:cs="Arial"/>
                <w:sz w:val="18"/>
                <w:szCs w:val="18"/>
              </w:rPr>
            </w:pPr>
            <w:r w:rsidRPr="00102C59">
              <w:rPr>
                <w:rFonts w:cs="Arial"/>
                <w:sz w:val="18"/>
                <w:szCs w:val="18"/>
              </w:rPr>
              <w:t>335</w:t>
            </w:r>
          </w:p>
        </w:tc>
      </w:tr>
      <w:tr w:rsidR="008A36B3" w:rsidRPr="00102C59" w14:paraId="09CDA161" w14:textId="77777777" w:rsidTr="008A36B3">
        <w:trPr>
          <w:trHeight w:val="255"/>
          <w:jc w:val="center"/>
        </w:trPr>
        <w:tc>
          <w:tcPr>
            <w:tcW w:w="1144" w:type="dxa"/>
            <w:tcBorders>
              <w:top w:val="nil"/>
              <w:left w:val="nil"/>
              <w:bottom w:val="nil"/>
              <w:right w:val="nil"/>
            </w:tcBorders>
            <w:shd w:val="clear" w:color="auto" w:fill="auto"/>
            <w:noWrap/>
            <w:vAlign w:val="bottom"/>
          </w:tcPr>
          <w:p w14:paraId="023555B7" w14:textId="77777777" w:rsidR="008A36B3" w:rsidRPr="00102C59" w:rsidRDefault="008A36B3" w:rsidP="008A36B3">
            <w:pPr>
              <w:jc w:val="center"/>
              <w:rPr>
                <w:rFonts w:cs="Arial"/>
                <w:sz w:val="18"/>
                <w:szCs w:val="18"/>
              </w:rPr>
            </w:pPr>
            <w:r w:rsidRPr="00102C59">
              <w:rPr>
                <w:rFonts w:cs="Arial"/>
                <w:sz w:val="18"/>
                <w:szCs w:val="18"/>
              </w:rPr>
              <w:t>2004</w:t>
            </w:r>
          </w:p>
        </w:tc>
        <w:tc>
          <w:tcPr>
            <w:tcW w:w="1350" w:type="dxa"/>
            <w:tcBorders>
              <w:top w:val="nil"/>
              <w:left w:val="nil"/>
              <w:bottom w:val="nil"/>
              <w:right w:val="nil"/>
            </w:tcBorders>
            <w:vAlign w:val="bottom"/>
          </w:tcPr>
          <w:p w14:paraId="53260DEB" w14:textId="260598AA" w:rsidR="008A36B3" w:rsidRPr="00102C59" w:rsidRDefault="008A36B3" w:rsidP="008A36B3">
            <w:pPr>
              <w:jc w:val="center"/>
              <w:rPr>
                <w:rFonts w:cs="Arial"/>
                <w:sz w:val="18"/>
                <w:szCs w:val="18"/>
              </w:rPr>
            </w:pPr>
            <w:r w:rsidRPr="00102C59">
              <w:rPr>
                <w:rFonts w:cs="Arial"/>
                <w:sz w:val="18"/>
                <w:szCs w:val="18"/>
              </w:rPr>
              <w:t>71</w:t>
            </w:r>
          </w:p>
        </w:tc>
        <w:tc>
          <w:tcPr>
            <w:tcW w:w="1106" w:type="dxa"/>
            <w:tcBorders>
              <w:top w:val="nil"/>
              <w:left w:val="nil"/>
              <w:bottom w:val="nil"/>
              <w:right w:val="nil"/>
            </w:tcBorders>
            <w:shd w:val="clear" w:color="auto" w:fill="auto"/>
            <w:noWrap/>
            <w:vAlign w:val="bottom"/>
          </w:tcPr>
          <w:p w14:paraId="75F0D24D" w14:textId="06557F70" w:rsidR="008A36B3" w:rsidRPr="00102C59" w:rsidRDefault="008A36B3" w:rsidP="008A36B3">
            <w:pPr>
              <w:jc w:val="center"/>
              <w:rPr>
                <w:rFonts w:cs="Arial"/>
                <w:sz w:val="18"/>
                <w:szCs w:val="18"/>
              </w:rPr>
            </w:pPr>
            <w:r w:rsidRPr="00102C59">
              <w:rPr>
                <w:rFonts w:cs="Arial"/>
                <w:sz w:val="18"/>
                <w:szCs w:val="18"/>
              </w:rPr>
              <w:t>5.2</w:t>
            </w:r>
          </w:p>
        </w:tc>
        <w:tc>
          <w:tcPr>
            <w:tcW w:w="1079" w:type="dxa"/>
            <w:tcBorders>
              <w:top w:val="nil"/>
              <w:left w:val="nil"/>
              <w:bottom w:val="nil"/>
              <w:right w:val="nil"/>
            </w:tcBorders>
            <w:vAlign w:val="bottom"/>
          </w:tcPr>
          <w:p w14:paraId="32C0D453" w14:textId="2ED29765" w:rsidR="008A36B3" w:rsidRPr="00102C59" w:rsidRDefault="008A36B3" w:rsidP="008A36B3">
            <w:pPr>
              <w:jc w:val="center"/>
              <w:rPr>
                <w:rFonts w:cs="Arial"/>
                <w:sz w:val="18"/>
                <w:szCs w:val="18"/>
              </w:rPr>
            </w:pPr>
            <w:r w:rsidRPr="00102C59">
              <w:rPr>
                <w:rFonts w:cs="Arial"/>
                <w:sz w:val="18"/>
                <w:szCs w:val="18"/>
              </w:rPr>
              <w:t>68</w:t>
            </w:r>
          </w:p>
        </w:tc>
        <w:tc>
          <w:tcPr>
            <w:tcW w:w="1440" w:type="dxa"/>
            <w:tcBorders>
              <w:top w:val="nil"/>
              <w:left w:val="nil"/>
              <w:bottom w:val="nil"/>
              <w:right w:val="nil"/>
            </w:tcBorders>
            <w:shd w:val="clear" w:color="auto" w:fill="auto"/>
            <w:noWrap/>
            <w:vAlign w:val="bottom"/>
          </w:tcPr>
          <w:p w14:paraId="2A9E53D6" w14:textId="00F1D4CF" w:rsidR="008A36B3" w:rsidRPr="00102C59" w:rsidRDefault="008A36B3" w:rsidP="008A36B3">
            <w:pPr>
              <w:jc w:val="center"/>
              <w:rPr>
                <w:rFonts w:cs="Arial"/>
                <w:sz w:val="18"/>
                <w:szCs w:val="18"/>
              </w:rPr>
            </w:pPr>
            <w:r w:rsidRPr="00102C59">
              <w:rPr>
                <w:rFonts w:cs="Arial"/>
                <w:sz w:val="18"/>
                <w:szCs w:val="18"/>
              </w:rPr>
              <w:t>95</w:t>
            </w:r>
          </w:p>
        </w:tc>
        <w:tc>
          <w:tcPr>
            <w:tcW w:w="1260" w:type="dxa"/>
            <w:tcBorders>
              <w:top w:val="nil"/>
              <w:left w:val="nil"/>
              <w:bottom w:val="nil"/>
              <w:right w:val="nil"/>
            </w:tcBorders>
            <w:shd w:val="clear" w:color="auto" w:fill="auto"/>
            <w:noWrap/>
            <w:vAlign w:val="bottom"/>
          </w:tcPr>
          <w:p w14:paraId="170310DC" w14:textId="684966B6" w:rsidR="008A36B3" w:rsidRPr="00102C59" w:rsidRDefault="008A36B3" w:rsidP="008A36B3">
            <w:pPr>
              <w:jc w:val="center"/>
              <w:rPr>
                <w:rFonts w:cs="Arial"/>
                <w:sz w:val="18"/>
                <w:szCs w:val="18"/>
              </w:rPr>
            </w:pPr>
            <w:r w:rsidRPr="00102C59">
              <w:rPr>
                <w:rFonts w:cs="Arial"/>
                <w:sz w:val="18"/>
                <w:szCs w:val="18"/>
              </w:rPr>
              <w:t>2.6</w:t>
            </w:r>
          </w:p>
        </w:tc>
        <w:tc>
          <w:tcPr>
            <w:tcW w:w="1048" w:type="dxa"/>
            <w:tcBorders>
              <w:top w:val="nil"/>
              <w:left w:val="nil"/>
              <w:bottom w:val="nil"/>
              <w:right w:val="nil"/>
            </w:tcBorders>
            <w:shd w:val="clear" w:color="auto" w:fill="auto"/>
            <w:noWrap/>
            <w:vAlign w:val="bottom"/>
          </w:tcPr>
          <w:p w14:paraId="6BAA92C6" w14:textId="1D5B92FE" w:rsidR="008A36B3" w:rsidRPr="00102C59" w:rsidRDefault="008A36B3" w:rsidP="008A36B3">
            <w:pPr>
              <w:jc w:val="center"/>
              <w:rPr>
                <w:rFonts w:cs="Arial"/>
                <w:sz w:val="18"/>
                <w:szCs w:val="18"/>
              </w:rPr>
            </w:pPr>
            <w:r w:rsidRPr="00102C59">
              <w:rPr>
                <w:rFonts w:cs="Arial"/>
                <w:sz w:val="18"/>
                <w:szCs w:val="18"/>
              </w:rPr>
              <w:t>254</w:t>
            </w:r>
          </w:p>
        </w:tc>
      </w:tr>
      <w:tr w:rsidR="008A36B3" w:rsidRPr="00102C59" w14:paraId="5383B3A7" w14:textId="77777777" w:rsidTr="008A36B3">
        <w:trPr>
          <w:trHeight w:val="255"/>
          <w:jc w:val="center"/>
        </w:trPr>
        <w:tc>
          <w:tcPr>
            <w:tcW w:w="1144" w:type="dxa"/>
            <w:tcBorders>
              <w:top w:val="nil"/>
              <w:left w:val="nil"/>
              <w:bottom w:val="nil"/>
              <w:right w:val="nil"/>
            </w:tcBorders>
            <w:shd w:val="clear" w:color="auto" w:fill="auto"/>
            <w:noWrap/>
            <w:vAlign w:val="bottom"/>
          </w:tcPr>
          <w:p w14:paraId="30B4CBFF" w14:textId="77777777" w:rsidR="008A36B3" w:rsidRPr="00102C59" w:rsidRDefault="008A36B3" w:rsidP="008A36B3">
            <w:pPr>
              <w:jc w:val="center"/>
              <w:rPr>
                <w:rFonts w:cs="Arial"/>
                <w:sz w:val="18"/>
                <w:szCs w:val="18"/>
              </w:rPr>
            </w:pPr>
            <w:r w:rsidRPr="00102C59">
              <w:rPr>
                <w:rFonts w:cs="Arial"/>
                <w:sz w:val="18"/>
                <w:szCs w:val="18"/>
              </w:rPr>
              <w:t>2005</w:t>
            </w:r>
          </w:p>
        </w:tc>
        <w:tc>
          <w:tcPr>
            <w:tcW w:w="1350" w:type="dxa"/>
            <w:tcBorders>
              <w:top w:val="nil"/>
              <w:left w:val="nil"/>
              <w:bottom w:val="nil"/>
              <w:right w:val="nil"/>
            </w:tcBorders>
            <w:vAlign w:val="bottom"/>
          </w:tcPr>
          <w:p w14:paraId="2302D399" w14:textId="1C6FA296" w:rsidR="008A36B3" w:rsidRPr="00102C59" w:rsidRDefault="008A36B3" w:rsidP="008A36B3">
            <w:pPr>
              <w:jc w:val="center"/>
              <w:rPr>
                <w:rFonts w:cs="Arial"/>
                <w:sz w:val="18"/>
                <w:szCs w:val="18"/>
              </w:rPr>
            </w:pPr>
            <w:r w:rsidRPr="00102C59">
              <w:rPr>
                <w:rFonts w:cs="Arial"/>
                <w:sz w:val="18"/>
                <w:szCs w:val="18"/>
              </w:rPr>
              <w:t>63</w:t>
            </w:r>
          </w:p>
        </w:tc>
        <w:tc>
          <w:tcPr>
            <w:tcW w:w="1106" w:type="dxa"/>
            <w:tcBorders>
              <w:top w:val="nil"/>
              <w:left w:val="nil"/>
              <w:bottom w:val="nil"/>
              <w:right w:val="nil"/>
            </w:tcBorders>
            <w:shd w:val="clear" w:color="auto" w:fill="auto"/>
            <w:noWrap/>
            <w:vAlign w:val="bottom"/>
          </w:tcPr>
          <w:p w14:paraId="3E7C65E1" w14:textId="4EBEC60C" w:rsidR="008A36B3" w:rsidRPr="00102C59" w:rsidRDefault="008A36B3" w:rsidP="008A36B3">
            <w:pPr>
              <w:jc w:val="center"/>
              <w:rPr>
                <w:rFonts w:cs="Arial"/>
                <w:sz w:val="18"/>
                <w:szCs w:val="18"/>
              </w:rPr>
            </w:pPr>
            <w:r w:rsidRPr="00102C59">
              <w:rPr>
                <w:rFonts w:cs="Arial"/>
                <w:sz w:val="18"/>
                <w:szCs w:val="18"/>
              </w:rPr>
              <w:t>6.9</w:t>
            </w:r>
          </w:p>
        </w:tc>
        <w:tc>
          <w:tcPr>
            <w:tcW w:w="1079" w:type="dxa"/>
            <w:tcBorders>
              <w:top w:val="nil"/>
              <w:left w:val="nil"/>
              <w:bottom w:val="nil"/>
              <w:right w:val="nil"/>
            </w:tcBorders>
            <w:vAlign w:val="bottom"/>
          </w:tcPr>
          <w:p w14:paraId="455D45A6" w14:textId="00EB7DC0" w:rsidR="008A36B3" w:rsidRPr="00102C59" w:rsidRDefault="008A36B3" w:rsidP="008A36B3">
            <w:pPr>
              <w:jc w:val="center"/>
              <w:rPr>
                <w:rFonts w:cs="Arial"/>
                <w:sz w:val="18"/>
                <w:szCs w:val="18"/>
              </w:rPr>
            </w:pPr>
            <w:r w:rsidRPr="00102C59">
              <w:rPr>
                <w:rFonts w:cs="Arial"/>
                <w:sz w:val="18"/>
                <w:szCs w:val="18"/>
              </w:rPr>
              <w:t>67</w:t>
            </w:r>
          </w:p>
        </w:tc>
        <w:tc>
          <w:tcPr>
            <w:tcW w:w="1440" w:type="dxa"/>
            <w:tcBorders>
              <w:top w:val="nil"/>
              <w:left w:val="nil"/>
              <w:bottom w:val="nil"/>
              <w:right w:val="nil"/>
            </w:tcBorders>
            <w:shd w:val="clear" w:color="auto" w:fill="auto"/>
            <w:noWrap/>
            <w:vAlign w:val="bottom"/>
          </w:tcPr>
          <w:p w14:paraId="2645D423" w14:textId="7947915C" w:rsidR="008A36B3" w:rsidRPr="00102C59" w:rsidRDefault="008A36B3" w:rsidP="008A36B3">
            <w:pPr>
              <w:jc w:val="center"/>
              <w:rPr>
                <w:rFonts w:cs="Arial"/>
                <w:sz w:val="18"/>
                <w:szCs w:val="18"/>
              </w:rPr>
            </w:pPr>
            <w:r w:rsidRPr="00102C59">
              <w:rPr>
                <w:rFonts w:cs="Arial"/>
                <w:sz w:val="18"/>
                <w:szCs w:val="18"/>
              </w:rPr>
              <w:t>96</w:t>
            </w:r>
          </w:p>
        </w:tc>
        <w:tc>
          <w:tcPr>
            <w:tcW w:w="1260" w:type="dxa"/>
            <w:tcBorders>
              <w:top w:val="nil"/>
              <w:left w:val="nil"/>
              <w:bottom w:val="nil"/>
              <w:right w:val="nil"/>
            </w:tcBorders>
            <w:shd w:val="clear" w:color="auto" w:fill="auto"/>
            <w:noWrap/>
            <w:vAlign w:val="bottom"/>
          </w:tcPr>
          <w:p w14:paraId="5FE80C98" w14:textId="2AFF54F1" w:rsidR="008A36B3" w:rsidRPr="00102C59" w:rsidRDefault="008A36B3" w:rsidP="008A36B3">
            <w:pPr>
              <w:jc w:val="center"/>
              <w:rPr>
                <w:rFonts w:cs="Arial"/>
                <w:sz w:val="18"/>
                <w:szCs w:val="18"/>
              </w:rPr>
            </w:pPr>
            <w:r w:rsidRPr="00102C59">
              <w:rPr>
                <w:rFonts w:cs="Arial"/>
                <w:sz w:val="18"/>
                <w:szCs w:val="18"/>
              </w:rPr>
              <w:t>4.2</w:t>
            </w:r>
          </w:p>
        </w:tc>
        <w:tc>
          <w:tcPr>
            <w:tcW w:w="1048" w:type="dxa"/>
            <w:tcBorders>
              <w:top w:val="nil"/>
              <w:left w:val="nil"/>
              <w:bottom w:val="nil"/>
              <w:right w:val="nil"/>
            </w:tcBorders>
            <w:shd w:val="clear" w:color="auto" w:fill="auto"/>
            <w:noWrap/>
            <w:vAlign w:val="bottom"/>
          </w:tcPr>
          <w:p w14:paraId="643800CD" w14:textId="2D12BF46" w:rsidR="008A36B3" w:rsidRPr="00102C59" w:rsidRDefault="008A36B3" w:rsidP="008A36B3">
            <w:pPr>
              <w:jc w:val="center"/>
              <w:rPr>
                <w:rFonts w:cs="Arial"/>
                <w:sz w:val="18"/>
                <w:szCs w:val="18"/>
              </w:rPr>
            </w:pPr>
            <w:r w:rsidRPr="00102C59">
              <w:rPr>
                <w:rFonts w:cs="Arial"/>
                <w:sz w:val="18"/>
                <w:szCs w:val="18"/>
              </w:rPr>
              <w:t>127</w:t>
            </w:r>
          </w:p>
        </w:tc>
      </w:tr>
      <w:tr w:rsidR="008A36B3" w:rsidRPr="00102C59" w14:paraId="75F619F3" w14:textId="77777777" w:rsidTr="008A36B3">
        <w:trPr>
          <w:trHeight w:val="255"/>
          <w:jc w:val="center"/>
        </w:trPr>
        <w:tc>
          <w:tcPr>
            <w:tcW w:w="1144" w:type="dxa"/>
            <w:tcBorders>
              <w:top w:val="nil"/>
              <w:left w:val="nil"/>
              <w:bottom w:val="nil"/>
              <w:right w:val="nil"/>
            </w:tcBorders>
            <w:shd w:val="clear" w:color="auto" w:fill="auto"/>
            <w:noWrap/>
            <w:vAlign w:val="bottom"/>
          </w:tcPr>
          <w:p w14:paraId="7E8FFF2E" w14:textId="77777777" w:rsidR="008A36B3" w:rsidRPr="00102C59" w:rsidRDefault="008A36B3" w:rsidP="008A36B3">
            <w:pPr>
              <w:jc w:val="center"/>
              <w:rPr>
                <w:rFonts w:cs="Arial"/>
                <w:sz w:val="18"/>
                <w:szCs w:val="18"/>
              </w:rPr>
            </w:pPr>
            <w:r w:rsidRPr="00102C59">
              <w:rPr>
                <w:rFonts w:cs="Arial"/>
                <w:sz w:val="18"/>
                <w:szCs w:val="18"/>
              </w:rPr>
              <w:t>2006</w:t>
            </w:r>
          </w:p>
        </w:tc>
        <w:tc>
          <w:tcPr>
            <w:tcW w:w="1350" w:type="dxa"/>
            <w:tcBorders>
              <w:top w:val="nil"/>
              <w:left w:val="nil"/>
              <w:bottom w:val="nil"/>
              <w:right w:val="nil"/>
            </w:tcBorders>
            <w:vAlign w:val="bottom"/>
          </w:tcPr>
          <w:p w14:paraId="753D8F07" w14:textId="2214BED3" w:rsidR="008A36B3" w:rsidRPr="00102C59" w:rsidRDefault="008A36B3" w:rsidP="008A36B3">
            <w:pPr>
              <w:jc w:val="center"/>
              <w:rPr>
                <w:rFonts w:cs="Arial"/>
                <w:sz w:val="18"/>
                <w:szCs w:val="18"/>
              </w:rPr>
            </w:pPr>
            <w:r w:rsidRPr="00102C59">
              <w:rPr>
                <w:rFonts w:cs="Arial"/>
                <w:sz w:val="18"/>
                <w:szCs w:val="18"/>
              </w:rPr>
              <w:t>66</w:t>
            </w:r>
          </w:p>
        </w:tc>
        <w:tc>
          <w:tcPr>
            <w:tcW w:w="1106" w:type="dxa"/>
            <w:tcBorders>
              <w:top w:val="nil"/>
              <w:left w:val="nil"/>
              <w:bottom w:val="nil"/>
              <w:right w:val="nil"/>
            </w:tcBorders>
            <w:shd w:val="clear" w:color="auto" w:fill="auto"/>
            <w:noWrap/>
            <w:vAlign w:val="bottom"/>
          </w:tcPr>
          <w:p w14:paraId="55A5018B" w14:textId="62AA5E60" w:rsidR="008A36B3" w:rsidRPr="00102C59" w:rsidRDefault="008A36B3" w:rsidP="008A36B3">
            <w:pPr>
              <w:jc w:val="center"/>
              <w:rPr>
                <w:rFonts w:cs="Arial"/>
                <w:sz w:val="18"/>
                <w:szCs w:val="18"/>
              </w:rPr>
            </w:pPr>
            <w:r w:rsidRPr="00102C59">
              <w:rPr>
                <w:rFonts w:cs="Arial"/>
                <w:sz w:val="18"/>
                <w:szCs w:val="18"/>
              </w:rPr>
              <w:t>5.7</w:t>
            </w:r>
          </w:p>
        </w:tc>
        <w:tc>
          <w:tcPr>
            <w:tcW w:w="1079" w:type="dxa"/>
            <w:tcBorders>
              <w:top w:val="nil"/>
              <w:left w:val="nil"/>
              <w:bottom w:val="nil"/>
              <w:right w:val="nil"/>
            </w:tcBorders>
            <w:vAlign w:val="bottom"/>
          </w:tcPr>
          <w:p w14:paraId="36391108" w14:textId="618627FC" w:rsidR="008A36B3" w:rsidRPr="00102C59" w:rsidRDefault="008A36B3" w:rsidP="008A36B3">
            <w:pPr>
              <w:jc w:val="center"/>
              <w:rPr>
                <w:rFonts w:cs="Arial"/>
                <w:sz w:val="18"/>
                <w:szCs w:val="18"/>
              </w:rPr>
            </w:pPr>
            <w:r w:rsidRPr="00102C59">
              <w:rPr>
                <w:rFonts w:cs="Arial"/>
                <w:sz w:val="18"/>
                <w:szCs w:val="18"/>
              </w:rPr>
              <w:t>121</w:t>
            </w:r>
          </w:p>
        </w:tc>
        <w:tc>
          <w:tcPr>
            <w:tcW w:w="1440" w:type="dxa"/>
            <w:tcBorders>
              <w:top w:val="nil"/>
              <w:left w:val="nil"/>
              <w:bottom w:val="nil"/>
              <w:right w:val="nil"/>
            </w:tcBorders>
            <w:shd w:val="clear" w:color="auto" w:fill="auto"/>
            <w:noWrap/>
            <w:vAlign w:val="bottom"/>
          </w:tcPr>
          <w:p w14:paraId="464F2A16" w14:textId="39254A85" w:rsidR="008A36B3" w:rsidRPr="00102C59" w:rsidRDefault="008A36B3" w:rsidP="008A36B3">
            <w:pPr>
              <w:jc w:val="center"/>
              <w:rPr>
                <w:rFonts w:cs="Arial"/>
                <w:sz w:val="18"/>
                <w:szCs w:val="18"/>
              </w:rPr>
            </w:pPr>
            <w:r w:rsidRPr="00102C59">
              <w:rPr>
                <w:rFonts w:cs="Arial"/>
                <w:sz w:val="18"/>
                <w:szCs w:val="18"/>
              </w:rPr>
              <w:t>98</w:t>
            </w:r>
          </w:p>
        </w:tc>
        <w:tc>
          <w:tcPr>
            <w:tcW w:w="1260" w:type="dxa"/>
            <w:tcBorders>
              <w:top w:val="nil"/>
              <w:left w:val="nil"/>
              <w:bottom w:val="nil"/>
              <w:right w:val="nil"/>
            </w:tcBorders>
            <w:shd w:val="clear" w:color="auto" w:fill="auto"/>
            <w:noWrap/>
            <w:vAlign w:val="bottom"/>
          </w:tcPr>
          <w:p w14:paraId="660E6116" w14:textId="70804799" w:rsidR="008A36B3" w:rsidRPr="00102C59" w:rsidRDefault="008A36B3" w:rsidP="008A36B3">
            <w:pPr>
              <w:jc w:val="center"/>
              <w:rPr>
                <w:rFonts w:cs="Arial"/>
                <w:sz w:val="18"/>
                <w:szCs w:val="18"/>
              </w:rPr>
            </w:pPr>
            <w:r w:rsidRPr="00102C59">
              <w:rPr>
                <w:rFonts w:cs="Arial"/>
                <w:sz w:val="18"/>
                <w:szCs w:val="18"/>
              </w:rPr>
              <w:t>2.4</w:t>
            </w:r>
          </w:p>
        </w:tc>
        <w:tc>
          <w:tcPr>
            <w:tcW w:w="1048" w:type="dxa"/>
            <w:tcBorders>
              <w:top w:val="nil"/>
              <w:left w:val="nil"/>
              <w:bottom w:val="nil"/>
              <w:right w:val="nil"/>
            </w:tcBorders>
            <w:shd w:val="clear" w:color="auto" w:fill="auto"/>
            <w:noWrap/>
            <w:vAlign w:val="bottom"/>
          </w:tcPr>
          <w:p w14:paraId="50AF73B0" w14:textId="49D17F15" w:rsidR="008A36B3" w:rsidRPr="00102C59" w:rsidRDefault="008A36B3" w:rsidP="008A36B3">
            <w:pPr>
              <w:jc w:val="center"/>
              <w:rPr>
                <w:rFonts w:cs="Arial"/>
                <w:sz w:val="18"/>
                <w:szCs w:val="18"/>
              </w:rPr>
            </w:pPr>
            <w:r w:rsidRPr="00102C59">
              <w:rPr>
                <w:rFonts w:cs="Arial"/>
                <w:sz w:val="18"/>
                <w:szCs w:val="18"/>
              </w:rPr>
              <w:t>343</w:t>
            </w:r>
          </w:p>
        </w:tc>
      </w:tr>
      <w:tr w:rsidR="008A36B3" w:rsidRPr="00102C59" w14:paraId="451588DD" w14:textId="77777777" w:rsidTr="008A36B3">
        <w:trPr>
          <w:trHeight w:val="255"/>
          <w:jc w:val="center"/>
        </w:trPr>
        <w:tc>
          <w:tcPr>
            <w:tcW w:w="1144" w:type="dxa"/>
            <w:tcBorders>
              <w:top w:val="nil"/>
              <w:left w:val="nil"/>
              <w:bottom w:val="nil"/>
              <w:right w:val="nil"/>
            </w:tcBorders>
            <w:shd w:val="clear" w:color="auto" w:fill="auto"/>
            <w:noWrap/>
            <w:vAlign w:val="bottom"/>
          </w:tcPr>
          <w:p w14:paraId="7D4E7882" w14:textId="77777777" w:rsidR="008A36B3" w:rsidRPr="00102C59" w:rsidRDefault="008A36B3" w:rsidP="008A36B3">
            <w:pPr>
              <w:jc w:val="center"/>
              <w:rPr>
                <w:rFonts w:cs="Arial"/>
                <w:sz w:val="18"/>
                <w:szCs w:val="18"/>
              </w:rPr>
            </w:pPr>
            <w:r w:rsidRPr="00102C59">
              <w:rPr>
                <w:rFonts w:cs="Arial"/>
                <w:sz w:val="18"/>
                <w:szCs w:val="18"/>
              </w:rPr>
              <w:t>2007</w:t>
            </w:r>
          </w:p>
        </w:tc>
        <w:tc>
          <w:tcPr>
            <w:tcW w:w="1350" w:type="dxa"/>
            <w:tcBorders>
              <w:top w:val="nil"/>
              <w:left w:val="nil"/>
              <w:bottom w:val="nil"/>
              <w:right w:val="nil"/>
            </w:tcBorders>
            <w:vAlign w:val="bottom"/>
          </w:tcPr>
          <w:p w14:paraId="46720F88" w14:textId="32AEB441" w:rsidR="008A36B3" w:rsidRPr="00102C59" w:rsidRDefault="008A36B3" w:rsidP="008A36B3">
            <w:pPr>
              <w:jc w:val="center"/>
              <w:rPr>
                <w:rFonts w:cs="Arial"/>
                <w:sz w:val="18"/>
                <w:szCs w:val="18"/>
              </w:rPr>
            </w:pPr>
            <w:r w:rsidRPr="00102C59">
              <w:rPr>
                <w:rFonts w:cs="Arial"/>
                <w:sz w:val="18"/>
                <w:szCs w:val="18"/>
              </w:rPr>
              <w:t>58</w:t>
            </w:r>
          </w:p>
        </w:tc>
        <w:tc>
          <w:tcPr>
            <w:tcW w:w="1106" w:type="dxa"/>
            <w:tcBorders>
              <w:top w:val="nil"/>
              <w:left w:val="nil"/>
              <w:bottom w:val="nil"/>
              <w:right w:val="nil"/>
            </w:tcBorders>
            <w:shd w:val="clear" w:color="auto" w:fill="auto"/>
            <w:noWrap/>
            <w:vAlign w:val="bottom"/>
          </w:tcPr>
          <w:p w14:paraId="20CABB6F" w14:textId="5FEEB5C0" w:rsidR="008A36B3" w:rsidRPr="00102C59" w:rsidRDefault="008A36B3" w:rsidP="008A36B3">
            <w:pPr>
              <w:jc w:val="center"/>
              <w:rPr>
                <w:rFonts w:cs="Arial"/>
                <w:sz w:val="18"/>
                <w:szCs w:val="18"/>
              </w:rPr>
            </w:pPr>
            <w:r w:rsidRPr="00102C59">
              <w:rPr>
                <w:rFonts w:cs="Arial"/>
                <w:sz w:val="18"/>
                <w:szCs w:val="18"/>
              </w:rPr>
              <w:t>6.2</w:t>
            </w:r>
          </w:p>
        </w:tc>
        <w:tc>
          <w:tcPr>
            <w:tcW w:w="1079" w:type="dxa"/>
            <w:tcBorders>
              <w:top w:val="nil"/>
              <w:left w:val="nil"/>
              <w:bottom w:val="nil"/>
              <w:right w:val="nil"/>
            </w:tcBorders>
            <w:vAlign w:val="bottom"/>
          </w:tcPr>
          <w:p w14:paraId="1C8561CD" w14:textId="40B84937" w:rsidR="008A36B3" w:rsidRPr="00102C59" w:rsidRDefault="008A36B3" w:rsidP="008A36B3">
            <w:pPr>
              <w:jc w:val="center"/>
              <w:rPr>
                <w:rFonts w:cs="Arial"/>
                <w:sz w:val="18"/>
                <w:szCs w:val="18"/>
              </w:rPr>
            </w:pPr>
            <w:r w:rsidRPr="00102C59">
              <w:rPr>
                <w:rFonts w:cs="Arial"/>
                <w:sz w:val="18"/>
                <w:szCs w:val="18"/>
              </w:rPr>
              <w:t>72</w:t>
            </w:r>
          </w:p>
        </w:tc>
        <w:tc>
          <w:tcPr>
            <w:tcW w:w="1440" w:type="dxa"/>
            <w:tcBorders>
              <w:top w:val="nil"/>
              <w:left w:val="nil"/>
              <w:bottom w:val="nil"/>
              <w:right w:val="nil"/>
            </w:tcBorders>
            <w:shd w:val="clear" w:color="auto" w:fill="auto"/>
            <w:noWrap/>
            <w:vAlign w:val="bottom"/>
          </w:tcPr>
          <w:p w14:paraId="4405AC18" w14:textId="6A4BA525" w:rsidR="008A36B3" w:rsidRPr="00102C59" w:rsidRDefault="008A36B3" w:rsidP="008A36B3">
            <w:pPr>
              <w:jc w:val="center"/>
              <w:rPr>
                <w:rFonts w:cs="Arial"/>
                <w:sz w:val="18"/>
                <w:szCs w:val="18"/>
              </w:rPr>
            </w:pPr>
            <w:r w:rsidRPr="00102C59">
              <w:rPr>
                <w:rFonts w:cs="Arial"/>
                <w:sz w:val="18"/>
                <w:szCs w:val="18"/>
              </w:rPr>
              <w:t>103</w:t>
            </w:r>
          </w:p>
        </w:tc>
        <w:tc>
          <w:tcPr>
            <w:tcW w:w="1260" w:type="dxa"/>
            <w:tcBorders>
              <w:top w:val="nil"/>
              <w:left w:val="nil"/>
              <w:bottom w:val="nil"/>
              <w:right w:val="nil"/>
            </w:tcBorders>
            <w:shd w:val="clear" w:color="auto" w:fill="auto"/>
            <w:noWrap/>
            <w:vAlign w:val="bottom"/>
          </w:tcPr>
          <w:p w14:paraId="28A7FE85" w14:textId="1ADC1610" w:rsidR="008A36B3" w:rsidRPr="00102C59" w:rsidRDefault="008A36B3" w:rsidP="008A36B3">
            <w:pPr>
              <w:jc w:val="center"/>
              <w:rPr>
                <w:rFonts w:cs="Arial"/>
                <w:sz w:val="18"/>
                <w:szCs w:val="18"/>
              </w:rPr>
            </w:pPr>
            <w:r w:rsidRPr="00102C59">
              <w:rPr>
                <w:rFonts w:cs="Arial"/>
                <w:sz w:val="18"/>
                <w:szCs w:val="18"/>
              </w:rPr>
              <w:t>2.8</w:t>
            </w:r>
          </w:p>
        </w:tc>
        <w:tc>
          <w:tcPr>
            <w:tcW w:w="1048" w:type="dxa"/>
            <w:tcBorders>
              <w:top w:val="nil"/>
              <w:left w:val="nil"/>
              <w:bottom w:val="nil"/>
              <w:right w:val="nil"/>
            </w:tcBorders>
            <w:shd w:val="clear" w:color="auto" w:fill="auto"/>
            <w:noWrap/>
            <w:vAlign w:val="bottom"/>
          </w:tcPr>
          <w:p w14:paraId="4FDBFA13" w14:textId="2E601500" w:rsidR="008A36B3" w:rsidRPr="00102C59" w:rsidRDefault="008A36B3" w:rsidP="008A36B3">
            <w:pPr>
              <w:jc w:val="center"/>
              <w:rPr>
                <w:rFonts w:cs="Arial"/>
                <w:sz w:val="18"/>
                <w:szCs w:val="18"/>
              </w:rPr>
            </w:pPr>
            <w:r w:rsidRPr="00102C59">
              <w:rPr>
                <w:rFonts w:cs="Arial"/>
                <w:sz w:val="18"/>
                <w:szCs w:val="18"/>
              </w:rPr>
              <w:t>272</w:t>
            </w:r>
          </w:p>
        </w:tc>
      </w:tr>
      <w:tr w:rsidR="008A36B3" w:rsidRPr="00102C59" w14:paraId="6C96EECB" w14:textId="77777777" w:rsidTr="008A36B3">
        <w:trPr>
          <w:trHeight w:val="255"/>
          <w:jc w:val="center"/>
        </w:trPr>
        <w:tc>
          <w:tcPr>
            <w:tcW w:w="1144" w:type="dxa"/>
            <w:tcBorders>
              <w:top w:val="nil"/>
              <w:left w:val="nil"/>
              <w:bottom w:val="nil"/>
              <w:right w:val="nil"/>
            </w:tcBorders>
            <w:shd w:val="clear" w:color="auto" w:fill="auto"/>
            <w:noWrap/>
            <w:vAlign w:val="bottom"/>
          </w:tcPr>
          <w:p w14:paraId="66305795" w14:textId="77777777" w:rsidR="008A36B3" w:rsidRPr="00102C59" w:rsidRDefault="008A36B3" w:rsidP="008A36B3">
            <w:pPr>
              <w:jc w:val="center"/>
              <w:rPr>
                <w:rFonts w:cs="Arial"/>
                <w:sz w:val="18"/>
                <w:szCs w:val="18"/>
              </w:rPr>
            </w:pPr>
            <w:r w:rsidRPr="00102C59">
              <w:rPr>
                <w:rFonts w:cs="Arial"/>
                <w:sz w:val="18"/>
                <w:szCs w:val="18"/>
              </w:rPr>
              <w:t>2008</w:t>
            </w:r>
          </w:p>
        </w:tc>
        <w:tc>
          <w:tcPr>
            <w:tcW w:w="1350" w:type="dxa"/>
            <w:tcBorders>
              <w:top w:val="nil"/>
              <w:left w:val="nil"/>
              <w:bottom w:val="nil"/>
              <w:right w:val="nil"/>
            </w:tcBorders>
            <w:vAlign w:val="bottom"/>
          </w:tcPr>
          <w:p w14:paraId="679CCC0A" w14:textId="5711490A" w:rsidR="008A36B3" w:rsidRPr="00102C59" w:rsidRDefault="008A36B3" w:rsidP="008A36B3">
            <w:pPr>
              <w:jc w:val="center"/>
              <w:rPr>
                <w:rFonts w:cs="Arial"/>
                <w:sz w:val="18"/>
                <w:szCs w:val="18"/>
              </w:rPr>
            </w:pPr>
            <w:r w:rsidRPr="00102C59">
              <w:rPr>
                <w:rFonts w:cs="Arial"/>
                <w:sz w:val="18"/>
                <w:szCs w:val="18"/>
              </w:rPr>
              <w:t>62</w:t>
            </w:r>
          </w:p>
        </w:tc>
        <w:tc>
          <w:tcPr>
            <w:tcW w:w="1106" w:type="dxa"/>
            <w:tcBorders>
              <w:top w:val="nil"/>
              <w:left w:val="nil"/>
              <w:bottom w:val="nil"/>
              <w:right w:val="nil"/>
            </w:tcBorders>
            <w:shd w:val="clear" w:color="auto" w:fill="auto"/>
            <w:noWrap/>
            <w:vAlign w:val="bottom"/>
          </w:tcPr>
          <w:p w14:paraId="054C7E78" w14:textId="2A60F2D5" w:rsidR="008A36B3" w:rsidRPr="00102C59" w:rsidRDefault="008A36B3" w:rsidP="008A36B3">
            <w:pPr>
              <w:jc w:val="center"/>
              <w:rPr>
                <w:rFonts w:cs="Arial"/>
                <w:sz w:val="18"/>
                <w:szCs w:val="18"/>
              </w:rPr>
            </w:pPr>
            <w:r w:rsidRPr="00102C59">
              <w:rPr>
                <w:rFonts w:cs="Arial"/>
                <w:sz w:val="18"/>
                <w:szCs w:val="18"/>
              </w:rPr>
              <w:t>6.1</w:t>
            </w:r>
          </w:p>
        </w:tc>
        <w:tc>
          <w:tcPr>
            <w:tcW w:w="1079" w:type="dxa"/>
            <w:tcBorders>
              <w:top w:val="nil"/>
              <w:left w:val="nil"/>
              <w:bottom w:val="nil"/>
              <w:right w:val="nil"/>
            </w:tcBorders>
            <w:vAlign w:val="bottom"/>
          </w:tcPr>
          <w:p w14:paraId="629C651C" w14:textId="050018CC" w:rsidR="008A36B3" w:rsidRPr="00102C59" w:rsidRDefault="008A36B3" w:rsidP="008A36B3">
            <w:pPr>
              <w:jc w:val="center"/>
              <w:rPr>
                <w:rFonts w:cs="Arial"/>
                <w:sz w:val="18"/>
                <w:szCs w:val="18"/>
              </w:rPr>
            </w:pPr>
            <w:r w:rsidRPr="00102C59">
              <w:rPr>
                <w:rFonts w:cs="Arial"/>
                <w:sz w:val="18"/>
                <w:szCs w:val="18"/>
              </w:rPr>
              <w:t>64</w:t>
            </w:r>
          </w:p>
        </w:tc>
        <w:tc>
          <w:tcPr>
            <w:tcW w:w="1440" w:type="dxa"/>
            <w:tcBorders>
              <w:top w:val="nil"/>
              <w:left w:val="nil"/>
              <w:bottom w:val="nil"/>
              <w:right w:val="nil"/>
            </w:tcBorders>
            <w:shd w:val="clear" w:color="auto" w:fill="auto"/>
            <w:noWrap/>
            <w:vAlign w:val="bottom"/>
          </w:tcPr>
          <w:p w14:paraId="24DFC0C2" w14:textId="4D6E2EF5" w:rsidR="008A36B3" w:rsidRPr="00102C59" w:rsidRDefault="008A36B3" w:rsidP="008A36B3">
            <w:pPr>
              <w:jc w:val="center"/>
              <w:rPr>
                <w:rFonts w:cs="Arial"/>
                <w:sz w:val="18"/>
                <w:szCs w:val="18"/>
              </w:rPr>
            </w:pPr>
            <w:r w:rsidRPr="00102C59">
              <w:rPr>
                <w:rFonts w:cs="Arial"/>
                <w:sz w:val="18"/>
                <w:szCs w:val="18"/>
              </w:rPr>
              <w:t>93</w:t>
            </w:r>
          </w:p>
        </w:tc>
        <w:tc>
          <w:tcPr>
            <w:tcW w:w="1260" w:type="dxa"/>
            <w:tcBorders>
              <w:top w:val="nil"/>
              <w:left w:val="nil"/>
              <w:bottom w:val="nil"/>
              <w:right w:val="nil"/>
            </w:tcBorders>
            <w:shd w:val="clear" w:color="auto" w:fill="auto"/>
            <w:noWrap/>
            <w:vAlign w:val="bottom"/>
          </w:tcPr>
          <w:p w14:paraId="36F2A74C" w14:textId="4C152901" w:rsidR="008A36B3" w:rsidRPr="00102C59" w:rsidRDefault="008A36B3" w:rsidP="008A36B3">
            <w:pPr>
              <w:jc w:val="center"/>
              <w:rPr>
                <w:rFonts w:cs="Arial"/>
                <w:sz w:val="18"/>
                <w:szCs w:val="18"/>
              </w:rPr>
            </w:pPr>
            <w:r w:rsidRPr="00102C59">
              <w:rPr>
                <w:rFonts w:cs="Arial"/>
                <w:sz w:val="18"/>
                <w:szCs w:val="18"/>
              </w:rPr>
              <w:t>3.2</w:t>
            </w:r>
          </w:p>
        </w:tc>
        <w:tc>
          <w:tcPr>
            <w:tcW w:w="1048" w:type="dxa"/>
            <w:tcBorders>
              <w:top w:val="nil"/>
              <w:left w:val="nil"/>
              <w:bottom w:val="nil"/>
              <w:right w:val="nil"/>
            </w:tcBorders>
            <w:shd w:val="clear" w:color="auto" w:fill="auto"/>
            <w:noWrap/>
            <w:vAlign w:val="bottom"/>
          </w:tcPr>
          <w:p w14:paraId="1608D9C4" w14:textId="4FC10CC9" w:rsidR="008A36B3" w:rsidRPr="00102C59" w:rsidRDefault="008A36B3" w:rsidP="008A36B3">
            <w:pPr>
              <w:jc w:val="center"/>
              <w:rPr>
                <w:rFonts w:cs="Arial"/>
                <w:sz w:val="18"/>
                <w:szCs w:val="18"/>
              </w:rPr>
            </w:pPr>
            <w:r w:rsidRPr="00102C59">
              <w:rPr>
                <w:rFonts w:cs="Arial"/>
                <w:sz w:val="18"/>
                <w:szCs w:val="18"/>
              </w:rPr>
              <w:t>75</w:t>
            </w:r>
          </w:p>
        </w:tc>
      </w:tr>
      <w:tr w:rsidR="008A36B3" w:rsidRPr="00102C59" w14:paraId="6625FC99" w14:textId="77777777" w:rsidTr="008A36B3">
        <w:trPr>
          <w:trHeight w:val="255"/>
          <w:jc w:val="center"/>
        </w:trPr>
        <w:tc>
          <w:tcPr>
            <w:tcW w:w="1144" w:type="dxa"/>
            <w:tcBorders>
              <w:top w:val="nil"/>
              <w:left w:val="nil"/>
              <w:bottom w:val="nil"/>
              <w:right w:val="nil"/>
            </w:tcBorders>
            <w:shd w:val="clear" w:color="auto" w:fill="auto"/>
            <w:noWrap/>
            <w:vAlign w:val="bottom"/>
          </w:tcPr>
          <w:p w14:paraId="7553E398" w14:textId="77777777" w:rsidR="008A36B3" w:rsidRPr="00102C59" w:rsidRDefault="008A36B3" w:rsidP="008A36B3">
            <w:pPr>
              <w:jc w:val="center"/>
              <w:rPr>
                <w:rFonts w:cs="Arial"/>
                <w:sz w:val="18"/>
                <w:szCs w:val="18"/>
              </w:rPr>
            </w:pPr>
            <w:r w:rsidRPr="00102C59">
              <w:rPr>
                <w:rFonts w:cs="Arial"/>
                <w:sz w:val="18"/>
                <w:szCs w:val="18"/>
              </w:rPr>
              <w:t>2009</w:t>
            </w:r>
          </w:p>
        </w:tc>
        <w:tc>
          <w:tcPr>
            <w:tcW w:w="1350" w:type="dxa"/>
            <w:tcBorders>
              <w:top w:val="nil"/>
              <w:left w:val="nil"/>
              <w:bottom w:val="nil"/>
              <w:right w:val="nil"/>
            </w:tcBorders>
            <w:vAlign w:val="bottom"/>
          </w:tcPr>
          <w:p w14:paraId="2E4F362E" w14:textId="750236D4" w:rsidR="008A36B3" w:rsidRPr="00102C59" w:rsidRDefault="008A36B3" w:rsidP="008A36B3">
            <w:pPr>
              <w:jc w:val="center"/>
              <w:rPr>
                <w:rFonts w:cs="Arial"/>
                <w:sz w:val="18"/>
                <w:szCs w:val="18"/>
              </w:rPr>
            </w:pPr>
            <w:r w:rsidRPr="00102C59">
              <w:rPr>
                <w:rFonts w:cs="Arial"/>
                <w:sz w:val="18"/>
                <w:szCs w:val="18"/>
              </w:rPr>
              <w:t>72</w:t>
            </w:r>
          </w:p>
        </w:tc>
        <w:tc>
          <w:tcPr>
            <w:tcW w:w="1106" w:type="dxa"/>
            <w:tcBorders>
              <w:top w:val="nil"/>
              <w:left w:val="nil"/>
              <w:bottom w:val="nil"/>
              <w:right w:val="nil"/>
            </w:tcBorders>
            <w:shd w:val="clear" w:color="auto" w:fill="auto"/>
            <w:noWrap/>
            <w:vAlign w:val="bottom"/>
          </w:tcPr>
          <w:p w14:paraId="2FDE5535" w14:textId="6AA9E7A8" w:rsidR="008A36B3" w:rsidRPr="00102C59" w:rsidRDefault="008A36B3" w:rsidP="008A36B3">
            <w:pPr>
              <w:jc w:val="center"/>
              <w:rPr>
                <w:rFonts w:cs="Arial"/>
                <w:sz w:val="18"/>
                <w:szCs w:val="18"/>
              </w:rPr>
            </w:pPr>
            <w:r w:rsidRPr="00102C59">
              <w:rPr>
                <w:rFonts w:cs="Arial"/>
                <w:sz w:val="18"/>
                <w:szCs w:val="18"/>
              </w:rPr>
              <w:t>11.3</w:t>
            </w:r>
          </w:p>
        </w:tc>
        <w:tc>
          <w:tcPr>
            <w:tcW w:w="1079" w:type="dxa"/>
            <w:tcBorders>
              <w:top w:val="nil"/>
              <w:left w:val="nil"/>
              <w:bottom w:val="nil"/>
              <w:right w:val="nil"/>
            </w:tcBorders>
            <w:vAlign w:val="bottom"/>
          </w:tcPr>
          <w:p w14:paraId="7F77AB91" w14:textId="289F5DF9" w:rsidR="008A36B3" w:rsidRPr="00102C59" w:rsidRDefault="008A36B3" w:rsidP="008A36B3">
            <w:pPr>
              <w:jc w:val="center"/>
              <w:rPr>
                <w:rFonts w:cs="Arial"/>
                <w:sz w:val="18"/>
                <w:szCs w:val="18"/>
              </w:rPr>
            </w:pPr>
            <w:r w:rsidRPr="00102C59">
              <w:rPr>
                <w:rFonts w:cs="Arial"/>
                <w:sz w:val="18"/>
                <w:szCs w:val="18"/>
              </w:rPr>
              <w:t>30</w:t>
            </w:r>
          </w:p>
        </w:tc>
        <w:tc>
          <w:tcPr>
            <w:tcW w:w="1440" w:type="dxa"/>
            <w:tcBorders>
              <w:top w:val="nil"/>
              <w:left w:val="nil"/>
              <w:bottom w:val="nil"/>
              <w:right w:val="nil"/>
            </w:tcBorders>
            <w:shd w:val="clear" w:color="auto" w:fill="auto"/>
            <w:noWrap/>
            <w:vAlign w:val="bottom"/>
          </w:tcPr>
          <w:p w14:paraId="2CFDC74C" w14:textId="5C7F117D" w:rsidR="008A36B3" w:rsidRPr="00102C59" w:rsidRDefault="008A36B3" w:rsidP="008A36B3">
            <w:pPr>
              <w:jc w:val="center"/>
              <w:rPr>
                <w:rFonts w:cs="Arial"/>
                <w:sz w:val="18"/>
                <w:szCs w:val="18"/>
              </w:rPr>
            </w:pPr>
            <w:r w:rsidRPr="00102C59">
              <w:rPr>
                <w:rFonts w:cs="Arial"/>
                <w:sz w:val="18"/>
                <w:szCs w:val="18"/>
              </w:rPr>
              <w:t>95</w:t>
            </w:r>
          </w:p>
        </w:tc>
        <w:tc>
          <w:tcPr>
            <w:tcW w:w="1260" w:type="dxa"/>
            <w:tcBorders>
              <w:top w:val="nil"/>
              <w:left w:val="nil"/>
              <w:bottom w:val="nil"/>
              <w:right w:val="nil"/>
            </w:tcBorders>
            <w:shd w:val="clear" w:color="auto" w:fill="auto"/>
            <w:noWrap/>
            <w:vAlign w:val="bottom"/>
          </w:tcPr>
          <w:p w14:paraId="1ED37E8F" w14:textId="4779FAD5" w:rsidR="008A36B3" w:rsidRPr="00102C59" w:rsidRDefault="008A36B3" w:rsidP="008A36B3">
            <w:pPr>
              <w:jc w:val="center"/>
              <w:rPr>
                <w:rFonts w:cs="Arial"/>
                <w:sz w:val="18"/>
                <w:szCs w:val="18"/>
              </w:rPr>
            </w:pPr>
            <w:r w:rsidRPr="00102C59">
              <w:rPr>
                <w:rFonts w:cs="Arial"/>
                <w:sz w:val="18"/>
                <w:szCs w:val="18"/>
              </w:rPr>
              <w:t>5.0</w:t>
            </w:r>
          </w:p>
        </w:tc>
        <w:tc>
          <w:tcPr>
            <w:tcW w:w="1048" w:type="dxa"/>
            <w:tcBorders>
              <w:top w:val="nil"/>
              <w:left w:val="nil"/>
              <w:bottom w:val="nil"/>
              <w:right w:val="nil"/>
            </w:tcBorders>
            <w:shd w:val="clear" w:color="auto" w:fill="auto"/>
            <w:noWrap/>
            <w:vAlign w:val="bottom"/>
          </w:tcPr>
          <w:p w14:paraId="32AB0685" w14:textId="502225B5" w:rsidR="008A36B3" w:rsidRPr="00102C59" w:rsidRDefault="008A36B3" w:rsidP="008A36B3">
            <w:pPr>
              <w:jc w:val="center"/>
              <w:rPr>
                <w:rFonts w:cs="Arial"/>
                <w:sz w:val="18"/>
                <w:szCs w:val="18"/>
              </w:rPr>
            </w:pPr>
            <w:r w:rsidRPr="00102C59">
              <w:rPr>
                <w:rFonts w:cs="Arial"/>
                <w:sz w:val="18"/>
                <w:szCs w:val="18"/>
              </w:rPr>
              <w:t>82</w:t>
            </w:r>
          </w:p>
        </w:tc>
      </w:tr>
      <w:tr w:rsidR="008A36B3" w:rsidRPr="00102C59" w14:paraId="4EB98631" w14:textId="77777777" w:rsidTr="008A36B3">
        <w:trPr>
          <w:trHeight w:val="255"/>
          <w:jc w:val="center"/>
        </w:trPr>
        <w:tc>
          <w:tcPr>
            <w:tcW w:w="1144" w:type="dxa"/>
            <w:tcBorders>
              <w:top w:val="nil"/>
              <w:left w:val="nil"/>
              <w:bottom w:val="nil"/>
              <w:right w:val="nil"/>
            </w:tcBorders>
            <w:shd w:val="clear" w:color="auto" w:fill="auto"/>
            <w:noWrap/>
            <w:vAlign w:val="bottom"/>
          </w:tcPr>
          <w:p w14:paraId="5A586314" w14:textId="77777777" w:rsidR="008A36B3" w:rsidRPr="00102C59" w:rsidRDefault="008A36B3" w:rsidP="008A36B3">
            <w:pPr>
              <w:jc w:val="center"/>
              <w:rPr>
                <w:rFonts w:cs="Arial"/>
                <w:sz w:val="18"/>
                <w:szCs w:val="18"/>
              </w:rPr>
            </w:pPr>
            <w:r w:rsidRPr="00102C59">
              <w:rPr>
                <w:rFonts w:cs="Arial"/>
                <w:sz w:val="18"/>
                <w:szCs w:val="18"/>
              </w:rPr>
              <w:t>2010</w:t>
            </w:r>
          </w:p>
        </w:tc>
        <w:tc>
          <w:tcPr>
            <w:tcW w:w="1350" w:type="dxa"/>
            <w:tcBorders>
              <w:top w:val="nil"/>
              <w:left w:val="nil"/>
              <w:bottom w:val="nil"/>
              <w:right w:val="nil"/>
            </w:tcBorders>
            <w:vAlign w:val="bottom"/>
          </w:tcPr>
          <w:p w14:paraId="0BDDECE1" w14:textId="23C1CF41" w:rsidR="008A36B3" w:rsidRPr="00102C59" w:rsidRDefault="008A36B3" w:rsidP="008A36B3">
            <w:pPr>
              <w:jc w:val="center"/>
              <w:rPr>
                <w:rFonts w:cs="Arial"/>
                <w:sz w:val="18"/>
                <w:szCs w:val="18"/>
              </w:rPr>
            </w:pPr>
            <w:r w:rsidRPr="00102C59">
              <w:rPr>
                <w:rFonts w:cs="Arial"/>
                <w:sz w:val="18"/>
                <w:szCs w:val="18"/>
              </w:rPr>
              <w:t>67</w:t>
            </w:r>
          </w:p>
        </w:tc>
        <w:tc>
          <w:tcPr>
            <w:tcW w:w="1106" w:type="dxa"/>
            <w:tcBorders>
              <w:top w:val="nil"/>
              <w:left w:val="nil"/>
              <w:bottom w:val="nil"/>
              <w:right w:val="nil"/>
            </w:tcBorders>
            <w:shd w:val="clear" w:color="auto" w:fill="auto"/>
            <w:noWrap/>
            <w:vAlign w:val="bottom"/>
          </w:tcPr>
          <w:p w14:paraId="5BD53BD1" w14:textId="62D342D1" w:rsidR="008A36B3" w:rsidRPr="00102C59" w:rsidRDefault="008A36B3" w:rsidP="008A36B3">
            <w:pPr>
              <w:jc w:val="center"/>
              <w:rPr>
                <w:rFonts w:cs="Arial"/>
                <w:sz w:val="18"/>
                <w:szCs w:val="18"/>
              </w:rPr>
            </w:pPr>
            <w:r w:rsidRPr="00102C59">
              <w:rPr>
                <w:rFonts w:cs="Arial"/>
                <w:sz w:val="18"/>
                <w:szCs w:val="18"/>
              </w:rPr>
              <w:t>14.7</w:t>
            </w:r>
          </w:p>
        </w:tc>
        <w:tc>
          <w:tcPr>
            <w:tcW w:w="1079" w:type="dxa"/>
            <w:tcBorders>
              <w:top w:val="nil"/>
              <w:left w:val="nil"/>
              <w:bottom w:val="nil"/>
              <w:right w:val="nil"/>
            </w:tcBorders>
            <w:vAlign w:val="bottom"/>
          </w:tcPr>
          <w:p w14:paraId="1E64B717" w14:textId="5852C94D" w:rsidR="008A36B3" w:rsidRPr="00102C59" w:rsidRDefault="008A36B3" w:rsidP="008A36B3">
            <w:pPr>
              <w:jc w:val="center"/>
              <w:rPr>
                <w:rFonts w:cs="Arial"/>
                <w:sz w:val="18"/>
                <w:szCs w:val="18"/>
              </w:rPr>
            </w:pPr>
            <w:r w:rsidRPr="00102C59">
              <w:rPr>
                <w:rFonts w:cs="Arial"/>
                <w:sz w:val="18"/>
                <w:szCs w:val="18"/>
              </w:rPr>
              <w:t>18</w:t>
            </w:r>
          </w:p>
        </w:tc>
        <w:tc>
          <w:tcPr>
            <w:tcW w:w="1440" w:type="dxa"/>
            <w:tcBorders>
              <w:top w:val="nil"/>
              <w:left w:val="nil"/>
              <w:bottom w:val="nil"/>
              <w:right w:val="nil"/>
            </w:tcBorders>
            <w:shd w:val="clear" w:color="auto" w:fill="auto"/>
            <w:noWrap/>
            <w:vAlign w:val="bottom"/>
          </w:tcPr>
          <w:p w14:paraId="18D0B1FE" w14:textId="03719EF5" w:rsidR="008A36B3" w:rsidRPr="00102C59" w:rsidRDefault="008A36B3" w:rsidP="008A36B3">
            <w:pPr>
              <w:jc w:val="center"/>
              <w:rPr>
                <w:rFonts w:cs="Arial"/>
                <w:sz w:val="18"/>
                <w:szCs w:val="18"/>
              </w:rPr>
            </w:pPr>
            <w:r w:rsidRPr="00102C59">
              <w:rPr>
                <w:rFonts w:cs="Arial"/>
                <w:sz w:val="18"/>
                <w:szCs w:val="18"/>
              </w:rPr>
              <w:t>87</w:t>
            </w:r>
          </w:p>
        </w:tc>
        <w:tc>
          <w:tcPr>
            <w:tcW w:w="1260" w:type="dxa"/>
            <w:tcBorders>
              <w:top w:val="nil"/>
              <w:left w:val="nil"/>
              <w:bottom w:val="nil"/>
              <w:right w:val="nil"/>
            </w:tcBorders>
            <w:shd w:val="clear" w:color="auto" w:fill="auto"/>
            <w:noWrap/>
            <w:vAlign w:val="bottom"/>
          </w:tcPr>
          <w:p w14:paraId="19491F70" w14:textId="4AC9436C" w:rsidR="008A36B3" w:rsidRPr="00102C59" w:rsidRDefault="008A36B3" w:rsidP="008A36B3">
            <w:pPr>
              <w:jc w:val="center"/>
              <w:rPr>
                <w:rFonts w:cs="Arial"/>
                <w:sz w:val="18"/>
                <w:szCs w:val="18"/>
              </w:rPr>
            </w:pPr>
            <w:r w:rsidRPr="00102C59">
              <w:rPr>
                <w:rFonts w:cs="Arial"/>
                <w:sz w:val="18"/>
                <w:szCs w:val="18"/>
              </w:rPr>
              <w:t>6.3</w:t>
            </w:r>
          </w:p>
        </w:tc>
        <w:tc>
          <w:tcPr>
            <w:tcW w:w="1048" w:type="dxa"/>
            <w:tcBorders>
              <w:top w:val="nil"/>
              <w:left w:val="nil"/>
              <w:bottom w:val="nil"/>
              <w:right w:val="nil"/>
            </w:tcBorders>
            <w:shd w:val="clear" w:color="auto" w:fill="auto"/>
            <w:noWrap/>
            <w:vAlign w:val="bottom"/>
          </w:tcPr>
          <w:p w14:paraId="2547CE13" w14:textId="10D8BA48" w:rsidR="008A36B3" w:rsidRPr="00102C59" w:rsidRDefault="008A36B3" w:rsidP="008A36B3">
            <w:pPr>
              <w:jc w:val="center"/>
              <w:rPr>
                <w:rFonts w:cs="Arial"/>
                <w:sz w:val="18"/>
                <w:szCs w:val="18"/>
              </w:rPr>
            </w:pPr>
            <w:r w:rsidRPr="00102C59">
              <w:rPr>
                <w:rFonts w:cs="Arial"/>
                <w:sz w:val="18"/>
                <w:szCs w:val="18"/>
              </w:rPr>
              <w:t>70</w:t>
            </w:r>
          </w:p>
        </w:tc>
      </w:tr>
      <w:tr w:rsidR="008A36B3" w:rsidRPr="00102C59" w14:paraId="3D6448E2" w14:textId="77777777" w:rsidTr="008A36B3">
        <w:trPr>
          <w:trHeight w:val="255"/>
          <w:jc w:val="center"/>
        </w:trPr>
        <w:tc>
          <w:tcPr>
            <w:tcW w:w="1144" w:type="dxa"/>
            <w:tcBorders>
              <w:top w:val="nil"/>
              <w:left w:val="nil"/>
              <w:right w:val="nil"/>
            </w:tcBorders>
            <w:shd w:val="clear" w:color="auto" w:fill="auto"/>
            <w:noWrap/>
            <w:vAlign w:val="bottom"/>
          </w:tcPr>
          <w:p w14:paraId="3E5DF718" w14:textId="77777777" w:rsidR="008A36B3" w:rsidRPr="00102C59" w:rsidRDefault="008A36B3" w:rsidP="008A36B3">
            <w:pPr>
              <w:jc w:val="center"/>
              <w:rPr>
                <w:rFonts w:cs="Arial"/>
                <w:sz w:val="18"/>
                <w:szCs w:val="18"/>
              </w:rPr>
            </w:pPr>
            <w:r w:rsidRPr="00102C59">
              <w:rPr>
                <w:rFonts w:cs="Arial"/>
                <w:sz w:val="18"/>
                <w:szCs w:val="18"/>
              </w:rPr>
              <w:t>2011</w:t>
            </w:r>
          </w:p>
        </w:tc>
        <w:tc>
          <w:tcPr>
            <w:tcW w:w="1350" w:type="dxa"/>
            <w:tcBorders>
              <w:top w:val="nil"/>
              <w:left w:val="nil"/>
              <w:right w:val="nil"/>
            </w:tcBorders>
            <w:vAlign w:val="bottom"/>
          </w:tcPr>
          <w:p w14:paraId="35DD1FC6" w14:textId="73526D84" w:rsidR="008A36B3" w:rsidRPr="00102C59" w:rsidRDefault="008A36B3" w:rsidP="008A36B3">
            <w:pPr>
              <w:jc w:val="center"/>
              <w:rPr>
                <w:rFonts w:cs="Arial"/>
                <w:sz w:val="18"/>
                <w:szCs w:val="18"/>
              </w:rPr>
            </w:pPr>
            <w:r w:rsidRPr="00102C59">
              <w:rPr>
                <w:rFonts w:cs="Arial"/>
                <w:sz w:val="18"/>
                <w:szCs w:val="18"/>
              </w:rPr>
              <w:t>33</w:t>
            </w:r>
          </w:p>
        </w:tc>
        <w:tc>
          <w:tcPr>
            <w:tcW w:w="1106" w:type="dxa"/>
            <w:tcBorders>
              <w:top w:val="nil"/>
              <w:left w:val="nil"/>
              <w:right w:val="nil"/>
            </w:tcBorders>
            <w:shd w:val="clear" w:color="auto" w:fill="auto"/>
            <w:noWrap/>
            <w:vAlign w:val="bottom"/>
          </w:tcPr>
          <w:p w14:paraId="7F18B06A" w14:textId="0D3DC8E2" w:rsidR="008A36B3" w:rsidRPr="00102C59" w:rsidRDefault="008A36B3" w:rsidP="008A36B3">
            <w:pPr>
              <w:jc w:val="center"/>
              <w:rPr>
                <w:rFonts w:cs="Arial"/>
                <w:sz w:val="18"/>
                <w:szCs w:val="18"/>
              </w:rPr>
            </w:pPr>
            <w:r w:rsidRPr="00102C59">
              <w:rPr>
                <w:rFonts w:cs="Arial"/>
                <w:sz w:val="18"/>
                <w:szCs w:val="18"/>
              </w:rPr>
              <w:t>6.0</w:t>
            </w:r>
          </w:p>
        </w:tc>
        <w:tc>
          <w:tcPr>
            <w:tcW w:w="1079" w:type="dxa"/>
            <w:tcBorders>
              <w:top w:val="nil"/>
              <w:left w:val="nil"/>
              <w:right w:val="nil"/>
            </w:tcBorders>
            <w:vAlign w:val="bottom"/>
          </w:tcPr>
          <w:p w14:paraId="7134C944" w14:textId="21B7722B" w:rsidR="008A36B3" w:rsidRPr="00102C59" w:rsidRDefault="008A36B3" w:rsidP="008A36B3">
            <w:pPr>
              <w:jc w:val="center"/>
              <w:rPr>
                <w:rFonts w:cs="Arial"/>
                <w:sz w:val="18"/>
                <w:szCs w:val="18"/>
              </w:rPr>
            </w:pPr>
            <w:r w:rsidRPr="00102C59">
              <w:rPr>
                <w:rFonts w:cs="Arial"/>
                <w:sz w:val="18"/>
                <w:szCs w:val="18"/>
              </w:rPr>
              <w:t>16</w:t>
            </w:r>
          </w:p>
        </w:tc>
        <w:tc>
          <w:tcPr>
            <w:tcW w:w="1440" w:type="dxa"/>
            <w:tcBorders>
              <w:top w:val="nil"/>
              <w:left w:val="nil"/>
              <w:right w:val="nil"/>
            </w:tcBorders>
            <w:shd w:val="clear" w:color="auto" w:fill="auto"/>
            <w:noWrap/>
            <w:vAlign w:val="bottom"/>
          </w:tcPr>
          <w:p w14:paraId="111A322A" w14:textId="41B50139" w:rsidR="008A36B3" w:rsidRPr="00102C59" w:rsidRDefault="008A36B3" w:rsidP="008A36B3">
            <w:pPr>
              <w:jc w:val="center"/>
              <w:rPr>
                <w:rFonts w:cs="Arial"/>
                <w:sz w:val="18"/>
                <w:szCs w:val="18"/>
              </w:rPr>
            </w:pPr>
            <w:r w:rsidRPr="00102C59">
              <w:rPr>
                <w:rFonts w:cs="Arial"/>
                <w:sz w:val="18"/>
                <w:szCs w:val="18"/>
              </w:rPr>
              <w:t>118</w:t>
            </w:r>
          </w:p>
        </w:tc>
        <w:tc>
          <w:tcPr>
            <w:tcW w:w="1260" w:type="dxa"/>
            <w:tcBorders>
              <w:top w:val="nil"/>
              <w:left w:val="nil"/>
              <w:right w:val="nil"/>
            </w:tcBorders>
            <w:shd w:val="clear" w:color="auto" w:fill="auto"/>
            <w:noWrap/>
            <w:vAlign w:val="bottom"/>
          </w:tcPr>
          <w:p w14:paraId="35031D7F" w14:textId="185D353B" w:rsidR="008A36B3" w:rsidRPr="00102C59" w:rsidRDefault="008A36B3" w:rsidP="008A36B3">
            <w:pPr>
              <w:jc w:val="center"/>
              <w:rPr>
                <w:rFonts w:cs="Arial"/>
                <w:sz w:val="18"/>
                <w:szCs w:val="18"/>
                <w:lang w:val="fr-CA"/>
              </w:rPr>
            </w:pPr>
            <w:r w:rsidRPr="00102C59">
              <w:rPr>
                <w:rFonts w:cs="Arial"/>
                <w:sz w:val="18"/>
                <w:szCs w:val="18"/>
              </w:rPr>
              <w:t>5.6</w:t>
            </w:r>
          </w:p>
        </w:tc>
        <w:tc>
          <w:tcPr>
            <w:tcW w:w="1048" w:type="dxa"/>
            <w:tcBorders>
              <w:top w:val="nil"/>
              <w:left w:val="nil"/>
              <w:right w:val="nil"/>
            </w:tcBorders>
            <w:shd w:val="clear" w:color="auto" w:fill="auto"/>
            <w:noWrap/>
            <w:vAlign w:val="bottom"/>
          </w:tcPr>
          <w:p w14:paraId="538F595E" w14:textId="2183932C" w:rsidR="008A36B3" w:rsidRPr="00102C59" w:rsidRDefault="008A36B3" w:rsidP="008A36B3">
            <w:pPr>
              <w:jc w:val="center"/>
              <w:rPr>
                <w:rFonts w:cs="Arial"/>
                <w:sz w:val="18"/>
                <w:szCs w:val="18"/>
                <w:lang w:val="fr-CA"/>
              </w:rPr>
            </w:pPr>
            <w:r w:rsidRPr="00102C59">
              <w:rPr>
                <w:rFonts w:cs="Arial"/>
                <w:sz w:val="18"/>
                <w:szCs w:val="18"/>
              </w:rPr>
              <w:t>66</w:t>
            </w:r>
          </w:p>
        </w:tc>
      </w:tr>
      <w:tr w:rsidR="008A36B3" w:rsidRPr="00102C59" w14:paraId="36234D07" w14:textId="77777777" w:rsidTr="008A36B3">
        <w:trPr>
          <w:trHeight w:val="255"/>
          <w:jc w:val="center"/>
        </w:trPr>
        <w:tc>
          <w:tcPr>
            <w:tcW w:w="1144" w:type="dxa"/>
            <w:tcBorders>
              <w:top w:val="nil"/>
              <w:left w:val="nil"/>
              <w:right w:val="nil"/>
            </w:tcBorders>
            <w:shd w:val="clear" w:color="auto" w:fill="auto"/>
            <w:noWrap/>
            <w:vAlign w:val="bottom"/>
          </w:tcPr>
          <w:p w14:paraId="4B4CE8DB" w14:textId="77777777" w:rsidR="008A36B3" w:rsidRPr="00102C59" w:rsidRDefault="008A36B3" w:rsidP="008A36B3">
            <w:pPr>
              <w:jc w:val="center"/>
              <w:rPr>
                <w:rFonts w:cs="Arial"/>
                <w:sz w:val="18"/>
                <w:szCs w:val="18"/>
                <w:lang w:val="fr-CA"/>
              </w:rPr>
            </w:pPr>
            <w:r w:rsidRPr="00102C59">
              <w:rPr>
                <w:rFonts w:cs="Arial"/>
                <w:sz w:val="18"/>
                <w:szCs w:val="18"/>
                <w:lang w:val="fr-CA"/>
              </w:rPr>
              <w:t>2012</w:t>
            </w:r>
          </w:p>
        </w:tc>
        <w:tc>
          <w:tcPr>
            <w:tcW w:w="1350" w:type="dxa"/>
            <w:tcBorders>
              <w:top w:val="nil"/>
              <w:left w:val="nil"/>
              <w:right w:val="nil"/>
            </w:tcBorders>
            <w:vAlign w:val="bottom"/>
          </w:tcPr>
          <w:p w14:paraId="608E02D5" w14:textId="705CFBEC" w:rsidR="008A36B3" w:rsidRPr="00102C59" w:rsidRDefault="008A36B3" w:rsidP="008A36B3">
            <w:pPr>
              <w:jc w:val="center"/>
              <w:rPr>
                <w:rFonts w:cs="Arial"/>
                <w:sz w:val="18"/>
                <w:szCs w:val="18"/>
                <w:lang w:val="fr-CA"/>
              </w:rPr>
            </w:pPr>
            <w:r w:rsidRPr="00102C59">
              <w:rPr>
                <w:rFonts w:cs="Arial"/>
                <w:sz w:val="18"/>
                <w:szCs w:val="18"/>
              </w:rPr>
              <w:t>59</w:t>
            </w:r>
          </w:p>
        </w:tc>
        <w:tc>
          <w:tcPr>
            <w:tcW w:w="1106" w:type="dxa"/>
            <w:tcBorders>
              <w:top w:val="nil"/>
              <w:left w:val="nil"/>
              <w:right w:val="nil"/>
            </w:tcBorders>
            <w:shd w:val="clear" w:color="auto" w:fill="auto"/>
            <w:noWrap/>
            <w:vAlign w:val="bottom"/>
          </w:tcPr>
          <w:p w14:paraId="430F8716" w14:textId="4C034EF8" w:rsidR="008A36B3" w:rsidRPr="00102C59" w:rsidRDefault="008A36B3" w:rsidP="008A36B3">
            <w:pPr>
              <w:jc w:val="center"/>
              <w:rPr>
                <w:rFonts w:cs="Arial"/>
                <w:sz w:val="18"/>
                <w:szCs w:val="18"/>
                <w:lang w:val="fr-CA"/>
              </w:rPr>
            </w:pPr>
            <w:r w:rsidRPr="00102C59">
              <w:rPr>
                <w:rFonts w:cs="Arial"/>
                <w:sz w:val="18"/>
                <w:szCs w:val="18"/>
              </w:rPr>
              <w:t>7.2</w:t>
            </w:r>
          </w:p>
        </w:tc>
        <w:tc>
          <w:tcPr>
            <w:tcW w:w="1079" w:type="dxa"/>
            <w:tcBorders>
              <w:top w:val="nil"/>
              <w:left w:val="nil"/>
              <w:right w:val="nil"/>
            </w:tcBorders>
            <w:vAlign w:val="bottom"/>
          </w:tcPr>
          <w:p w14:paraId="45BE2B70" w14:textId="37D13075" w:rsidR="008A36B3" w:rsidRPr="00102C59" w:rsidRDefault="008A36B3" w:rsidP="008A36B3">
            <w:pPr>
              <w:jc w:val="center"/>
              <w:rPr>
                <w:rFonts w:cs="Arial"/>
                <w:sz w:val="18"/>
                <w:szCs w:val="18"/>
                <w:lang w:val="fr-CA"/>
              </w:rPr>
            </w:pPr>
            <w:r w:rsidRPr="00102C59">
              <w:rPr>
                <w:rFonts w:cs="Arial"/>
                <w:sz w:val="18"/>
                <w:szCs w:val="18"/>
              </w:rPr>
              <w:t>49</w:t>
            </w:r>
          </w:p>
        </w:tc>
        <w:tc>
          <w:tcPr>
            <w:tcW w:w="1440" w:type="dxa"/>
            <w:tcBorders>
              <w:top w:val="nil"/>
              <w:left w:val="nil"/>
              <w:right w:val="nil"/>
            </w:tcBorders>
            <w:shd w:val="clear" w:color="auto" w:fill="auto"/>
            <w:noWrap/>
            <w:vAlign w:val="bottom"/>
          </w:tcPr>
          <w:p w14:paraId="2B95365D" w14:textId="09C33E23" w:rsidR="008A36B3" w:rsidRPr="00102C59" w:rsidRDefault="008A36B3" w:rsidP="008A36B3">
            <w:pPr>
              <w:jc w:val="center"/>
              <w:rPr>
                <w:rFonts w:cs="Arial"/>
                <w:sz w:val="18"/>
                <w:szCs w:val="18"/>
                <w:lang w:val="fr-CA"/>
              </w:rPr>
            </w:pPr>
            <w:r w:rsidRPr="00102C59">
              <w:rPr>
                <w:rFonts w:cs="Arial"/>
                <w:sz w:val="18"/>
                <w:szCs w:val="18"/>
              </w:rPr>
              <w:t>84</w:t>
            </w:r>
          </w:p>
        </w:tc>
        <w:tc>
          <w:tcPr>
            <w:tcW w:w="1260" w:type="dxa"/>
            <w:tcBorders>
              <w:top w:val="nil"/>
              <w:left w:val="nil"/>
              <w:right w:val="nil"/>
            </w:tcBorders>
            <w:shd w:val="clear" w:color="auto" w:fill="auto"/>
            <w:noWrap/>
            <w:vAlign w:val="bottom"/>
          </w:tcPr>
          <w:p w14:paraId="16535CFD" w14:textId="2D9C2A32" w:rsidR="008A36B3" w:rsidRPr="00102C59" w:rsidRDefault="008A36B3" w:rsidP="008A36B3">
            <w:pPr>
              <w:jc w:val="center"/>
              <w:rPr>
                <w:rFonts w:cs="Arial"/>
                <w:sz w:val="18"/>
                <w:szCs w:val="18"/>
                <w:lang w:val="fr-CA"/>
              </w:rPr>
            </w:pPr>
            <w:r w:rsidRPr="00102C59">
              <w:rPr>
                <w:rFonts w:cs="Arial"/>
                <w:sz w:val="18"/>
                <w:szCs w:val="18"/>
              </w:rPr>
              <w:t>3.8</w:t>
            </w:r>
          </w:p>
        </w:tc>
        <w:tc>
          <w:tcPr>
            <w:tcW w:w="1048" w:type="dxa"/>
            <w:tcBorders>
              <w:top w:val="nil"/>
              <w:left w:val="nil"/>
              <w:right w:val="nil"/>
            </w:tcBorders>
            <w:shd w:val="clear" w:color="auto" w:fill="auto"/>
            <w:noWrap/>
            <w:vAlign w:val="bottom"/>
          </w:tcPr>
          <w:p w14:paraId="1723092A" w14:textId="6520410E" w:rsidR="008A36B3" w:rsidRPr="00102C59" w:rsidRDefault="008A36B3" w:rsidP="008A36B3">
            <w:pPr>
              <w:jc w:val="center"/>
              <w:rPr>
                <w:rFonts w:cs="Arial"/>
                <w:sz w:val="18"/>
                <w:szCs w:val="18"/>
                <w:lang w:val="fr-CA"/>
              </w:rPr>
            </w:pPr>
            <w:r w:rsidRPr="00102C59">
              <w:rPr>
                <w:rFonts w:cs="Arial"/>
                <w:sz w:val="18"/>
                <w:szCs w:val="18"/>
              </w:rPr>
              <w:t>71</w:t>
            </w:r>
          </w:p>
        </w:tc>
      </w:tr>
      <w:tr w:rsidR="008A36B3" w:rsidRPr="00102C59" w14:paraId="523D6A3D" w14:textId="77777777" w:rsidTr="008A36B3">
        <w:trPr>
          <w:trHeight w:val="255"/>
          <w:jc w:val="center"/>
        </w:trPr>
        <w:tc>
          <w:tcPr>
            <w:tcW w:w="1144" w:type="dxa"/>
            <w:tcBorders>
              <w:left w:val="nil"/>
              <w:right w:val="nil"/>
            </w:tcBorders>
            <w:shd w:val="clear" w:color="auto" w:fill="auto"/>
            <w:noWrap/>
            <w:vAlign w:val="bottom"/>
          </w:tcPr>
          <w:p w14:paraId="034EC4F0" w14:textId="77777777" w:rsidR="008A36B3" w:rsidRPr="00102C59" w:rsidRDefault="008A36B3" w:rsidP="008A36B3">
            <w:pPr>
              <w:jc w:val="center"/>
              <w:rPr>
                <w:rFonts w:cs="Arial"/>
                <w:sz w:val="18"/>
                <w:szCs w:val="18"/>
                <w:lang w:val="fr-CA"/>
              </w:rPr>
            </w:pPr>
            <w:r w:rsidRPr="00102C59">
              <w:rPr>
                <w:rFonts w:cs="Arial"/>
                <w:sz w:val="18"/>
                <w:szCs w:val="18"/>
                <w:lang w:val="fr-CA"/>
              </w:rPr>
              <w:t>2013</w:t>
            </w:r>
          </w:p>
        </w:tc>
        <w:tc>
          <w:tcPr>
            <w:tcW w:w="1350" w:type="dxa"/>
            <w:tcBorders>
              <w:top w:val="nil"/>
              <w:left w:val="nil"/>
              <w:bottom w:val="nil"/>
              <w:right w:val="nil"/>
            </w:tcBorders>
            <w:vAlign w:val="bottom"/>
          </w:tcPr>
          <w:p w14:paraId="7FE5D1EC" w14:textId="5D7B4187" w:rsidR="008A36B3" w:rsidRPr="00102C59" w:rsidRDefault="008A36B3" w:rsidP="008A36B3">
            <w:pPr>
              <w:jc w:val="center"/>
              <w:rPr>
                <w:rFonts w:cs="Arial"/>
                <w:sz w:val="18"/>
                <w:szCs w:val="18"/>
                <w:lang w:val="fr-CA"/>
              </w:rPr>
            </w:pPr>
            <w:r w:rsidRPr="00102C59">
              <w:rPr>
                <w:rFonts w:cs="Arial"/>
                <w:sz w:val="18"/>
                <w:szCs w:val="18"/>
              </w:rPr>
              <w:t>53</w:t>
            </w:r>
          </w:p>
        </w:tc>
        <w:tc>
          <w:tcPr>
            <w:tcW w:w="1106" w:type="dxa"/>
            <w:tcBorders>
              <w:top w:val="nil"/>
              <w:left w:val="nil"/>
              <w:bottom w:val="nil"/>
              <w:right w:val="nil"/>
            </w:tcBorders>
            <w:shd w:val="clear" w:color="auto" w:fill="auto"/>
            <w:noWrap/>
            <w:vAlign w:val="bottom"/>
          </w:tcPr>
          <w:p w14:paraId="2EB3476B" w14:textId="42C5BE96" w:rsidR="008A36B3" w:rsidRPr="00102C59" w:rsidRDefault="008A36B3" w:rsidP="008A36B3">
            <w:pPr>
              <w:jc w:val="center"/>
              <w:rPr>
                <w:rFonts w:cs="Arial"/>
                <w:sz w:val="18"/>
                <w:szCs w:val="18"/>
                <w:lang w:val="fr-CA"/>
              </w:rPr>
            </w:pPr>
            <w:r w:rsidRPr="00102C59">
              <w:rPr>
                <w:rFonts w:cs="Arial"/>
                <w:sz w:val="18"/>
                <w:szCs w:val="18"/>
              </w:rPr>
              <w:t>5.9</w:t>
            </w:r>
          </w:p>
        </w:tc>
        <w:tc>
          <w:tcPr>
            <w:tcW w:w="1079" w:type="dxa"/>
            <w:tcBorders>
              <w:top w:val="nil"/>
              <w:left w:val="nil"/>
              <w:bottom w:val="nil"/>
              <w:right w:val="nil"/>
            </w:tcBorders>
            <w:vAlign w:val="bottom"/>
          </w:tcPr>
          <w:p w14:paraId="2EC7A804" w14:textId="5F03E22D" w:rsidR="008A36B3" w:rsidRPr="00102C59" w:rsidRDefault="008A36B3" w:rsidP="008A36B3">
            <w:pPr>
              <w:jc w:val="center"/>
              <w:rPr>
                <w:rFonts w:cs="Arial"/>
                <w:sz w:val="18"/>
                <w:szCs w:val="18"/>
                <w:lang w:val="fr-CA"/>
              </w:rPr>
            </w:pPr>
            <w:r w:rsidRPr="00102C59">
              <w:rPr>
                <w:rFonts w:cs="Arial"/>
                <w:sz w:val="18"/>
                <w:szCs w:val="18"/>
              </w:rPr>
              <w:t>53</w:t>
            </w:r>
          </w:p>
        </w:tc>
        <w:tc>
          <w:tcPr>
            <w:tcW w:w="1440" w:type="dxa"/>
            <w:tcBorders>
              <w:top w:val="nil"/>
              <w:left w:val="nil"/>
              <w:bottom w:val="nil"/>
              <w:right w:val="nil"/>
            </w:tcBorders>
            <w:shd w:val="clear" w:color="auto" w:fill="auto"/>
            <w:noWrap/>
            <w:vAlign w:val="bottom"/>
          </w:tcPr>
          <w:p w14:paraId="3C857A9E" w14:textId="6F2FF28A" w:rsidR="008A36B3" w:rsidRPr="00102C59" w:rsidRDefault="008A36B3" w:rsidP="008A36B3">
            <w:pPr>
              <w:jc w:val="center"/>
              <w:rPr>
                <w:rFonts w:cs="Arial"/>
                <w:sz w:val="18"/>
                <w:szCs w:val="18"/>
                <w:lang w:val="fr-CA"/>
              </w:rPr>
            </w:pPr>
            <w:r w:rsidRPr="00102C59">
              <w:rPr>
                <w:rFonts w:cs="Arial"/>
                <w:sz w:val="18"/>
                <w:szCs w:val="18"/>
              </w:rPr>
              <w:t>99</w:t>
            </w:r>
          </w:p>
        </w:tc>
        <w:tc>
          <w:tcPr>
            <w:tcW w:w="1260" w:type="dxa"/>
            <w:tcBorders>
              <w:top w:val="nil"/>
              <w:left w:val="nil"/>
              <w:bottom w:val="nil"/>
              <w:right w:val="nil"/>
            </w:tcBorders>
            <w:shd w:val="clear" w:color="auto" w:fill="auto"/>
            <w:noWrap/>
            <w:vAlign w:val="bottom"/>
          </w:tcPr>
          <w:p w14:paraId="67BDDF14" w14:textId="33990E19" w:rsidR="008A36B3" w:rsidRPr="00102C59" w:rsidRDefault="008A36B3" w:rsidP="008A36B3">
            <w:pPr>
              <w:jc w:val="center"/>
              <w:rPr>
                <w:rFonts w:cs="Arial"/>
                <w:sz w:val="18"/>
                <w:szCs w:val="18"/>
                <w:lang w:val="fr-CA"/>
              </w:rPr>
            </w:pPr>
            <w:r w:rsidRPr="00102C59">
              <w:rPr>
                <w:rFonts w:cs="Arial"/>
                <w:sz w:val="18"/>
                <w:szCs w:val="18"/>
              </w:rPr>
              <w:t>2.7</w:t>
            </w:r>
          </w:p>
        </w:tc>
        <w:tc>
          <w:tcPr>
            <w:tcW w:w="1048" w:type="dxa"/>
            <w:tcBorders>
              <w:top w:val="nil"/>
              <w:left w:val="nil"/>
              <w:bottom w:val="nil"/>
              <w:right w:val="nil"/>
            </w:tcBorders>
            <w:shd w:val="clear" w:color="auto" w:fill="auto"/>
            <w:noWrap/>
            <w:vAlign w:val="bottom"/>
          </w:tcPr>
          <w:p w14:paraId="7A2400BE" w14:textId="59639B43" w:rsidR="008A36B3" w:rsidRPr="00102C59" w:rsidRDefault="008A36B3" w:rsidP="008A36B3">
            <w:pPr>
              <w:jc w:val="center"/>
              <w:rPr>
                <w:rFonts w:cs="Arial"/>
                <w:sz w:val="18"/>
                <w:szCs w:val="18"/>
                <w:lang w:val="fr-CA"/>
              </w:rPr>
            </w:pPr>
            <w:r w:rsidRPr="00102C59">
              <w:rPr>
                <w:rFonts w:cs="Arial"/>
                <w:sz w:val="18"/>
                <w:szCs w:val="18"/>
              </w:rPr>
              <w:t>247</w:t>
            </w:r>
          </w:p>
        </w:tc>
      </w:tr>
      <w:tr w:rsidR="008A36B3" w:rsidRPr="00102C59" w14:paraId="72A31755" w14:textId="77777777" w:rsidTr="008A36B3">
        <w:trPr>
          <w:trHeight w:val="255"/>
          <w:jc w:val="center"/>
        </w:trPr>
        <w:tc>
          <w:tcPr>
            <w:tcW w:w="1144" w:type="dxa"/>
            <w:tcBorders>
              <w:left w:val="nil"/>
              <w:right w:val="nil"/>
            </w:tcBorders>
            <w:shd w:val="clear" w:color="auto" w:fill="auto"/>
            <w:noWrap/>
            <w:vAlign w:val="bottom"/>
          </w:tcPr>
          <w:p w14:paraId="192191AF" w14:textId="77777777" w:rsidR="008A36B3" w:rsidRPr="00102C59" w:rsidRDefault="008A36B3" w:rsidP="008A36B3">
            <w:pPr>
              <w:jc w:val="center"/>
              <w:rPr>
                <w:rFonts w:cs="Arial"/>
                <w:sz w:val="18"/>
                <w:szCs w:val="18"/>
                <w:lang w:val="fr-CA"/>
              </w:rPr>
            </w:pPr>
            <w:r w:rsidRPr="00102C59">
              <w:rPr>
                <w:rFonts w:cs="Arial"/>
                <w:sz w:val="18"/>
                <w:szCs w:val="18"/>
                <w:lang w:val="fr-CA"/>
              </w:rPr>
              <w:t>2014</w:t>
            </w:r>
          </w:p>
        </w:tc>
        <w:tc>
          <w:tcPr>
            <w:tcW w:w="1350" w:type="dxa"/>
            <w:tcBorders>
              <w:top w:val="nil"/>
              <w:left w:val="nil"/>
              <w:bottom w:val="nil"/>
              <w:right w:val="nil"/>
            </w:tcBorders>
            <w:vAlign w:val="bottom"/>
          </w:tcPr>
          <w:p w14:paraId="37DEB327" w14:textId="36B213F1" w:rsidR="008A36B3" w:rsidRPr="00102C59" w:rsidRDefault="008A36B3" w:rsidP="008A36B3">
            <w:pPr>
              <w:jc w:val="center"/>
              <w:rPr>
                <w:rFonts w:cs="Arial"/>
                <w:sz w:val="18"/>
                <w:szCs w:val="18"/>
                <w:lang w:val="fr-CA"/>
              </w:rPr>
            </w:pPr>
            <w:r w:rsidRPr="00102C59">
              <w:rPr>
                <w:rFonts w:cs="Arial"/>
                <w:sz w:val="18"/>
                <w:szCs w:val="18"/>
              </w:rPr>
              <w:t>32</w:t>
            </w:r>
          </w:p>
        </w:tc>
        <w:tc>
          <w:tcPr>
            <w:tcW w:w="1106" w:type="dxa"/>
            <w:tcBorders>
              <w:top w:val="nil"/>
              <w:left w:val="nil"/>
              <w:bottom w:val="nil"/>
              <w:right w:val="nil"/>
            </w:tcBorders>
            <w:shd w:val="clear" w:color="auto" w:fill="auto"/>
            <w:noWrap/>
            <w:vAlign w:val="bottom"/>
          </w:tcPr>
          <w:p w14:paraId="758BAB11" w14:textId="583F0A4D" w:rsidR="008A36B3" w:rsidRPr="00102C59" w:rsidRDefault="008A36B3" w:rsidP="008A36B3">
            <w:pPr>
              <w:jc w:val="center"/>
              <w:rPr>
                <w:rFonts w:cs="Arial"/>
                <w:sz w:val="18"/>
                <w:szCs w:val="18"/>
                <w:lang w:val="fr-CA"/>
              </w:rPr>
            </w:pPr>
            <w:r w:rsidRPr="00102C59">
              <w:rPr>
                <w:rFonts w:cs="Arial"/>
                <w:sz w:val="18"/>
                <w:szCs w:val="18"/>
              </w:rPr>
              <w:t>3.9</w:t>
            </w:r>
          </w:p>
        </w:tc>
        <w:tc>
          <w:tcPr>
            <w:tcW w:w="1079" w:type="dxa"/>
            <w:tcBorders>
              <w:top w:val="nil"/>
              <w:left w:val="nil"/>
              <w:bottom w:val="nil"/>
              <w:right w:val="nil"/>
            </w:tcBorders>
            <w:vAlign w:val="bottom"/>
          </w:tcPr>
          <w:p w14:paraId="0A2EAB75" w14:textId="5B3632C2" w:rsidR="008A36B3" w:rsidRPr="00102C59" w:rsidRDefault="008A36B3" w:rsidP="008A36B3">
            <w:pPr>
              <w:jc w:val="center"/>
              <w:rPr>
                <w:rFonts w:cs="Arial"/>
                <w:sz w:val="18"/>
                <w:szCs w:val="18"/>
                <w:lang w:val="fr-CA"/>
              </w:rPr>
            </w:pPr>
            <w:r w:rsidRPr="00102C59">
              <w:rPr>
                <w:rFonts w:cs="Arial"/>
                <w:sz w:val="18"/>
                <w:szCs w:val="18"/>
              </w:rPr>
              <w:t>26</w:t>
            </w:r>
          </w:p>
        </w:tc>
        <w:tc>
          <w:tcPr>
            <w:tcW w:w="1440" w:type="dxa"/>
            <w:tcBorders>
              <w:top w:val="nil"/>
              <w:left w:val="nil"/>
              <w:bottom w:val="nil"/>
              <w:right w:val="nil"/>
            </w:tcBorders>
            <w:shd w:val="clear" w:color="auto" w:fill="auto"/>
            <w:noWrap/>
            <w:vAlign w:val="bottom"/>
          </w:tcPr>
          <w:p w14:paraId="3B7459C8" w14:textId="251FE191" w:rsidR="008A36B3" w:rsidRPr="00102C59" w:rsidRDefault="008A36B3" w:rsidP="008A36B3">
            <w:pPr>
              <w:jc w:val="center"/>
              <w:rPr>
                <w:rFonts w:cs="Arial"/>
                <w:sz w:val="18"/>
                <w:szCs w:val="18"/>
                <w:lang w:val="fr-CA"/>
              </w:rPr>
            </w:pPr>
            <w:r w:rsidRPr="00102C59">
              <w:rPr>
                <w:rFonts w:cs="Arial"/>
                <w:sz w:val="18"/>
                <w:szCs w:val="18"/>
              </w:rPr>
              <w:t>92</w:t>
            </w:r>
          </w:p>
        </w:tc>
        <w:tc>
          <w:tcPr>
            <w:tcW w:w="1260" w:type="dxa"/>
            <w:tcBorders>
              <w:top w:val="nil"/>
              <w:left w:val="nil"/>
              <w:bottom w:val="nil"/>
              <w:right w:val="nil"/>
            </w:tcBorders>
            <w:shd w:val="clear" w:color="auto" w:fill="auto"/>
            <w:noWrap/>
            <w:vAlign w:val="bottom"/>
          </w:tcPr>
          <w:p w14:paraId="79A522EC" w14:textId="25E9F0D8" w:rsidR="008A36B3" w:rsidRPr="00102C59" w:rsidRDefault="008A36B3" w:rsidP="008A36B3">
            <w:pPr>
              <w:jc w:val="center"/>
              <w:rPr>
                <w:rFonts w:cs="Arial"/>
                <w:sz w:val="18"/>
                <w:szCs w:val="18"/>
                <w:lang w:val="fr-CA"/>
              </w:rPr>
            </w:pPr>
            <w:r w:rsidRPr="00102C59">
              <w:rPr>
                <w:rFonts w:cs="Arial"/>
                <w:sz w:val="18"/>
                <w:szCs w:val="18"/>
              </w:rPr>
              <w:t>4.1</w:t>
            </w:r>
          </w:p>
        </w:tc>
        <w:tc>
          <w:tcPr>
            <w:tcW w:w="1048" w:type="dxa"/>
            <w:tcBorders>
              <w:top w:val="nil"/>
              <w:left w:val="nil"/>
              <w:bottom w:val="nil"/>
              <w:right w:val="nil"/>
            </w:tcBorders>
            <w:shd w:val="clear" w:color="auto" w:fill="auto"/>
            <w:noWrap/>
            <w:vAlign w:val="bottom"/>
          </w:tcPr>
          <w:p w14:paraId="4F39ACB2" w14:textId="38AE3329" w:rsidR="008A36B3" w:rsidRPr="00102C59" w:rsidRDefault="008A36B3" w:rsidP="008A36B3">
            <w:pPr>
              <w:jc w:val="center"/>
              <w:rPr>
                <w:rFonts w:cs="Arial"/>
                <w:sz w:val="18"/>
                <w:szCs w:val="18"/>
                <w:lang w:val="fr-CA"/>
              </w:rPr>
            </w:pPr>
            <w:r w:rsidRPr="00102C59">
              <w:rPr>
                <w:rFonts w:cs="Arial"/>
                <w:sz w:val="18"/>
                <w:szCs w:val="18"/>
              </w:rPr>
              <w:t>109</w:t>
            </w:r>
          </w:p>
        </w:tc>
      </w:tr>
      <w:tr w:rsidR="008A36B3" w:rsidRPr="00102C59" w14:paraId="4BCCFE41" w14:textId="77777777" w:rsidTr="008A36B3">
        <w:trPr>
          <w:trHeight w:val="255"/>
          <w:jc w:val="center"/>
        </w:trPr>
        <w:tc>
          <w:tcPr>
            <w:tcW w:w="1144" w:type="dxa"/>
            <w:tcBorders>
              <w:left w:val="nil"/>
              <w:right w:val="nil"/>
            </w:tcBorders>
            <w:shd w:val="clear" w:color="auto" w:fill="auto"/>
            <w:noWrap/>
            <w:vAlign w:val="bottom"/>
          </w:tcPr>
          <w:p w14:paraId="75C2FC94" w14:textId="77777777" w:rsidR="008A36B3" w:rsidRPr="00102C59" w:rsidRDefault="008A36B3" w:rsidP="008A36B3">
            <w:pPr>
              <w:jc w:val="center"/>
              <w:rPr>
                <w:rFonts w:cs="Arial"/>
                <w:sz w:val="18"/>
                <w:szCs w:val="18"/>
                <w:lang w:val="fr-CA"/>
              </w:rPr>
            </w:pPr>
            <w:r w:rsidRPr="00102C59">
              <w:rPr>
                <w:rFonts w:cs="Arial"/>
                <w:sz w:val="18"/>
                <w:szCs w:val="18"/>
                <w:lang w:val="fr-CA"/>
              </w:rPr>
              <w:t>2015</w:t>
            </w:r>
          </w:p>
        </w:tc>
        <w:tc>
          <w:tcPr>
            <w:tcW w:w="1350" w:type="dxa"/>
            <w:tcBorders>
              <w:top w:val="nil"/>
              <w:left w:val="nil"/>
              <w:bottom w:val="nil"/>
              <w:right w:val="nil"/>
            </w:tcBorders>
            <w:vAlign w:val="bottom"/>
          </w:tcPr>
          <w:p w14:paraId="5460BEC3" w14:textId="6B86B699" w:rsidR="008A36B3" w:rsidRPr="00102C59" w:rsidRDefault="008A36B3" w:rsidP="008A36B3">
            <w:pPr>
              <w:jc w:val="center"/>
              <w:rPr>
                <w:rFonts w:cs="Arial"/>
                <w:sz w:val="18"/>
                <w:szCs w:val="18"/>
                <w:lang w:val="fr-CA"/>
              </w:rPr>
            </w:pPr>
            <w:r w:rsidRPr="00102C59">
              <w:rPr>
                <w:rFonts w:cs="Arial"/>
                <w:sz w:val="18"/>
                <w:szCs w:val="18"/>
              </w:rPr>
              <w:t>42</w:t>
            </w:r>
          </w:p>
        </w:tc>
        <w:tc>
          <w:tcPr>
            <w:tcW w:w="1106" w:type="dxa"/>
            <w:tcBorders>
              <w:top w:val="nil"/>
              <w:left w:val="nil"/>
              <w:bottom w:val="nil"/>
              <w:right w:val="nil"/>
            </w:tcBorders>
            <w:shd w:val="clear" w:color="auto" w:fill="auto"/>
            <w:noWrap/>
            <w:vAlign w:val="bottom"/>
          </w:tcPr>
          <w:p w14:paraId="1E832891" w14:textId="73A93C75" w:rsidR="008A36B3" w:rsidRPr="00102C59" w:rsidRDefault="008A36B3" w:rsidP="008A36B3">
            <w:pPr>
              <w:jc w:val="center"/>
              <w:rPr>
                <w:rFonts w:cs="Arial"/>
                <w:sz w:val="18"/>
                <w:szCs w:val="18"/>
                <w:lang w:val="fr-CA"/>
              </w:rPr>
            </w:pPr>
            <w:r w:rsidRPr="00102C59">
              <w:rPr>
                <w:rFonts w:cs="Arial"/>
                <w:sz w:val="18"/>
                <w:szCs w:val="18"/>
              </w:rPr>
              <w:t>5.2</w:t>
            </w:r>
          </w:p>
        </w:tc>
        <w:tc>
          <w:tcPr>
            <w:tcW w:w="1079" w:type="dxa"/>
            <w:tcBorders>
              <w:top w:val="nil"/>
              <w:left w:val="nil"/>
              <w:bottom w:val="nil"/>
              <w:right w:val="nil"/>
            </w:tcBorders>
            <w:vAlign w:val="bottom"/>
          </w:tcPr>
          <w:p w14:paraId="28B80178" w14:textId="7F3A3C80" w:rsidR="008A36B3" w:rsidRPr="00102C59" w:rsidRDefault="008A36B3" w:rsidP="008A36B3">
            <w:pPr>
              <w:jc w:val="center"/>
              <w:rPr>
                <w:rFonts w:cs="Arial"/>
                <w:sz w:val="18"/>
                <w:szCs w:val="18"/>
                <w:lang w:val="fr-CA"/>
              </w:rPr>
            </w:pPr>
            <w:r w:rsidRPr="00102C59">
              <w:rPr>
                <w:rFonts w:cs="Arial"/>
                <w:sz w:val="18"/>
                <w:szCs w:val="18"/>
              </w:rPr>
              <w:t>32</w:t>
            </w:r>
          </w:p>
        </w:tc>
        <w:tc>
          <w:tcPr>
            <w:tcW w:w="1440" w:type="dxa"/>
            <w:tcBorders>
              <w:top w:val="nil"/>
              <w:left w:val="nil"/>
              <w:bottom w:val="nil"/>
              <w:right w:val="nil"/>
            </w:tcBorders>
            <w:shd w:val="clear" w:color="auto" w:fill="auto"/>
            <w:noWrap/>
            <w:vAlign w:val="bottom"/>
          </w:tcPr>
          <w:p w14:paraId="361D1450" w14:textId="61E2D208" w:rsidR="008A36B3" w:rsidRPr="00102C59" w:rsidRDefault="008A36B3" w:rsidP="008A36B3">
            <w:pPr>
              <w:jc w:val="center"/>
              <w:rPr>
                <w:rFonts w:cs="Arial"/>
                <w:sz w:val="18"/>
                <w:szCs w:val="18"/>
                <w:lang w:val="fr-CA"/>
              </w:rPr>
            </w:pPr>
            <w:r w:rsidRPr="00102C59">
              <w:rPr>
                <w:rFonts w:cs="Arial"/>
                <w:sz w:val="18"/>
                <w:szCs w:val="18"/>
              </w:rPr>
              <w:t>92</w:t>
            </w:r>
          </w:p>
        </w:tc>
        <w:tc>
          <w:tcPr>
            <w:tcW w:w="1260" w:type="dxa"/>
            <w:tcBorders>
              <w:top w:val="nil"/>
              <w:left w:val="nil"/>
              <w:bottom w:val="nil"/>
              <w:right w:val="nil"/>
            </w:tcBorders>
            <w:shd w:val="clear" w:color="auto" w:fill="auto"/>
            <w:noWrap/>
            <w:vAlign w:val="bottom"/>
          </w:tcPr>
          <w:p w14:paraId="14A111FD" w14:textId="06E70420" w:rsidR="008A36B3" w:rsidRPr="00102C59" w:rsidRDefault="008A36B3" w:rsidP="008A36B3">
            <w:pPr>
              <w:jc w:val="center"/>
              <w:rPr>
                <w:rFonts w:cs="Arial"/>
                <w:sz w:val="18"/>
                <w:szCs w:val="18"/>
                <w:lang w:val="fr-CA"/>
              </w:rPr>
            </w:pPr>
            <w:r w:rsidRPr="00102C59">
              <w:rPr>
                <w:rFonts w:cs="Arial"/>
                <w:sz w:val="18"/>
                <w:szCs w:val="18"/>
              </w:rPr>
              <w:t>3.1</w:t>
            </w:r>
          </w:p>
        </w:tc>
        <w:tc>
          <w:tcPr>
            <w:tcW w:w="1048" w:type="dxa"/>
            <w:tcBorders>
              <w:top w:val="nil"/>
              <w:left w:val="nil"/>
              <w:bottom w:val="nil"/>
              <w:right w:val="nil"/>
            </w:tcBorders>
            <w:shd w:val="clear" w:color="auto" w:fill="auto"/>
            <w:noWrap/>
            <w:vAlign w:val="bottom"/>
          </w:tcPr>
          <w:p w14:paraId="023BD0FC" w14:textId="007928A7" w:rsidR="008A36B3" w:rsidRPr="00102C59" w:rsidRDefault="008A36B3" w:rsidP="008A36B3">
            <w:pPr>
              <w:jc w:val="center"/>
              <w:rPr>
                <w:rFonts w:cs="Arial"/>
                <w:sz w:val="18"/>
                <w:szCs w:val="18"/>
                <w:lang w:val="fr-CA"/>
              </w:rPr>
            </w:pPr>
            <w:r w:rsidRPr="00102C59">
              <w:rPr>
                <w:rFonts w:cs="Arial"/>
                <w:sz w:val="18"/>
                <w:szCs w:val="18"/>
              </w:rPr>
              <w:t>234</w:t>
            </w:r>
          </w:p>
        </w:tc>
      </w:tr>
      <w:tr w:rsidR="008A36B3" w:rsidRPr="00102C59" w14:paraId="3A6CA845" w14:textId="77777777" w:rsidTr="008A36B3">
        <w:trPr>
          <w:trHeight w:val="255"/>
          <w:jc w:val="center"/>
        </w:trPr>
        <w:tc>
          <w:tcPr>
            <w:tcW w:w="1144" w:type="dxa"/>
            <w:tcBorders>
              <w:left w:val="nil"/>
              <w:right w:val="nil"/>
            </w:tcBorders>
            <w:shd w:val="clear" w:color="auto" w:fill="auto"/>
            <w:noWrap/>
            <w:vAlign w:val="bottom"/>
          </w:tcPr>
          <w:p w14:paraId="1242F1FD" w14:textId="77777777" w:rsidR="008A36B3" w:rsidRPr="00102C59" w:rsidRDefault="008A36B3" w:rsidP="008A36B3">
            <w:pPr>
              <w:jc w:val="center"/>
              <w:rPr>
                <w:rFonts w:cs="Arial"/>
                <w:sz w:val="18"/>
                <w:szCs w:val="18"/>
                <w:lang w:val="fr-CA"/>
              </w:rPr>
            </w:pPr>
            <w:r w:rsidRPr="00102C59">
              <w:rPr>
                <w:rFonts w:cs="Arial"/>
                <w:sz w:val="18"/>
                <w:szCs w:val="18"/>
                <w:lang w:val="fr-CA"/>
              </w:rPr>
              <w:t>2016</w:t>
            </w:r>
          </w:p>
        </w:tc>
        <w:tc>
          <w:tcPr>
            <w:tcW w:w="1350" w:type="dxa"/>
            <w:tcBorders>
              <w:top w:val="nil"/>
              <w:left w:val="nil"/>
              <w:right w:val="nil"/>
            </w:tcBorders>
            <w:vAlign w:val="bottom"/>
          </w:tcPr>
          <w:p w14:paraId="2D4A3062" w14:textId="3BF14CC5" w:rsidR="008A36B3" w:rsidRPr="00102C59" w:rsidRDefault="008A36B3" w:rsidP="008A36B3">
            <w:pPr>
              <w:jc w:val="center"/>
              <w:rPr>
                <w:rFonts w:cs="Arial"/>
                <w:sz w:val="18"/>
                <w:szCs w:val="18"/>
                <w:lang w:val="fr-CA"/>
              </w:rPr>
            </w:pPr>
            <w:r w:rsidRPr="00102C59">
              <w:rPr>
                <w:rFonts w:cs="Arial"/>
                <w:sz w:val="18"/>
                <w:szCs w:val="18"/>
              </w:rPr>
              <w:t>45</w:t>
            </w:r>
          </w:p>
        </w:tc>
        <w:tc>
          <w:tcPr>
            <w:tcW w:w="1106" w:type="dxa"/>
            <w:tcBorders>
              <w:top w:val="nil"/>
              <w:left w:val="nil"/>
              <w:right w:val="nil"/>
            </w:tcBorders>
            <w:shd w:val="clear" w:color="auto" w:fill="auto"/>
            <w:noWrap/>
            <w:vAlign w:val="bottom"/>
          </w:tcPr>
          <w:p w14:paraId="122EDF4B" w14:textId="2B684AC2" w:rsidR="008A36B3" w:rsidRPr="00102C59" w:rsidRDefault="008A36B3" w:rsidP="008A36B3">
            <w:pPr>
              <w:jc w:val="center"/>
              <w:rPr>
                <w:rFonts w:cs="Arial"/>
                <w:sz w:val="18"/>
                <w:szCs w:val="18"/>
                <w:lang w:val="fr-CA"/>
              </w:rPr>
            </w:pPr>
            <w:r w:rsidRPr="00102C59">
              <w:rPr>
                <w:rFonts w:cs="Arial"/>
                <w:sz w:val="18"/>
                <w:szCs w:val="18"/>
              </w:rPr>
              <w:t>9.0</w:t>
            </w:r>
          </w:p>
        </w:tc>
        <w:tc>
          <w:tcPr>
            <w:tcW w:w="1079" w:type="dxa"/>
            <w:tcBorders>
              <w:top w:val="nil"/>
              <w:left w:val="nil"/>
              <w:right w:val="nil"/>
            </w:tcBorders>
            <w:vAlign w:val="bottom"/>
          </w:tcPr>
          <w:p w14:paraId="2B3902DC" w14:textId="7B0834CB" w:rsidR="008A36B3" w:rsidRPr="00102C59" w:rsidRDefault="008A36B3" w:rsidP="008A36B3">
            <w:pPr>
              <w:jc w:val="center"/>
              <w:rPr>
                <w:rFonts w:cs="Arial"/>
                <w:sz w:val="18"/>
                <w:szCs w:val="18"/>
                <w:lang w:val="fr-CA"/>
              </w:rPr>
            </w:pPr>
            <w:r w:rsidRPr="00102C59">
              <w:rPr>
                <w:rFonts w:cs="Arial"/>
                <w:sz w:val="18"/>
                <w:szCs w:val="18"/>
              </w:rPr>
              <w:t>25</w:t>
            </w:r>
          </w:p>
        </w:tc>
        <w:tc>
          <w:tcPr>
            <w:tcW w:w="1440" w:type="dxa"/>
            <w:tcBorders>
              <w:top w:val="nil"/>
              <w:left w:val="nil"/>
              <w:right w:val="nil"/>
            </w:tcBorders>
            <w:shd w:val="clear" w:color="auto" w:fill="auto"/>
            <w:noWrap/>
            <w:vAlign w:val="bottom"/>
          </w:tcPr>
          <w:p w14:paraId="452F77C1" w14:textId="5FF00C1F" w:rsidR="008A36B3" w:rsidRPr="00102C59" w:rsidRDefault="008A36B3" w:rsidP="008A36B3">
            <w:pPr>
              <w:jc w:val="center"/>
              <w:rPr>
                <w:rFonts w:cs="Arial"/>
                <w:sz w:val="18"/>
                <w:szCs w:val="18"/>
                <w:lang w:val="fr-CA"/>
              </w:rPr>
            </w:pPr>
            <w:r w:rsidRPr="00102C59">
              <w:rPr>
                <w:rFonts w:cs="Arial"/>
                <w:sz w:val="18"/>
                <w:szCs w:val="18"/>
              </w:rPr>
              <w:t>91</w:t>
            </w:r>
          </w:p>
        </w:tc>
        <w:tc>
          <w:tcPr>
            <w:tcW w:w="1260" w:type="dxa"/>
            <w:tcBorders>
              <w:top w:val="nil"/>
              <w:left w:val="nil"/>
              <w:right w:val="nil"/>
            </w:tcBorders>
            <w:shd w:val="clear" w:color="auto" w:fill="auto"/>
            <w:noWrap/>
            <w:vAlign w:val="bottom"/>
          </w:tcPr>
          <w:p w14:paraId="49120C0B" w14:textId="0EABABCB" w:rsidR="008A36B3" w:rsidRPr="00102C59" w:rsidRDefault="008A36B3" w:rsidP="008A36B3">
            <w:pPr>
              <w:jc w:val="center"/>
              <w:rPr>
                <w:rFonts w:cs="Arial"/>
                <w:sz w:val="18"/>
                <w:szCs w:val="18"/>
                <w:lang w:val="fr-CA"/>
              </w:rPr>
            </w:pPr>
            <w:r w:rsidRPr="00102C59">
              <w:rPr>
                <w:rFonts w:cs="Arial"/>
                <w:sz w:val="18"/>
                <w:szCs w:val="18"/>
              </w:rPr>
              <w:t>7.0</w:t>
            </w:r>
          </w:p>
        </w:tc>
        <w:tc>
          <w:tcPr>
            <w:tcW w:w="1048" w:type="dxa"/>
            <w:tcBorders>
              <w:top w:val="nil"/>
              <w:left w:val="nil"/>
              <w:right w:val="nil"/>
            </w:tcBorders>
            <w:shd w:val="clear" w:color="auto" w:fill="auto"/>
            <w:noWrap/>
            <w:vAlign w:val="bottom"/>
          </w:tcPr>
          <w:p w14:paraId="5464CF2C" w14:textId="3A7E1E8E" w:rsidR="008A36B3" w:rsidRPr="00102C59" w:rsidRDefault="008A36B3" w:rsidP="008A36B3">
            <w:pPr>
              <w:jc w:val="center"/>
              <w:rPr>
                <w:rFonts w:cs="Arial"/>
                <w:sz w:val="18"/>
                <w:szCs w:val="18"/>
                <w:lang w:val="fr-CA"/>
              </w:rPr>
            </w:pPr>
            <w:r w:rsidRPr="00102C59">
              <w:rPr>
                <w:rFonts w:cs="Arial"/>
                <w:sz w:val="18"/>
                <w:szCs w:val="18"/>
              </w:rPr>
              <w:t>169</w:t>
            </w:r>
          </w:p>
        </w:tc>
      </w:tr>
      <w:tr w:rsidR="008A36B3" w:rsidRPr="00102C59" w14:paraId="5AE302BB" w14:textId="77777777" w:rsidTr="008A36B3">
        <w:trPr>
          <w:trHeight w:val="255"/>
          <w:jc w:val="center"/>
        </w:trPr>
        <w:tc>
          <w:tcPr>
            <w:tcW w:w="1144" w:type="dxa"/>
            <w:tcBorders>
              <w:left w:val="nil"/>
              <w:right w:val="nil"/>
            </w:tcBorders>
            <w:shd w:val="clear" w:color="auto" w:fill="auto"/>
            <w:noWrap/>
            <w:vAlign w:val="bottom"/>
          </w:tcPr>
          <w:p w14:paraId="75803E5F" w14:textId="77777777" w:rsidR="008A36B3" w:rsidRPr="00102C59" w:rsidRDefault="008A36B3" w:rsidP="008A36B3">
            <w:pPr>
              <w:jc w:val="center"/>
              <w:rPr>
                <w:rFonts w:cs="Arial"/>
                <w:sz w:val="18"/>
                <w:szCs w:val="18"/>
                <w:lang w:val="fr-CA"/>
              </w:rPr>
            </w:pPr>
            <w:r w:rsidRPr="00102C59">
              <w:rPr>
                <w:rFonts w:cs="Arial"/>
                <w:sz w:val="18"/>
                <w:szCs w:val="18"/>
                <w:lang w:val="fr-CA"/>
              </w:rPr>
              <w:t>2017</w:t>
            </w:r>
          </w:p>
        </w:tc>
        <w:tc>
          <w:tcPr>
            <w:tcW w:w="1350" w:type="dxa"/>
            <w:tcBorders>
              <w:top w:val="nil"/>
              <w:left w:val="nil"/>
              <w:bottom w:val="nil"/>
              <w:right w:val="nil"/>
            </w:tcBorders>
            <w:vAlign w:val="bottom"/>
          </w:tcPr>
          <w:p w14:paraId="53E5C483" w14:textId="73EDA2BF" w:rsidR="008A36B3" w:rsidRPr="00102C59" w:rsidRDefault="008A36B3" w:rsidP="008A36B3">
            <w:pPr>
              <w:jc w:val="center"/>
              <w:rPr>
                <w:rFonts w:cs="Arial"/>
                <w:sz w:val="18"/>
                <w:szCs w:val="18"/>
                <w:lang w:val="fr-CA"/>
              </w:rPr>
            </w:pPr>
            <w:r w:rsidRPr="00102C59">
              <w:rPr>
                <w:rFonts w:cs="Arial"/>
                <w:sz w:val="18"/>
                <w:szCs w:val="18"/>
              </w:rPr>
              <w:t>36</w:t>
            </w:r>
          </w:p>
        </w:tc>
        <w:tc>
          <w:tcPr>
            <w:tcW w:w="1106" w:type="dxa"/>
            <w:tcBorders>
              <w:top w:val="nil"/>
              <w:left w:val="nil"/>
              <w:bottom w:val="nil"/>
              <w:right w:val="nil"/>
            </w:tcBorders>
            <w:shd w:val="clear" w:color="auto" w:fill="auto"/>
            <w:noWrap/>
            <w:vAlign w:val="bottom"/>
          </w:tcPr>
          <w:p w14:paraId="30B0B520" w14:textId="7B9A2122" w:rsidR="008A36B3" w:rsidRPr="00102C59" w:rsidRDefault="008A36B3" w:rsidP="008A36B3">
            <w:pPr>
              <w:jc w:val="center"/>
              <w:rPr>
                <w:rFonts w:cs="Arial"/>
                <w:sz w:val="18"/>
                <w:szCs w:val="18"/>
                <w:lang w:val="fr-CA"/>
              </w:rPr>
            </w:pPr>
            <w:r w:rsidRPr="00102C59">
              <w:rPr>
                <w:rFonts w:cs="Arial"/>
                <w:sz w:val="18"/>
                <w:szCs w:val="18"/>
              </w:rPr>
              <w:t>15.0</w:t>
            </w:r>
          </w:p>
        </w:tc>
        <w:tc>
          <w:tcPr>
            <w:tcW w:w="1079" w:type="dxa"/>
            <w:tcBorders>
              <w:top w:val="nil"/>
              <w:left w:val="nil"/>
              <w:bottom w:val="nil"/>
              <w:right w:val="nil"/>
            </w:tcBorders>
            <w:vAlign w:val="bottom"/>
          </w:tcPr>
          <w:p w14:paraId="062156CF" w14:textId="14808787" w:rsidR="008A36B3" w:rsidRPr="00102C59" w:rsidRDefault="008A36B3" w:rsidP="008A36B3">
            <w:pPr>
              <w:jc w:val="center"/>
              <w:rPr>
                <w:rFonts w:cs="Arial"/>
                <w:sz w:val="18"/>
                <w:szCs w:val="18"/>
                <w:lang w:val="fr-CA"/>
              </w:rPr>
            </w:pPr>
            <w:r w:rsidRPr="00102C59">
              <w:rPr>
                <w:rFonts w:cs="Arial"/>
                <w:sz w:val="18"/>
                <w:szCs w:val="18"/>
              </w:rPr>
              <w:t>15</w:t>
            </w:r>
          </w:p>
        </w:tc>
        <w:tc>
          <w:tcPr>
            <w:tcW w:w="1440" w:type="dxa"/>
            <w:tcBorders>
              <w:top w:val="nil"/>
              <w:left w:val="nil"/>
              <w:bottom w:val="nil"/>
              <w:right w:val="nil"/>
            </w:tcBorders>
            <w:shd w:val="clear" w:color="auto" w:fill="auto"/>
            <w:noWrap/>
            <w:vAlign w:val="bottom"/>
          </w:tcPr>
          <w:p w14:paraId="480BEFEE" w14:textId="0FBB0C96" w:rsidR="008A36B3" w:rsidRPr="00102C59" w:rsidRDefault="008A36B3" w:rsidP="008A36B3">
            <w:pPr>
              <w:jc w:val="center"/>
              <w:rPr>
                <w:rFonts w:cs="Arial"/>
                <w:sz w:val="18"/>
                <w:szCs w:val="18"/>
                <w:lang w:val="fr-CA"/>
              </w:rPr>
            </w:pPr>
            <w:r w:rsidRPr="00102C59">
              <w:rPr>
                <w:rFonts w:cs="Arial"/>
                <w:sz w:val="18"/>
                <w:szCs w:val="18"/>
              </w:rPr>
              <w:t>88</w:t>
            </w:r>
          </w:p>
        </w:tc>
        <w:tc>
          <w:tcPr>
            <w:tcW w:w="1260" w:type="dxa"/>
            <w:tcBorders>
              <w:top w:val="nil"/>
              <w:left w:val="nil"/>
              <w:bottom w:val="nil"/>
              <w:right w:val="nil"/>
            </w:tcBorders>
            <w:shd w:val="clear" w:color="auto" w:fill="auto"/>
            <w:noWrap/>
            <w:vAlign w:val="bottom"/>
          </w:tcPr>
          <w:p w14:paraId="0D00682A" w14:textId="15686061" w:rsidR="008A36B3" w:rsidRPr="00102C59" w:rsidRDefault="008A36B3" w:rsidP="008A36B3">
            <w:pPr>
              <w:jc w:val="center"/>
              <w:rPr>
                <w:rFonts w:cs="Arial"/>
                <w:sz w:val="18"/>
                <w:szCs w:val="18"/>
                <w:lang w:val="fr-CA"/>
              </w:rPr>
            </w:pPr>
            <w:r w:rsidRPr="00102C59">
              <w:rPr>
                <w:rFonts w:cs="Arial"/>
                <w:sz w:val="18"/>
                <w:szCs w:val="18"/>
              </w:rPr>
              <w:t>3.7</w:t>
            </w:r>
          </w:p>
        </w:tc>
        <w:tc>
          <w:tcPr>
            <w:tcW w:w="1048" w:type="dxa"/>
            <w:tcBorders>
              <w:top w:val="nil"/>
              <w:left w:val="nil"/>
              <w:bottom w:val="nil"/>
              <w:right w:val="nil"/>
            </w:tcBorders>
            <w:shd w:val="clear" w:color="auto" w:fill="auto"/>
            <w:noWrap/>
            <w:vAlign w:val="bottom"/>
          </w:tcPr>
          <w:p w14:paraId="63A8B98B" w14:textId="009C9E0E" w:rsidR="008A36B3" w:rsidRPr="00102C59" w:rsidRDefault="008A36B3" w:rsidP="008A36B3">
            <w:pPr>
              <w:jc w:val="center"/>
              <w:rPr>
                <w:rFonts w:cs="Arial"/>
                <w:sz w:val="18"/>
                <w:szCs w:val="18"/>
                <w:lang w:val="fr-CA"/>
              </w:rPr>
            </w:pPr>
            <w:r w:rsidRPr="00102C59">
              <w:rPr>
                <w:rFonts w:cs="Arial"/>
                <w:sz w:val="18"/>
                <w:szCs w:val="18"/>
              </w:rPr>
              <w:t>183</w:t>
            </w:r>
          </w:p>
        </w:tc>
      </w:tr>
      <w:tr w:rsidR="008A36B3" w:rsidRPr="00102C59" w14:paraId="6022220A" w14:textId="77777777" w:rsidTr="008A36B3">
        <w:trPr>
          <w:trHeight w:val="255"/>
          <w:jc w:val="center"/>
        </w:trPr>
        <w:tc>
          <w:tcPr>
            <w:tcW w:w="1144" w:type="dxa"/>
            <w:tcBorders>
              <w:left w:val="nil"/>
              <w:right w:val="nil"/>
            </w:tcBorders>
            <w:shd w:val="clear" w:color="auto" w:fill="auto"/>
            <w:noWrap/>
            <w:vAlign w:val="bottom"/>
          </w:tcPr>
          <w:p w14:paraId="51EC95BA" w14:textId="77777777" w:rsidR="008A36B3" w:rsidRPr="00102C59" w:rsidRDefault="008A36B3" w:rsidP="008A36B3">
            <w:pPr>
              <w:jc w:val="center"/>
              <w:rPr>
                <w:rFonts w:cs="Arial"/>
                <w:sz w:val="18"/>
                <w:szCs w:val="18"/>
                <w:lang w:val="fr-CA"/>
              </w:rPr>
            </w:pPr>
            <w:r w:rsidRPr="00102C59">
              <w:rPr>
                <w:rFonts w:cs="Arial"/>
                <w:sz w:val="18"/>
                <w:szCs w:val="18"/>
                <w:lang w:val="fr-CA"/>
              </w:rPr>
              <w:t>2018</w:t>
            </w:r>
          </w:p>
        </w:tc>
        <w:tc>
          <w:tcPr>
            <w:tcW w:w="1350" w:type="dxa"/>
            <w:tcBorders>
              <w:top w:val="nil"/>
              <w:left w:val="nil"/>
              <w:bottom w:val="nil"/>
              <w:right w:val="nil"/>
            </w:tcBorders>
            <w:vAlign w:val="bottom"/>
          </w:tcPr>
          <w:p w14:paraId="7C38D995" w14:textId="21769852" w:rsidR="008A36B3" w:rsidRPr="00102C59" w:rsidRDefault="008A36B3" w:rsidP="008A36B3">
            <w:pPr>
              <w:jc w:val="center"/>
              <w:rPr>
                <w:rFonts w:cs="Arial"/>
                <w:sz w:val="18"/>
                <w:szCs w:val="18"/>
                <w:lang w:val="fr-CA"/>
              </w:rPr>
            </w:pPr>
            <w:r w:rsidRPr="00102C59">
              <w:rPr>
                <w:rFonts w:cs="Arial"/>
                <w:sz w:val="18"/>
                <w:szCs w:val="18"/>
              </w:rPr>
              <w:t>42</w:t>
            </w:r>
          </w:p>
        </w:tc>
        <w:tc>
          <w:tcPr>
            <w:tcW w:w="1106" w:type="dxa"/>
            <w:tcBorders>
              <w:top w:val="nil"/>
              <w:left w:val="nil"/>
              <w:bottom w:val="nil"/>
              <w:right w:val="nil"/>
            </w:tcBorders>
            <w:shd w:val="clear" w:color="auto" w:fill="auto"/>
            <w:noWrap/>
            <w:vAlign w:val="bottom"/>
          </w:tcPr>
          <w:p w14:paraId="2C00213E" w14:textId="68AD49AA" w:rsidR="008A36B3" w:rsidRPr="00102C59" w:rsidRDefault="008A36B3" w:rsidP="008A36B3">
            <w:pPr>
              <w:jc w:val="center"/>
              <w:rPr>
                <w:rFonts w:cs="Arial"/>
                <w:sz w:val="18"/>
                <w:szCs w:val="18"/>
                <w:lang w:val="fr-CA"/>
              </w:rPr>
            </w:pPr>
            <w:r w:rsidRPr="00102C59">
              <w:rPr>
                <w:rFonts w:cs="Arial"/>
                <w:sz w:val="18"/>
                <w:szCs w:val="18"/>
              </w:rPr>
              <w:t>4.7</w:t>
            </w:r>
          </w:p>
        </w:tc>
        <w:tc>
          <w:tcPr>
            <w:tcW w:w="1079" w:type="dxa"/>
            <w:tcBorders>
              <w:top w:val="nil"/>
              <w:left w:val="nil"/>
              <w:bottom w:val="nil"/>
              <w:right w:val="nil"/>
            </w:tcBorders>
            <w:vAlign w:val="bottom"/>
          </w:tcPr>
          <w:p w14:paraId="1C080198" w14:textId="4331DF42" w:rsidR="008A36B3" w:rsidRPr="00102C59" w:rsidRDefault="008A36B3" w:rsidP="008A36B3">
            <w:pPr>
              <w:jc w:val="center"/>
              <w:rPr>
                <w:rFonts w:cs="Arial"/>
                <w:sz w:val="18"/>
                <w:szCs w:val="18"/>
                <w:lang w:val="fr-CA"/>
              </w:rPr>
            </w:pPr>
            <w:r w:rsidRPr="00102C59">
              <w:rPr>
                <w:rFonts w:cs="Arial"/>
                <w:sz w:val="18"/>
                <w:szCs w:val="18"/>
              </w:rPr>
              <w:t>39</w:t>
            </w:r>
          </w:p>
        </w:tc>
        <w:tc>
          <w:tcPr>
            <w:tcW w:w="1440" w:type="dxa"/>
            <w:tcBorders>
              <w:top w:val="nil"/>
              <w:left w:val="nil"/>
              <w:bottom w:val="nil"/>
              <w:right w:val="nil"/>
            </w:tcBorders>
            <w:shd w:val="clear" w:color="auto" w:fill="auto"/>
            <w:noWrap/>
            <w:vAlign w:val="bottom"/>
          </w:tcPr>
          <w:p w14:paraId="7A31F54A" w14:textId="4442A663" w:rsidR="008A36B3" w:rsidRPr="00102C59" w:rsidRDefault="008A36B3" w:rsidP="008A36B3">
            <w:pPr>
              <w:jc w:val="center"/>
              <w:rPr>
                <w:rFonts w:cs="Arial"/>
                <w:sz w:val="18"/>
                <w:szCs w:val="18"/>
                <w:lang w:val="fr-CA"/>
              </w:rPr>
            </w:pPr>
            <w:r w:rsidRPr="00102C59">
              <w:rPr>
                <w:rFonts w:cs="Arial"/>
                <w:sz w:val="18"/>
                <w:szCs w:val="18"/>
              </w:rPr>
              <w:t>85</w:t>
            </w:r>
          </w:p>
        </w:tc>
        <w:tc>
          <w:tcPr>
            <w:tcW w:w="1260" w:type="dxa"/>
            <w:tcBorders>
              <w:top w:val="nil"/>
              <w:left w:val="nil"/>
              <w:bottom w:val="nil"/>
              <w:right w:val="nil"/>
            </w:tcBorders>
            <w:shd w:val="clear" w:color="auto" w:fill="auto"/>
            <w:noWrap/>
            <w:vAlign w:val="bottom"/>
          </w:tcPr>
          <w:p w14:paraId="699C0640" w14:textId="366FE102" w:rsidR="008A36B3" w:rsidRPr="00102C59" w:rsidRDefault="008A36B3" w:rsidP="008A36B3">
            <w:pPr>
              <w:jc w:val="center"/>
              <w:rPr>
                <w:rFonts w:cs="Arial"/>
                <w:sz w:val="18"/>
                <w:szCs w:val="18"/>
                <w:lang w:val="fr-CA"/>
              </w:rPr>
            </w:pPr>
            <w:r w:rsidRPr="00102C59">
              <w:rPr>
                <w:rFonts w:cs="Arial"/>
                <w:sz w:val="18"/>
                <w:szCs w:val="18"/>
              </w:rPr>
              <w:t>2.2</w:t>
            </w:r>
          </w:p>
        </w:tc>
        <w:tc>
          <w:tcPr>
            <w:tcW w:w="1048" w:type="dxa"/>
            <w:tcBorders>
              <w:top w:val="nil"/>
              <w:left w:val="nil"/>
              <w:bottom w:val="nil"/>
              <w:right w:val="nil"/>
            </w:tcBorders>
            <w:shd w:val="clear" w:color="auto" w:fill="auto"/>
            <w:noWrap/>
            <w:vAlign w:val="bottom"/>
          </w:tcPr>
          <w:p w14:paraId="21A8B485" w14:textId="19C3F4DE" w:rsidR="008A36B3" w:rsidRPr="00102C59" w:rsidRDefault="008A36B3" w:rsidP="008A36B3">
            <w:pPr>
              <w:jc w:val="center"/>
              <w:rPr>
                <w:rFonts w:cs="Arial"/>
                <w:sz w:val="18"/>
                <w:szCs w:val="18"/>
                <w:lang w:val="fr-CA"/>
              </w:rPr>
            </w:pPr>
            <w:r w:rsidRPr="00102C59">
              <w:rPr>
                <w:rFonts w:cs="Arial"/>
                <w:sz w:val="18"/>
                <w:szCs w:val="18"/>
              </w:rPr>
              <w:t>294</w:t>
            </w:r>
          </w:p>
        </w:tc>
      </w:tr>
      <w:tr w:rsidR="008A36B3" w:rsidRPr="00102C59" w14:paraId="11BADA9E" w14:textId="77777777" w:rsidTr="008A36B3">
        <w:trPr>
          <w:trHeight w:val="255"/>
          <w:jc w:val="center"/>
        </w:trPr>
        <w:tc>
          <w:tcPr>
            <w:tcW w:w="1144" w:type="dxa"/>
            <w:tcBorders>
              <w:left w:val="nil"/>
              <w:right w:val="nil"/>
            </w:tcBorders>
            <w:shd w:val="clear" w:color="auto" w:fill="auto"/>
            <w:noWrap/>
            <w:vAlign w:val="bottom"/>
          </w:tcPr>
          <w:p w14:paraId="1880BDAA" w14:textId="77777777" w:rsidR="008A36B3" w:rsidRPr="00102C59" w:rsidRDefault="008A36B3" w:rsidP="008A36B3">
            <w:pPr>
              <w:jc w:val="center"/>
              <w:rPr>
                <w:rFonts w:cs="Arial"/>
                <w:sz w:val="18"/>
                <w:szCs w:val="18"/>
                <w:lang w:val="fr-CA"/>
              </w:rPr>
            </w:pPr>
            <w:r w:rsidRPr="00102C59">
              <w:rPr>
                <w:rFonts w:cs="Arial"/>
                <w:sz w:val="18"/>
                <w:szCs w:val="18"/>
                <w:lang w:val="fr-CA"/>
              </w:rPr>
              <w:t>2019</w:t>
            </w:r>
          </w:p>
        </w:tc>
        <w:tc>
          <w:tcPr>
            <w:tcW w:w="1350" w:type="dxa"/>
            <w:tcBorders>
              <w:top w:val="nil"/>
              <w:left w:val="nil"/>
              <w:bottom w:val="nil"/>
              <w:right w:val="nil"/>
            </w:tcBorders>
            <w:vAlign w:val="bottom"/>
          </w:tcPr>
          <w:p w14:paraId="1DF8E90B" w14:textId="3F59CBE2" w:rsidR="008A36B3" w:rsidRPr="00102C59" w:rsidRDefault="008A36B3" w:rsidP="008A36B3">
            <w:pPr>
              <w:jc w:val="center"/>
              <w:rPr>
                <w:rFonts w:cs="Arial"/>
                <w:sz w:val="18"/>
                <w:szCs w:val="18"/>
                <w:lang w:val="fr-CA"/>
              </w:rPr>
            </w:pPr>
            <w:r w:rsidRPr="00102C59">
              <w:rPr>
                <w:rFonts w:cs="Arial"/>
                <w:sz w:val="18"/>
                <w:szCs w:val="18"/>
              </w:rPr>
              <w:t>66</w:t>
            </w:r>
          </w:p>
        </w:tc>
        <w:tc>
          <w:tcPr>
            <w:tcW w:w="1106" w:type="dxa"/>
            <w:tcBorders>
              <w:top w:val="nil"/>
              <w:left w:val="nil"/>
              <w:bottom w:val="nil"/>
              <w:right w:val="nil"/>
            </w:tcBorders>
            <w:shd w:val="clear" w:color="auto" w:fill="auto"/>
            <w:noWrap/>
            <w:vAlign w:val="bottom"/>
          </w:tcPr>
          <w:p w14:paraId="71110D01" w14:textId="687C042B" w:rsidR="008A36B3" w:rsidRPr="00102C59" w:rsidRDefault="008A36B3" w:rsidP="008A36B3">
            <w:pPr>
              <w:jc w:val="center"/>
              <w:rPr>
                <w:rFonts w:cs="Arial"/>
                <w:sz w:val="18"/>
                <w:szCs w:val="18"/>
                <w:lang w:val="fr-CA"/>
              </w:rPr>
            </w:pPr>
            <w:r w:rsidRPr="00102C59">
              <w:rPr>
                <w:rFonts w:cs="Arial"/>
                <w:sz w:val="18"/>
                <w:szCs w:val="18"/>
              </w:rPr>
              <w:t>7.4</w:t>
            </w:r>
          </w:p>
        </w:tc>
        <w:tc>
          <w:tcPr>
            <w:tcW w:w="1079" w:type="dxa"/>
            <w:tcBorders>
              <w:top w:val="nil"/>
              <w:left w:val="nil"/>
              <w:bottom w:val="nil"/>
              <w:right w:val="nil"/>
            </w:tcBorders>
            <w:vAlign w:val="bottom"/>
          </w:tcPr>
          <w:p w14:paraId="362CE08A" w14:textId="6547C480" w:rsidR="008A36B3" w:rsidRPr="00102C59" w:rsidRDefault="008A36B3" w:rsidP="008A36B3">
            <w:pPr>
              <w:jc w:val="center"/>
              <w:rPr>
                <w:rFonts w:cs="Arial"/>
                <w:sz w:val="18"/>
                <w:szCs w:val="18"/>
                <w:lang w:val="fr-CA"/>
              </w:rPr>
            </w:pPr>
            <w:r w:rsidRPr="00102C59">
              <w:rPr>
                <w:rFonts w:cs="Arial"/>
                <w:sz w:val="18"/>
                <w:szCs w:val="18"/>
              </w:rPr>
              <w:t>23</w:t>
            </w:r>
          </w:p>
        </w:tc>
        <w:tc>
          <w:tcPr>
            <w:tcW w:w="1440" w:type="dxa"/>
            <w:tcBorders>
              <w:top w:val="nil"/>
              <w:left w:val="nil"/>
              <w:bottom w:val="nil"/>
              <w:right w:val="nil"/>
            </w:tcBorders>
            <w:shd w:val="clear" w:color="auto" w:fill="auto"/>
            <w:noWrap/>
            <w:vAlign w:val="bottom"/>
          </w:tcPr>
          <w:p w14:paraId="72AEEDAA" w14:textId="7530194F" w:rsidR="008A36B3" w:rsidRPr="00102C59" w:rsidRDefault="008A36B3" w:rsidP="008A36B3">
            <w:pPr>
              <w:jc w:val="center"/>
              <w:rPr>
                <w:rFonts w:cs="Arial"/>
                <w:sz w:val="18"/>
                <w:szCs w:val="18"/>
                <w:lang w:val="fr-CA"/>
              </w:rPr>
            </w:pPr>
            <w:r w:rsidRPr="00102C59">
              <w:rPr>
                <w:rFonts w:cs="Arial"/>
                <w:sz w:val="18"/>
                <w:szCs w:val="18"/>
              </w:rPr>
              <w:t>83</w:t>
            </w:r>
          </w:p>
        </w:tc>
        <w:tc>
          <w:tcPr>
            <w:tcW w:w="1260" w:type="dxa"/>
            <w:tcBorders>
              <w:top w:val="nil"/>
              <w:left w:val="nil"/>
              <w:bottom w:val="nil"/>
              <w:right w:val="nil"/>
            </w:tcBorders>
            <w:shd w:val="clear" w:color="auto" w:fill="auto"/>
            <w:noWrap/>
            <w:vAlign w:val="bottom"/>
          </w:tcPr>
          <w:p w14:paraId="3BE0834D" w14:textId="4BAB3746" w:rsidR="008A36B3" w:rsidRPr="00102C59" w:rsidRDefault="008A36B3" w:rsidP="008A36B3">
            <w:pPr>
              <w:jc w:val="center"/>
              <w:rPr>
                <w:rFonts w:cs="Arial"/>
                <w:sz w:val="18"/>
                <w:szCs w:val="18"/>
                <w:lang w:val="fr-CA"/>
              </w:rPr>
            </w:pPr>
            <w:r w:rsidRPr="00102C59">
              <w:rPr>
                <w:rFonts w:cs="Arial"/>
                <w:sz w:val="18"/>
                <w:szCs w:val="18"/>
              </w:rPr>
              <w:t>2.1</w:t>
            </w:r>
          </w:p>
        </w:tc>
        <w:tc>
          <w:tcPr>
            <w:tcW w:w="1048" w:type="dxa"/>
            <w:tcBorders>
              <w:top w:val="nil"/>
              <w:left w:val="nil"/>
              <w:bottom w:val="nil"/>
              <w:right w:val="nil"/>
            </w:tcBorders>
            <w:shd w:val="clear" w:color="auto" w:fill="auto"/>
            <w:noWrap/>
            <w:vAlign w:val="bottom"/>
          </w:tcPr>
          <w:p w14:paraId="2F19F438" w14:textId="42F25956" w:rsidR="008A36B3" w:rsidRPr="00102C59" w:rsidRDefault="008A36B3" w:rsidP="008A36B3">
            <w:pPr>
              <w:jc w:val="center"/>
              <w:rPr>
                <w:rFonts w:cs="Arial"/>
                <w:sz w:val="18"/>
                <w:szCs w:val="18"/>
                <w:lang w:val="fr-CA"/>
              </w:rPr>
            </w:pPr>
            <w:r w:rsidRPr="00102C59">
              <w:rPr>
                <w:rFonts w:cs="Arial"/>
                <w:sz w:val="18"/>
                <w:szCs w:val="18"/>
              </w:rPr>
              <w:t>301</w:t>
            </w:r>
          </w:p>
        </w:tc>
      </w:tr>
      <w:tr w:rsidR="008A36B3" w:rsidRPr="00102C59" w14:paraId="388BFED6" w14:textId="77777777" w:rsidTr="008A36B3">
        <w:trPr>
          <w:trHeight w:val="255"/>
          <w:jc w:val="center"/>
        </w:trPr>
        <w:tc>
          <w:tcPr>
            <w:tcW w:w="1144" w:type="dxa"/>
            <w:tcBorders>
              <w:left w:val="nil"/>
              <w:bottom w:val="single" w:sz="12" w:space="0" w:color="auto"/>
              <w:right w:val="nil"/>
            </w:tcBorders>
            <w:shd w:val="clear" w:color="auto" w:fill="auto"/>
            <w:noWrap/>
            <w:vAlign w:val="bottom"/>
          </w:tcPr>
          <w:p w14:paraId="4861A3CF" w14:textId="77777777" w:rsidR="008A36B3" w:rsidRPr="00102C59" w:rsidRDefault="008A36B3" w:rsidP="008A36B3">
            <w:pPr>
              <w:jc w:val="center"/>
              <w:rPr>
                <w:rFonts w:cs="Arial"/>
                <w:sz w:val="18"/>
                <w:szCs w:val="18"/>
                <w:lang w:val="fr-CA"/>
              </w:rPr>
            </w:pPr>
            <w:r>
              <w:rPr>
                <w:rFonts w:cs="Arial"/>
                <w:sz w:val="18"/>
                <w:szCs w:val="18"/>
                <w:lang w:val="fr-CA"/>
              </w:rPr>
              <w:t>2020</w:t>
            </w:r>
          </w:p>
        </w:tc>
        <w:tc>
          <w:tcPr>
            <w:tcW w:w="1350" w:type="dxa"/>
            <w:tcBorders>
              <w:top w:val="nil"/>
              <w:left w:val="nil"/>
              <w:bottom w:val="single" w:sz="12" w:space="0" w:color="auto"/>
              <w:right w:val="nil"/>
            </w:tcBorders>
            <w:vAlign w:val="bottom"/>
          </w:tcPr>
          <w:p w14:paraId="64D60FD1" w14:textId="2563DB9D" w:rsidR="008A36B3" w:rsidRPr="00102C59" w:rsidRDefault="008A36B3" w:rsidP="008A36B3">
            <w:pPr>
              <w:jc w:val="center"/>
              <w:rPr>
                <w:rFonts w:cs="Arial"/>
                <w:sz w:val="18"/>
                <w:szCs w:val="18"/>
                <w:lang w:val="fr-CA"/>
              </w:rPr>
            </w:pPr>
            <w:r>
              <w:rPr>
                <w:rFonts w:cs="Arial"/>
                <w:sz w:val="18"/>
                <w:szCs w:val="18"/>
              </w:rPr>
              <w:t>54</w:t>
            </w:r>
          </w:p>
        </w:tc>
        <w:tc>
          <w:tcPr>
            <w:tcW w:w="1106" w:type="dxa"/>
            <w:tcBorders>
              <w:top w:val="nil"/>
              <w:left w:val="nil"/>
              <w:bottom w:val="single" w:sz="12" w:space="0" w:color="auto"/>
              <w:right w:val="nil"/>
            </w:tcBorders>
            <w:shd w:val="clear" w:color="auto" w:fill="auto"/>
            <w:noWrap/>
            <w:vAlign w:val="bottom"/>
          </w:tcPr>
          <w:p w14:paraId="0329BA0B" w14:textId="25268D59" w:rsidR="008A36B3" w:rsidRPr="00102C59" w:rsidRDefault="000F21BB" w:rsidP="008A36B3">
            <w:pPr>
              <w:jc w:val="center"/>
              <w:rPr>
                <w:rFonts w:cs="Arial"/>
                <w:sz w:val="18"/>
                <w:szCs w:val="18"/>
                <w:lang w:val="fr-CA"/>
              </w:rPr>
            </w:pPr>
            <w:r>
              <w:rPr>
                <w:rFonts w:cs="Arial"/>
                <w:sz w:val="18"/>
                <w:szCs w:val="18"/>
                <w:lang w:val="fr-CA"/>
              </w:rPr>
              <w:t>7.8</w:t>
            </w:r>
          </w:p>
        </w:tc>
        <w:tc>
          <w:tcPr>
            <w:tcW w:w="1079" w:type="dxa"/>
            <w:tcBorders>
              <w:top w:val="nil"/>
              <w:left w:val="nil"/>
              <w:bottom w:val="single" w:sz="12" w:space="0" w:color="auto"/>
              <w:right w:val="nil"/>
            </w:tcBorders>
            <w:vAlign w:val="bottom"/>
          </w:tcPr>
          <w:p w14:paraId="72D2E7CC" w14:textId="61D749D4" w:rsidR="008A36B3" w:rsidRPr="00102C59" w:rsidRDefault="000F21BB" w:rsidP="008A36B3">
            <w:pPr>
              <w:jc w:val="center"/>
              <w:rPr>
                <w:rFonts w:cs="Arial"/>
                <w:sz w:val="18"/>
                <w:szCs w:val="18"/>
                <w:lang w:val="fr-CA"/>
              </w:rPr>
            </w:pPr>
            <w:r>
              <w:rPr>
                <w:rFonts w:cs="Arial"/>
                <w:sz w:val="18"/>
                <w:szCs w:val="18"/>
                <w:lang w:val="fr-CA"/>
              </w:rPr>
              <w:t>33</w:t>
            </w:r>
          </w:p>
        </w:tc>
        <w:tc>
          <w:tcPr>
            <w:tcW w:w="1440" w:type="dxa"/>
            <w:tcBorders>
              <w:top w:val="nil"/>
              <w:left w:val="nil"/>
              <w:bottom w:val="single" w:sz="12" w:space="0" w:color="auto"/>
              <w:right w:val="nil"/>
            </w:tcBorders>
            <w:shd w:val="clear" w:color="auto" w:fill="auto"/>
            <w:noWrap/>
            <w:vAlign w:val="bottom"/>
          </w:tcPr>
          <w:p w14:paraId="201378F8" w14:textId="21212246" w:rsidR="008A36B3" w:rsidRPr="00102C59" w:rsidRDefault="008A36B3" w:rsidP="008A36B3">
            <w:pPr>
              <w:jc w:val="center"/>
              <w:rPr>
                <w:rFonts w:cs="Arial"/>
                <w:sz w:val="18"/>
                <w:szCs w:val="18"/>
                <w:lang w:val="fr-CA"/>
              </w:rPr>
            </w:pPr>
            <w:r>
              <w:rPr>
                <w:rFonts w:cs="Arial"/>
                <w:sz w:val="18"/>
                <w:szCs w:val="18"/>
              </w:rPr>
              <w:t>88</w:t>
            </w:r>
          </w:p>
        </w:tc>
        <w:tc>
          <w:tcPr>
            <w:tcW w:w="1260" w:type="dxa"/>
            <w:tcBorders>
              <w:top w:val="nil"/>
              <w:left w:val="nil"/>
              <w:bottom w:val="single" w:sz="12" w:space="0" w:color="auto"/>
              <w:right w:val="nil"/>
            </w:tcBorders>
            <w:shd w:val="clear" w:color="auto" w:fill="auto"/>
            <w:noWrap/>
            <w:vAlign w:val="bottom"/>
          </w:tcPr>
          <w:p w14:paraId="2614963D" w14:textId="35D45FF2" w:rsidR="008A36B3" w:rsidRPr="00102C59" w:rsidRDefault="000F21BB" w:rsidP="008A36B3">
            <w:pPr>
              <w:jc w:val="center"/>
              <w:rPr>
                <w:rFonts w:cs="Arial"/>
                <w:sz w:val="18"/>
                <w:szCs w:val="18"/>
                <w:lang w:val="fr-CA"/>
              </w:rPr>
            </w:pPr>
            <w:r>
              <w:rPr>
                <w:rFonts w:cs="Arial"/>
                <w:sz w:val="18"/>
                <w:szCs w:val="18"/>
                <w:lang w:val="fr-CA"/>
              </w:rPr>
              <w:t>2.2</w:t>
            </w:r>
          </w:p>
        </w:tc>
        <w:tc>
          <w:tcPr>
            <w:tcW w:w="1048" w:type="dxa"/>
            <w:tcBorders>
              <w:top w:val="nil"/>
              <w:left w:val="nil"/>
              <w:bottom w:val="single" w:sz="12" w:space="0" w:color="auto"/>
              <w:right w:val="nil"/>
            </w:tcBorders>
            <w:shd w:val="clear" w:color="auto" w:fill="auto"/>
            <w:noWrap/>
            <w:vAlign w:val="bottom"/>
          </w:tcPr>
          <w:p w14:paraId="7ED47B52" w14:textId="0EED000F" w:rsidR="008A36B3" w:rsidRPr="00102C59" w:rsidRDefault="000F21BB" w:rsidP="008A36B3">
            <w:pPr>
              <w:jc w:val="center"/>
              <w:rPr>
                <w:rFonts w:cs="Arial"/>
                <w:sz w:val="18"/>
                <w:szCs w:val="18"/>
                <w:lang w:val="fr-CA"/>
              </w:rPr>
            </w:pPr>
            <w:r>
              <w:rPr>
                <w:rFonts w:cs="Arial"/>
                <w:sz w:val="18"/>
                <w:szCs w:val="18"/>
                <w:lang w:val="fr-CA"/>
              </w:rPr>
              <w:t>384</w:t>
            </w:r>
          </w:p>
        </w:tc>
      </w:tr>
    </w:tbl>
    <w:p w14:paraId="5D9F6A9F" w14:textId="77777777" w:rsidR="00C5180C" w:rsidRPr="00C5180C" w:rsidRDefault="00C5180C" w:rsidP="00C5180C">
      <w:pPr>
        <w:rPr>
          <w:i/>
          <w:sz w:val="20"/>
          <w:lang w:val="en-CA"/>
        </w:rPr>
      </w:pPr>
      <w:r w:rsidRPr="00C5180C">
        <w:br w:type="page"/>
      </w:r>
    </w:p>
    <w:p w14:paraId="2666F30A" w14:textId="0B995065" w:rsidR="003A5387" w:rsidRDefault="00C36F3D" w:rsidP="003A5387">
      <w:pPr>
        <w:pStyle w:val="Tablecaption"/>
        <w:jc w:val="left"/>
        <w:rPr>
          <w:i/>
          <w:lang w:val="en-CA"/>
        </w:rPr>
      </w:pPr>
      <w:r>
        <w:rPr>
          <w:i/>
          <w:lang w:val="en-CA"/>
        </w:rPr>
        <w:lastRenderedPageBreak/>
        <w:t>Table 3</w:t>
      </w:r>
      <w:r w:rsidR="003A5387">
        <w:rPr>
          <w:i/>
          <w:lang w:val="en-CA"/>
        </w:rPr>
        <w:t>. Summary statistics of the duration, the covered distance, the speed of the vessel and the wing spread of the trawl during the passive phase from the 2017, 2018</w:t>
      </w:r>
      <w:r w:rsidR="00FD49AA">
        <w:rPr>
          <w:i/>
          <w:lang w:val="en-CA"/>
        </w:rPr>
        <w:t>, 2019 and 2020</w:t>
      </w:r>
      <w:r w:rsidR="003A5387">
        <w:rPr>
          <w:i/>
          <w:lang w:val="en-CA"/>
        </w:rPr>
        <w:t xml:space="preserve"> trawl survey.</w:t>
      </w:r>
      <w:r w:rsidR="00863EAD">
        <w:rPr>
          <w:i/>
          <w:lang w:val="en-CA"/>
        </w:rPr>
        <w:t xml:space="preserve"> </w:t>
      </w:r>
      <w:r w:rsidR="00863EAD" w:rsidRPr="00863EAD">
        <w:rPr>
          <w:b/>
          <w:i/>
          <w:lang w:val="en-CA"/>
        </w:rPr>
        <w:t>(TOBIE)</w:t>
      </w:r>
    </w:p>
    <w:p w14:paraId="56867AB5" w14:textId="77777777" w:rsidR="003A5387" w:rsidRDefault="003A5387" w:rsidP="003A5387">
      <w:pPr>
        <w:pStyle w:val="Tablecaption"/>
        <w:jc w:val="left"/>
        <w:rPr>
          <w:i/>
          <w:lang w:val="en-CA"/>
        </w:rPr>
      </w:pPr>
    </w:p>
    <w:tbl>
      <w:tblPr>
        <w:tblW w:w="9351" w:type="dxa"/>
        <w:tblLook w:val="04A0" w:firstRow="1" w:lastRow="0" w:firstColumn="1" w:lastColumn="0" w:noHBand="0" w:noVBand="1"/>
      </w:tblPr>
      <w:tblGrid>
        <w:gridCol w:w="810"/>
        <w:gridCol w:w="1919"/>
        <w:gridCol w:w="862"/>
        <w:gridCol w:w="930"/>
        <w:gridCol w:w="955"/>
        <w:gridCol w:w="813"/>
        <w:gridCol w:w="955"/>
        <w:gridCol w:w="1147"/>
        <w:gridCol w:w="960"/>
      </w:tblGrid>
      <w:tr w:rsidR="003A5387" w:rsidRPr="00F161E3" w14:paraId="302D2139" w14:textId="77777777" w:rsidTr="00B5537F">
        <w:trPr>
          <w:trHeight w:val="300"/>
        </w:trPr>
        <w:tc>
          <w:tcPr>
            <w:tcW w:w="810" w:type="dxa"/>
            <w:tcBorders>
              <w:top w:val="nil"/>
              <w:left w:val="nil"/>
              <w:bottom w:val="nil"/>
              <w:right w:val="nil"/>
            </w:tcBorders>
            <w:shd w:val="clear" w:color="auto" w:fill="auto"/>
            <w:noWrap/>
            <w:vAlign w:val="bottom"/>
            <w:hideMark/>
          </w:tcPr>
          <w:p w14:paraId="001E54D0" w14:textId="77777777" w:rsidR="003A5387" w:rsidRPr="00F161E3" w:rsidRDefault="003A5387" w:rsidP="00B5537F">
            <w:pPr>
              <w:rPr>
                <w:rFonts w:ascii="Times New Roman" w:hAnsi="Times New Roman"/>
                <w:sz w:val="24"/>
                <w:szCs w:val="24"/>
                <w:lang w:eastAsia="en-CA"/>
              </w:rPr>
            </w:pPr>
          </w:p>
        </w:tc>
        <w:tc>
          <w:tcPr>
            <w:tcW w:w="1919" w:type="dxa"/>
            <w:tcBorders>
              <w:top w:val="nil"/>
              <w:left w:val="nil"/>
              <w:bottom w:val="nil"/>
              <w:right w:val="nil"/>
            </w:tcBorders>
            <w:shd w:val="clear" w:color="auto" w:fill="auto"/>
            <w:noWrap/>
            <w:vAlign w:val="bottom"/>
            <w:hideMark/>
          </w:tcPr>
          <w:p w14:paraId="26A867FC" w14:textId="77777777" w:rsidR="003A5387" w:rsidRPr="00F161E3" w:rsidRDefault="003A5387" w:rsidP="00B5537F">
            <w:pPr>
              <w:rPr>
                <w:rFonts w:ascii="Times New Roman" w:hAnsi="Times New Roman"/>
                <w:sz w:val="20"/>
                <w:lang w:eastAsia="en-CA"/>
              </w:rPr>
            </w:pPr>
          </w:p>
        </w:tc>
        <w:tc>
          <w:tcPr>
            <w:tcW w:w="862" w:type="dxa"/>
            <w:tcBorders>
              <w:top w:val="nil"/>
              <w:left w:val="nil"/>
              <w:bottom w:val="nil"/>
              <w:right w:val="nil"/>
            </w:tcBorders>
            <w:shd w:val="clear" w:color="auto" w:fill="auto"/>
            <w:noWrap/>
            <w:vAlign w:val="bottom"/>
            <w:hideMark/>
          </w:tcPr>
          <w:p w14:paraId="25A9FFC6" w14:textId="77777777" w:rsidR="003A5387" w:rsidRPr="00F161E3" w:rsidRDefault="003A5387" w:rsidP="00B5537F">
            <w:pPr>
              <w:jc w:val="center"/>
              <w:rPr>
                <w:rFonts w:ascii="Times New Roman" w:hAnsi="Times New Roman"/>
                <w:sz w:val="20"/>
                <w:lang w:eastAsia="en-CA"/>
              </w:rPr>
            </w:pPr>
          </w:p>
        </w:tc>
        <w:tc>
          <w:tcPr>
            <w:tcW w:w="4800" w:type="dxa"/>
            <w:gridSpan w:val="5"/>
            <w:tcBorders>
              <w:top w:val="nil"/>
              <w:left w:val="nil"/>
              <w:bottom w:val="nil"/>
              <w:right w:val="nil"/>
            </w:tcBorders>
            <w:shd w:val="clear" w:color="auto" w:fill="auto"/>
            <w:noWrap/>
            <w:vAlign w:val="center"/>
            <w:hideMark/>
          </w:tcPr>
          <w:p w14:paraId="05C60CE6"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Percentile</w:t>
            </w:r>
            <w:r>
              <w:rPr>
                <w:rFonts w:ascii="Calibri" w:hAnsi="Calibri" w:cs="Calibri"/>
                <w:b/>
                <w:bCs/>
                <w:color w:val="000000"/>
                <w:lang w:eastAsia="en-CA"/>
              </w:rPr>
              <w:t>s</w:t>
            </w:r>
          </w:p>
        </w:tc>
        <w:tc>
          <w:tcPr>
            <w:tcW w:w="960" w:type="dxa"/>
            <w:tcBorders>
              <w:top w:val="nil"/>
              <w:left w:val="nil"/>
              <w:bottom w:val="nil"/>
              <w:right w:val="nil"/>
            </w:tcBorders>
            <w:shd w:val="clear" w:color="auto" w:fill="auto"/>
            <w:noWrap/>
            <w:vAlign w:val="bottom"/>
            <w:hideMark/>
          </w:tcPr>
          <w:p w14:paraId="19E98F5A" w14:textId="77777777" w:rsidR="003A5387" w:rsidRPr="00F161E3" w:rsidRDefault="003A5387" w:rsidP="00B5537F">
            <w:pPr>
              <w:jc w:val="center"/>
              <w:rPr>
                <w:rFonts w:ascii="Calibri" w:hAnsi="Calibri" w:cs="Calibri"/>
                <w:b/>
                <w:bCs/>
                <w:color w:val="000000"/>
                <w:lang w:eastAsia="en-CA"/>
              </w:rPr>
            </w:pPr>
          </w:p>
        </w:tc>
      </w:tr>
      <w:tr w:rsidR="003A5387" w:rsidRPr="00F161E3" w14:paraId="527271B9" w14:textId="77777777" w:rsidTr="00B5537F">
        <w:trPr>
          <w:trHeight w:val="315"/>
        </w:trPr>
        <w:tc>
          <w:tcPr>
            <w:tcW w:w="810" w:type="dxa"/>
            <w:tcBorders>
              <w:top w:val="nil"/>
              <w:left w:val="nil"/>
              <w:bottom w:val="single" w:sz="8" w:space="0" w:color="auto"/>
              <w:right w:val="nil"/>
            </w:tcBorders>
            <w:shd w:val="clear" w:color="auto" w:fill="auto"/>
            <w:noWrap/>
            <w:vAlign w:val="bottom"/>
            <w:hideMark/>
          </w:tcPr>
          <w:p w14:paraId="4E606405"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year</w:t>
            </w:r>
          </w:p>
        </w:tc>
        <w:tc>
          <w:tcPr>
            <w:tcW w:w="1919" w:type="dxa"/>
            <w:tcBorders>
              <w:top w:val="nil"/>
              <w:left w:val="nil"/>
              <w:bottom w:val="single" w:sz="8" w:space="0" w:color="auto"/>
              <w:right w:val="nil"/>
            </w:tcBorders>
            <w:shd w:val="clear" w:color="auto" w:fill="auto"/>
            <w:noWrap/>
            <w:vAlign w:val="bottom"/>
            <w:hideMark/>
          </w:tcPr>
          <w:p w14:paraId="62E9E543"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variable</w:t>
            </w:r>
          </w:p>
        </w:tc>
        <w:tc>
          <w:tcPr>
            <w:tcW w:w="862" w:type="dxa"/>
            <w:tcBorders>
              <w:top w:val="nil"/>
              <w:left w:val="nil"/>
              <w:bottom w:val="single" w:sz="8" w:space="0" w:color="auto"/>
              <w:right w:val="single" w:sz="4" w:space="0" w:color="auto"/>
            </w:tcBorders>
            <w:shd w:val="clear" w:color="auto" w:fill="auto"/>
            <w:noWrap/>
            <w:vAlign w:val="bottom"/>
            <w:hideMark/>
          </w:tcPr>
          <w:p w14:paraId="420D2630"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units</w:t>
            </w:r>
          </w:p>
        </w:tc>
        <w:tc>
          <w:tcPr>
            <w:tcW w:w="930" w:type="dxa"/>
            <w:tcBorders>
              <w:top w:val="nil"/>
              <w:left w:val="nil"/>
              <w:bottom w:val="single" w:sz="8" w:space="0" w:color="auto"/>
              <w:right w:val="nil"/>
            </w:tcBorders>
            <w:shd w:val="clear" w:color="auto" w:fill="auto"/>
            <w:noWrap/>
            <w:vAlign w:val="bottom"/>
            <w:hideMark/>
          </w:tcPr>
          <w:p w14:paraId="0D7EDA07"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2.5%</w:t>
            </w:r>
          </w:p>
        </w:tc>
        <w:tc>
          <w:tcPr>
            <w:tcW w:w="955" w:type="dxa"/>
            <w:tcBorders>
              <w:top w:val="nil"/>
              <w:left w:val="nil"/>
              <w:bottom w:val="single" w:sz="8" w:space="0" w:color="auto"/>
              <w:right w:val="nil"/>
            </w:tcBorders>
            <w:shd w:val="clear" w:color="auto" w:fill="auto"/>
            <w:noWrap/>
            <w:vAlign w:val="bottom"/>
            <w:hideMark/>
          </w:tcPr>
          <w:p w14:paraId="567F092C"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25%</w:t>
            </w:r>
          </w:p>
        </w:tc>
        <w:tc>
          <w:tcPr>
            <w:tcW w:w="813" w:type="dxa"/>
            <w:tcBorders>
              <w:top w:val="nil"/>
              <w:left w:val="nil"/>
              <w:bottom w:val="single" w:sz="8" w:space="0" w:color="auto"/>
              <w:right w:val="nil"/>
            </w:tcBorders>
            <w:shd w:val="clear" w:color="auto" w:fill="auto"/>
            <w:noWrap/>
            <w:vAlign w:val="bottom"/>
            <w:hideMark/>
          </w:tcPr>
          <w:p w14:paraId="628FB386"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50%</w:t>
            </w:r>
          </w:p>
        </w:tc>
        <w:tc>
          <w:tcPr>
            <w:tcW w:w="955" w:type="dxa"/>
            <w:tcBorders>
              <w:top w:val="nil"/>
              <w:left w:val="nil"/>
              <w:bottom w:val="single" w:sz="8" w:space="0" w:color="auto"/>
              <w:right w:val="nil"/>
            </w:tcBorders>
            <w:shd w:val="clear" w:color="auto" w:fill="auto"/>
            <w:noWrap/>
            <w:vAlign w:val="bottom"/>
            <w:hideMark/>
          </w:tcPr>
          <w:p w14:paraId="3DE71404"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75%</w:t>
            </w:r>
          </w:p>
        </w:tc>
        <w:tc>
          <w:tcPr>
            <w:tcW w:w="1147" w:type="dxa"/>
            <w:tcBorders>
              <w:top w:val="nil"/>
              <w:left w:val="nil"/>
              <w:bottom w:val="single" w:sz="8" w:space="0" w:color="auto"/>
              <w:right w:val="single" w:sz="4" w:space="0" w:color="auto"/>
            </w:tcBorders>
            <w:shd w:val="clear" w:color="auto" w:fill="auto"/>
            <w:noWrap/>
            <w:vAlign w:val="bottom"/>
            <w:hideMark/>
          </w:tcPr>
          <w:p w14:paraId="64F7AC5A"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97.5%</w:t>
            </w:r>
          </w:p>
        </w:tc>
        <w:tc>
          <w:tcPr>
            <w:tcW w:w="960" w:type="dxa"/>
            <w:tcBorders>
              <w:top w:val="nil"/>
              <w:left w:val="nil"/>
              <w:bottom w:val="single" w:sz="8" w:space="0" w:color="auto"/>
              <w:right w:val="nil"/>
            </w:tcBorders>
            <w:shd w:val="clear" w:color="auto" w:fill="auto"/>
            <w:noWrap/>
            <w:vAlign w:val="bottom"/>
            <w:hideMark/>
          </w:tcPr>
          <w:p w14:paraId="0C9BDCCE" w14:textId="77777777" w:rsidR="003A5387" w:rsidRPr="00F161E3" w:rsidRDefault="003A5387" w:rsidP="00B5537F">
            <w:pPr>
              <w:jc w:val="center"/>
              <w:rPr>
                <w:rFonts w:ascii="Calibri" w:hAnsi="Calibri" w:cs="Calibri"/>
                <w:b/>
                <w:bCs/>
                <w:color w:val="000000"/>
                <w:lang w:eastAsia="en-CA"/>
              </w:rPr>
            </w:pPr>
            <w:r w:rsidRPr="00F161E3">
              <w:rPr>
                <w:rFonts w:ascii="Calibri" w:hAnsi="Calibri" w:cs="Calibri"/>
                <w:b/>
                <w:bCs/>
                <w:color w:val="000000"/>
                <w:lang w:eastAsia="en-CA"/>
              </w:rPr>
              <w:t>average</w:t>
            </w:r>
          </w:p>
        </w:tc>
      </w:tr>
      <w:tr w:rsidR="003A5387" w:rsidRPr="001F2B62" w14:paraId="5498F0E5" w14:textId="77777777" w:rsidTr="00B5537F">
        <w:trPr>
          <w:trHeight w:hRule="exact" w:val="259"/>
        </w:trPr>
        <w:tc>
          <w:tcPr>
            <w:tcW w:w="810" w:type="dxa"/>
            <w:tcBorders>
              <w:top w:val="nil"/>
              <w:left w:val="nil"/>
              <w:bottom w:val="nil"/>
              <w:right w:val="nil"/>
            </w:tcBorders>
            <w:shd w:val="clear" w:color="auto" w:fill="auto"/>
            <w:noWrap/>
            <w:vAlign w:val="center"/>
            <w:hideMark/>
          </w:tcPr>
          <w:p w14:paraId="0B81AA77"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2017</w:t>
            </w:r>
          </w:p>
        </w:tc>
        <w:tc>
          <w:tcPr>
            <w:tcW w:w="1919" w:type="dxa"/>
            <w:tcBorders>
              <w:top w:val="nil"/>
              <w:left w:val="nil"/>
              <w:bottom w:val="nil"/>
              <w:right w:val="nil"/>
            </w:tcBorders>
            <w:shd w:val="clear" w:color="auto" w:fill="auto"/>
            <w:noWrap/>
            <w:vAlign w:val="center"/>
          </w:tcPr>
          <w:p w14:paraId="08754C0F"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vessel speed</w:t>
            </w:r>
          </w:p>
        </w:tc>
        <w:tc>
          <w:tcPr>
            <w:tcW w:w="862" w:type="dxa"/>
            <w:tcBorders>
              <w:top w:val="nil"/>
              <w:left w:val="nil"/>
              <w:bottom w:val="nil"/>
              <w:right w:val="nil"/>
            </w:tcBorders>
            <w:shd w:val="clear" w:color="auto" w:fill="auto"/>
            <w:noWrap/>
            <w:vAlign w:val="center"/>
          </w:tcPr>
          <w:p w14:paraId="16F3911A"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m/s</w:t>
            </w:r>
          </w:p>
        </w:tc>
        <w:tc>
          <w:tcPr>
            <w:tcW w:w="930" w:type="dxa"/>
            <w:tcBorders>
              <w:top w:val="nil"/>
              <w:left w:val="single" w:sz="4" w:space="0" w:color="auto"/>
              <w:bottom w:val="nil"/>
              <w:right w:val="nil"/>
            </w:tcBorders>
            <w:shd w:val="clear" w:color="auto" w:fill="auto"/>
            <w:noWrap/>
            <w:vAlign w:val="center"/>
          </w:tcPr>
          <w:p w14:paraId="1912480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0.24</w:t>
            </w:r>
          </w:p>
        </w:tc>
        <w:tc>
          <w:tcPr>
            <w:tcW w:w="955" w:type="dxa"/>
            <w:tcBorders>
              <w:top w:val="nil"/>
              <w:left w:val="nil"/>
              <w:bottom w:val="nil"/>
              <w:right w:val="nil"/>
            </w:tcBorders>
            <w:shd w:val="clear" w:color="auto" w:fill="auto"/>
            <w:noWrap/>
            <w:vAlign w:val="center"/>
          </w:tcPr>
          <w:p w14:paraId="6D61BCC8"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0.61</w:t>
            </w:r>
          </w:p>
        </w:tc>
        <w:tc>
          <w:tcPr>
            <w:tcW w:w="813" w:type="dxa"/>
            <w:tcBorders>
              <w:top w:val="nil"/>
              <w:left w:val="nil"/>
              <w:bottom w:val="nil"/>
              <w:right w:val="nil"/>
            </w:tcBorders>
            <w:shd w:val="clear" w:color="auto" w:fill="auto"/>
            <w:noWrap/>
            <w:vAlign w:val="center"/>
          </w:tcPr>
          <w:p w14:paraId="5994441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0.82</w:t>
            </w:r>
          </w:p>
        </w:tc>
        <w:tc>
          <w:tcPr>
            <w:tcW w:w="955" w:type="dxa"/>
            <w:tcBorders>
              <w:top w:val="nil"/>
              <w:left w:val="nil"/>
              <w:bottom w:val="nil"/>
              <w:right w:val="nil"/>
            </w:tcBorders>
            <w:shd w:val="clear" w:color="auto" w:fill="auto"/>
            <w:noWrap/>
            <w:vAlign w:val="center"/>
          </w:tcPr>
          <w:p w14:paraId="2805BEF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0.99</w:t>
            </w:r>
          </w:p>
        </w:tc>
        <w:tc>
          <w:tcPr>
            <w:tcW w:w="1147" w:type="dxa"/>
            <w:tcBorders>
              <w:top w:val="nil"/>
              <w:left w:val="nil"/>
              <w:bottom w:val="nil"/>
              <w:right w:val="single" w:sz="4" w:space="0" w:color="auto"/>
            </w:tcBorders>
            <w:shd w:val="clear" w:color="auto" w:fill="auto"/>
            <w:noWrap/>
            <w:vAlign w:val="center"/>
          </w:tcPr>
          <w:p w14:paraId="7F7BC692"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1.44</w:t>
            </w:r>
          </w:p>
        </w:tc>
        <w:tc>
          <w:tcPr>
            <w:tcW w:w="960" w:type="dxa"/>
            <w:tcBorders>
              <w:top w:val="nil"/>
              <w:left w:val="nil"/>
              <w:bottom w:val="nil"/>
              <w:right w:val="nil"/>
            </w:tcBorders>
            <w:shd w:val="clear" w:color="auto" w:fill="auto"/>
            <w:noWrap/>
            <w:vAlign w:val="center"/>
          </w:tcPr>
          <w:p w14:paraId="4A7DBBC2"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0.81</w:t>
            </w:r>
          </w:p>
        </w:tc>
      </w:tr>
      <w:tr w:rsidR="003A5387" w:rsidRPr="001F2B62" w14:paraId="605F43D4" w14:textId="77777777" w:rsidTr="00B5537F">
        <w:trPr>
          <w:trHeight w:hRule="exact" w:val="259"/>
        </w:trPr>
        <w:tc>
          <w:tcPr>
            <w:tcW w:w="810" w:type="dxa"/>
            <w:tcBorders>
              <w:top w:val="nil"/>
              <w:left w:val="nil"/>
              <w:bottom w:val="nil"/>
              <w:right w:val="nil"/>
            </w:tcBorders>
            <w:shd w:val="clear" w:color="auto" w:fill="auto"/>
            <w:noWrap/>
            <w:vAlign w:val="center"/>
            <w:hideMark/>
          </w:tcPr>
          <w:p w14:paraId="0A5E5EDB"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2018</w:t>
            </w:r>
          </w:p>
        </w:tc>
        <w:tc>
          <w:tcPr>
            <w:tcW w:w="1919" w:type="dxa"/>
            <w:tcBorders>
              <w:top w:val="nil"/>
              <w:left w:val="nil"/>
              <w:bottom w:val="nil"/>
              <w:right w:val="nil"/>
            </w:tcBorders>
            <w:shd w:val="clear" w:color="auto" w:fill="auto"/>
            <w:noWrap/>
            <w:vAlign w:val="center"/>
          </w:tcPr>
          <w:p w14:paraId="6169ACF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vessel speed</w:t>
            </w:r>
          </w:p>
        </w:tc>
        <w:tc>
          <w:tcPr>
            <w:tcW w:w="862" w:type="dxa"/>
            <w:tcBorders>
              <w:top w:val="nil"/>
              <w:left w:val="nil"/>
              <w:bottom w:val="nil"/>
              <w:right w:val="nil"/>
            </w:tcBorders>
            <w:shd w:val="clear" w:color="auto" w:fill="auto"/>
            <w:noWrap/>
            <w:vAlign w:val="center"/>
          </w:tcPr>
          <w:p w14:paraId="2E1E0695"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m/s</w:t>
            </w:r>
          </w:p>
        </w:tc>
        <w:tc>
          <w:tcPr>
            <w:tcW w:w="930" w:type="dxa"/>
            <w:tcBorders>
              <w:top w:val="nil"/>
              <w:left w:val="single" w:sz="4" w:space="0" w:color="auto"/>
              <w:bottom w:val="nil"/>
              <w:right w:val="nil"/>
            </w:tcBorders>
            <w:shd w:val="clear" w:color="auto" w:fill="auto"/>
            <w:noWrap/>
            <w:vAlign w:val="center"/>
          </w:tcPr>
          <w:p w14:paraId="50EF3D1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0.32</w:t>
            </w:r>
          </w:p>
        </w:tc>
        <w:tc>
          <w:tcPr>
            <w:tcW w:w="955" w:type="dxa"/>
            <w:tcBorders>
              <w:top w:val="nil"/>
              <w:left w:val="nil"/>
              <w:bottom w:val="nil"/>
              <w:right w:val="nil"/>
            </w:tcBorders>
            <w:shd w:val="clear" w:color="auto" w:fill="auto"/>
            <w:noWrap/>
            <w:vAlign w:val="center"/>
          </w:tcPr>
          <w:p w14:paraId="0507C00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0.66</w:t>
            </w:r>
          </w:p>
        </w:tc>
        <w:tc>
          <w:tcPr>
            <w:tcW w:w="813" w:type="dxa"/>
            <w:tcBorders>
              <w:top w:val="nil"/>
              <w:left w:val="nil"/>
              <w:bottom w:val="nil"/>
              <w:right w:val="nil"/>
            </w:tcBorders>
            <w:shd w:val="clear" w:color="auto" w:fill="auto"/>
            <w:noWrap/>
            <w:vAlign w:val="center"/>
          </w:tcPr>
          <w:p w14:paraId="155F6FA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0.81</w:t>
            </w:r>
          </w:p>
        </w:tc>
        <w:tc>
          <w:tcPr>
            <w:tcW w:w="955" w:type="dxa"/>
            <w:tcBorders>
              <w:top w:val="nil"/>
              <w:left w:val="nil"/>
              <w:bottom w:val="nil"/>
              <w:right w:val="nil"/>
            </w:tcBorders>
            <w:shd w:val="clear" w:color="auto" w:fill="auto"/>
            <w:noWrap/>
            <w:vAlign w:val="center"/>
          </w:tcPr>
          <w:p w14:paraId="094AB3E8"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1.00</w:t>
            </w:r>
          </w:p>
        </w:tc>
        <w:tc>
          <w:tcPr>
            <w:tcW w:w="1147" w:type="dxa"/>
            <w:tcBorders>
              <w:top w:val="nil"/>
              <w:left w:val="nil"/>
              <w:bottom w:val="nil"/>
              <w:right w:val="single" w:sz="4" w:space="0" w:color="auto"/>
            </w:tcBorders>
            <w:shd w:val="clear" w:color="auto" w:fill="auto"/>
            <w:noWrap/>
            <w:vAlign w:val="center"/>
          </w:tcPr>
          <w:p w14:paraId="11E4902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1.32</w:t>
            </w:r>
          </w:p>
        </w:tc>
        <w:tc>
          <w:tcPr>
            <w:tcW w:w="960" w:type="dxa"/>
            <w:tcBorders>
              <w:top w:val="nil"/>
              <w:left w:val="nil"/>
              <w:bottom w:val="nil"/>
              <w:right w:val="nil"/>
            </w:tcBorders>
            <w:shd w:val="clear" w:color="auto" w:fill="auto"/>
            <w:noWrap/>
            <w:vAlign w:val="center"/>
          </w:tcPr>
          <w:p w14:paraId="087A8C2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0.82</w:t>
            </w:r>
          </w:p>
        </w:tc>
      </w:tr>
      <w:tr w:rsidR="003A5387" w:rsidRPr="001F2B62" w14:paraId="3E3E3B94"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hideMark/>
          </w:tcPr>
          <w:p w14:paraId="41B9F46E"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2019</w:t>
            </w:r>
          </w:p>
        </w:tc>
        <w:tc>
          <w:tcPr>
            <w:tcW w:w="1919" w:type="dxa"/>
            <w:tcBorders>
              <w:top w:val="nil"/>
              <w:left w:val="nil"/>
              <w:bottom w:val="single" w:sz="4" w:space="0" w:color="auto"/>
              <w:right w:val="nil"/>
            </w:tcBorders>
            <w:shd w:val="clear" w:color="auto" w:fill="EEECE1" w:themeFill="background2"/>
            <w:noWrap/>
            <w:vAlign w:val="center"/>
          </w:tcPr>
          <w:p w14:paraId="15E306B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vessel speed</w:t>
            </w:r>
          </w:p>
        </w:tc>
        <w:tc>
          <w:tcPr>
            <w:tcW w:w="862" w:type="dxa"/>
            <w:tcBorders>
              <w:top w:val="nil"/>
              <w:left w:val="nil"/>
              <w:bottom w:val="single" w:sz="4" w:space="0" w:color="auto"/>
              <w:right w:val="nil"/>
            </w:tcBorders>
            <w:shd w:val="clear" w:color="auto" w:fill="EEECE1" w:themeFill="background2"/>
            <w:noWrap/>
            <w:vAlign w:val="center"/>
          </w:tcPr>
          <w:p w14:paraId="418468E7"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m/s</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0FB92D0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0.46</w:t>
            </w:r>
          </w:p>
        </w:tc>
        <w:tc>
          <w:tcPr>
            <w:tcW w:w="955" w:type="dxa"/>
            <w:tcBorders>
              <w:top w:val="nil"/>
              <w:left w:val="nil"/>
              <w:bottom w:val="single" w:sz="4" w:space="0" w:color="auto"/>
              <w:right w:val="nil"/>
            </w:tcBorders>
            <w:shd w:val="clear" w:color="auto" w:fill="EEECE1" w:themeFill="background2"/>
            <w:noWrap/>
            <w:vAlign w:val="center"/>
          </w:tcPr>
          <w:p w14:paraId="4E01277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0.65</w:t>
            </w:r>
          </w:p>
        </w:tc>
        <w:tc>
          <w:tcPr>
            <w:tcW w:w="813" w:type="dxa"/>
            <w:tcBorders>
              <w:top w:val="nil"/>
              <w:left w:val="nil"/>
              <w:bottom w:val="single" w:sz="4" w:space="0" w:color="auto"/>
              <w:right w:val="nil"/>
            </w:tcBorders>
            <w:shd w:val="clear" w:color="auto" w:fill="EEECE1" w:themeFill="background2"/>
            <w:noWrap/>
            <w:vAlign w:val="center"/>
          </w:tcPr>
          <w:p w14:paraId="1D546D88"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0.81</w:t>
            </w:r>
          </w:p>
        </w:tc>
        <w:tc>
          <w:tcPr>
            <w:tcW w:w="955" w:type="dxa"/>
            <w:tcBorders>
              <w:top w:val="nil"/>
              <w:left w:val="nil"/>
              <w:bottom w:val="single" w:sz="4" w:space="0" w:color="auto"/>
              <w:right w:val="nil"/>
            </w:tcBorders>
            <w:shd w:val="clear" w:color="auto" w:fill="EEECE1" w:themeFill="background2"/>
            <w:noWrap/>
            <w:vAlign w:val="center"/>
          </w:tcPr>
          <w:p w14:paraId="4AFAB7B2"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1.03</w:t>
            </w:r>
          </w:p>
        </w:tc>
        <w:tc>
          <w:tcPr>
            <w:tcW w:w="1147" w:type="dxa"/>
            <w:tcBorders>
              <w:top w:val="nil"/>
              <w:left w:val="nil"/>
              <w:bottom w:val="single" w:sz="4" w:space="0" w:color="auto"/>
              <w:right w:val="single" w:sz="4" w:space="0" w:color="auto"/>
            </w:tcBorders>
            <w:shd w:val="clear" w:color="auto" w:fill="EEECE1" w:themeFill="background2"/>
            <w:noWrap/>
            <w:vAlign w:val="center"/>
          </w:tcPr>
          <w:p w14:paraId="0F6617D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1.45</w:t>
            </w:r>
          </w:p>
        </w:tc>
        <w:tc>
          <w:tcPr>
            <w:tcW w:w="960" w:type="dxa"/>
            <w:tcBorders>
              <w:top w:val="nil"/>
              <w:left w:val="nil"/>
              <w:bottom w:val="single" w:sz="4" w:space="0" w:color="auto"/>
              <w:right w:val="nil"/>
            </w:tcBorders>
            <w:shd w:val="clear" w:color="auto" w:fill="EEECE1" w:themeFill="background2"/>
            <w:noWrap/>
            <w:vAlign w:val="center"/>
          </w:tcPr>
          <w:p w14:paraId="5AAD1CFF"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0.86</w:t>
            </w:r>
          </w:p>
        </w:tc>
      </w:tr>
      <w:tr w:rsidR="002E4AA6" w:rsidRPr="001F2B62" w14:paraId="785730D5"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tcPr>
          <w:p w14:paraId="088D8EB8" w14:textId="24D7A292" w:rsidR="002E4AA6" w:rsidRPr="001F2B62" w:rsidRDefault="002E4AA6"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2020</w:t>
            </w:r>
          </w:p>
        </w:tc>
        <w:tc>
          <w:tcPr>
            <w:tcW w:w="1919" w:type="dxa"/>
            <w:tcBorders>
              <w:top w:val="nil"/>
              <w:left w:val="nil"/>
              <w:bottom w:val="single" w:sz="4" w:space="0" w:color="auto"/>
              <w:right w:val="nil"/>
            </w:tcBorders>
            <w:shd w:val="clear" w:color="auto" w:fill="EEECE1" w:themeFill="background2"/>
            <w:noWrap/>
            <w:vAlign w:val="center"/>
          </w:tcPr>
          <w:p w14:paraId="39A8CD2F" w14:textId="619B068C" w:rsidR="002E4AA6" w:rsidRPr="001F2B62" w:rsidRDefault="002E4AA6" w:rsidP="00B5537F">
            <w:pPr>
              <w:jc w:val="center"/>
              <w:rPr>
                <w:rFonts w:ascii="Calibri" w:hAnsi="Calibri" w:cs="Calibri"/>
                <w:color w:val="000000"/>
                <w:sz w:val="18"/>
                <w:szCs w:val="18"/>
              </w:rPr>
            </w:pPr>
            <w:r>
              <w:rPr>
                <w:rFonts w:ascii="Calibri" w:hAnsi="Calibri" w:cs="Calibri"/>
                <w:color w:val="000000"/>
                <w:sz w:val="18"/>
                <w:szCs w:val="18"/>
              </w:rPr>
              <w:t>Vessel speed</w:t>
            </w:r>
          </w:p>
        </w:tc>
        <w:tc>
          <w:tcPr>
            <w:tcW w:w="862" w:type="dxa"/>
            <w:tcBorders>
              <w:top w:val="nil"/>
              <w:left w:val="nil"/>
              <w:bottom w:val="single" w:sz="4" w:space="0" w:color="auto"/>
              <w:right w:val="nil"/>
            </w:tcBorders>
            <w:shd w:val="clear" w:color="auto" w:fill="EEECE1" w:themeFill="background2"/>
            <w:noWrap/>
            <w:vAlign w:val="center"/>
          </w:tcPr>
          <w:p w14:paraId="1BD46196" w14:textId="77777777" w:rsidR="002E4AA6" w:rsidRPr="001F2B62" w:rsidRDefault="002E4AA6" w:rsidP="00B5537F">
            <w:pPr>
              <w:jc w:val="center"/>
              <w:rPr>
                <w:rFonts w:ascii="Calibri" w:hAnsi="Calibri" w:cs="Calibri"/>
                <w:color w:val="000000"/>
                <w:sz w:val="18"/>
                <w:szCs w:val="18"/>
                <w:lang w:eastAsia="en-CA"/>
              </w:rPr>
            </w:pPr>
          </w:p>
        </w:tc>
        <w:tc>
          <w:tcPr>
            <w:tcW w:w="930" w:type="dxa"/>
            <w:tcBorders>
              <w:top w:val="nil"/>
              <w:left w:val="single" w:sz="4" w:space="0" w:color="auto"/>
              <w:bottom w:val="single" w:sz="4" w:space="0" w:color="auto"/>
              <w:right w:val="nil"/>
            </w:tcBorders>
            <w:shd w:val="clear" w:color="auto" w:fill="EEECE1" w:themeFill="background2"/>
            <w:noWrap/>
            <w:vAlign w:val="center"/>
          </w:tcPr>
          <w:p w14:paraId="3DB08558"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37F8503E" w14:textId="77777777" w:rsidR="002E4AA6" w:rsidRPr="001F2B62" w:rsidRDefault="002E4AA6" w:rsidP="00B5537F">
            <w:pPr>
              <w:jc w:val="center"/>
              <w:rPr>
                <w:rFonts w:ascii="Calibri" w:hAnsi="Calibri" w:cs="Calibri"/>
                <w:color w:val="000000"/>
                <w:sz w:val="18"/>
                <w:szCs w:val="18"/>
              </w:rPr>
            </w:pPr>
          </w:p>
        </w:tc>
        <w:tc>
          <w:tcPr>
            <w:tcW w:w="813" w:type="dxa"/>
            <w:tcBorders>
              <w:top w:val="nil"/>
              <w:left w:val="nil"/>
              <w:bottom w:val="single" w:sz="4" w:space="0" w:color="auto"/>
              <w:right w:val="nil"/>
            </w:tcBorders>
            <w:shd w:val="clear" w:color="auto" w:fill="EEECE1" w:themeFill="background2"/>
            <w:noWrap/>
            <w:vAlign w:val="center"/>
          </w:tcPr>
          <w:p w14:paraId="4C2B3B1B"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318759D2" w14:textId="77777777" w:rsidR="002E4AA6" w:rsidRPr="001F2B62" w:rsidRDefault="002E4AA6" w:rsidP="00B5537F">
            <w:pPr>
              <w:jc w:val="center"/>
              <w:rPr>
                <w:rFonts w:ascii="Calibri" w:hAnsi="Calibri" w:cs="Calibri"/>
                <w:color w:val="000000"/>
                <w:sz w:val="18"/>
                <w:szCs w:val="18"/>
              </w:rPr>
            </w:pPr>
          </w:p>
        </w:tc>
        <w:tc>
          <w:tcPr>
            <w:tcW w:w="1147" w:type="dxa"/>
            <w:tcBorders>
              <w:top w:val="nil"/>
              <w:left w:val="nil"/>
              <w:bottom w:val="single" w:sz="4" w:space="0" w:color="auto"/>
              <w:right w:val="single" w:sz="4" w:space="0" w:color="auto"/>
            </w:tcBorders>
            <w:shd w:val="clear" w:color="auto" w:fill="EEECE1" w:themeFill="background2"/>
            <w:noWrap/>
            <w:vAlign w:val="center"/>
          </w:tcPr>
          <w:p w14:paraId="308D8D0E" w14:textId="77777777" w:rsidR="002E4AA6" w:rsidRPr="001F2B62" w:rsidRDefault="002E4AA6" w:rsidP="00B5537F">
            <w:pPr>
              <w:jc w:val="center"/>
              <w:rPr>
                <w:rFonts w:ascii="Calibri" w:hAnsi="Calibri" w:cs="Calibri"/>
                <w:color w:val="000000"/>
                <w:sz w:val="18"/>
                <w:szCs w:val="18"/>
              </w:rPr>
            </w:pPr>
          </w:p>
        </w:tc>
        <w:tc>
          <w:tcPr>
            <w:tcW w:w="960" w:type="dxa"/>
            <w:tcBorders>
              <w:top w:val="nil"/>
              <w:left w:val="nil"/>
              <w:bottom w:val="single" w:sz="4" w:space="0" w:color="auto"/>
              <w:right w:val="nil"/>
            </w:tcBorders>
            <w:shd w:val="clear" w:color="auto" w:fill="EEECE1" w:themeFill="background2"/>
            <w:noWrap/>
            <w:vAlign w:val="center"/>
          </w:tcPr>
          <w:p w14:paraId="41691BAA" w14:textId="77777777" w:rsidR="002E4AA6" w:rsidRPr="001F2B62" w:rsidRDefault="002E4AA6" w:rsidP="00B5537F">
            <w:pPr>
              <w:jc w:val="center"/>
              <w:rPr>
                <w:rFonts w:ascii="Calibri" w:hAnsi="Calibri" w:cs="Calibri"/>
                <w:color w:val="000000"/>
                <w:sz w:val="18"/>
                <w:szCs w:val="18"/>
              </w:rPr>
            </w:pPr>
          </w:p>
        </w:tc>
      </w:tr>
      <w:tr w:rsidR="003A5387" w:rsidRPr="001F2B62" w14:paraId="05C107C1" w14:textId="77777777" w:rsidTr="00B5537F">
        <w:trPr>
          <w:trHeight w:hRule="exact" w:val="259"/>
        </w:trPr>
        <w:tc>
          <w:tcPr>
            <w:tcW w:w="810" w:type="dxa"/>
            <w:tcBorders>
              <w:top w:val="single" w:sz="4" w:space="0" w:color="auto"/>
              <w:left w:val="nil"/>
              <w:right w:val="nil"/>
            </w:tcBorders>
            <w:shd w:val="clear" w:color="auto" w:fill="auto"/>
            <w:noWrap/>
            <w:vAlign w:val="center"/>
            <w:hideMark/>
          </w:tcPr>
          <w:p w14:paraId="7480678B"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2017</w:t>
            </w:r>
          </w:p>
        </w:tc>
        <w:tc>
          <w:tcPr>
            <w:tcW w:w="1919" w:type="dxa"/>
            <w:tcBorders>
              <w:top w:val="single" w:sz="4" w:space="0" w:color="auto"/>
              <w:left w:val="nil"/>
              <w:right w:val="nil"/>
            </w:tcBorders>
            <w:shd w:val="clear" w:color="auto" w:fill="auto"/>
            <w:noWrap/>
            <w:vAlign w:val="center"/>
          </w:tcPr>
          <w:p w14:paraId="7D1123F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Duration</w:t>
            </w:r>
          </w:p>
        </w:tc>
        <w:tc>
          <w:tcPr>
            <w:tcW w:w="862" w:type="dxa"/>
            <w:tcBorders>
              <w:top w:val="single" w:sz="4" w:space="0" w:color="auto"/>
              <w:left w:val="nil"/>
              <w:right w:val="nil"/>
            </w:tcBorders>
            <w:shd w:val="clear" w:color="auto" w:fill="auto"/>
            <w:noWrap/>
            <w:vAlign w:val="center"/>
          </w:tcPr>
          <w:p w14:paraId="159DF7A1"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s</w:t>
            </w:r>
          </w:p>
        </w:tc>
        <w:tc>
          <w:tcPr>
            <w:tcW w:w="930" w:type="dxa"/>
            <w:tcBorders>
              <w:top w:val="single" w:sz="4" w:space="0" w:color="auto"/>
              <w:left w:val="single" w:sz="4" w:space="0" w:color="auto"/>
              <w:right w:val="nil"/>
            </w:tcBorders>
            <w:shd w:val="clear" w:color="auto" w:fill="auto"/>
            <w:noWrap/>
            <w:vAlign w:val="center"/>
          </w:tcPr>
          <w:p w14:paraId="68318BD1" w14:textId="77777777" w:rsidR="003A5387" w:rsidRPr="001F2B62" w:rsidRDefault="003A5387" w:rsidP="00B5537F">
            <w:pPr>
              <w:jc w:val="center"/>
              <w:rPr>
                <w:rFonts w:ascii="Calibri" w:hAnsi="Calibri" w:cs="Calibri"/>
                <w:color w:val="000000"/>
                <w:sz w:val="18"/>
                <w:szCs w:val="18"/>
              </w:rPr>
            </w:pPr>
            <w:r>
              <w:rPr>
                <w:rFonts w:ascii="Calibri" w:hAnsi="Calibri" w:cs="Calibri"/>
                <w:color w:val="000000"/>
                <w:sz w:val="18"/>
                <w:szCs w:val="18"/>
              </w:rPr>
              <w:t>9</w:t>
            </w:r>
          </w:p>
        </w:tc>
        <w:tc>
          <w:tcPr>
            <w:tcW w:w="955" w:type="dxa"/>
            <w:tcBorders>
              <w:top w:val="single" w:sz="4" w:space="0" w:color="auto"/>
              <w:left w:val="nil"/>
              <w:right w:val="nil"/>
            </w:tcBorders>
            <w:shd w:val="clear" w:color="auto" w:fill="auto"/>
            <w:noWrap/>
            <w:vAlign w:val="center"/>
          </w:tcPr>
          <w:p w14:paraId="4FCDB0D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25</w:t>
            </w:r>
          </w:p>
        </w:tc>
        <w:tc>
          <w:tcPr>
            <w:tcW w:w="813" w:type="dxa"/>
            <w:tcBorders>
              <w:top w:val="single" w:sz="4" w:space="0" w:color="auto"/>
              <w:left w:val="nil"/>
              <w:right w:val="nil"/>
            </w:tcBorders>
            <w:shd w:val="clear" w:color="auto" w:fill="auto"/>
            <w:noWrap/>
            <w:vAlign w:val="center"/>
          </w:tcPr>
          <w:p w14:paraId="2105C86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50</w:t>
            </w:r>
          </w:p>
        </w:tc>
        <w:tc>
          <w:tcPr>
            <w:tcW w:w="955" w:type="dxa"/>
            <w:tcBorders>
              <w:top w:val="single" w:sz="4" w:space="0" w:color="auto"/>
              <w:left w:val="nil"/>
              <w:right w:val="nil"/>
            </w:tcBorders>
            <w:shd w:val="clear" w:color="auto" w:fill="auto"/>
            <w:noWrap/>
            <w:vAlign w:val="center"/>
          </w:tcPr>
          <w:p w14:paraId="75E5D5E8"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82</w:t>
            </w:r>
          </w:p>
        </w:tc>
        <w:tc>
          <w:tcPr>
            <w:tcW w:w="1147" w:type="dxa"/>
            <w:tcBorders>
              <w:top w:val="single" w:sz="4" w:space="0" w:color="auto"/>
              <w:left w:val="nil"/>
              <w:right w:val="single" w:sz="4" w:space="0" w:color="auto"/>
            </w:tcBorders>
            <w:shd w:val="clear" w:color="auto" w:fill="auto"/>
            <w:noWrap/>
            <w:vAlign w:val="center"/>
          </w:tcPr>
          <w:p w14:paraId="0D4C11D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439</w:t>
            </w:r>
          </w:p>
        </w:tc>
        <w:tc>
          <w:tcPr>
            <w:tcW w:w="960" w:type="dxa"/>
            <w:tcBorders>
              <w:top w:val="single" w:sz="4" w:space="0" w:color="auto"/>
              <w:left w:val="nil"/>
              <w:right w:val="nil"/>
            </w:tcBorders>
            <w:shd w:val="clear" w:color="auto" w:fill="auto"/>
            <w:noWrap/>
            <w:vAlign w:val="center"/>
          </w:tcPr>
          <w:p w14:paraId="3A55B9A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82.1</w:t>
            </w:r>
          </w:p>
        </w:tc>
      </w:tr>
      <w:tr w:rsidR="003A5387" w:rsidRPr="001F2B62" w14:paraId="32AB3B50" w14:textId="77777777" w:rsidTr="00B5537F">
        <w:trPr>
          <w:trHeight w:hRule="exact" w:val="259"/>
        </w:trPr>
        <w:tc>
          <w:tcPr>
            <w:tcW w:w="810" w:type="dxa"/>
            <w:tcBorders>
              <w:left w:val="nil"/>
              <w:right w:val="nil"/>
            </w:tcBorders>
            <w:shd w:val="clear" w:color="auto" w:fill="auto"/>
            <w:noWrap/>
            <w:vAlign w:val="center"/>
            <w:hideMark/>
          </w:tcPr>
          <w:p w14:paraId="59532BC9"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2018</w:t>
            </w:r>
          </w:p>
        </w:tc>
        <w:tc>
          <w:tcPr>
            <w:tcW w:w="1919" w:type="dxa"/>
            <w:tcBorders>
              <w:left w:val="nil"/>
              <w:right w:val="nil"/>
            </w:tcBorders>
            <w:shd w:val="clear" w:color="auto" w:fill="auto"/>
            <w:noWrap/>
            <w:vAlign w:val="center"/>
          </w:tcPr>
          <w:p w14:paraId="66C3B27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Duration</w:t>
            </w:r>
          </w:p>
        </w:tc>
        <w:tc>
          <w:tcPr>
            <w:tcW w:w="862" w:type="dxa"/>
            <w:tcBorders>
              <w:left w:val="nil"/>
              <w:right w:val="nil"/>
            </w:tcBorders>
            <w:shd w:val="clear" w:color="auto" w:fill="auto"/>
            <w:noWrap/>
            <w:vAlign w:val="center"/>
          </w:tcPr>
          <w:p w14:paraId="7CA216AE" w14:textId="77777777" w:rsidR="003A5387" w:rsidRPr="00960F2C"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s</w:t>
            </w:r>
          </w:p>
        </w:tc>
        <w:tc>
          <w:tcPr>
            <w:tcW w:w="930" w:type="dxa"/>
            <w:tcBorders>
              <w:left w:val="single" w:sz="4" w:space="0" w:color="auto"/>
              <w:right w:val="nil"/>
            </w:tcBorders>
            <w:shd w:val="clear" w:color="auto" w:fill="auto"/>
            <w:noWrap/>
            <w:vAlign w:val="center"/>
          </w:tcPr>
          <w:p w14:paraId="714D0BCA"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8</w:t>
            </w:r>
          </w:p>
        </w:tc>
        <w:tc>
          <w:tcPr>
            <w:tcW w:w="955" w:type="dxa"/>
            <w:tcBorders>
              <w:left w:val="nil"/>
              <w:right w:val="nil"/>
            </w:tcBorders>
            <w:shd w:val="clear" w:color="auto" w:fill="auto"/>
            <w:noWrap/>
            <w:vAlign w:val="center"/>
          </w:tcPr>
          <w:p w14:paraId="33CA4AE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24</w:t>
            </w:r>
          </w:p>
        </w:tc>
        <w:tc>
          <w:tcPr>
            <w:tcW w:w="813" w:type="dxa"/>
            <w:tcBorders>
              <w:left w:val="nil"/>
              <w:right w:val="nil"/>
            </w:tcBorders>
            <w:shd w:val="clear" w:color="auto" w:fill="auto"/>
            <w:noWrap/>
            <w:vAlign w:val="center"/>
          </w:tcPr>
          <w:p w14:paraId="72A7755F"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43</w:t>
            </w:r>
          </w:p>
        </w:tc>
        <w:tc>
          <w:tcPr>
            <w:tcW w:w="955" w:type="dxa"/>
            <w:tcBorders>
              <w:left w:val="nil"/>
              <w:right w:val="nil"/>
            </w:tcBorders>
            <w:shd w:val="clear" w:color="auto" w:fill="auto"/>
            <w:noWrap/>
            <w:vAlign w:val="center"/>
          </w:tcPr>
          <w:p w14:paraId="1D4EC35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75</w:t>
            </w:r>
          </w:p>
        </w:tc>
        <w:tc>
          <w:tcPr>
            <w:tcW w:w="1147" w:type="dxa"/>
            <w:tcBorders>
              <w:left w:val="nil"/>
              <w:right w:val="single" w:sz="4" w:space="0" w:color="auto"/>
            </w:tcBorders>
            <w:shd w:val="clear" w:color="auto" w:fill="auto"/>
            <w:noWrap/>
            <w:vAlign w:val="center"/>
          </w:tcPr>
          <w:p w14:paraId="71A87D9A"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441</w:t>
            </w:r>
          </w:p>
        </w:tc>
        <w:tc>
          <w:tcPr>
            <w:tcW w:w="960" w:type="dxa"/>
            <w:tcBorders>
              <w:left w:val="nil"/>
              <w:right w:val="nil"/>
            </w:tcBorders>
            <w:shd w:val="clear" w:color="auto" w:fill="auto"/>
            <w:noWrap/>
            <w:vAlign w:val="center"/>
          </w:tcPr>
          <w:p w14:paraId="67E7621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74.6</w:t>
            </w:r>
          </w:p>
        </w:tc>
      </w:tr>
      <w:tr w:rsidR="003A5387" w:rsidRPr="001F2B62" w14:paraId="07D7CF53"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hideMark/>
          </w:tcPr>
          <w:p w14:paraId="6E0F4AEB"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2019</w:t>
            </w:r>
          </w:p>
        </w:tc>
        <w:tc>
          <w:tcPr>
            <w:tcW w:w="1919" w:type="dxa"/>
            <w:tcBorders>
              <w:top w:val="nil"/>
              <w:left w:val="nil"/>
              <w:bottom w:val="single" w:sz="4" w:space="0" w:color="auto"/>
              <w:right w:val="nil"/>
            </w:tcBorders>
            <w:shd w:val="clear" w:color="auto" w:fill="EEECE1" w:themeFill="background2"/>
            <w:noWrap/>
            <w:vAlign w:val="center"/>
          </w:tcPr>
          <w:p w14:paraId="5BBA17E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Duration</w:t>
            </w:r>
          </w:p>
        </w:tc>
        <w:tc>
          <w:tcPr>
            <w:tcW w:w="862" w:type="dxa"/>
            <w:tcBorders>
              <w:top w:val="nil"/>
              <w:left w:val="nil"/>
              <w:bottom w:val="single" w:sz="4" w:space="0" w:color="auto"/>
              <w:right w:val="nil"/>
            </w:tcBorders>
            <w:shd w:val="clear" w:color="auto" w:fill="EEECE1" w:themeFill="background2"/>
            <w:noWrap/>
            <w:vAlign w:val="center"/>
          </w:tcPr>
          <w:p w14:paraId="0D34B0FF" w14:textId="77777777" w:rsidR="003A5387" w:rsidRPr="00960F2C"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s</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3976EE92"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15</w:t>
            </w:r>
          </w:p>
        </w:tc>
        <w:tc>
          <w:tcPr>
            <w:tcW w:w="955" w:type="dxa"/>
            <w:tcBorders>
              <w:top w:val="nil"/>
              <w:left w:val="nil"/>
              <w:bottom w:val="single" w:sz="4" w:space="0" w:color="auto"/>
              <w:right w:val="nil"/>
            </w:tcBorders>
            <w:shd w:val="clear" w:color="auto" w:fill="EEECE1" w:themeFill="background2"/>
            <w:noWrap/>
            <w:vAlign w:val="center"/>
          </w:tcPr>
          <w:p w14:paraId="22AB18E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58.75</w:t>
            </w:r>
          </w:p>
        </w:tc>
        <w:tc>
          <w:tcPr>
            <w:tcW w:w="813" w:type="dxa"/>
            <w:tcBorders>
              <w:top w:val="nil"/>
              <w:left w:val="nil"/>
              <w:bottom w:val="single" w:sz="4" w:space="0" w:color="auto"/>
              <w:right w:val="nil"/>
            </w:tcBorders>
            <w:shd w:val="clear" w:color="auto" w:fill="EEECE1" w:themeFill="background2"/>
            <w:noWrap/>
            <w:vAlign w:val="center"/>
          </w:tcPr>
          <w:p w14:paraId="18E722C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89</w:t>
            </w:r>
          </w:p>
        </w:tc>
        <w:tc>
          <w:tcPr>
            <w:tcW w:w="955" w:type="dxa"/>
            <w:tcBorders>
              <w:top w:val="nil"/>
              <w:left w:val="nil"/>
              <w:bottom w:val="single" w:sz="4" w:space="0" w:color="auto"/>
              <w:right w:val="nil"/>
            </w:tcBorders>
            <w:shd w:val="clear" w:color="auto" w:fill="EEECE1" w:themeFill="background2"/>
            <w:noWrap/>
            <w:vAlign w:val="center"/>
          </w:tcPr>
          <w:p w14:paraId="762EAD8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117</w:t>
            </w:r>
          </w:p>
        </w:tc>
        <w:tc>
          <w:tcPr>
            <w:tcW w:w="1147" w:type="dxa"/>
            <w:tcBorders>
              <w:top w:val="nil"/>
              <w:left w:val="nil"/>
              <w:bottom w:val="single" w:sz="4" w:space="0" w:color="auto"/>
              <w:right w:val="single" w:sz="4" w:space="0" w:color="auto"/>
            </w:tcBorders>
            <w:shd w:val="clear" w:color="auto" w:fill="EEECE1" w:themeFill="background2"/>
            <w:noWrap/>
            <w:vAlign w:val="center"/>
          </w:tcPr>
          <w:p w14:paraId="77C3B71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544</w:t>
            </w:r>
          </w:p>
        </w:tc>
        <w:tc>
          <w:tcPr>
            <w:tcW w:w="960" w:type="dxa"/>
            <w:tcBorders>
              <w:top w:val="nil"/>
              <w:left w:val="nil"/>
              <w:bottom w:val="single" w:sz="4" w:space="0" w:color="auto"/>
              <w:right w:val="nil"/>
            </w:tcBorders>
            <w:shd w:val="clear" w:color="auto" w:fill="EEECE1" w:themeFill="background2"/>
            <w:noWrap/>
            <w:vAlign w:val="center"/>
          </w:tcPr>
          <w:p w14:paraId="2A548750"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116.2</w:t>
            </w:r>
          </w:p>
        </w:tc>
      </w:tr>
      <w:tr w:rsidR="002E4AA6" w:rsidRPr="001F2B62" w14:paraId="7ABE78B1"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tcPr>
          <w:p w14:paraId="29146FC3" w14:textId="621F5CCE" w:rsidR="002E4AA6" w:rsidRPr="001F2B62" w:rsidRDefault="002E4AA6"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2020</w:t>
            </w:r>
          </w:p>
        </w:tc>
        <w:tc>
          <w:tcPr>
            <w:tcW w:w="1919" w:type="dxa"/>
            <w:tcBorders>
              <w:top w:val="nil"/>
              <w:left w:val="nil"/>
              <w:bottom w:val="single" w:sz="4" w:space="0" w:color="auto"/>
              <w:right w:val="nil"/>
            </w:tcBorders>
            <w:shd w:val="clear" w:color="auto" w:fill="EEECE1" w:themeFill="background2"/>
            <w:noWrap/>
            <w:vAlign w:val="center"/>
          </w:tcPr>
          <w:p w14:paraId="10106442" w14:textId="75F7AC2F" w:rsidR="002E4AA6" w:rsidRPr="001F2B62" w:rsidRDefault="002E4AA6" w:rsidP="00B5537F">
            <w:pPr>
              <w:jc w:val="center"/>
              <w:rPr>
                <w:rFonts w:ascii="Calibri" w:hAnsi="Calibri" w:cs="Calibri"/>
                <w:color w:val="000000"/>
                <w:sz w:val="18"/>
                <w:szCs w:val="18"/>
              </w:rPr>
            </w:pPr>
            <w:r>
              <w:rPr>
                <w:rFonts w:ascii="Calibri" w:hAnsi="Calibri" w:cs="Calibri"/>
                <w:color w:val="000000"/>
                <w:sz w:val="18"/>
                <w:szCs w:val="18"/>
              </w:rPr>
              <w:t>Duration</w:t>
            </w:r>
          </w:p>
        </w:tc>
        <w:tc>
          <w:tcPr>
            <w:tcW w:w="862" w:type="dxa"/>
            <w:tcBorders>
              <w:top w:val="nil"/>
              <w:left w:val="nil"/>
              <w:bottom w:val="single" w:sz="4" w:space="0" w:color="auto"/>
              <w:right w:val="nil"/>
            </w:tcBorders>
            <w:shd w:val="clear" w:color="auto" w:fill="EEECE1" w:themeFill="background2"/>
            <w:noWrap/>
            <w:vAlign w:val="center"/>
          </w:tcPr>
          <w:p w14:paraId="5FE2F857" w14:textId="26E6DE8E" w:rsidR="002E4AA6" w:rsidRPr="001F2B62" w:rsidRDefault="002E4AA6"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s</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215DFC92"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2DAF3426" w14:textId="77777777" w:rsidR="002E4AA6" w:rsidRPr="001F2B62" w:rsidRDefault="002E4AA6" w:rsidP="00B5537F">
            <w:pPr>
              <w:jc w:val="center"/>
              <w:rPr>
                <w:rFonts w:ascii="Calibri" w:hAnsi="Calibri" w:cs="Calibri"/>
                <w:color w:val="000000"/>
                <w:sz w:val="18"/>
                <w:szCs w:val="18"/>
              </w:rPr>
            </w:pPr>
          </w:p>
        </w:tc>
        <w:tc>
          <w:tcPr>
            <w:tcW w:w="813" w:type="dxa"/>
            <w:tcBorders>
              <w:top w:val="nil"/>
              <w:left w:val="nil"/>
              <w:bottom w:val="single" w:sz="4" w:space="0" w:color="auto"/>
              <w:right w:val="nil"/>
            </w:tcBorders>
            <w:shd w:val="clear" w:color="auto" w:fill="EEECE1" w:themeFill="background2"/>
            <w:noWrap/>
            <w:vAlign w:val="center"/>
          </w:tcPr>
          <w:p w14:paraId="357057BE"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31E2E7DF" w14:textId="77777777" w:rsidR="002E4AA6" w:rsidRPr="001F2B62" w:rsidRDefault="002E4AA6" w:rsidP="00B5537F">
            <w:pPr>
              <w:jc w:val="center"/>
              <w:rPr>
                <w:rFonts w:ascii="Calibri" w:hAnsi="Calibri" w:cs="Calibri"/>
                <w:color w:val="000000"/>
                <w:sz w:val="18"/>
                <w:szCs w:val="18"/>
              </w:rPr>
            </w:pPr>
          </w:p>
        </w:tc>
        <w:tc>
          <w:tcPr>
            <w:tcW w:w="1147" w:type="dxa"/>
            <w:tcBorders>
              <w:top w:val="nil"/>
              <w:left w:val="nil"/>
              <w:bottom w:val="single" w:sz="4" w:space="0" w:color="auto"/>
              <w:right w:val="single" w:sz="4" w:space="0" w:color="auto"/>
            </w:tcBorders>
            <w:shd w:val="clear" w:color="auto" w:fill="EEECE1" w:themeFill="background2"/>
            <w:noWrap/>
            <w:vAlign w:val="center"/>
          </w:tcPr>
          <w:p w14:paraId="68E6134D" w14:textId="77777777" w:rsidR="002E4AA6" w:rsidRPr="001F2B62" w:rsidRDefault="002E4AA6" w:rsidP="00B5537F">
            <w:pPr>
              <w:jc w:val="center"/>
              <w:rPr>
                <w:rFonts w:ascii="Calibri" w:hAnsi="Calibri" w:cs="Calibri"/>
                <w:color w:val="000000"/>
                <w:sz w:val="18"/>
                <w:szCs w:val="18"/>
              </w:rPr>
            </w:pPr>
          </w:p>
        </w:tc>
        <w:tc>
          <w:tcPr>
            <w:tcW w:w="960" w:type="dxa"/>
            <w:tcBorders>
              <w:top w:val="nil"/>
              <w:left w:val="nil"/>
              <w:bottom w:val="single" w:sz="4" w:space="0" w:color="auto"/>
              <w:right w:val="nil"/>
            </w:tcBorders>
            <w:shd w:val="clear" w:color="auto" w:fill="EEECE1" w:themeFill="background2"/>
            <w:noWrap/>
            <w:vAlign w:val="center"/>
          </w:tcPr>
          <w:p w14:paraId="5D7F6124" w14:textId="77777777" w:rsidR="002E4AA6" w:rsidRPr="001F2B62" w:rsidRDefault="002E4AA6" w:rsidP="00B5537F">
            <w:pPr>
              <w:jc w:val="center"/>
              <w:rPr>
                <w:rFonts w:ascii="Calibri" w:hAnsi="Calibri" w:cs="Calibri"/>
                <w:color w:val="000000"/>
                <w:sz w:val="18"/>
                <w:szCs w:val="18"/>
              </w:rPr>
            </w:pPr>
          </w:p>
        </w:tc>
      </w:tr>
      <w:tr w:rsidR="003A5387" w:rsidRPr="001F2B62" w14:paraId="1316AAFC" w14:textId="77777777" w:rsidTr="00B5537F">
        <w:trPr>
          <w:trHeight w:hRule="exact" w:val="259"/>
        </w:trPr>
        <w:tc>
          <w:tcPr>
            <w:tcW w:w="810" w:type="dxa"/>
            <w:tcBorders>
              <w:top w:val="single" w:sz="4" w:space="0" w:color="auto"/>
              <w:left w:val="nil"/>
              <w:right w:val="nil"/>
            </w:tcBorders>
            <w:shd w:val="clear" w:color="auto" w:fill="auto"/>
            <w:noWrap/>
            <w:vAlign w:val="center"/>
            <w:hideMark/>
          </w:tcPr>
          <w:p w14:paraId="7D394CA9"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2017</w:t>
            </w:r>
          </w:p>
        </w:tc>
        <w:tc>
          <w:tcPr>
            <w:tcW w:w="1919" w:type="dxa"/>
            <w:tcBorders>
              <w:top w:val="single" w:sz="4" w:space="0" w:color="auto"/>
              <w:left w:val="nil"/>
              <w:right w:val="nil"/>
            </w:tcBorders>
            <w:shd w:val="clear" w:color="auto" w:fill="auto"/>
            <w:noWrap/>
            <w:vAlign w:val="center"/>
          </w:tcPr>
          <w:p w14:paraId="1A3EE15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vessel distance</w:t>
            </w:r>
          </w:p>
        </w:tc>
        <w:tc>
          <w:tcPr>
            <w:tcW w:w="862" w:type="dxa"/>
            <w:tcBorders>
              <w:top w:val="single" w:sz="4" w:space="0" w:color="auto"/>
              <w:left w:val="nil"/>
              <w:right w:val="nil"/>
            </w:tcBorders>
            <w:shd w:val="clear" w:color="auto" w:fill="auto"/>
            <w:noWrap/>
            <w:vAlign w:val="center"/>
          </w:tcPr>
          <w:p w14:paraId="79586AE6"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w:t>
            </w:r>
          </w:p>
        </w:tc>
        <w:tc>
          <w:tcPr>
            <w:tcW w:w="930" w:type="dxa"/>
            <w:tcBorders>
              <w:top w:val="single" w:sz="4" w:space="0" w:color="auto"/>
              <w:left w:val="single" w:sz="4" w:space="0" w:color="auto"/>
              <w:right w:val="nil"/>
            </w:tcBorders>
            <w:shd w:val="clear" w:color="auto" w:fill="auto"/>
            <w:noWrap/>
            <w:vAlign w:val="center"/>
          </w:tcPr>
          <w:p w14:paraId="5009E9A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25.5</w:t>
            </w:r>
          </w:p>
        </w:tc>
        <w:tc>
          <w:tcPr>
            <w:tcW w:w="955" w:type="dxa"/>
            <w:tcBorders>
              <w:top w:val="single" w:sz="4" w:space="0" w:color="auto"/>
              <w:left w:val="nil"/>
              <w:right w:val="nil"/>
            </w:tcBorders>
            <w:shd w:val="clear" w:color="auto" w:fill="auto"/>
            <w:noWrap/>
            <w:vAlign w:val="center"/>
          </w:tcPr>
          <w:p w14:paraId="275554F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60.0</w:t>
            </w:r>
          </w:p>
        </w:tc>
        <w:tc>
          <w:tcPr>
            <w:tcW w:w="813" w:type="dxa"/>
            <w:tcBorders>
              <w:top w:val="single" w:sz="4" w:space="0" w:color="auto"/>
              <w:left w:val="nil"/>
              <w:right w:val="nil"/>
            </w:tcBorders>
            <w:shd w:val="clear" w:color="auto" w:fill="auto"/>
            <w:noWrap/>
            <w:vAlign w:val="center"/>
          </w:tcPr>
          <w:p w14:paraId="0FA8F1B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102.6</w:t>
            </w:r>
          </w:p>
        </w:tc>
        <w:tc>
          <w:tcPr>
            <w:tcW w:w="955" w:type="dxa"/>
            <w:tcBorders>
              <w:top w:val="single" w:sz="4" w:space="0" w:color="auto"/>
              <w:left w:val="nil"/>
              <w:right w:val="nil"/>
            </w:tcBorders>
            <w:shd w:val="clear" w:color="auto" w:fill="auto"/>
            <w:noWrap/>
            <w:vAlign w:val="center"/>
          </w:tcPr>
          <w:p w14:paraId="5F4D50C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154.7</w:t>
            </w:r>
          </w:p>
        </w:tc>
        <w:tc>
          <w:tcPr>
            <w:tcW w:w="1147" w:type="dxa"/>
            <w:tcBorders>
              <w:top w:val="single" w:sz="4" w:space="0" w:color="auto"/>
              <w:left w:val="nil"/>
              <w:right w:val="single" w:sz="4" w:space="0" w:color="auto"/>
            </w:tcBorders>
            <w:shd w:val="clear" w:color="auto" w:fill="auto"/>
            <w:noWrap/>
            <w:vAlign w:val="center"/>
          </w:tcPr>
          <w:p w14:paraId="342163BF"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715.2</w:t>
            </w:r>
          </w:p>
        </w:tc>
        <w:tc>
          <w:tcPr>
            <w:tcW w:w="960" w:type="dxa"/>
            <w:tcBorders>
              <w:top w:val="single" w:sz="4" w:space="0" w:color="auto"/>
              <w:left w:val="nil"/>
              <w:right w:val="nil"/>
            </w:tcBorders>
            <w:shd w:val="clear" w:color="auto" w:fill="auto"/>
            <w:noWrap/>
            <w:vAlign w:val="center"/>
          </w:tcPr>
          <w:p w14:paraId="7FFC74B8"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149.2</w:t>
            </w:r>
          </w:p>
        </w:tc>
      </w:tr>
      <w:tr w:rsidR="003A5387" w:rsidRPr="001F2B62" w14:paraId="244161CC" w14:textId="77777777" w:rsidTr="00B5537F">
        <w:trPr>
          <w:trHeight w:hRule="exact" w:val="259"/>
        </w:trPr>
        <w:tc>
          <w:tcPr>
            <w:tcW w:w="810" w:type="dxa"/>
            <w:tcBorders>
              <w:top w:val="nil"/>
              <w:left w:val="nil"/>
              <w:right w:val="nil"/>
            </w:tcBorders>
            <w:shd w:val="clear" w:color="auto" w:fill="auto"/>
            <w:noWrap/>
            <w:vAlign w:val="center"/>
            <w:hideMark/>
          </w:tcPr>
          <w:p w14:paraId="67AA4E00"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2018</w:t>
            </w:r>
          </w:p>
        </w:tc>
        <w:tc>
          <w:tcPr>
            <w:tcW w:w="1919" w:type="dxa"/>
            <w:tcBorders>
              <w:top w:val="nil"/>
              <w:left w:val="nil"/>
              <w:right w:val="nil"/>
            </w:tcBorders>
            <w:shd w:val="clear" w:color="auto" w:fill="auto"/>
            <w:noWrap/>
            <w:vAlign w:val="center"/>
          </w:tcPr>
          <w:p w14:paraId="0B7F48A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vessel distance</w:t>
            </w:r>
          </w:p>
        </w:tc>
        <w:tc>
          <w:tcPr>
            <w:tcW w:w="862" w:type="dxa"/>
            <w:tcBorders>
              <w:top w:val="nil"/>
              <w:left w:val="nil"/>
              <w:right w:val="nil"/>
            </w:tcBorders>
            <w:shd w:val="clear" w:color="auto" w:fill="auto"/>
            <w:noWrap/>
            <w:vAlign w:val="center"/>
          </w:tcPr>
          <w:p w14:paraId="2D1291F9" w14:textId="77777777" w:rsidR="003A5387" w:rsidRPr="00960F2C"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w:t>
            </w:r>
          </w:p>
        </w:tc>
        <w:tc>
          <w:tcPr>
            <w:tcW w:w="930" w:type="dxa"/>
            <w:tcBorders>
              <w:top w:val="nil"/>
              <w:left w:val="single" w:sz="4" w:space="0" w:color="auto"/>
              <w:right w:val="nil"/>
            </w:tcBorders>
            <w:shd w:val="clear" w:color="auto" w:fill="auto"/>
            <w:noWrap/>
            <w:vAlign w:val="center"/>
          </w:tcPr>
          <w:p w14:paraId="3C76C17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22.2</w:t>
            </w:r>
          </w:p>
        </w:tc>
        <w:tc>
          <w:tcPr>
            <w:tcW w:w="955" w:type="dxa"/>
            <w:tcBorders>
              <w:top w:val="nil"/>
              <w:left w:val="nil"/>
              <w:right w:val="nil"/>
            </w:tcBorders>
            <w:shd w:val="clear" w:color="auto" w:fill="auto"/>
            <w:noWrap/>
            <w:vAlign w:val="center"/>
          </w:tcPr>
          <w:p w14:paraId="32E9D5E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57.1</w:t>
            </w:r>
          </w:p>
        </w:tc>
        <w:tc>
          <w:tcPr>
            <w:tcW w:w="813" w:type="dxa"/>
            <w:tcBorders>
              <w:top w:val="nil"/>
              <w:left w:val="nil"/>
              <w:right w:val="nil"/>
            </w:tcBorders>
            <w:shd w:val="clear" w:color="auto" w:fill="auto"/>
            <w:noWrap/>
            <w:vAlign w:val="center"/>
          </w:tcPr>
          <w:p w14:paraId="4FC0555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89.9</w:t>
            </w:r>
          </w:p>
        </w:tc>
        <w:tc>
          <w:tcPr>
            <w:tcW w:w="955" w:type="dxa"/>
            <w:tcBorders>
              <w:top w:val="nil"/>
              <w:left w:val="nil"/>
              <w:right w:val="nil"/>
            </w:tcBorders>
            <w:shd w:val="clear" w:color="auto" w:fill="auto"/>
            <w:noWrap/>
            <w:vAlign w:val="center"/>
          </w:tcPr>
          <w:p w14:paraId="2097A51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137.7</w:t>
            </w:r>
          </w:p>
        </w:tc>
        <w:tc>
          <w:tcPr>
            <w:tcW w:w="1147" w:type="dxa"/>
            <w:tcBorders>
              <w:top w:val="nil"/>
              <w:left w:val="nil"/>
              <w:right w:val="single" w:sz="4" w:space="0" w:color="auto"/>
            </w:tcBorders>
            <w:shd w:val="clear" w:color="auto" w:fill="auto"/>
            <w:noWrap/>
            <w:vAlign w:val="center"/>
          </w:tcPr>
          <w:p w14:paraId="74A4D75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749.7</w:t>
            </w:r>
          </w:p>
        </w:tc>
        <w:tc>
          <w:tcPr>
            <w:tcW w:w="960" w:type="dxa"/>
            <w:tcBorders>
              <w:top w:val="nil"/>
              <w:left w:val="nil"/>
              <w:right w:val="nil"/>
            </w:tcBorders>
            <w:shd w:val="clear" w:color="auto" w:fill="auto"/>
            <w:noWrap/>
            <w:vAlign w:val="center"/>
          </w:tcPr>
          <w:p w14:paraId="72E7089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135.6</w:t>
            </w:r>
          </w:p>
        </w:tc>
      </w:tr>
      <w:tr w:rsidR="003A5387" w:rsidRPr="001F2B62" w14:paraId="75AD2021"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hideMark/>
          </w:tcPr>
          <w:p w14:paraId="7B5199F6"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2019</w:t>
            </w:r>
          </w:p>
        </w:tc>
        <w:tc>
          <w:tcPr>
            <w:tcW w:w="1919" w:type="dxa"/>
            <w:tcBorders>
              <w:top w:val="nil"/>
              <w:left w:val="nil"/>
              <w:bottom w:val="single" w:sz="4" w:space="0" w:color="auto"/>
              <w:right w:val="nil"/>
            </w:tcBorders>
            <w:shd w:val="clear" w:color="auto" w:fill="EEECE1" w:themeFill="background2"/>
            <w:noWrap/>
            <w:vAlign w:val="center"/>
          </w:tcPr>
          <w:p w14:paraId="048C5DD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vessel distance</w:t>
            </w:r>
          </w:p>
        </w:tc>
        <w:tc>
          <w:tcPr>
            <w:tcW w:w="862" w:type="dxa"/>
            <w:tcBorders>
              <w:top w:val="nil"/>
              <w:left w:val="nil"/>
              <w:bottom w:val="single" w:sz="4" w:space="0" w:color="auto"/>
              <w:right w:val="nil"/>
            </w:tcBorders>
            <w:shd w:val="clear" w:color="auto" w:fill="EEECE1" w:themeFill="background2"/>
            <w:noWrap/>
            <w:vAlign w:val="center"/>
          </w:tcPr>
          <w:p w14:paraId="17F7E0B0" w14:textId="77777777" w:rsidR="003A5387" w:rsidRPr="00960F2C"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1B73778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39.4</w:t>
            </w:r>
          </w:p>
        </w:tc>
        <w:tc>
          <w:tcPr>
            <w:tcW w:w="955" w:type="dxa"/>
            <w:tcBorders>
              <w:top w:val="nil"/>
              <w:left w:val="nil"/>
              <w:bottom w:val="single" w:sz="4" w:space="0" w:color="auto"/>
              <w:right w:val="nil"/>
            </w:tcBorders>
            <w:shd w:val="clear" w:color="auto" w:fill="EEECE1" w:themeFill="background2"/>
            <w:noWrap/>
            <w:vAlign w:val="center"/>
          </w:tcPr>
          <w:p w14:paraId="37BD941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113.5</w:t>
            </w:r>
          </w:p>
        </w:tc>
        <w:tc>
          <w:tcPr>
            <w:tcW w:w="813" w:type="dxa"/>
            <w:tcBorders>
              <w:top w:val="nil"/>
              <w:left w:val="nil"/>
              <w:bottom w:val="single" w:sz="4" w:space="0" w:color="auto"/>
              <w:right w:val="nil"/>
            </w:tcBorders>
            <w:shd w:val="clear" w:color="auto" w:fill="EEECE1" w:themeFill="background2"/>
            <w:noWrap/>
            <w:vAlign w:val="center"/>
          </w:tcPr>
          <w:p w14:paraId="7EE62D1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158.5</w:t>
            </w:r>
          </w:p>
        </w:tc>
        <w:tc>
          <w:tcPr>
            <w:tcW w:w="955" w:type="dxa"/>
            <w:tcBorders>
              <w:top w:val="nil"/>
              <w:left w:val="nil"/>
              <w:bottom w:val="single" w:sz="4" w:space="0" w:color="auto"/>
              <w:right w:val="nil"/>
            </w:tcBorders>
            <w:shd w:val="clear" w:color="auto" w:fill="EEECE1" w:themeFill="background2"/>
            <w:noWrap/>
            <w:vAlign w:val="center"/>
          </w:tcPr>
          <w:p w14:paraId="5F5C87D2"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202.8</w:t>
            </w:r>
          </w:p>
        </w:tc>
        <w:tc>
          <w:tcPr>
            <w:tcW w:w="1147" w:type="dxa"/>
            <w:tcBorders>
              <w:top w:val="nil"/>
              <w:left w:val="nil"/>
              <w:bottom w:val="single" w:sz="4" w:space="0" w:color="auto"/>
              <w:right w:val="single" w:sz="4" w:space="0" w:color="auto"/>
            </w:tcBorders>
            <w:shd w:val="clear" w:color="auto" w:fill="EEECE1" w:themeFill="background2"/>
            <w:noWrap/>
            <w:vAlign w:val="center"/>
          </w:tcPr>
          <w:p w14:paraId="7BD3739A"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965.4</w:t>
            </w:r>
          </w:p>
        </w:tc>
        <w:tc>
          <w:tcPr>
            <w:tcW w:w="960" w:type="dxa"/>
            <w:tcBorders>
              <w:top w:val="nil"/>
              <w:left w:val="nil"/>
              <w:bottom w:val="single" w:sz="4" w:space="0" w:color="auto"/>
              <w:right w:val="nil"/>
            </w:tcBorders>
            <w:shd w:val="clear" w:color="auto" w:fill="EEECE1" w:themeFill="background2"/>
            <w:noWrap/>
            <w:vAlign w:val="center"/>
          </w:tcPr>
          <w:p w14:paraId="7A06E5D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203.1</w:t>
            </w:r>
          </w:p>
        </w:tc>
      </w:tr>
      <w:tr w:rsidR="002E4AA6" w:rsidRPr="001F2B62" w14:paraId="7A512C98"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tcPr>
          <w:p w14:paraId="206C94EF" w14:textId="7FB23761" w:rsidR="002E4AA6" w:rsidRPr="001F2B62" w:rsidRDefault="002E4AA6"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2020</w:t>
            </w:r>
          </w:p>
        </w:tc>
        <w:tc>
          <w:tcPr>
            <w:tcW w:w="1919" w:type="dxa"/>
            <w:tcBorders>
              <w:top w:val="nil"/>
              <w:left w:val="nil"/>
              <w:bottom w:val="single" w:sz="4" w:space="0" w:color="auto"/>
              <w:right w:val="nil"/>
            </w:tcBorders>
            <w:shd w:val="clear" w:color="auto" w:fill="EEECE1" w:themeFill="background2"/>
            <w:noWrap/>
            <w:vAlign w:val="center"/>
          </w:tcPr>
          <w:p w14:paraId="009A495A" w14:textId="7BD94A18" w:rsidR="002E4AA6" w:rsidRPr="001F2B62" w:rsidRDefault="002E4AA6" w:rsidP="00B5537F">
            <w:pPr>
              <w:jc w:val="center"/>
              <w:rPr>
                <w:rFonts w:ascii="Calibri" w:hAnsi="Calibri" w:cs="Calibri"/>
                <w:color w:val="000000"/>
                <w:sz w:val="18"/>
                <w:szCs w:val="18"/>
              </w:rPr>
            </w:pPr>
            <w:r>
              <w:rPr>
                <w:rFonts w:ascii="Calibri" w:hAnsi="Calibri" w:cs="Calibri"/>
                <w:color w:val="000000"/>
                <w:sz w:val="18"/>
                <w:szCs w:val="18"/>
              </w:rPr>
              <w:t>vessel distance</w:t>
            </w:r>
          </w:p>
        </w:tc>
        <w:tc>
          <w:tcPr>
            <w:tcW w:w="862" w:type="dxa"/>
            <w:tcBorders>
              <w:top w:val="nil"/>
              <w:left w:val="nil"/>
              <w:bottom w:val="single" w:sz="4" w:space="0" w:color="auto"/>
              <w:right w:val="nil"/>
            </w:tcBorders>
            <w:shd w:val="clear" w:color="auto" w:fill="EEECE1" w:themeFill="background2"/>
            <w:noWrap/>
            <w:vAlign w:val="center"/>
          </w:tcPr>
          <w:p w14:paraId="39FCC1D6" w14:textId="410BFF64" w:rsidR="002E4AA6" w:rsidRPr="001F2B62" w:rsidRDefault="002E4AA6"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m</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30A4F4CD"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43503B68" w14:textId="77777777" w:rsidR="002E4AA6" w:rsidRPr="001F2B62" w:rsidRDefault="002E4AA6" w:rsidP="00B5537F">
            <w:pPr>
              <w:jc w:val="center"/>
              <w:rPr>
                <w:rFonts w:ascii="Calibri" w:hAnsi="Calibri" w:cs="Calibri"/>
                <w:color w:val="000000"/>
                <w:sz w:val="18"/>
                <w:szCs w:val="18"/>
              </w:rPr>
            </w:pPr>
          </w:p>
        </w:tc>
        <w:tc>
          <w:tcPr>
            <w:tcW w:w="813" w:type="dxa"/>
            <w:tcBorders>
              <w:top w:val="nil"/>
              <w:left w:val="nil"/>
              <w:bottom w:val="single" w:sz="4" w:space="0" w:color="auto"/>
              <w:right w:val="nil"/>
            </w:tcBorders>
            <w:shd w:val="clear" w:color="auto" w:fill="EEECE1" w:themeFill="background2"/>
            <w:noWrap/>
            <w:vAlign w:val="center"/>
          </w:tcPr>
          <w:p w14:paraId="7803E3F0"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484C6240" w14:textId="77777777" w:rsidR="002E4AA6" w:rsidRPr="001F2B62" w:rsidRDefault="002E4AA6" w:rsidP="00B5537F">
            <w:pPr>
              <w:jc w:val="center"/>
              <w:rPr>
                <w:rFonts w:ascii="Calibri" w:hAnsi="Calibri" w:cs="Calibri"/>
                <w:color w:val="000000"/>
                <w:sz w:val="18"/>
                <w:szCs w:val="18"/>
              </w:rPr>
            </w:pPr>
          </w:p>
        </w:tc>
        <w:tc>
          <w:tcPr>
            <w:tcW w:w="1147" w:type="dxa"/>
            <w:tcBorders>
              <w:top w:val="nil"/>
              <w:left w:val="nil"/>
              <w:bottom w:val="single" w:sz="4" w:space="0" w:color="auto"/>
              <w:right w:val="single" w:sz="4" w:space="0" w:color="auto"/>
            </w:tcBorders>
            <w:shd w:val="clear" w:color="auto" w:fill="EEECE1" w:themeFill="background2"/>
            <w:noWrap/>
            <w:vAlign w:val="center"/>
          </w:tcPr>
          <w:p w14:paraId="35621907" w14:textId="77777777" w:rsidR="002E4AA6" w:rsidRPr="001F2B62" w:rsidRDefault="002E4AA6" w:rsidP="00B5537F">
            <w:pPr>
              <w:jc w:val="center"/>
              <w:rPr>
                <w:rFonts w:ascii="Calibri" w:hAnsi="Calibri" w:cs="Calibri"/>
                <w:color w:val="000000"/>
                <w:sz w:val="18"/>
                <w:szCs w:val="18"/>
              </w:rPr>
            </w:pPr>
          </w:p>
        </w:tc>
        <w:tc>
          <w:tcPr>
            <w:tcW w:w="960" w:type="dxa"/>
            <w:tcBorders>
              <w:top w:val="nil"/>
              <w:left w:val="nil"/>
              <w:bottom w:val="single" w:sz="4" w:space="0" w:color="auto"/>
              <w:right w:val="nil"/>
            </w:tcBorders>
            <w:shd w:val="clear" w:color="auto" w:fill="EEECE1" w:themeFill="background2"/>
            <w:noWrap/>
            <w:vAlign w:val="center"/>
          </w:tcPr>
          <w:p w14:paraId="0F66EAFA" w14:textId="77777777" w:rsidR="002E4AA6" w:rsidRPr="001F2B62" w:rsidRDefault="002E4AA6" w:rsidP="00B5537F">
            <w:pPr>
              <w:jc w:val="center"/>
              <w:rPr>
                <w:rFonts w:ascii="Calibri" w:hAnsi="Calibri" w:cs="Calibri"/>
                <w:color w:val="000000"/>
                <w:sz w:val="18"/>
                <w:szCs w:val="18"/>
              </w:rPr>
            </w:pPr>
          </w:p>
        </w:tc>
      </w:tr>
      <w:tr w:rsidR="003A5387" w:rsidRPr="001F2B62" w14:paraId="25D98280" w14:textId="77777777" w:rsidTr="00B5537F">
        <w:trPr>
          <w:trHeight w:hRule="exact" w:val="259"/>
        </w:trPr>
        <w:tc>
          <w:tcPr>
            <w:tcW w:w="810" w:type="dxa"/>
            <w:tcBorders>
              <w:top w:val="nil"/>
              <w:left w:val="nil"/>
              <w:bottom w:val="nil"/>
              <w:right w:val="nil"/>
            </w:tcBorders>
            <w:shd w:val="clear" w:color="auto" w:fill="auto"/>
            <w:noWrap/>
            <w:vAlign w:val="center"/>
            <w:hideMark/>
          </w:tcPr>
          <w:p w14:paraId="0DB691E5"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2017</w:t>
            </w:r>
          </w:p>
        </w:tc>
        <w:tc>
          <w:tcPr>
            <w:tcW w:w="1919" w:type="dxa"/>
            <w:tcBorders>
              <w:top w:val="nil"/>
              <w:left w:val="nil"/>
              <w:bottom w:val="nil"/>
              <w:right w:val="nil"/>
            </w:tcBorders>
            <w:shd w:val="clear" w:color="auto" w:fill="auto"/>
            <w:noWrap/>
            <w:vAlign w:val="center"/>
          </w:tcPr>
          <w:p w14:paraId="3007B41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winch speed</w:t>
            </w:r>
          </w:p>
        </w:tc>
        <w:tc>
          <w:tcPr>
            <w:tcW w:w="862" w:type="dxa"/>
            <w:tcBorders>
              <w:top w:val="nil"/>
              <w:left w:val="nil"/>
              <w:bottom w:val="nil"/>
              <w:right w:val="nil"/>
            </w:tcBorders>
            <w:shd w:val="clear" w:color="auto" w:fill="auto"/>
            <w:noWrap/>
            <w:vAlign w:val="center"/>
          </w:tcPr>
          <w:p w14:paraId="3293BAA8"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m/s</w:t>
            </w:r>
          </w:p>
        </w:tc>
        <w:tc>
          <w:tcPr>
            <w:tcW w:w="930" w:type="dxa"/>
            <w:tcBorders>
              <w:top w:val="nil"/>
              <w:left w:val="single" w:sz="4" w:space="0" w:color="auto"/>
              <w:bottom w:val="nil"/>
              <w:right w:val="nil"/>
            </w:tcBorders>
            <w:shd w:val="clear" w:color="auto" w:fill="auto"/>
            <w:noWrap/>
            <w:vAlign w:val="center"/>
          </w:tcPr>
          <w:p w14:paraId="686C87A2"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1.01</w:t>
            </w:r>
          </w:p>
        </w:tc>
        <w:tc>
          <w:tcPr>
            <w:tcW w:w="955" w:type="dxa"/>
            <w:tcBorders>
              <w:top w:val="nil"/>
              <w:left w:val="nil"/>
              <w:bottom w:val="nil"/>
              <w:right w:val="nil"/>
            </w:tcBorders>
            <w:shd w:val="clear" w:color="auto" w:fill="auto"/>
            <w:noWrap/>
            <w:vAlign w:val="center"/>
          </w:tcPr>
          <w:p w14:paraId="269C526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1.21</w:t>
            </w:r>
          </w:p>
        </w:tc>
        <w:tc>
          <w:tcPr>
            <w:tcW w:w="813" w:type="dxa"/>
            <w:tcBorders>
              <w:top w:val="nil"/>
              <w:left w:val="nil"/>
              <w:bottom w:val="nil"/>
              <w:right w:val="nil"/>
            </w:tcBorders>
            <w:shd w:val="clear" w:color="auto" w:fill="auto"/>
            <w:noWrap/>
            <w:vAlign w:val="center"/>
          </w:tcPr>
          <w:p w14:paraId="5613141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1.26</w:t>
            </w:r>
          </w:p>
        </w:tc>
        <w:tc>
          <w:tcPr>
            <w:tcW w:w="955" w:type="dxa"/>
            <w:tcBorders>
              <w:top w:val="nil"/>
              <w:left w:val="nil"/>
              <w:bottom w:val="nil"/>
              <w:right w:val="nil"/>
            </w:tcBorders>
            <w:shd w:val="clear" w:color="auto" w:fill="auto"/>
            <w:noWrap/>
            <w:vAlign w:val="center"/>
          </w:tcPr>
          <w:p w14:paraId="34F76152"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1.30</w:t>
            </w:r>
          </w:p>
        </w:tc>
        <w:tc>
          <w:tcPr>
            <w:tcW w:w="1147" w:type="dxa"/>
            <w:tcBorders>
              <w:top w:val="nil"/>
              <w:left w:val="nil"/>
              <w:bottom w:val="nil"/>
              <w:right w:val="single" w:sz="4" w:space="0" w:color="auto"/>
            </w:tcBorders>
            <w:shd w:val="clear" w:color="auto" w:fill="auto"/>
            <w:noWrap/>
            <w:vAlign w:val="center"/>
          </w:tcPr>
          <w:p w14:paraId="115D56E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1.39</w:t>
            </w:r>
          </w:p>
        </w:tc>
        <w:tc>
          <w:tcPr>
            <w:tcW w:w="960" w:type="dxa"/>
            <w:tcBorders>
              <w:top w:val="nil"/>
              <w:left w:val="nil"/>
              <w:bottom w:val="nil"/>
              <w:right w:val="nil"/>
            </w:tcBorders>
            <w:shd w:val="clear" w:color="auto" w:fill="auto"/>
            <w:noWrap/>
            <w:vAlign w:val="center"/>
          </w:tcPr>
          <w:p w14:paraId="44DB22F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1.25</w:t>
            </w:r>
          </w:p>
        </w:tc>
      </w:tr>
      <w:tr w:rsidR="003A5387" w:rsidRPr="001F2B62" w14:paraId="0FBE59DD" w14:textId="77777777" w:rsidTr="00B5537F">
        <w:trPr>
          <w:trHeight w:hRule="exact" w:val="259"/>
        </w:trPr>
        <w:tc>
          <w:tcPr>
            <w:tcW w:w="810" w:type="dxa"/>
            <w:tcBorders>
              <w:top w:val="nil"/>
              <w:left w:val="nil"/>
              <w:bottom w:val="nil"/>
              <w:right w:val="nil"/>
            </w:tcBorders>
            <w:shd w:val="clear" w:color="auto" w:fill="auto"/>
            <w:noWrap/>
            <w:vAlign w:val="center"/>
            <w:hideMark/>
          </w:tcPr>
          <w:p w14:paraId="24702C63"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2018</w:t>
            </w:r>
          </w:p>
        </w:tc>
        <w:tc>
          <w:tcPr>
            <w:tcW w:w="1919" w:type="dxa"/>
            <w:tcBorders>
              <w:top w:val="nil"/>
              <w:left w:val="nil"/>
              <w:bottom w:val="nil"/>
              <w:right w:val="nil"/>
            </w:tcBorders>
            <w:shd w:val="clear" w:color="auto" w:fill="auto"/>
            <w:noWrap/>
            <w:vAlign w:val="center"/>
          </w:tcPr>
          <w:p w14:paraId="7E639B2B" w14:textId="77777777" w:rsidR="003A5387" w:rsidRPr="001F2B62" w:rsidRDefault="003A5387" w:rsidP="00B5537F">
            <w:pPr>
              <w:jc w:val="center"/>
              <w:rPr>
                <w:sz w:val="18"/>
                <w:szCs w:val="18"/>
              </w:rPr>
            </w:pPr>
            <w:r w:rsidRPr="001F2B62">
              <w:rPr>
                <w:rFonts w:ascii="Calibri" w:hAnsi="Calibri" w:cs="Calibri"/>
                <w:color w:val="000000"/>
                <w:sz w:val="18"/>
                <w:szCs w:val="18"/>
              </w:rPr>
              <w:t>winch speed</w:t>
            </w:r>
          </w:p>
        </w:tc>
        <w:tc>
          <w:tcPr>
            <w:tcW w:w="862" w:type="dxa"/>
            <w:tcBorders>
              <w:top w:val="nil"/>
              <w:left w:val="nil"/>
              <w:bottom w:val="nil"/>
              <w:right w:val="nil"/>
            </w:tcBorders>
            <w:shd w:val="clear" w:color="auto" w:fill="auto"/>
            <w:noWrap/>
            <w:vAlign w:val="center"/>
          </w:tcPr>
          <w:p w14:paraId="4E44AC38"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m/s</w:t>
            </w:r>
          </w:p>
        </w:tc>
        <w:tc>
          <w:tcPr>
            <w:tcW w:w="930" w:type="dxa"/>
            <w:tcBorders>
              <w:top w:val="nil"/>
              <w:left w:val="single" w:sz="4" w:space="0" w:color="auto"/>
              <w:bottom w:val="nil"/>
              <w:right w:val="nil"/>
            </w:tcBorders>
            <w:shd w:val="clear" w:color="auto" w:fill="auto"/>
            <w:noWrap/>
            <w:vAlign w:val="center"/>
          </w:tcPr>
          <w:p w14:paraId="3B8FB3E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1.03</w:t>
            </w:r>
          </w:p>
        </w:tc>
        <w:tc>
          <w:tcPr>
            <w:tcW w:w="955" w:type="dxa"/>
            <w:tcBorders>
              <w:top w:val="nil"/>
              <w:left w:val="nil"/>
              <w:bottom w:val="nil"/>
              <w:right w:val="nil"/>
            </w:tcBorders>
            <w:shd w:val="clear" w:color="auto" w:fill="auto"/>
            <w:noWrap/>
            <w:vAlign w:val="center"/>
          </w:tcPr>
          <w:p w14:paraId="12F4F99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1.22</w:t>
            </w:r>
          </w:p>
        </w:tc>
        <w:tc>
          <w:tcPr>
            <w:tcW w:w="813" w:type="dxa"/>
            <w:tcBorders>
              <w:top w:val="nil"/>
              <w:left w:val="nil"/>
              <w:bottom w:val="nil"/>
              <w:right w:val="nil"/>
            </w:tcBorders>
            <w:shd w:val="clear" w:color="auto" w:fill="auto"/>
            <w:noWrap/>
            <w:vAlign w:val="center"/>
          </w:tcPr>
          <w:p w14:paraId="5B18AFF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1.26</w:t>
            </w:r>
          </w:p>
        </w:tc>
        <w:tc>
          <w:tcPr>
            <w:tcW w:w="955" w:type="dxa"/>
            <w:tcBorders>
              <w:top w:val="nil"/>
              <w:left w:val="nil"/>
              <w:bottom w:val="nil"/>
              <w:right w:val="nil"/>
            </w:tcBorders>
            <w:shd w:val="clear" w:color="auto" w:fill="auto"/>
            <w:noWrap/>
            <w:vAlign w:val="center"/>
          </w:tcPr>
          <w:p w14:paraId="5D23457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1.30</w:t>
            </w:r>
          </w:p>
        </w:tc>
        <w:tc>
          <w:tcPr>
            <w:tcW w:w="1147" w:type="dxa"/>
            <w:tcBorders>
              <w:top w:val="nil"/>
              <w:left w:val="nil"/>
              <w:bottom w:val="nil"/>
              <w:right w:val="single" w:sz="4" w:space="0" w:color="auto"/>
            </w:tcBorders>
            <w:shd w:val="clear" w:color="auto" w:fill="auto"/>
            <w:noWrap/>
            <w:vAlign w:val="center"/>
          </w:tcPr>
          <w:p w14:paraId="2D2D8D13"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1.36</w:t>
            </w:r>
          </w:p>
        </w:tc>
        <w:tc>
          <w:tcPr>
            <w:tcW w:w="960" w:type="dxa"/>
            <w:tcBorders>
              <w:top w:val="nil"/>
              <w:left w:val="nil"/>
              <w:bottom w:val="nil"/>
              <w:right w:val="nil"/>
            </w:tcBorders>
            <w:shd w:val="clear" w:color="auto" w:fill="auto"/>
            <w:noWrap/>
            <w:vAlign w:val="center"/>
          </w:tcPr>
          <w:p w14:paraId="4789E260"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1.25</w:t>
            </w:r>
          </w:p>
        </w:tc>
      </w:tr>
      <w:tr w:rsidR="003A5387" w:rsidRPr="001F2B62" w14:paraId="069F3723"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hideMark/>
          </w:tcPr>
          <w:p w14:paraId="148A36B9"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2019</w:t>
            </w:r>
          </w:p>
        </w:tc>
        <w:tc>
          <w:tcPr>
            <w:tcW w:w="1919" w:type="dxa"/>
            <w:tcBorders>
              <w:top w:val="nil"/>
              <w:left w:val="nil"/>
              <w:bottom w:val="single" w:sz="4" w:space="0" w:color="auto"/>
              <w:right w:val="nil"/>
            </w:tcBorders>
            <w:shd w:val="clear" w:color="auto" w:fill="EEECE1" w:themeFill="background2"/>
            <w:noWrap/>
            <w:vAlign w:val="center"/>
          </w:tcPr>
          <w:p w14:paraId="15621CF8" w14:textId="77777777" w:rsidR="003A5387" w:rsidRPr="001F2B62" w:rsidRDefault="003A5387" w:rsidP="00B5537F">
            <w:pPr>
              <w:jc w:val="center"/>
              <w:rPr>
                <w:sz w:val="18"/>
                <w:szCs w:val="18"/>
              </w:rPr>
            </w:pPr>
            <w:r w:rsidRPr="001F2B62">
              <w:rPr>
                <w:rFonts w:ascii="Calibri" w:hAnsi="Calibri" w:cs="Calibri"/>
                <w:color w:val="000000"/>
                <w:sz w:val="18"/>
                <w:szCs w:val="18"/>
              </w:rPr>
              <w:t>winch speed</w:t>
            </w:r>
          </w:p>
        </w:tc>
        <w:tc>
          <w:tcPr>
            <w:tcW w:w="862" w:type="dxa"/>
            <w:tcBorders>
              <w:top w:val="nil"/>
              <w:left w:val="nil"/>
              <w:bottom w:val="single" w:sz="4" w:space="0" w:color="auto"/>
              <w:right w:val="nil"/>
            </w:tcBorders>
            <w:shd w:val="clear" w:color="auto" w:fill="EEECE1" w:themeFill="background2"/>
            <w:noWrap/>
            <w:vAlign w:val="center"/>
          </w:tcPr>
          <w:p w14:paraId="6FFE0DB0"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m/s</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0060109A"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0.71</w:t>
            </w:r>
          </w:p>
        </w:tc>
        <w:tc>
          <w:tcPr>
            <w:tcW w:w="955" w:type="dxa"/>
            <w:tcBorders>
              <w:top w:val="nil"/>
              <w:left w:val="nil"/>
              <w:bottom w:val="single" w:sz="4" w:space="0" w:color="auto"/>
              <w:right w:val="nil"/>
            </w:tcBorders>
            <w:shd w:val="clear" w:color="auto" w:fill="EEECE1" w:themeFill="background2"/>
            <w:noWrap/>
            <w:vAlign w:val="center"/>
          </w:tcPr>
          <w:p w14:paraId="00699A92"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0.84</w:t>
            </w:r>
          </w:p>
        </w:tc>
        <w:tc>
          <w:tcPr>
            <w:tcW w:w="813" w:type="dxa"/>
            <w:tcBorders>
              <w:top w:val="nil"/>
              <w:left w:val="nil"/>
              <w:bottom w:val="single" w:sz="4" w:space="0" w:color="auto"/>
              <w:right w:val="nil"/>
            </w:tcBorders>
            <w:shd w:val="clear" w:color="auto" w:fill="EEECE1" w:themeFill="background2"/>
            <w:noWrap/>
            <w:vAlign w:val="center"/>
          </w:tcPr>
          <w:p w14:paraId="6E5B967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0.90</w:t>
            </w:r>
          </w:p>
        </w:tc>
        <w:tc>
          <w:tcPr>
            <w:tcW w:w="955" w:type="dxa"/>
            <w:tcBorders>
              <w:top w:val="nil"/>
              <w:left w:val="nil"/>
              <w:bottom w:val="single" w:sz="4" w:space="0" w:color="auto"/>
              <w:right w:val="nil"/>
            </w:tcBorders>
            <w:shd w:val="clear" w:color="auto" w:fill="EEECE1" w:themeFill="background2"/>
            <w:noWrap/>
            <w:vAlign w:val="center"/>
          </w:tcPr>
          <w:p w14:paraId="4AA89A7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0.97</w:t>
            </w:r>
          </w:p>
        </w:tc>
        <w:tc>
          <w:tcPr>
            <w:tcW w:w="1147" w:type="dxa"/>
            <w:tcBorders>
              <w:top w:val="nil"/>
              <w:left w:val="nil"/>
              <w:bottom w:val="single" w:sz="4" w:space="0" w:color="auto"/>
              <w:right w:val="single" w:sz="4" w:space="0" w:color="auto"/>
            </w:tcBorders>
            <w:shd w:val="clear" w:color="auto" w:fill="EEECE1" w:themeFill="background2"/>
            <w:noWrap/>
            <w:vAlign w:val="center"/>
          </w:tcPr>
          <w:p w14:paraId="413A27B0"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1.31</w:t>
            </w:r>
          </w:p>
        </w:tc>
        <w:tc>
          <w:tcPr>
            <w:tcW w:w="960" w:type="dxa"/>
            <w:tcBorders>
              <w:top w:val="nil"/>
              <w:left w:val="nil"/>
              <w:bottom w:val="single" w:sz="4" w:space="0" w:color="auto"/>
              <w:right w:val="nil"/>
            </w:tcBorders>
            <w:shd w:val="clear" w:color="auto" w:fill="EEECE1" w:themeFill="background2"/>
            <w:noWrap/>
            <w:vAlign w:val="center"/>
          </w:tcPr>
          <w:p w14:paraId="6F1152B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0.92</w:t>
            </w:r>
          </w:p>
        </w:tc>
      </w:tr>
      <w:tr w:rsidR="002E4AA6" w:rsidRPr="001F2B62" w14:paraId="587E25D2"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tcPr>
          <w:p w14:paraId="50D74F86" w14:textId="715ED911" w:rsidR="002E4AA6" w:rsidRPr="001F2B62" w:rsidRDefault="002E4AA6"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2020</w:t>
            </w:r>
          </w:p>
        </w:tc>
        <w:tc>
          <w:tcPr>
            <w:tcW w:w="1919" w:type="dxa"/>
            <w:tcBorders>
              <w:top w:val="nil"/>
              <w:left w:val="nil"/>
              <w:bottom w:val="single" w:sz="4" w:space="0" w:color="auto"/>
              <w:right w:val="nil"/>
            </w:tcBorders>
            <w:shd w:val="clear" w:color="auto" w:fill="EEECE1" w:themeFill="background2"/>
            <w:noWrap/>
            <w:vAlign w:val="center"/>
          </w:tcPr>
          <w:p w14:paraId="6F129561" w14:textId="69C60666" w:rsidR="002E4AA6" w:rsidRPr="001F2B62" w:rsidRDefault="002E4AA6" w:rsidP="00B5537F">
            <w:pPr>
              <w:jc w:val="center"/>
              <w:rPr>
                <w:rFonts w:ascii="Calibri" w:hAnsi="Calibri" w:cs="Calibri"/>
                <w:color w:val="000000"/>
                <w:sz w:val="18"/>
                <w:szCs w:val="18"/>
              </w:rPr>
            </w:pPr>
            <w:r>
              <w:rPr>
                <w:rFonts w:ascii="Calibri" w:hAnsi="Calibri" w:cs="Calibri"/>
                <w:color w:val="000000"/>
                <w:sz w:val="18"/>
                <w:szCs w:val="18"/>
              </w:rPr>
              <w:t>Winch speed</w:t>
            </w:r>
          </w:p>
        </w:tc>
        <w:tc>
          <w:tcPr>
            <w:tcW w:w="862" w:type="dxa"/>
            <w:tcBorders>
              <w:top w:val="nil"/>
              <w:left w:val="nil"/>
              <w:bottom w:val="single" w:sz="4" w:space="0" w:color="auto"/>
              <w:right w:val="nil"/>
            </w:tcBorders>
            <w:shd w:val="clear" w:color="auto" w:fill="EEECE1" w:themeFill="background2"/>
            <w:noWrap/>
            <w:vAlign w:val="center"/>
          </w:tcPr>
          <w:p w14:paraId="36F991F1" w14:textId="7365961F" w:rsidR="002E4AA6" w:rsidRPr="001F2B62" w:rsidRDefault="002E4AA6" w:rsidP="00B5537F">
            <w:pPr>
              <w:jc w:val="center"/>
              <w:rPr>
                <w:rFonts w:ascii="Calibri" w:hAnsi="Calibri" w:cs="Calibri"/>
                <w:color w:val="000000"/>
                <w:sz w:val="18"/>
                <w:szCs w:val="18"/>
                <w:lang w:eastAsia="en-CA"/>
              </w:rPr>
            </w:pPr>
            <w:r w:rsidRPr="002E4AA6">
              <w:rPr>
                <w:rFonts w:ascii="Calibri" w:hAnsi="Calibri" w:cs="Calibri"/>
                <w:color w:val="000000"/>
                <w:sz w:val="18"/>
                <w:szCs w:val="18"/>
                <w:lang w:eastAsia="en-CA"/>
              </w:rPr>
              <w:t>m/s</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1F608D04"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560E8A59" w14:textId="77777777" w:rsidR="002E4AA6" w:rsidRPr="001F2B62" w:rsidRDefault="002E4AA6" w:rsidP="00B5537F">
            <w:pPr>
              <w:jc w:val="center"/>
              <w:rPr>
                <w:rFonts w:ascii="Calibri" w:hAnsi="Calibri" w:cs="Calibri"/>
                <w:color w:val="000000"/>
                <w:sz w:val="18"/>
                <w:szCs w:val="18"/>
              </w:rPr>
            </w:pPr>
          </w:p>
        </w:tc>
        <w:tc>
          <w:tcPr>
            <w:tcW w:w="813" w:type="dxa"/>
            <w:tcBorders>
              <w:top w:val="nil"/>
              <w:left w:val="nil"/>
              <w:bottom w:val="single" w:sz="4" w:space="0" w:color="auto"/>
              <w:right w:val="nil"/>
            </w:tcBorders>
            <w:shd w:val="clear" w:color="auto" w:fill="EEECE1" w:themeFill="background2"/>
            <w:noWrap/>
            <w:vAlign w:val="center"/>
          </w:tcPr>
          <w:p w14:paraId="06DE6582"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1CE8D24B" w14:textId="77777777" w:rsidR="002E4AA6" w:rsidRPr="001F2B62" w:rsidRDefault="002E4AA6" w:rsidP="00B5537F">
            <w:pPr>
              <w:jc w:val="center"/>
              <w:rPr>
                <w:rFonts w:ascii="Calibri" w:hAnsi="Calibri" w:cs="Calibri"/>
                <w:color w:val="000000"/>
                <w:sz w:val="18"/>
                <w:szCs w:val="18"/>
              </w:rPr>
            </w:pPr>
          </w:p>
        </w:tc>
        <w:tc>
          <w:tcPr>
            <w:tcW w:w="1147" w:type="dxa"/>
            <w:tcBorders>
              <w:top w:val="nil"/>
              <w:left w:val="nil"/>
              <w:bottom w:val="single" w:sz="4" w:space="0" w:color="auto"/>
              <w:right w:val="single" w:sz="4" w:space="0" w:color="auto"/>
            </w:tcBorders>
            <w:shd w:val="clear" w:color="auto" w:fill="EEECE1" w:themeFill="background2"/>
            <w:noWrap/>
            <w:vAlign w:val="center"/>
          </w:tcPr>
          <w:p w14:paraId="2AD84537" w14:textId="77777777" w:rsidR="002E4AA6" w:rsidRPr="001F2B62" w:rsidRDefault="002E4AA6" w:rsidP="00B5537F">
            <w:pPr>
              <w:jc w:val="center"/>
              <w:rPr>
                <w:rFonts w:ascii="Calibri" w:hAnsi="Calibri" w:cs="Calibri"/>
                <w:color w:val="000000"/>
                <w:sz w:val="18"/>
                <w:szCs w:val="18"/>
              </w:rPr>
            </w:pPr>
          </w:p>
        </w:tc>
        <w:tc>
          <w:tcPr>
            <w:tcW w:w="960" w:type="dxa"/>
            <w:tcBorders>
              <w:top w:val="nil"/>
              <w:left w:val="nil"/>
              <w:bottom w:val="single" w:sz="4" w:space="0" w:color="auto"/>
              <w:right w:val="nil"/>
            </w:tcBorders>
            <w:shd w:val="clear" w:color="auto" w:fill="EEECE1" w:themeFill="background2"/>
            <w:noWrap/>
            <w:vAlign w:val="center"/>
          </w:tcPr>
          <w:p w14:paraId="45E40AC6" w14:textId="77777777" w:rsidR="002E4AA6" w:rsidRPr="001F2B62" w:rsidRDefault="002E4AA6" w:rsidP="00B5537F">
            <w:pPr>
              <w:jc w:val="center"/>
              <w:rPr>
                <w:rFonts w:ascii="Calibri" w:hAnsi="Calibri" w:cs="Calibri"/>
                <w:color w:val="000000"/>
                <w:sz w:val="18"/>
                <w:szCs w:val="18"/>
              </w:rPr>
            </w:pPr>
          </w:p>
        </w:tc>
      </w:tr>
      <w:tr w:rsidR="003A5387" w:rsidRPr="001F2B62" w14:paraId="54D0B833" w14:textId="77777777" w:rsidTr="00B5537F">
        <w:trPr>
          <w:trHeight w:hRule="exact" w:val="259"/>
        </w:trPr>
        <w:tc>
          <w:tcPr>
            <w:tcW w:w="810" w:type="dxa"/>
            <w:tcBorders>
              <w:top w:val="single" w:sz="4" w:space="0" w:color="auto"/>
              <w:left w:val="nil"/>
              <w:right w:val="nil"/>
            </w:tcBorders>
            <w:shd w:val="clear" w:color="auto" w:fill="FFFFFF" w:themeFill="background1"/>
            <w:noWrap/>
            <w:vAlign w:val="center"/>
            <w:hideMark/>
          </w:tcPr>
          <w:p w14:paraId="2512E88C"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2017</w:t>
            </w:r>
          </w:p>
        </w:tc>
        <w:tc>
          <w:tcPr>
            <w:tcW w:w="1919" w:type="dxa"/>
            <w:tcBorders>
              <w:top w:val="single" w:sz="4" w:space="0" w:color="auto"/>
              <w:left w:val="nil"/>
              <w:right w:val="nil"/>
            </w:tcBorders>
            <w:shd w:val="clear" w:color="auto" w:fill="FFFFFF" w:themeFill="background1"/>
            <w:noWrap/>
            <w:vAlign w:val="center"/>
          </w:tcPr>
          <w:p w14:paraId="61700A7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liftoff angle</w:t>
            </w:r>
          </w:p>
        </w:tc>
        <w:tc>
          <w:tcPr>
            <w:tcW w:w="862" w:type="dxa"/>
            <w:tcBorders>
              <w:top w:val="single" w:sz="4" w:space="0" w:color="auto"/>
              <w:left w:val="nil"/>
              <w:right w:val="nil"/>
            </w:tcBorders>
            <w:shd w:val="clear" w:color="auto" w:fill="FFFFFF" w:themeFill="background1"/>
            <w:noWrap/>
            <w:vAlign w:val="center"/>
          </w:tcPr>
          <w:p w14:paraId="224F5021"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degrees</w:t>
            </w:r>
          </w:p>
        </w:tc>
        <w:tc>
          <w:tcPr>
            <w:tcW w:w="930" w:type="dxa"/>
            <w:tcBorders>
              <w:top w:val="single" w:sz="4" w:space="0" w:color="auto"/>
              <w:left w:val="single" w:sz="4" w:space="0" w:color="auto"/>
              <w:right w:val="nil"/>
            </w:tcBorders>
            <w:shd w:val="clear" w:color="auto" w:fill="FFFFFF" w:themeFill="background1"/>
            <w:noWrap/>
            <w:vAlign w:val="center"/>
          </w:tcPr>
          <w:p w14:paraId="57C1B8F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19.1</w:t>
            </w:r>
          </w:p>
        </w:tc>
        <w:tc>
          <w:tcPr>
            <w:tcW w:w="955" w:type="dxa"/>
            <w:tcBorders>
              <w:top w:val="single" w:sz="4" w:space="0" w:color="auto"/>
              <w:left w:val="nil"/>
              <w:right w:val="nil"/>
            </w:tcBorders>
            <w:shd w:val="clear" w:color="auto" w:fill="FFFFFF" w:themeFill="background1"/>
            <w:noWrap/>
            <w:vAlign w:val="center"/>
          </w:tcPr>
          <w:p w14:paraId="3DE281D3"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24.9</w:t>
            </w:r>
          </w:p>
        </w:tc>
        <w:tc>
          <w:tcPr>
            <w:tcW w:w="813" w:type="dxa"/>
            <w:tcBorders>
              <w:top w:val="single" w:sz="4" w:space="0" w:color="auto"/>
              <w:left w:val="nil"/>
              <w:right w:val="nil"/>
            </w:tcBorders>
            <w:shd w:val="clear" w:color="auto" w:fill="FFFFFF" w:themeFill="background1"/>
            <w:noWrap/>
            <w:vAlign w:val="center"/>
          </w:tcPr>
          <w:p w14:paraId="359B532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27.9</w:t>
            </w:r>
          </w:p>
        </w:tc>
        <w:tc>
          <w:tcPr>
            <w:tcW w:w="955" w:type="dxa"/>
            <w:tcBorders>
              <w:top w:val="single" w:sz="4" w:space="0" w:color="auto"/>
              <w:left w:val="nil"/>
              <w:right w:val="nil"/>
            </w:tcBorders>
            <w:shd w:val="clear" w:color="auto" w:fill="FFFFFF" w:themeFill="background1"/>
            <w:noWrap/>
            <w:vAlign w:val="center"/>
          </w:tcPr>
          <w:p w14:paraId="22D2787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32.2</w:t>
            </w:r>
          </w:p>
        </w:tc>
        <w:tc>
          <w:tcPr>
            <w:tcW w:w="1147" w:type="dxa"/>
            <w:tcBorders>
              <w:top w:val="single" w:sz="4" w:space="0" w:color="auto"/>
              <w:left w:val="nil"/>
              <w:right w:val="single" w:sz="4" w:space="0" w:color="auto"/>
            </w:tcBorders>
            <w:shd w:val="clear" w:color="auto" w:fill="FFFFFF" w:themeFill="background1"/>
            <w:noWrap/>
            <w:vAlign w:val="center"/>
          </w:tcPr>
          <w:p w14:paraId="7F63E030"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56.1</w:t>
            </w:r>
          </w:p>
        </w:tc>
        <w:tc>
          <w:tcPr>
            <w:tcW w:w="960" w:type="dxa"/>
            <w:tcBorders>
              <w:top w:val="single" w:sz="4" w:space="0" w:color="auto"/>
              <w:left w:val="nil"/>
              <w:right w:val="nil"/>
            </w:tcBorders>
            <w:shd w:val="clear" w:color="auto" w:fill="FFFFFF" w:themeFill="background1"/>
            <w:noWrap/>
            <w:vAlign w:val="center"/>
          </w:tcPr>
          <w:p w14:paraId="359CA0C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29.3</w:t>
            </w:r>
          </w:p>
        </w:tc>
      </w:tr>
      <w:tr w:rsidR="003A5387" w:rsidRPr="001F2B62" w14:paraId="150A4F76" w14:textId="77777777" w:rsidTr="00B5537F">
        <w:trPr>
          <w:trHeight w:hRule="exact" w:val="259"/>
        </w:trPr>
        <w:tc>
          <w:tcPr>
            <w:tcW w:w="810" w:type="dxa"/>
            <w:tcBorders>
              <w:top w:val="nil"/>
              <w:left w:val="nil"/>
              <w:right w:val="nil"/>
            </w:tcBorders>
            <w:shd w:val="clear" w:color="auto" w:fill="FFFFFF" w:themeFill="background1"/>
            <w:noWrap/>
            <w:vAlign w:val="center"/>
            <w:hideMark/>
          </w:tcPr>
          <w:p w14:paraId="6637686C"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2018</w:t>
            </w:r>
          </w:p>
        </w:tc>
        <w:tc>
          <w:tcPr>
            <w:tcW w:w="1919" w:type="dxa"/>
            <w:tcBorders>
              <w:top w:val="nil"/>
              <w:left w:val="nil"/>
              <w:right w:val="nil"/>
            </w:tcBorders>
            <w:shd w:val="clear" w:color="auto" w:fill="FFFFFF" w:themeFill="background1"/>
            <w:noWrap/>
            <w:vAlign w:val="center"/>
          </w:tcPr>
          <w:p w14:paraId="76ADE6A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liftoff angle</w:t>
            </w:r>
          </w:p>
        </w:tc>
        <w:tc>
          <w:tcPr>
            <w:tcW w:w="862" w:type="dxa"/>
            <w:tcBorders>
              <w:top w:val="nil"/>
              <w:left w:val="nil"/>
              <w:right w:val="nil"/>
            </w:tcBorders>
            <w:shd w:val="clear" w:color="auto" w:fill="FFFFFF" w:themeFill="background1"/>
            <w:noWrap/>
            <w:vAlign w:val="center"/>
          </w:tcPr>
          <w:p w14:paraId="08767255" w14:textId="77777777" w:rsidR="003A5387" w:rsidRPr="001F2B62" w:rsidRDefault="003A5387" w:rsidP="00B5537F">
            <w:pPr>
              <w:jc w:val="center"/>
              <w:rPr>
                <w:sz w:val="18"/>
                <w:szCs w:val="18"/>
              </w:rPr>
            </w:pPr>
            <w:r w:rsidRPr="001F2B62">
              <w:rPr>
                <w:rFonts w:ascii="Calibri" w:hAnsi="Calibri" w:cs="Calibri"/>
                <w:color w:val="000000"/>
                <w:sz w:val="18"/>
                <w:szCs w:val="18"/>
                <w:lang w:eastAsia="en-CA"/>
              </w:rPr>
              <w:t>degrees</w:t>
            </w:r>
          </w:p>
        </w:tc>
        <w:tc>
          <w:tcPr>
            <w:tcW w:w="930" w:type="dxa"/>
            <w:tcBorders>
              <w:top w:val="nil"/>
              <w:left w:val="single" w:sz="4" w:space="0" w:color="auto"/>
              <w:right w:val="nil"/>
            </w:tcBorders>
            <w:shd w:val="clear" w:color="auto" w:fill="FFFFFF" w:themeFill="background1"/>
            <w:noWrap/>
            <w:vAlign w:val="center"/>
          </w:tcPr>
          <w:p w14:paraId="430CDC7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19.7</w:t>
            </w:r>
          </w:p>
        </w:tc>
        <w:tc>
          <w:tcPr>
            <w:tcW w:w="955" w:type="dxa"/>
            <w:tcBorders>
              <w:top w:val="nil"/>
              <w:left w:val="nil"/>
              <w:right w:val="nil"/>
            </w:tcBorders>
            <w:shd w:val="clear" w:color="auto" w:fill="FFFFFF" w:themeFill="background1"/>
            <w:noWrap/>
            <w:vAlign w:val="center"/>
          </w:tcPr>
          <w:p w14:paraId="5F72231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24.7</w:t>
            </w:r>
          </w:p>
        </w:tc>
        <w:tc>
          <w:tcPr>
            <w:tcW w:w="813" w:type="dxa"/>
            <w:tcBorders>
              <w:top w:val="nil"/>
              <w:left w:val="nil"/>
              <w:right w:val="nil"/>
            </w:tcBorders>
            <w:shd w:val="clear" w:color="auto" w:fill="FFFFFF" w:themeFill="background1"/>
            <w:noWrap/>
            <w:vAlign w:val="center"/>
          </w:tcPr>
          <w:p w14:paraId="38B9C243"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28.0</w:t>
            </w:r>
          </w:p>
        </w:tc>
        <w:tc>
          <w:tcPr>
            <w:tcW w:w="955" w:type="dxa"/>
            <w:tcBorders>
              <w:top w:val="nil"/>
              <w:left w:val="nil"/>
              <w:right w:val="nil"/>
            </w:tcBorders>
            <w:shd w:val="clear" w:color="auto" w:fill="FFFFFF" w:themeFill="background1"/>
            <w:noWrap/>
            <w:vAlign w:val="center"/>
          </w:tcPr>
          <w:p w14:paraId="495E5D0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31.5</w:t>
            </w:r>
          </w:p>
        </w:tc>
        <w:tc>
          <w:tcPr>
            <w:tcW w:w="1147" w:type="dxa"/>
            <w:tcBorders>
              <w:top w:val="nil"/>
              <w:left w:val="nil"/>
              <w:right w:val="single" w:sz="4" w:space="0" w:color="auto"/>
            </w:tcBorders>
            <w:shd w:val="clear" w:color="auto" w:fill="FFFFFF" w:themeFill="background1"/>
            <w:noWrap/>
            <w:vAlign w:val="center"/>
          </w:tcPr>
          <w:p w14:paraId="4424BE53"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47.6</w:t>
            </w:r>
          </w:p>
        </w:tc>
        <w:tc>
          <w:tcPr>
            <w:tcW w:w="960" w:type="dxa"/>
            <w:tcBorders>
              <w:top w:val="nil"/>
              <w:left w:val="nil"/>
              <w:right w:val="nil"/>
            </w:tcBorders>
            <w:shd w:val="clear" w:color="auto" w:fill="FFFFFF" w:themeFill="background1"/>
            <w:noWrap/>
            <w:vAlign w:val="center"/>
          </w:tcPr>
          <w:p w14:paraId="50A640A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29.2</w:t>
            </w:r>
          </w:p>
        </w:tc>
      </w:tr>
      <w:tr w:rsidR="003A5387" w:rsidRPr="001F2B62" w14:paraId="0FA2FF06"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hideMark/>
          </w:tcPr>
          <w:p w14:paraId="479715B8"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2019</w:t>
            </w:r>
          </w:p>
        </w:tc>
        <w:tc>
          <w:tcPr>
            <w:tcW w:w="1919" w:type="dxa"/>
            <w:tcBorders>
              <w:top w:val="nil"/>
              <w:left w:val="nil"/>
              <w:bottom w:val="single" w:sz="4" w:space="0" w:color="auto"/>
              <w:right w:val="nil"/>
            </w:tcBorders>
            <w:shd w:val="clear" w:color="auto" w:fill="EEECE1" w:themeFill="background2"/>
            <w:noWrap/>
            <w:vAlign w:val="center"/>
          </w:tcPr>
          <w:p w14:paraId="0A2901FF"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liftoff angle</w:t>
            </w:r>
          </w:p>
        </w:tc>
        <w:tc>
          <w:tcPr>
            <w:tcW w:w="862" w:type="dxa"/>
            <w:tcBorders>
              <w:top w:val="nil"/>
              <w:left w:val="nil"/>
              <w:bottom w:val="single" w:sz="4" w:space="0" w:color="auto"/>
              <w:right w:val="nil"/>
            </w:tcBorders>
            <w:shd w:val="clear" w:color="auto" w:fill="EEECE1" w:themeFill="background2"/>
            <w:noWrap/>
            <w:vAlign w:val="center"/>
          </w:tcPr>
          <w:p w14:paraId="623E586B" w14:textId="77777777" w:rsidR="003A5387" w:rsidRPr="001F2B62" w:rsidRDefault="003A5387" w:rsidP="00B5537F">
            <w:pPr>
              <w:jc w:val="center"/>
              <w:rPr>
                <w:sz w:val="18"/>
                <w:szCs w:val="18"/>
              </w:rPr>
            </w:pPr>
            <w:r w:rsidRPr="001F2B62">
              <w:rPr>
                <w:rFonts w:ascii="Calibri" w:hAnsi="Calibri" w:cs="Calibri"/>
                <w:color w:val="000000"/>
                <w:sz w:val="18"/>
                <w:szCs w:val="18"/>
                <w:lang w:eastAsia="en-CA"/>
              </w:rPr>
              <w:t>degrees</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0CD2F75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20.5</w:t>
            </w:r>
          </w:p>
        </w:tc>
        <w:tc>
          <w:tcPr>
            <w:tcW w:w="955" w:type="dxa"/>
            <w:tcBorders>
              <w:top w:val="nil"/>
              <w:left w:val="nil"/>
              <w:bottom w:val="single" w:sz="4" w:space="0" w:color="auto"/>
              <w:right w:val="nil"/>
            </w:tcBorders>
            <w:shd w:val="clear" w:color="auto" w:fill="EEECE1" w:themeFill="background2"/>
            <w:noWrap/>
            <w:vAlign w:val="center"/>
          </w:tcPr>
          <w:p w14:paraId="1467586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26.7</w:t>
            </w:r>
          </w:p>
        </w:tc>
        <w:tc>
          <w:tcPr>
            <w:tcW w:w="813" w:type="dxa"/>
            <w:tcBorders>
              <w:top w:val="nil"/>
              <w:left w:val="nil"/>
              <w:bottom w:val="single" w:sz="4" w:space="0" w:color="auto"/>
              <w:right w:val="nil"/>
            </w:tcBorders>
            <w:shd w:val="clear" w:color="auto" w:fill="EEECE1" w:themeFill="background2"/>
            <w:noWrap/>
            <w:vAlign w:val="center"/>
          </w:tcPr>
          <w:p w14:paraId="5BB6A60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34.0</w:t>
            </w:r>
          </w:p>
        </w:tc>
        <w:tc>
          <w:tcPr>
            <w:tcW w:w="955" w:type="dxa"/>
            <w:tcBorders>
              <w:top w:val="nil"/>
              <w:left w:val="nil"/>
              <w:bottom w:val="single" w:sz="4" w:space="0" w:color="auto"/>
              <w:right w:val="nil"/>
            </w:tcBorders>
            <w:shd w:val="clear" w:color="auto" w:fill="EEECE1" w:themeFill="background2"/>
            <w:noWrap/>
            <w:vAlign w:val="center"/>
          </w:tcPr>
          <w:p w14:paraId="090B5E9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42.6</w:t>
            </w:r>
          </w:p>
        </w:tc>
        <w:tc>
          <w:tcPr>
            <w:tcW w:w="1147" w:type="dxa"/>
            <w:tcBorders>
              <w:top w:val="nil"/>
              <w:left w:val="nil"/>
              <w:bottom w:val="single" w:sz="4" w:space="0" w:color="auto"/>
              <w:right w:val="single" w:sz="4" w:space="0" w:color="auto"/>
            </w:tcBorders>
            <w:shd w:val="clear" w:color="auto" w:fill="EEECE1" w:themeFill="background2"/>
            <w:noWrap/>
            <w:vAlign w:val="center"/>
          </w:tcPr>
          <w:p w14:paraId="1439763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64.2</w:t>
            </w:r>
          </w:p>
        </w:tc>
        <w:tc>
          <w:tcPr>
            <w:tcW w:w="960" w:type="dxa"/>
            <w:tcBorders>
              <w:top w:val="nil"/>
              <w:left w:val="nil"/>
              <w:bottom w:val="single" w:sz="4" w:space="0" w:color="auto"/>
              <w:right w:val="nil"/>
            </w:tcBorders>
            <w:shd w:val="clear" w:color="auto" w:fill="EEECE1" w:themeFill="background2"/>
            <w:noWrap/>
            <w:vAlign w:val="center"/>
          </w:tcPr>
          <w:p w14:paraId="7B79EDC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35.5</w:t>
            </w:r>
          </w:p>
        </w:tc>
      </w:tr>
      <w:tr w:rsidR="002E4AA6" w:rsidRPr="001F2B62" w14:paraId="26A6874E"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tcPr>
          <w:p w14:paraId="3D082FB0" w14:textId="1B8537F6" w:rsidR="002E4AA6" w:rsidRPr="001F2B62" w:rsidRDefault="0023161E"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2020</w:t>
            </w:r>
          </w:p>
        </w:tc>
        <w:tc>
          <w:tcPr>
            <w:tcW w:w="1919" w:type="dxa"/>
            <w:tcBorders>
              <w:top w:val="nil"/>
              <w:left w:val="nil"/>
              <w:bottom w:val="single" w:sz="4" w:space="0" w:color="auto"/>
              <w:right w:val="nil"/>
            </w:tcBorders>
            <w:shd w:val="clear" w:color="auto" w:fill="EEECE1" w:themeFill="background2"/>
            <w:noWrap/>
            <w:vAlign w:val="center"/>
          </w:tcPr>
          <w:p w14:paraId="7E1A377E" w14:textId="4C05637D" w:rsidR="002E4AA6" w:rsidRPr="001F2B62" w:rsidRDefault="0023161E" w:rsidP="00B5537F">
            <w:pPr>
              <w:jc w:val="center"/>
              <w:rPr>
                <w:rFonts w:ascii="Calibri" w:hAnsi="Calibri" w:cs="Calibri"/>
                <w:color w:val="000000"/>
                <w:sz w:val="18"/>
                <w:szCs w:val="18"/>
              </w:rPr>
            </w:pPr>
            <w:r w:rsidRPr="0023161E">
              <w:rPr>
                <w:rFonts w:ascii="Calibri" w:hAnsi="Calibri" w:cs="Calibri"/>
                <w:color w:val="000000"/>
                <w:sz w:val="18"/>
                <w:szCs w:val="18"/>
              </w:rPr>
              <w:t>liftoff angle</w:t>
            </w:r>
          </w:p>
        </w:tc>
        <w:tc>
          <w:tcPr>
            <w:tcW w:w="862" w:type="dxa"/>
            <w:tcBorders>
              <w:top w:val="nil"/>
              <w:left w:val="nil"/>
              <w:bottom w:val="single" w:sz="4" w:space="0" w:color="auto"/>
              <w:right w:val="nil"/>
            </w:tcBorders>
            <w:shd w:val="clear" w:color="auto" w:fill="EEECE1" w:themeFill="background2"/>
            <w:noWrap/>
            <w:vAlign w:val="center"/>
          </w:tcPr>
          <w:p w14:paraId="4ECFE4B1" w14:textId="5CD34949" w:rsidR="002E4AA6" w:rsidRPr="001F2B62" w:rsidRDefault="0023161E"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degrees</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18854753"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4C0DF9A4" w14:textId="77777777" w:rsidR="002E4AA6" w:rsidRPr="001F2B62" w:rsidRDefault="002E4AA6" w:rsidP="00B5537F">
            <w:pPr>
              <w:jc w:val="center"/>
              <w:rPr>
                <w:rFonts w:ascii="Calibri" w:hAnsi="Calibri" w:cs="Calibri"/>
                <w:color w:val="000000"/>
                <w:sz w:val="18"/>
                <w:szCs w:val="18"/>
              </w:rPr>
            </w:pPr>
          </w:p>
        </w:tc>
        <w:tc>
          <w:tcPr>
            <w:tcW w:w="813" w:type="dxa"/>
            <w:tcBorders>
              <w:top w:val="nil"/>
              <w:left w:val="nil"/>
              <w:bottom w:val="single" w:sz="4" w:space="0" w:color="auto"/>
              <w:right w:val="nil"/>
            </w:tcBorders>
            <w:shd w:val="clear" w:color="auto" w:fill="EEECE1" w:themeFill="background2"/>
            <w:noWrap/>
            <w:vAlign w:val="center"/>
          </w:tcPr>
          <w:p w14:paraId="4F2EF526" w14:textId="77777777" w:rsidR="002E4AA6" w:rsidRPr="001F2B62" w:rsidRDefault="002E4AA6"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577F9436" w14:textId="77777777" w:rsidR="002E4AA6" w:rsidRPr="001F2B62" w:rsidRDefault="002E4AA6" w:rsidP="00B5537F">
            <w:pPr>
              <w:jc w:val="center"/>
              <w:rPr>
                <w:rFonts w:ascii="Calibri" w:hAnsi="Calibri" w:cs="Calibri"/>
                <w:color w:val="000000"/>
                <w:sz w:val="18"/>
                <w:szCs w:val="18"/>
              </w:rPr>
            </w:pPr>
          </w:p>
        </w:tc>
        <w:tc>
          <w:tcPr>
            <w:tcW w:w="1147" w:type="dxa"/>
            <w:tcBorders>
              <w:top w:val="nil"/>
              <w:left w:val="nil"/>
              <w:bottom w:val="single" w:sz="4" w:space="0" w:color="auto"/>
              <w:right w:val="single" w:sz="4" w:space="0" w:color="auto"/>
            </w:tcBorders>
            <w:shd w:val="clear" w:color="auto" w:fill="EEECE1" w:themeFill="background2"/>
            <w:noWrap/>
            <w:vAlign w:val="center"/>
          </w:tcPr>
          <w:p w14:paraId="5465BA8D" w14:textId="77777777" w:rsidR="002E4AA6" w:rsidRPr="001F2B62" w:rsidRDefault="002E4AA6" w:rsidP="00B5537F">
            <w:pPr>
              <w:jc w:val="center"/>
              <w:rPr>
                <w:rFonts w:ascii="Calibri" w:hAnsi="Calibri" w:cs="Calibri"/>
                <w:color w:val="000000"/>
                <w:sz w:val="18"/>
                <w:szCs w:val="18"/>
              </w:rPr>
            </w:pPr>
          </w:p>
        </w:tc>
        <w:tc>
          <w:tcPr>
            <w:tcW w:w="960" w:type="dxa"/>
            <w:tcBorders>
              <w:top w:val="nil"/>
              <w:left w:val="nil"/>
              <w:bottom w:val="single" w:sz="4" w:space="0" w:color="auto"/>
              <w:right w:val="nil"/>
            </w:tcBorders>
            <w:shd w:val="clear" w:color="auto" w:fill="EEECE1" w:themeFill="background2"/>
            <w:noWrap/>
            <w:vAlign w:val="center"/>
          </w:tcPr>
          <w:p w14:paraId="5DB29261" w14:textId="77777777" w:rsidR="002E4AA6" w:rsidRPr="001F2B62" w:rsidRDefault="002E4AA6" w:rsidP="00B5537F">
            <w:pPr>
              <w:jc w:val="center"/>
              <w:rPr>
                <w:rFonts w:ascii="Calibri" w:hAnsi="Calibri" w:cs="Calibri"/>
                <w:color w:val="000000"/>
                <w:sz w:val="18"/>
                <w:szCs w:val="18"/>
              </w:rPr>
            </w:pPr>
          </w:p>
        </w:tc>
      </w:tr>
      <w:tr w:rsidR="003A5387" w:rsidRPr="001F2B62" w14:paraId="70CC0D9B" w14:textId="77777777" w:rsidTr="00B5537F">
        <w:trPr>
          <w:trHeight w:hRule="exact" w:val="259"/>
        </w:trPr>
        <w:tc>
          <w:tcPr>
            <w:tcW w:w="810" w:type="dxa"/>
            <w:tcBorders>
              <w:top w:val="single" w:sz="4" w:space="0" w:color="auto"/>
              <w:left w:val="nil"/>
              <w:right w:val="nil"/>
            </w:tcBorders>
            <w:shd w:val="clear" w:color="auto" w:fill="auto"/>
            <w:noWrap/>
            <w:vAlign w:val="center"/>
            <w:hideMark/>
          </w:tcPr>
          <w:p w14:paraId="7B1E5108"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2017</w:t>
            </w:r>
          </w:p>
        </w:tc>
        <w:tc>
          <w:tcPr>
            <w:tcW w:w="1919" w:type="dxa"/>
            <w:tcBorders>
              <w:top w:val="single" w:sz="4" w:space="0" w:color="auto"/>
              <w:left w:val="nil"/>
              <w:right w:val="nil"/>
            </w:tcBorders>
            <w:shd w:val="clear" w:color="auto" w:fill="auto"/>
            <w:noWrap/>
            <w:vAlign w:val="center"/>
          </w:tcPr>
          <w:p w14:paraId="5517A787" w14:textId="77777777" w:rsidR="003A5387" w:rsidRPr="001F2B62" w:rsidRDefault="003A5387" w:rsidP="00B5537F">
            <w:pPr>
              <w:jc w:val="center"/>
              <w:rPr>
                <w:rFonts w:ascii="Calibri" w:hAnsi="Calibri" w:cs="Calibri"/>
                <w:color w:val="000000"/>
                <w:sz w:val="18"/>
                <w:szCs w:val="18"/>
              </w:rPr>
            </w:pPr>
            <w:r>
              <w:rPr>
                <w:rFonts w:ascii="Calibri" w:hAnsi="Calibri" w:cs="Calibri"/>
                <w:color w:val="000000"/>
                <w:sz w:val="18"/>
                <w:szCs w:val="18"/>
              </w:rPr>
              <w:t xml:space="preserve">winch </w:t>
            </w:r>
            <w:r w:rsidRPr="001F2B62">
              <w:rPr>
                <w:rFonts w:ascii="Calibri" w:hAnsi="Calibri" w:cs="Calibri"/>
                <w:color w:val="000000"/>
                <w:sz w:val="18"/>
                <w:szCs w:val="18"/>
              </w:rPr>
              <w:t>distance</w:t>
            </w:r>
          </w:p>
        </w:tc>
        <w:tc>
          <w:tcPr>
            <w:tcW w:w="862" w:type="dxa"/>
            <w:tcBorders>
              <w:top w:val="single" w:sz="4" w:space="0" w:color="auto"/>
              <w:left w:val="nil"/>
              <w:right w:val="nil"/>
            </w:tcBorders>
            <w:shd w:val="clear" w:color="auto" w:fill="auto"/>
            <w:noWrap/>
            <w:vAlign w:val="center"/>
          </w:tcPr>
          <w:p w14:paraId="0782B732" w14:textId="77777777" w:rsidR="003A5387" w:rsidRPr="00960F2C"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w:t>
            </w:r>
          </w:p>
        </w:tc>
        <w:tc>
          <w:tcPr>
            <w:tcW w:w="930" w:type="dxa"/>
            <w:tcBorders>
              <w:top w:val="single" w:sz="4" w:space="0" w:color="auto"/>
              <w:left w:val="single" w:sz="4" w:space="0" w:color="auto"/>
              <w:right w:val="nil"/>
            </w:tcBorders>
            <w:shd w:val="clear" w:color="auto" w:fill="auto"/>
            <w:noWrap/>
            <w:vAlign w:val="center"/>
          </w:tcPr>
          <w:p w14:paraId="3CBAA1C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13.0</w:t>
            </w:r>
          </w:p>
        </w:tc>
        <w:tc>
          <w:tcPr>
            <w:tcW w:w="955" w:type="dxa"/>
            <w:tcBorders>
              <w:top w:val="single" w:sz="4" w:space="0" w:color="auto"/>
              <w:left w:val="nil"/>
              <w:right w:val="nil"/>
            </w:tcBorders>
            <w:shd w:val="clear" w:color="auto" w:fill="auto"/>
            <w:noWrap/>
            <w:vAlign w:val="center"/>
          </w:tcPr>
          <w:p w14:paraId="5EDD1400"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35.8</w:t>
            </w:r>
          </w:p>
        </w:tc>
        <w:tc>
          <w:tcPr>
            <w:tcW w:w="813" w:type="dxa"/>
            <w:tcBorders>
              <w:top w:val="single" w:sz="4" w:space="0" w:color="auto"/>
              <w:left w:val="nil"/>
              <w:right w:val="nil"/>
            </w:tcBorders>
            <w:shd w:val="clear" w:color="auto" w:fill="auto"/>
            <w:noWrap/>
            <w:vAlign w:val="center"/>
          </w:tcPr>
          <w:p w14:paraId="6255337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65.9</w:t>
            </w:r>
          </w:p>
        </w:tc>
        <w:tc>
          <w:tcPr>
            <w:tcW w:w="955" w:type="dxa"/>
            <w:tcBorders>
              <w:top w:val="single" w:sz="4" w:space="0" w:color="auto"/>
              <w:left w:val="nil"/>
              <w:right w:val="nil"/>
            </w:tcBorders>
            <w:shd w:val="clear" w:color="auto" w:fill="auto"/>
            <w:noWrap/>
            <w:vAlign w:val="center"/>
          </w:tcPr>
          <w:p w14:paraId="79A54D6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105.4</w:t>
            </w:r>
          </w:p>
        </w:tc>
        <w:tc>
          <w:tcPr>
            <w:tcW w:w="1147" w:type="dxa"/>
            <w:tcBorders>
              <w:top w:val="single" w:sz="4" w:space="0" w:color="auto"/>
              <w:left w:val="nil"/>
              <w:right w:val="single" w:sz="4" w:space="0" w:color="auto"/>
            </w:tcBorders>
            <w:shd w:val="clear" w:color="auto" w:fill="auto"/>
            <w:noWrap/>
            <w:vAlign w:val="center"/>
          </w:tcPr>
          <w:p w14:paraId="5597401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511.1</w:t>
            </w:r>
          </w:p>
        </w:tc>
        <w:tc>
          <w:tcPr>
            <w:tcW w:w="960" w:type="dxa"/>
            <w:tcBorders>
              <w:top w:val="single" w:sz="4" w:space="0" w:color="auto"/>
              <w:left w:val="nil"/>
              <w:right w:val="nil"/>
            </w:tcBorders>
            <w:shd w:val="clear" w:color="auto" w:fill="auto"/>
            <w:noWrap/>
            <w:vAlign w:val="center"/>
          </w:tcPr>
          <w:p w14:paraId="2682538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100.3</w:t>
            </w:r>
          </w:p>
        </w:tc>
      </w:tr>
      <w:tr w:rsidR="003A5387" w:rsidRPr="001F2B62" w14:paraId="6611FD20" w14:textId="77777777" w:rsidTr="00B5537F">
        <w:trPr>
          <w:trHeight w:hRule="exact" w:val="259"/>
        </w:trPr>
        <w:tc>
          <w:tcPr>
            <w:tcW w:w="810" w:type="dxa"/>
            <w:tcBorders>
              <w:top w:val="nil"/>
              <w:left w:val="nil"/>
              <w:right w:val="nil"/>
            </w:tcBorders>
            <w:shd w:val="clear" w:color="auto" w:fill="auto"/>
            <w:noWrap/>
            <w:vAlign w:val="center"/>
            <w:hideMark/>
          </w:tcPr>
          <w:p w14:paraId="5F32D4CA"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2018</w:t>
            </w:r>
          </w:p>
        </w:tc>
        <w:tc>
          <w:tcPr>
            <w:tcW w:w="1919" w:type="dxa"/>
            <w:tcBorders>
              <w:top w:val="nil"/>
              <w:left w:val="nil"/>
              <w:right w:val="nil"/>
            </w:tcBorders>
            <w:shd w:val="clear" w:color="auto" w:fill="auto"/>
            <w:noWrap/>
            <w:vAlign w:val="center"/>
          </w:tcPr>
          <w:p w14:paraId="3C1A2F5C" w14:textId="77777777" w:rsidR="003A5387" w:rsidRPr="00960F2C" w:rsidRDefault="003A5387" w:rsidP="00B5537F">
            <w:pPr>
              <w:jc w:val="center"/>
              <w:rPr>
                <w:rFonts w:ascii="Calibri" w:hAnsi="Calibri" w:cs="Calibri"/>
                <w:color w:val="000000"/>
                <w:sz w:val="18"/>
                <w:szCs w:val="18"/>
              </w:rPr>
            </w:pPr>
            <w:r w:rsidRPr="005447F0">
              <w:rPr>
                <w:rFonts w:ascii="Calibri" w:hAnsi="Calibri" w:cs="Calibri"/>
                <w:color w:val="000000"/>
                <w:sz w:val="18"/>
                <w:szCs w:val="18"/>
              </w:rPr>
              <w:t>winch distance</w:t>
            </w:r>
          </w:p>
        </w:tc>
        <w:tc>
          <w:tcPr>
            <w:tcW w:w="862" w:type="dxa"/>
            <w:tcBorders>
              <w:top w:val="nil"/>
              <w:left w:val="nil"/>
              <w:right w:val="nil"/>
            </w:tcBorders>
            <w:shd w:val="clear" w:color="auto" w:fill="auto"/>
            <w:noWrap/>
            <w:vAlign w:val="center"/>
          </w:tcPr>
          <w:p w14:paraId="5397BE6D" w14:textId="77777777" w:rsidR="003A5387" w:rsidRPr="00960F2C"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w:t>
            </w:r>
          </w:p>
        </w:tc>
        <w:tc>
          <w:tcPr>
            <w:tcW w:w="930" w:type="dxa"/>
            <w:tcBorders>
              <w:top w:val="nil"/>
              <w:left w:val="single" w:sz="4" w:space="0" w:color="auto"/>
              <w:right w:val="nil"/>
            </w:tcBorders>
            <w:shd w:val="clear" w:color="auto" w:fill="auto"/>
            <w:noWrap/>
            <w:vAlign w:val="center"/>
          </w:tcPr>
          <w:p w14:paraId="7F714BE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11.9</w:t>
            </w:r>
          </w:p>
        </w:tc>
        <w:tc>
          <w:tcPr>
            <w:tcW w:w="955" w:type="dxa"/>
            <w:tcBorders>
              <w:top w:val="nil"/>
              <w:left w:val="nil"/>
              <w:right w:val="nil"/>
            </w:tcBorders>
            <w:shd w:val="clear" w:color="auto" w:fill="auto"/>
            <w:noWrap/>
            <w:vAlign w:val="center"/>
          </w:tcPr>
          <w:p w14:paraId="387A3490"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33.5</w:t>
            </w:r>
          </w:p>
        </w:tc>
        <w:tc>
          <w:tcPr>
            <w:tcW w:w="813" w:type="dxa"/>
            <w:tcBorders>
              <w:top w:val="nil"/>
              <w:left w:val="nil"/>
              <w:right w:val="nil"/>
            </w:tcBorders>
            <w:shd w:val="clear" w:color="auto" w:fill="auto"/>
            <w:noWrap/>
            <w:vAlign w:val="center"/>
          </w:tcPr>
          <w:p w14:paraId="433F492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56.9</w:t>
            </w:r>
          </w:p>
        </w:tc>
        <w:tc>
          <w:tcPr>
            <w:tcW w:w="955" w:type="dxa"/>
            <w:tcBorders>
              <w:top w:val="nil"/>
              <w:left w:val="nil"/>
              <w:right w:val="nil"/>
            </w:tcBorders>
            <w:shd w:val="clear" w:color="auto" w:fill="auto"/>
            <w:noWrap/>
            <w:vAlign w:val="center"/>
          </w:tcPr>
          <w:p w14:paraId="6DE6835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89.3</w:t>
            </w:r>
          </w:p>
        </w:tc>
        <w:tc>
          <w:tcPr>
            <w:tcW w:w="1147" w:type="dxa"/>
            <w:tcBorders>
              <w:top w:val="nil"/>
              <w:left w:val="nil"/>
              <w:right w:val="single" w:sz="4" w:space="0" w:color="auto"/>
            </w:tcBorders>
            <w:shd w:val="clear" w:color="auto" w:fill="auto"/>
            <w:noWrap/>
            <w:vAlign w:val="center"/>
          </w:tcPr>
          <w:p w14:paraId="3F4A359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515.3</w:t>
            </w:r>
          </w:p>
        </w:tc>
        <w:tc>
          <w:tcPr>
            <w:tcW w:w="960" w:type="dxa"/>
            <w:tcBorders>
              <w:top w:val="nil"/>
              <w:left w:val="nil"/>
              <w:right w:val="nil"/>
            </w:tcBorders>
            <w:shd w:val="clear" w:color="auto" w:fill="auto"/>
            <w:noWrap/>
            <w:vAlign w:val="center"/>
          </w:tcPr>
          <w:p w14:paraId="1CF7B61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89.9</w:t>
            </w:r>
          </w:p>
        </w:tc>
      </w:tr>
      <w:tr w:rsidR="003A5387" w:rsidRPr="001F2B62" w14:paraId="559A1C63"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hideMark/>
          </w:tcPr>
          <w:p w14:paraId="5B28B43A"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2019</w:t>
            </w:r>
          </w:p>
        </w:tc>
        <w:tc>
          <w:tcPr>
            <w:tcW w:w="1919" w:type="dxa"/>
            <w:tcBorders>
              <w:top w:val="nil"/>
              <w:left w:val="nil"/>
              <w:bottom w:val="single" w:sz="4" w:space="0" w:color="auto"/>
              <w:right w:val="nil"/>
            </w:tcBorders>
            <w:shd w:val="clear" w:color="auto" w:fill="EEECE1" w:themeFill="background2"/>
            <w:noWrap/>
            <w:vAlign w:val="center"/>
          </w:tcPr>
          <w:p w14:paraId="4396FBB9" w14:textId="77777777" w:rsidR="003A5387" w:rsidRPr="00960F2C" w:rsidRDefault="003A5387" w:rsidP="00B5537F">
            <w:pPr>
              <w:jc w:val="center"/>
              <w:rPr>
                <w:rFonts w:ascii="Calibri" w:hAnsi="Calibri" w:cs="Calibri"/>
                <w:color w:val="000000"/>
                <w:sz w:val="18"/>
                <w:szCs w:val="18"/>
              </w:rPr>
            </w:pPr>
            <w:r w:rsidRPr="005447F0">
              <w:rPr>
                <w:rFonts w:ascii="Calibri" w:hAnsi="Calibri" w:cs="Calibri"/>
                <w:color w:val="000000"/>
                <w:sz w:val="18"/>
                <w:szCs w:val="18"/>
              </w:rPr>
              <w:t>winch distance</w:t>
            </w:r>
          </w:p>
        </w:tc>
        <w:tc>
          <w:tcPr>
            <w:tcW w:w="862" w:type="dxa"/>
            <w:tcBorders>
              <w:top w:val="nil"/>
              <w:left w:val="nil"/>
              <w:bottom w:val="single" w:sz="4" w:space="0" w:color="auto"/>
              <w:right w:val="nil"/>
            </w:tcBorders>
            <w:shd w:val="clear" w:color="auto" w:fill="EEECE1" w:themeFill="background2"/>
            <w:noWrap/>
            <w:vAlign w:val="center"/>
          </w:tcPr>
          <w:p w14:paraId="1243BC34" w14:textId="77777777" w:rsidR="003A5387" w:rsidRPr="00960F2C"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4B97E21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20.9</w:t>
            </w:r>
          </w:p>
        </w:tc>
        <w:tc>
          <w:tcPr>
            <w:tcW w:w="955" w:type="dxa"/>
            <w:tcBorders>
              <w:top w:val="nil"/>
              <w:left w:val="nil"/>
              <w:bottom w:val="single" w:sz="4" w:space="0" w:color="auto"/>
              <w:right w:val="nil"/>
            </w:tcBorders>
            <w:shd w:val="clear" w:color="auto" w:fill="EEECE1" w:themeFill="background2"/>
            <w:noWrap/>
            <w:vAlign w:val="center"/>
          </w:tcPr>
          <w:p w14:paraId="1CCA80D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58.4</w:t>
            </w:r>
          </w:p>
        </w:tc>
        <w:tc>
          <w:tcPr>
            <w:tcW w:w="813" w:type="dxa"/>
            <w:tcBorders>
              <w:top w:val="nil"/>
              <w:left w:val="nil"/>
              <w:bottom w:val="single" w:sz="4" w:space="0" w:color="auto"/>
              <w:right w:val="nil"/>
            </w:tcBorders>
            <w:shd w:val="clear" w:color="auto" w:fill="EEECE1" w:themeFill="background2"/>
            <w:noWrap/>
            <w:vAlign w:val="center"/>
          </w:tcPr>
          <w:p w14:paraId="1FBCF60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87.6</w:t>
            </w:r>
          </w:p>
        </w:tc>
        <w:tc>
          <w:tcPr>
            <w:tcW w:w="955" w:type="dxa"/>
            <w:tcBorders>
              <w:top w:val="nil"/>
              <w:left w:val="nil"/>
              <w:bottom w:val="single" w:sz="4" w:space="0" w:color="auto"/>
              <w:right w:val="nil"/>
            </w:tcBorders>
            <w:shd w:val="clear" w:color="auto" w:fill="EEECE1" w:themeFill="background2"/>
            <w:noWrap/>
            <w:vAlign w:val="center"/>
          </w:tcPr>
          <w:p w14:paraId="2F36EFB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113.8</w:t>
            </w:r>
          </w:p>
        </w:tc>
        <w:tc>
          <w:tcPr>
            <w:tcW w:w="1147" w:type="dxa"/>
            <w:tcBorders>
              <w:top w:val="nil"/>
              <w:left w:val="nil"/>
              <w:bottom w:val="single" w:sz="4" w:space="0" w:color="auto"/>
              <w:right w:val="single" w:sz="4" w:space="0" w:color="auto"/>
            </w:tcBorders>
            <w:shd w:val="clear" w:color="auto" w:fill="EEECE1" w:themeFill="background2"/>
            <w:noWrap/>
            <w:vAlign w:val="center"/>
          </w:tcPr>
          <w:p w14:paraId="6997076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482.6</w:t>
            </w:r>
          </w:p>
        </w:tc>
        <w:tc>
          <w:tcPr>
            <w:tcW w:w="960" w:type="dxa"/>
            <w:tcBorders>
              <w:top w:val="nil"/>
              <w:left w:val="nil"/>
              <w:bottom w:val="single" w:sz="4" w:space="0" w:color="auto"/>
              <w:right w:val="nil"/>
            </w:tcBorders>
            <w:shd w:val="clear" w:color="auto" w:fill="EEECE1" w:themeFill="background2"/>
            <w:noWrap/>
            <w:vAlign w:val="center"/>
          </w:tcPr>
          <w:p w14:paraId="62042F5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112.1</w:t>
            </w:r>
          </w:p>
        </w:tc>
      </w:tr>
      <w:tr w:rsidR="0023161E" w:rsidRPr="001F2B62" w14:paraId="1FF229E3"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tcPr>
          <w:p w14:paraId="1AD10E9D" w14:textId="68F8512E" w:rsidR="0023161E" w:rsidRPr="001F2B62" w:rsidRDefault="0023161E"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2020</w:t>
            </w:r>
          </w:p>
        </w:tc>
        <w:tc>
          <w:tcPr>
            <w:tcW w:w="1919" w:type="dxa"/>
            <w:tcBorders>
              <w:top w:val="nil"/>
              <w:left w:val="nil"/>
              <w:bottom w:val="single" w:sz="4" w:space="0" w:color="auto"/>
              <w:right w:val="nil"/>
            </w:tcBorders>
            <w:shd w:val="clear" w:color="auto" w:fill="EEECE1" w:themeFill="background2"/>
            <w:noWrap/>
            <w:vAlign w:val="center"/>
          </w:tcPr>
          <w:p w14:paraId="612A62A4" w14:textId="135A401B" w:rsidR="0023161E" w:rsidRPr="005447F0" w:rsidRDefault="0023161E" w:rsidP="00B5537F">
            <w:pPr>
              <w:jc w:val="center"/>
              <w:rPr>
                <w:rFonts w:ascii="Calibri" w:hAnsi="Calibri" w:cs="Calibri"/>
                <w:color w:val="000000"/>
                <w:sz w:val="18"/>
                <w:szCs w:val="18"/>
              </w:rPr>
            </w:pPr>
            <w:r>
              <w:rPr>
                <w:rFonts w:ascii="Calibri" w:hAnsi="Calibri" w:cs="Calibri"/>
                <w:color w:val="000000"/>
                <w:sz w:val="18"/>
                <w:szCs w:val="18"/>
              </w:rPr>
              <w:t>Winch distance</w:t>
            </w:r>
          </w:p>
        </w:tc>
        <w:tc>
          <w:tcPr>
            <w:tcW w:w="862" w:type="dxa"/>
            <w:tcBorders>
              <w:top w:val="nil"/>
              <w:left w:val="nil"/>
              <w:bottom w:val="single" w:sz="4" w:space="0" w:color="auto"/>
              <w:right w:val="nil"/>
            </w:tcBorders>
            <w:shd w:val="clear" w:color="auto" w:fill="EEECE1" w:themeFill="background2"/>
            <w:noWrap/>
            <w:vAlign w:val="center"/>
          </w:tcPr>
          <w:p w14:paraId="321723F7" w14:textId="7892188B" w:rsidR="0023161E" w:rsidRPr="001F2B62" w:rsidRDefault="0023161E"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m</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3CCB9445" w14:textId="77777777" w:rsidR="0023161E" w:rsidRPr="001F2B62" w:rsidRDefault="0023161E"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6903F73A" w14:textId="77777777" w:rsidR="0023161E" w:rsidRPr="001F2B62" w:rsidRDefault="0023161E" w:rsidP="00B5537F">
            <w:pPr>
              <w:jc w:val="center"/>
              <w:rPr>
                <w:rFonts w:ascii="Calibri" w:hAnsi="Calibri" w:cs="Calibri"/>
                <w:color w:val="000000"/>
                <w:sz w:val="18"/>
                <w:szCs w:val="18"/>
              </w:rPr>
            </w:pPr>
          </w:p>
        </w:tc>
        <w:tc>
          <w:tcPr>
            <w:tcW w:w="813" w:type="dxa"/>
            <w:tcBorders>
              <w:top w:val="nil"/>
              <w:left w:val="nil"/>
              <w:bottom w:val="single" w:sz="4" w:space="0" w:color="auto"/>
              <w:right w:val="nil"/>
            </w:tcBorders>
            <w:shd w:val="clear" w:color="auto" w:fill="EEECE1" w:themeFill="background2"/>
            <w:noWrap/>
            <w:vAlign w:val="center"/>
          </w:tcPr>
          <w:p w14:paraId="583055F1" w14:textId="77777777" w:rsidR="0023161E" w:rsidRPr="001F2B62" w:rsidRDefault="0023161E"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515DF1A4" w14:textId="77777777" w:rsidR="0023161E" w:rsidRPr="001F2B62" w:rsidRDefault="0023161E" w:rsidP="00B5537F">
            <w:pPr>
              <w:jc w:val="center"/>
              <w:rPr>
                <w:rFonts w:ascii="Calibri" w:hAnsi="Calibri" w:cs="Calibri"/>
                <w:color w:val="000000"/>
                <w:sz w:val="18"/>
                <w:szCs w:val="18"/>
              </w:rPr>
            </w:pPr>
          </w:p>
        </w:tc>
        <w:tc>
          <w:tcPr>
            <w:tcW w:w="1147" w:type="dxa"/>
            <w:tcBorders>
              <w:top w:val="nil"/>
              <w:left w:val="nil"/>
              <w:bottom w:val="single" w:sz="4" w:space="0" w:color="auto"/>
              <w:right w:val="single" w:sz="4" w:space="0" w:color="auto"/>
            </w:tcBorders>
            <w:shd w:val="clear" w:color="auto" w:fill="EEECE1" w:themeFill="background2"/>
            <w:noWrap/>
            <w:vAlign w:val="center"/>
          </w:tcPr>
          <w:p w14:paraId="1C0BFA6B" w14:textId="77777777" w:rsidR="0023161E" w:rsidRPr="001F2B62" w:rsidRDefault="0023161E" w:rsidP="00B5537F">
            <w:pPr>
              <w:jc w:val="center"/>
              <w:rPr>
                <w:rFonts w:ascii="Calibri" w:hAnsi="Calibri" w:cs="Calibri"/>
                <w:color w:val="000000"/>
                <w:sz w:val="18"/>
                <w:szCs w:val="18"/>
              </w:rPr>
            </w:pPr>
          </w:p>
        </w:tc>
        <w:tc>
          <w:tcPr>
            <w:tcW w:w="960" w:type="dxa"/>
            <w:tcBorders>
              <w:top w:val="nil"/>
              <w:left w:val="nil"/>
              <w:bottom w:val="single" w:sz="4" w:space="0" w:color="auto"/>
              <w:right w:val="nil"/>
            </w:tcBorders>
            <w:shd w:val="clear" w:color="auto" w:fill="EEECE1" w:themeFill="background2"/>
            <w:noWrap/>
            <w:vAlign w:val="center"/>
          </w:tcPr>
          <w:p w14:paraId="1292AC8C" w14:textId="77777777" w:rsidR="0023161E" w:rsidRPr="001F2B62" w:rsidRDefault="0023161E" w:rsidP="00B5537F">
            <w:pPr>
              <w:jc w:val="center"/>
              <w:rPr>
                <w:rFonts w:ascii="Calibri" w:hAnsi="Calibri" w:cs="Calibri"/>
                <w:color w:val="000000"/>
                <w:sz w:val="18"/>
                <w:szCs w:val="18"/>
              </w:rPr>
            </w:pPr>
          </w:p>
        </w:tc>
      </w:tr>
      <w:tr w:rsidR="003A5387" w:rsidRPr="001F2B62" w14:paraId="2EF048D8" w14:textId="77777777" w:rsidTr="00B5537F">
        <w:trPr>
          <w:trHeight w:hRule="exact" w:val="259"/>
        </w:trPr>
        <w:tc>
          <w:tcPr>
            <w:tcW w:w="810" w:type="dxa"/>
            <w:tcBorders>
              <w:top w:val="single" w:sz="4" w:space="0" w:color="auto"/>
              <w:left w:val="nil"/>
              <w:right w:val="nil"/>
            </w:tcBorders>
            <w:shd w:val="clear" w:color="auto" w:fill="FFFFFF" w:themeFill="background1"/>
            <w:noWrap/>
            <w:vAlign w:val="center"/>
            <w:hideMark/>
          </w:tcPr>
          <w:p w14:paraId="143FE9BE"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2017</w:t>
            </w:r>
          </w:p>
        </w:tc>
        <w:tc>
          <w:tcPr>
            <w:tcW w:w="1919" w:type="dxa"/>
            <w:tcBorders>
              <w:top w:val="single" w:sz="4" w:space="0" w:color="auto"/>
              <w:left w:val="nil"/>
              <w:right w:val="nil"/>
            </w:tcBorders>
            <w:shd w:val="clear" w:color="auto" w:fill="FFFFFF" w:themeFill="background1"/>
            <w:noWrap/>
            <w:vAlign w:val="center"/>
          </w:tcPr>
          <w:p w14:paraId="72F6E773"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wing spread</w:t>
            </w:r>
          </w:p>
        </w:tc>
        <w:tc>
          <w:tcPr>
            <w:tcW w:w="862" w:type="dxa"/>
            <w:tcBorders>
              <w:top w:val="single" w:sz="4" w:space="0" w:color="auto"/>
              <w:left w:val="nil"/>
              <w:right w:val="nil"/>
            </w:tcBorders>
            <w:shd w:val="clear" w:color="auto" w:fill="FFFFFF" w:themeFill="background1"/>
            <w:noWrap/>
            <w:vAlign w:val="center"/>
          </w:tcPr>
          <w:p w14:paraId="051A2749" w14:textId="77777777" w:rsidR="003A5387" w:rsidRPr="001F2B62" w:rsidRDefault="003A5387" w:rsidP="00B5537F">
            <w:pPr>
              <w:jc w:val="center"/>
              <w:rPr>
                <w:sz w:val="18"/>
                <w:szCs w:val="18"/>
              </w:rPr>
            </w:pPr>
            <w:r w:rsidRPr="001F2B62">
              <w:rPr>
                <w:rFonts w:ascii="Calibri" w:hAnsi="Calibri" w:cs="Calibri"/>
                <w:color w:val="000000"/>
                <w:sz w:val="18"/>
                <w:szCs w:val="18"/>
                <w:lang w:eastAsia="en-CA"/>
              </w:rPr>
              <w:t>m</w:t>
            </w:r>
          </w:p>
        </w:tc>
        <w:tc>
          <w:tcPr>
            <w:tcW w:w="930" w:type="dxa"/>
            <w:tcBorders>
              <w:top w:val="single" w:sz="4" w:space="0" w:color="auto"/>
              <w:left w:val="single" w:sz="4" w:space="0" w:color="auto"/>
              <w:right w:val="nil"/>
            </w:tcBorders>
            <w:shd w:val="clear" w:color="auto" w:fill="FFFFFF" w:themeFill="background1"/>
            <w:noWrap/>
            <w:vAlign w:val="center"/>
          </w:tcPr>
          <w:p w14:paraId="5761BC69"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4.5</w:t>
            </w:r>
          </w:p>
        </w:tc>
        <w:tc>
          <w:tcPr>
            <w:tcW w:w="955" w:type="dxa"/>
            <w:tcBorders>
              <w:top w:val="single" w:sz="4" w:space="0" w:color="auto"/>
              <w:left w:val="nil"/>
              <w:right w:val="nil"/>
            </w:tcBorders>
            <w:shd w:val="clear" w:color="auto" w:fill="FFFFFF" w:themeFill="background1"/>
            <w:noWrap/>
            <w:vAlign w:val="center"/>
          </w:tcPr>
          <w:p w14:paraId="5B85FE6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6.3</w:t>
            </w:r>
          </w:p>
        </w:tc>
        <w:tc>
          <w:tcPr>
            <w:tcW w:w="813" w:type="dxa"/>
            <w:tcBorders>
              <w:top w:val="single" w:sz="4" w:space="0" w:color="auto"/>
              <w:left w:val="nil"/>
              <w:right w:val="nil"/>
            </w:tcBorders>
            <w:shd w:val="clear" w:color="auto" w:fill="FFFFFF" w:themeFill="background1"/>
            <w:noWrap/>
            <w:vAlign w:val="center"/>
          </w:tcPr>
          <w:p w14:paraId="3E7CC13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6.9</w:t>
            </w:r>
          </w:p>
        </w:tc>
        <w:tc>
          <w:tcPr>
            <w:tcW w:w="955" w:type="dxa"/>
            <w:tcBorders>
              <w:top w:val="single" w:sz="4" w:space="0" w:color="auto"/>
              <w:left w:val="nil"/>
              <w:right w:val="nil"/>
            </w:tcBorders>
            <w:shd w:val="clear" w:color="auto" w:fill="FFFFFF" w:themeFill="background1"/>
            <w:noWrap/>
            <w:vAlign w:val="center"/>
          </w:tcPr>
          <w:p w14:paraId="530CCC4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7.5</w:t>
            </w:r>
          </w:p>
        </w:tc>
        <w:tc>
          <w:tcPr>
            <w:tcW w:w="1147" w:type="dxa"/>
            <w:tcBorders>
              <w:top w:val="single" w:sz="4" w:space="0" w:color="auto"/>
              <w:left w:val="nil"/>
              <w:right w:val="single" w:sz="4" w:space="0" w:color="auto"/>
            </w:tcBorders>
            <w:shd w:val="clear" w:color="auto" w:fill="FFFFFF" w:themeFill="background1"/>
            <w:noWrap/>
            <w:vAlign w:val="center"/>
          </w:tcPr>
          <w:p w14:paraId="2D06425F"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9.4</w:t>
            </w:r>
          </w:p>
        </w:tc>
        <w:tc>
          <w:tcPr>
            <w:tcW w:w="960" w:type="dxa"/>
            <w:tcBorders>
              <w:top w:val="single" w:sz="4" w:space="0" w:color="auto"/>
              <w:left w:val="nil"/>
              <w:right w:val="nil"/>
            </w:tcBorders>
            <w:shd w:val="clear" w:color="auto" w:fill="FFFFFF" w:themeFill="background1"/>
            <w:noWrap/>
            <w:vAlign w:val="center"/>
          </w:tcPr>
          <w:p w14:paraId="642D0A48"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6.9</w:t>
            </w:r>
          </w:p>
        </w:tc>
      </w:tr>
      <w:tr w:rsidR="003A5387" w:rsidRPr="001F2B62" w14:paraId="59A843A9" w14:textId="77777777" w:rsidTr="00B5537F">
        <w:trPr>
          <w:trHeight w:hRule="exact" w:val="259"/>
        </w:trPr>
        <w:tc>
          <w:tcPr>
            <w:tcW w:w="810" w:type="dxa"/>
            <w:tcBorders>
              <w:top w:val="nil"/>
              <w:left w:val="nil"/>
              <w:right w:val="nil"/>
            </w:tcBorders>
            <w:shd w:val="clear" w:color="auto" w:fill="FFFFFF" w:themeFill="background1"/>
            <w:noWrap/>
            <w:vAlign w:val="center"/>
            <w:hideMark/>
          </w:tcPr>
          <w:p w14:paraId="53275465"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2018</w:t>
            </w:r>
          </w:p>
        </w:tc>
        <w:tc>
          <w:tcPr>
            <w:tcW w:w="1919" w:type="dxa"/>
            <w:tcBorders>
              <w:top w:val="nil"/>
              <w:left w:val="nil"/>
              <w:right w:val="nil"/>
            </w:tcBorders>
            <w:shd w:val="clear" w:color="auto" w:fill="FFFFFF" w:themeFill="background1"/>
            <w:noWrap/>
            <w:vAlign w:val="center"/>
          </w:tcPr>
          <w:p w14:paraId="26DD7CF0" w14:textId="77777777" w:rsidR="003A5387" w:rsidRPr="001F2B62" w:rsidRDefault="003A5387" w:rsidP="00B5537F">
            <w:pPr>
              <w:jc w:val="center"/>
              <w:rPr>
                <w:sz w:val="18"/>
                <w:szCs w:val="18"/>
              </w:rPr>
            </w:pPr>
            <w:r w:rsidRPr="001F2B62">
              <w:rPr>
                <w:rFonts w:ascii="Calibri" w:hAnsi="Calibri" w:cs="Calibri"/>
                <w:color w:val="000000"/>
                <w:sz w:val="18"/>
                <w:szCs w:val="18"/>
              </w:rPr>
              <w:t>wing spread</w:t>
            </w:r>
          </w:p>
        </w:tc>
        <w:tc>
          <w:tcPr>
            <w:tcW w:w="862" w:type="dxa"/>
            <w:tcBorders>
              <w:top w:val="nil"/>
              <w:left w:val="nil"/>
              <w:right w:val="nil"/>
            </w:tcBorders>
            <w:shd w:val="clear" w:color="auto" w:fill="FFFFFF" w:themeFill="background1"/>
            <w:noWrap/>
            <w:vAlign w:val="center"/>
          </w:tcPr>
          <w:p w14:paraId="1A0EB94A" w14:textId="77777777" w:rsidR="003A5387" w:rsidRPr="001F2B62" w:rsidRDefault="003A5387" w:rsidP="00B5537F">
            <w:pPr>
              <w:jc w:val="center"/>
              <w:rPr>
                <w:sz w:val="18"/>
                <w:szCs w:val="18"/>
              </w:rPr>
            </w:pPr>
            <w:r w:rsidRPr="001F2B62">
              <w:rPr>
                <w:rFonts w:ascii="Calibri" w:hAnsi="Calibri" w:cs="Calibri"/>
                <w:color w:val="000000"/>
                <w:sz w:val="18"/>
                <w:szCs w:val="18"/>
                <w:lang w:eastAsia="en-CA"/>
              </w:rPr>
              <w:t>m</w:t>
            </w:r>
          </w:p>
        </w:tc>
        <w:tc>
          <w:tcPr>
            <w:tcW w:w="930" w:type="dxa"/>
            <w:tcBorders>
              <w:top w:val="nil"/>
              <w:left w:val="single" w:sz="4" w:space="0" w:color="auto"/>
              <w:right w:val="nil"/>
            </w:tcBorders>
            <w:shd w:val="clear" w:color="auto" w:fill="FFFFFF" w:themeFill="background1"/>
            <w:noWrap/>
            <w:vAlign w:val="center"/>
          </w:tcPr>
          <w:p w14:paraId="41E704E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4.2</w:t>
            </w:r>
          </w:p>
        </w:tc>
        <w:tc>
          <w:tcPr>
            <w:tcW w:w="955" w:type="dxa"/>
            <w:tcBorders>
              <w:top w:val="nil"/>
              <w:left w:val="nil"/>
              <w:right w:val="nil"/>
            </w:tcBorders>
            <w:shd w:val="clear" w:color="auto" w:fill="FFFFFF" w:themeFill="background1"/>
            <w:noWrap/>
            <w:vAlign w:val="center"/>
          </w:tcPr>
          <w:p w14:paraId="56B3F48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6.4</w:t>
            </w:r>
          </w:p>
        </w:tc>
        <w:tc>
          <w:tcPr>
            <w:tcW w:w="813" w:type="dxa"/>
            <w:tcBorders>
              <w:top w:val="nil"/>
              <w:left w:val="nil"/>
              <w:right w:val="nil"/>
            </w:tcBorders>
            <w:shd w:val="clear" w:color="auto" w:fill="FFFFFF" w:themeFill="background1"/>
            <w:noWrap/>
            <w:vAlign w:val="center"/>
          </w:tcPr>
          <w:p w14:paraId="50B89404"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7.0</w:t>
            </w:r>
          </w:p>
        </w:tc>
        <w:tc>
          <w:tcPr>
            <w:tcW w:w="955" w:type="dxa"/>
            <w:tcBorders>
              <w:top w:val="nil"/>
              <w:left w:val="nil"/>
              <w:right w:val="nil"/>
            </w:tcBorders>
            <w:shd w:val="clear" w:color="auto" w:fill="FFFFFF" w:themeFill="background1"/>
            <w:noWrap/>
            <w:vAlign w:val="center"/>
          </w:tcPr>
          <w:p w14:paraId="5413476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7.5</w:t>
            </w:r>
          </w:p>
        </w:tc>
        <w:tc>
          <w:tcPr>
            <w:tcW w:w="1147" w:type="dxa"/>
            <w:tcBorders>
              <w:top w:val="nil"/>
              <w:left w:val="nil"/>
              <w:right w:val="single" w:sz="4" w:space="0" w:color="auto"/>
            </w:tcBorders>
            <w:shd w:val="clear" w:color="auto" w:fill="FFFFFF" w:themeFill="background1"/>
            <w:noWrap/>
            <w:vAlign w:val="center"/>
          </w:tcPr>
          <w:p w14:paraId="02A70E1E"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9.5</w:t>
            </w:r>
          </w:p>
        </w:tc>
        <w:tc>
          <w:tcPr>
            <w:tcW w:w="960" w:type="dxa"/>
            <w:tcBorders>
              <w:top w:val="nil"/>
              <w:left w:val="nil"/>
              <w:right w:val="nil"/>
            </w:tcBorders>
            <w:shd w:val="clear" w:color="auto" w:fill="FFFFFF" w:themeFill="background1"/>
            <w:noWrap/>
            <w:vAlign w:val="center"/>
          </w:tcPr>
          <w:p w14:paraId="5DD54440"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6.9</w:t>
            </w:r>
          </w:p>
        </w:tc>
      </w:tr>
      <w:tr w:rsidR="003A5387" w:rsidRPr="001F2B62" w14:paraId="2EE366BA"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hideMark/>
          </w:tcPr>
          <w:p w14:paraId="27389744"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2019</w:t>
            </w:r>
          </w:p>
        </w:tc>
        <w:tc>
          <w:tcPr>
            <w:tcW w:w="1919" w:type="dxa"/>
            <w:tcBorders>
              <w:top w:val="nil"/>
              <w:left w:val="nil"/>
              <w:bottom w:val="single" w:sz="4" w:space="0" w:color="auto"/>
              <w:right w:val="nil"/>
            </w:tcBorders>
            <w:shd w:val="clear" w:color="auto" w:fill="EEECE1" w:themeFill="background2"/>
            <w:noWrap/>
            <w:vAlign w:val="center"/>
          </w:tcPr>
          <w:p w14:paraId="410FE29F" w14:textId="77777777" w:rsidR="003A5387" w:rsidRPr="001F2B62" w:rsidRDefault="003A5387" w:rsidP="00B5537F">
            <w:pPr>
              <w:jc w:val="center"/>
              <w:rPr>
                <w:sz w:val="18"/>
                <w:szCs w:val="18"/>
              </w:rPr>
            </w:pPr>
            <w:r w:rsidRPr="001F2B62">
              <w:rPr>
                <w:rFonts w:ascii="Calibri" w:hAnsi="Calibri" w:cs="Calibri"/>
                <w:color w:val="000000"/>
                <w:sz w:val="18"/>
                <w:szCs w:val="18"/>
              </w:rPr>
              <w:t>wing spread</w:t>
            </w:r>
          </w:p>
        </w:tc>
        <w:tc>
          <w:tcPr>
            <w:tcW w:w="862" w:type="dxa"/>
            <w:tcBorders>
              <w:top w:val="nil"/>
              <w:left w:val="nil"/>
              <w:bottom w:val="single" w:sz="4" w:space="0" w:color="auto"/>
              <w:right w:val="nil"/>
            </w:tcBorders>
            <w:shd w:val="clear" w:color="auto" w:fill="EEECE1" w:themeFill="background2"/>
            <w:noWrap/>
            <w:vAlign w:val="center"/>
          </w:tcPr>
          <w:p w14:paraId="1975BC37" w14:textId="77777777" w:rsidR="003A5387" w:rsidRPr="001F2B62" w:rsidRDefault="003A5387" w:rsidP="00B5537F">
            <w:pPr>
              <w:jc w:val="center"/>
              <w:rPr>
                <w:sz w:val="18"/>
                <w:szCs w:val="18"/>
              </w:rPr>
            </w:pPr>
            <w:r w:rsidRPr="001F2B62">
              <w:rPr>
                <w:rFonts w:ascii="Calibri" w:hAnsi="Calibri" w:cs="Calibri"/>
                <w:color w:val="000000"/>
                <w:sz w:val="18"/>
                <w:szCs w:val="18"/>
                <w:lang w:eastAsia="en-CA"/>
              </w:rPr>
              <w:t>m</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54C2444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3.3</w:t>
            </w:r>
          </w:p>
        </w:tc>
        <w:tc>
          <w:tcPr>
            <w:tcW w:w="955" w:type="dxa"/>
            <w:tcBorders>
              <w:top w:val="nil"/>
              <w:left w:val="nil"/>
              <w:bottom w:val="single" w:sz="4" w:space="0" w:color="auto"/>
              <w:right w:val="nil"/>
            </w:tcBorders>
            <w:shd w:val="clear" w:color="auto" w:fill="EEECE1" w:themeFill="background2"/>
            <w:noWrap/>
            <w:vAlign w:val="center"/>
          </w:tcPr>
          <w:p w14:paraId="3BC21768"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5.5</w:t>
            </w:r>
          </w:p>
        </w:tc>
        <w:tc>
          <w:tcPr>
            <w:tcW w:w="813" w:type="dxa"/>
            <w:tcBorders>
              <w:top w:val="nil"/>
              <w:left w:val="nil"/>
              <w:bottom w:val="single" w:sz="4" w:space="0" w:color="auto"/>
              <w:right w:val="nil"/>
            </w:tcBorders>
            <w:shd w:val="clear" w:color="auto" w:fill="EEECE1" w:themeFill="background2"/>
            <w:noWrap/>
            <w:vAlign w:val="center"/>
          </w:tcPr>
          <w:p w14:paraId="2008D2CA"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6.5</w:t>
            </w:r>
          </w:p>
        </w:tc>
        <w:tc>
          <w:tcPr>
            <w:tcW w:w="955" w:type="dxa"/>
            <w:tcBorders>
              <w:top w:val="nil"/>
              <w:left w:val="nil"/>
              <w:bottom w:val="single" w:sz="4" w:space="0" w:color="auto"/>
              <w:right w:val="nil"/>
            </w:tcBorders>
            <w:shd w:val="clear" w:color="auto" w:fill="EEECE1" w:themeFill="background2"/>
            <w:noWrap/>
            <w:vAlign w:val="center"/>
          </w:tcPr>
          <w:p w14:paraId="0D8B595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7.2</w:t>
            </w:r>
          </w:p>
        </w:tc>
        <w:tc>
          <w:tcPr>
            <w:tcW w:w="1147" w:type="dxa"/>
            <w:tcBorders>
              <w:top w:val="nil"/>
              <w:left w:val="nil"/>
              <w:bottom w:val="single" w:sz="4" w:space="0" w:color="auto"/>
              <w:right w:val="single" w:sz="4" w:space="0" w:color="auto"/>
            </w:tcBorders>
            <w:shd w:val="clear" w:color="auto" w:fill="EEECE1" w:themeFill="background2"/>
            <w:noWrap/>
            <w:vAlign w:val="center"/>
          </w:tcPr>
          <w:p w14:paraId="35EF1CC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8.9</w:t>
            </w:r>
          </w:p>
        </w:tc>
        <w:tc>
          <w:tcPr>
            <w:tcW w:w="960" w:type="dxa"/>
            <w:tcBorders>
              <w:top w:val="nil"/>
              <w:left w:val="nil"/>
              <w:bottom w:val="single" w:sz="4" w:space="0" w:color="auto"/>
              <w:right w:val="nil"/>
            </w:tcBorders>
            <w:shd w:val="clear" w:color="auto" w:fill="EEECE1" w:themeFill="background2"/>
            <w:noWrap/>
            <w:vAlign w:val="center"/>
          </w:tcPr>
          <w:p w14:paraId="31308ECF"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6.3</w:t>
            </w:r>
          </w:p>
        </w:tc>
      </w:tr>
      <w:tr w:rsidR="0023161E" w:rsidRPr="001F2B62" w14:paraId="53718A84"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tcPr>
          <w:p w14:paraId="7DCA01D6" w14:textId="3FFF6E13" w:rsidR="0023161E" w:rsidRPr="001F2B62" w:rsidRDefault="0023161E"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2020</w:t>
            </w:r>
          </w:p>
        </w:tc>
        <w:tc>
          <w:tcPr>
            <w:tcW w:w="1919" w:type="dxa"/>
            <w:tcBorders>
              <w:top w:val="nil"/>
              <w:left w:val="nil"/>
              <w:bottom w:val="single" w:sz="4" w:space="0" w:color="auto"/>
              <w:right w:val="nil"/>
            </w:tcBorders>
            <w:shd w:val="clear" w:color="auto" w:fill="EEECE1" w:themeFill="background2"/>
            <w:noWrap/>
            <w:vAlign w:val="center"/>
          </w:tcPr>
          <w:p w14:paraId="49B55E63" w14:textId="42075FB5" w:rsidR="0023161E" w:rsidRPr="001F2B62" w:rsidRDefault="0023161E" w:rsidP="00B5537F">
            <w:pPr>
              <w:jc w:val="center"/>
              <w:rPr>
                <w:rFonts w:ascii="Calibri" w:hAnsi="Calibri" w:cs="Calibri"/>
                <w:color w:val="000000"/>
                <w:sz w:val="18"/>
                <w:szCs w:val="18"/>
              </w:rPr>
            </w:pPr>
            <w:r>
              <w:rPr>
                <w:rFonts w:ascii="Calibri" w:hAnsi="Calibri" w:cs="Calibri"/>
                <w:color w:val="000000"/>
                <w:sz w:val="18"/>
                <w:szCs w:val="18"/>
              </w:rPr>
              <w:t>Wing spread</w:t>
            </w:r>
          </w:p>
        </w:tc>
        <w:tc>
          <w:tcPr>
            <w:tcW w:w="862" w:type="dxa"/>
            <w:tcBorders>
              <w:top w:val="nil"/>
              <w:left w:val="nil"/>
              <w:bottom w:val="single" w:sz="4" w:space="0" w:color="auto"/>
              <w:right w:val="nil"/>
            </w:tcBorders>
            <w:shd w:val="clear" w:color="auto" w:fill="EEECE1" w:themeFill="background2"/>
            <w:noWrap/>
            <w:vAlign w:val="center"/>
          </w:tcPr>
          <w:p w14:paraId="4DF2C851" w14:textId="3A7B0F66" w:rsidR="0023161E" w:rsidRPr="001F2B62" w:rsidRDefault="0023161E"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m</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75FBA8C9" w14:textId="77777777" w:rsidR="0023161E" w:rsidRPr="001F2B62" w:rsidRDefault="0023161E"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52870D4C" w14:textId="77777777" w:rsidR="0023161E" w:rsidRPr="001F2B62" w:rsidRDefault="0023161E" w:rsidP="00B5537F">
            <w:pPr>
              <w:jc w:val="center"/>
              <w:rPr>
                <w:rFonts w:ascii="Calibri" w:hAnsi="Calibri" w:cs="Calibri"/>
                <w:color w:val="000000"/>
                <w:sz w:val="18"/>
                <w:szCs w:val="18"/>
              </w:rPr>
            </w:pPr>
          </w:p>
        </w:tc>
        <w:tc>
          <w:tcPr>
            <w:tcW w:w="813" w:type="dxa"/>
            <w:tcBorders>
              <w:top w:val="nil"/>
              <w:left w:val="nil"/>
              <w:bottom w:val="single" w:sz="4" w:space="0" w:color="auto"/>
              <w:right w:val="nil"/>
            </w:tcBorders>
            <w:shd w:val="clear" w:color="auto" w:fill="EEECE1" w:themeFill="background2"/>
            <w:noWrap/>
            <w:vAlign w:val="center"/>
          </w:tcPr>
          <w:p w14:paraId="2215F434" w14:textId="77777777" w:rsidR="0023161E" w:rsidRPr="001F2B62" w:rsidRDefault="0023161E"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3F462F54" w14:textId="77777777" w:rsidR="0023161E" w:rsidRPr="001F2B62" w:rsidRDefault="0023161E" w:rsidP="00B5537F">
            <w:pPr>
              <w:jc w:val="center"/>
              <w:rPr>
                <w:rFonts w:ascii="Calibri" w:hAnsi="Calibri" w:cs="Calibri"/>
                <w:color w:val="000000"/>
                <w:sz w:val="18"/>
                <w:szCs w:val="18"/>
              </w:rPr>
            </w:pPr>
          </w:p>
        </w:tc>
        <w:tc>
          <w:tcPr>
            <w:tcW w:w="1147" w:type="dxa"/>
            <w:tcBorders>
              <w:top w:val="nil"/>
              <w:left w:val="nil"/>
              <w:bottom w:val="single" w:sz="4" w:space="0" w:color="auto"/>
              <w:right w:val="single" w:sz="4" w:space="0" w:color="auto"/>
            </w:tcBorders>
            <w:shd w:val="clear" w:color="auto" w:fill="EEECE1" w:themeFill="background2"/>
            <w:noWrap/>
            <w:vAlign w:val="center"/>
          </w:tcPr>
          <w:p w14:paraId="02928B73" w14:textId="77777777" w:rsidR="0023161E" w:rsidRPr="001F2B62" w:rsidRDefault="0023161E" w:rsidP="00B5537F">
            <w:pPr>
              <w:jc w:val="center"/>
              <w:rPr>
                <w:rFonts w:ascii="Calibri" w:hAnsi="Calibri" w:cs="Calibri"/>
                <w:color w:val="000000"/>
                <w:sz w:val="18"/>
                <w:szCs w:val="18"/>
              </w:rPr>
            </w:pPr>
          </w:p>
        </w:tc>
        <w:tc>
          <w:tcPr>
            <w:tcW w:w="960" w:type="dxa"/>
            <w:tcBorders>
              <w:top w:val="nil"/>
              <w:left w:val="nil"/>
              <w:bottom w:val="single" w:sz="4" w:space="0" w:color="auto"/>
              <w:right w:val="nil"/>
            </w:tcBorders>
            <w:shd w:val="clear" w:color="auto" w:fill="EEECE1" w:themeFill="background2"/>
            <w:noWrap/>
            <w:vAlign w:val="center"/>
          </w:tcPr>
          <w:p w14:paraId="4AFC7DC3" w14:textId="77777777" w:rsidR="0023161E" w:rsidRPr="001F2B62" w:rsidRDefault="0023161E" w:rsidP="00B5537F">
            <w:pPr>
              <w:jc w:val="center"/>
              <w:rPr>
                <w:rFonts w:ascii="Calibri" w:hAnsi="Calibri" w:cs="Calibri"/>
                <w:color w:val="000000"/>
                <w:sz w:val="18"/>
                <w:szCs w:val="18"/>
              </w:rPr>
            </w:pPr>
          </w:p>
        </w:tc>
      </w:tr>
      <w:tr w:rsidR="003A5387" w:rsidRPr="001F2B62" w14:paraId="666086E9" w14:textId="77777777" w:rsidTr="00B5537F">
        <w:trPr>
          <w:trHeight w:hRule="exact" w:val="259"/>
        </w:trPr>
        <w:tc>
          <w:tcPr>
            <w:tcW w:w="810" w:type="dxa"/>
            <w:tcBorders>
              <w:top w:val="single" w:sz="4" w:space="0" w:color="auto"/>
              <w:left w:val="nil"/>
              <w:right w:val="nil"/>
            </w:tcBorders>
            <w:shd w:val="clear" w:color="auto" w:fill="FFFFFF" w:themeFill="background1"/>
            <w:noWrap/>
            <w:vAlign w:val="center"/>
            <w:hideMark/>
          </w:tcPr>
          <w:p w14:paraId="64E8CB01"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2017</w:t>
            </w:r>
          </w:p>
        </w:tc>
        <w:tc>
          <w:tcPr>
            <w:tcW w:w="1919" w:type="dxa"/>
            <w:tcBorders>
              <w:top w:val="single" w:sz="4" w:space="0" w:color="auto"/>
              <w:left w:val="nil"/>
              <w:right w:val="nil"/>
            </w:tcBorders>
            <w:shd w:val="clear" w:color="auto" w:fill="FFFFFF" w:themeFill="background1"/>
            <w:noWrap/>
            <w:vAlign w:val="center"/>
          </w:tcPr>
          <w:p w14:paraId="51C0D29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swept area</w:t>
            </w:r>
          </w:p>
        </w:tc>
        <w:tc>
          <w:tcPr>
            <w:tcW w:w="862" w:type="dxa"/>
            <w:tcBorders>
              <w:top w:val="single" w:sz="4" w:space="0" w:color="auto"/>
              <w:left w:val="nil"/>
              <w:right w:val="nil"/>
            </w:tcBorders>
            <w:shd w:val="clear" w:color="auto" w:fill="FFFFFF" w:themeFill="background1"/>
            <w:noWrap/>
            <w:vAlign w:val="center"/>
          </w:tcPr>
          <w:p w14:paraId="6D5C7E11" w14:textId="77777777" w:rsidR="003A5387" w:rsidRPr="001F2B62" w:rsidRDefault="003A5387" w:rsidP="00B5537F">
            <w:pPr>
              <w:jc w:val="center"/>
              <w:rPr>
                <w:rFonts w:ascii="Calibri" w:hAnsi="Calibri" w:cs="Calibri"/>
                <w:color w:val="000000"/>
                <w:sz w:val="18"/>
                <w:szCs w:val="18"/>
                <w:vertAlign w:val="superscript"/>
                <w:lang w:eastAsia="en-CA"/>
              </w:rPr>
            </w:pPr>
            <w:r w:rsidRPr="001F2B62">
              <w:rPr>
                <w:rFonts w:ascii="Calibri" w:hAnsi="Calibri" w:cs="Calibri"/>
                <w:color w:val="000000"/>
                <w:sz w:val="18"/>
                <w:szCs w:val="18"/>
                <w:lang w:eastAsia="en-CA"/>
              </w:rPr>
              <w:t>m</w:t>
            </w:r>
            <w:r w:rsidRPr="001F2B62">
              <w:rPr>
                <w:rFonts w:ascii="Calibri" w:hAnsi="Calibri" w:cs="Calibri"/>
                <w:color w:val="000000"/>
                <w:sz w:val="18"/>
                <w:szCs w:val="18"/>
                <w:vertAlign w:val="superscript"/>
                <w:lang w:eastAsia="en-CA"/>
              </w:rPr>
              <w:t>2</w:t>
            </w:r>
          </w:p>
        </w:tc>
        <w:tc>
          <w:tcPr>
            <w:tcW w:w="930" w:type="dxa"/>
            <w:tcBorders>
              <w:top w:val="single" w:sz="4" w:space="0" w:color="auto"/>
              <w:left w:val="single" w:sz="4" w:space="0" w:color="auto"/>
              <w:right w:val="nil"/>
            </w:tcBorders>
            <w:shd w:val="clear" w:color="auto" w:fill="FFFFFF" w:themeFill="background1"/>
            <w:noWrap/>
            <w:vAlign w:val="center"/>
          </w:tcPr>
          <w:p w14:paraId="105D3263"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160</w:t>
            </w:r>
          </w:p>
        </w:tc>
        <w:tc>
          <w:tcPr>
            <w:tcW w:w="955" w:type="dxa"/>
            <w:tcBorders>
              <w:top w:val="single" w:sz="4" w:space="0" w:color="auto"/>
              <w:left w:val="nil"/>
              <w:right w:val="nil"/>
            </w:tcBorders>
            <w:shd w:val="clear" w:color="auto" w:fill="FFFFFF" w:themeFill="background1"/>
            <w:noWrap/>
            <w:vAlign w:val="center"/>
          </w:tcPr>
          <w:p w14:paraId="6262BC2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425</w:t>
            </w:r>
          </w:p>
        </w:tc>
        <w:tc>
          <w:tcPr>
            <w:tcW w:w="813" w:type="dxa"/>
            <w:tcBorders>
              <w:top w:val="single" w:sz="4" w:space="0" w:color="auto"/>
              <w:left w:val="nil"/>
              <w:right w:val="nil"/>
            </w:tcBorders>
            <w:shd w:val="clear" w:color="auto" w:fill="FFFFFF" w:themeFill="background1"/>
            <w:noWrap/>
            <w:vAlign w:val="center"/>
          </w:tcPr>
          <w:p w14:paraId="00D838BA"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688</w:t>
            </w:r>
          </w:p>
        </w:tc>
        <w:tc>
          <w:tcPr>
            <w:tcW w:w="955" w:type="dxa"/>
            <w:tcBorders>
              <w:top w:val="single" w:sz="4" w:space="0" w:color="auto"/>
              <w:left w:val="nil"/>
              <w:right w:val="nil"/>
            </w:tcBorders>
            <w:shd w:val="clear" w:color="auto" w:fill="FFFFFF" w:themeFill="background1"/>
            <w:noWrap/>
            <w:vAlign w:val="center"/>
          </w:tcPr>
          <w:p w14:paraId="0204D8E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1118</w:t>
            </w:r>
          </w:p>
        </w:tc>
        <w:tc>
          <w:tcPr>
            <w:tcW w:w="1147" w:type="dxa"/>
            <w:tcBorders>
              <w:top w:val="single" w:sz="4" w:space="0" w:color="auto"/>
              <w:left w:val="nil"/>
              <w:right w:val="single" w:sz="4" w:space="0" w:color="auto"/>
            </w:tcBorders>
            <w:shd w:val="clear" w:color="auto" w:fill="FFFFFF" w:themeFill="background1"/>
            <w:noWrap/>
            <w:vAlign w:val="center"/>
          </w:tcPr>
          <w:p w14:paraId="0F025C5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4932</w:t>
            </w:r>
          </w:p>
        </w:tc>
        <w:tc>
          <w:tcPr>
            <w:tcW w:w="960" w:type="dxa"/>
            <w:tcBorders>
              <w:top w:val="single" w:sz="4" w:space="0" w:color="auto"/>
              <w:left w:val="nil"/>
              <w:right w:val="nil"/>
            </w:tcBorders>
            <w:shd w:val="clear" w:color="auto" w:fill="FFFFFF" w:themeFill="background1"/>
            <w:noWrap/>
            <w:vAlign w:val="center"/>
          </w:tcPr>
          <w:p w14:paraId="689CE74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1014</w:t>
            </w:r>
          </w:p>
        </w:tc>
      </w:tr>
      <w:tr w:rsidR="003A5387" w:rsidRPr="001F2B62" w14:paraId="0DB0416D" w14:textId="77777777" w:rsidTr="00B5537F">
        <w:trPr>
          <w:trHeight w:hRule="exact" w:val="259"/>
        </w:trPr>
        <w:tc>
          <w:tcPr>
            <w:tcW w:w="810" w:type="dxa"/>
            <w:tcBorders>
              <w:top w:val="nil"/>
              <w:left w:val="nil"/>
              <w:right w:val="nil"/>
            </w:tcBorders>
            <w:shd w:val="clear" w:color="auto" w:fill="FFFFFF" w:themeFill="background1"/>
            <w:noWrap/>
            <w:vAlign w:val="center"/>
            <w:hideMark/>
          </w:tcPr>
          <w:p w14:paraId="20247628"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2018</w:t>
            </w:r>
          </w:p>
        </w:tc>
        <w:tc>
          <w:tcPr>
            <w:tcW w:w="1919" w:type="dxa"/>
            <w:tcBorders>
              <w:top w:val="nil"/>
              <w:left w:val="nil"/>
              <w:right w:val="nil"/>
            </w:tcBorders>
            <w:shd w:val="clear" w:color="auto" w:fill="FFFFFF" w:themeFill="background1"/>
            <w:noWrap/>
            <w:vAlign w:val="center"/>
          </w:tcPr>
          <w:p w14:paraId="31D5AA62" w14:textId="77777777" w:rsidR="003A5387" w:rsidRPr="001F2B62" w:rsidRDefault="003A5387" w:rsidP="00B5537F">
            <w:pPr>
              <w:jc w:val="center"/>
              <w:rPr>
                <w:sz w:val="18"/>
                <w:szCs w:val="18"/>
              </w:rPr>
            </w:pPr>
            <w:r w:rsidRPr="001F2B62">
              <w:rPr>
                <w:rFonts w:ascii="Calibri" w:hAnsi="Calibri" w:cs="Calibri"/>
                <w:color w:val="000000"/>
                <w:sz w:val="18"/>
                <w:szCs w:val="18"/>
              </w:rPr>
              <w:t>swept area</w:t>
            </w:r>
          </w:p>
        </w:tc>
        <w:tc>
          <w:tcPr>
            <w:tcW w:w="862" w:type="dxa"/>
            <w:tcBorders>
              <w:top w:val="nil"/>
              <w:left w:val="nil"/>
              <w:right w:val="nil"/>
            </w:tcBorders>
            <w:shd w:val="clear" w:color="auto" w:fill="FFFFFF" w:themeFill="background1"/>
            <w:noWrap/>
            <w:vAlign w:val="center"/>
          </w:tcPr>
          <w:p w14:paraId="6CF640E0" w14:textId="77777777" w:rsidR="003A5387" w:rsidRPr="001F2B62" w:rsidRDefault="003A5387" w:rsidP="00B5537F">
            <w:pPr>
              <w:jc w:val="center"/>
              <w:rPr>
                <w:sz w:val="18"/>
                <w:szCs w:val="18"/>
              </w:rPr>
            </w:pPr>
            <w:r w:rsidRPr="001F2B62">
              <w:rPr>
                <w:rFonts w:ascii="Calibri" w:hAnsi="Calibri" w:cs="Calibri"/>
                <w:color w:val="000000"/>
                <w:sz w:val="18"/>
                <w:szCs w:val="18"/>
                <w:lang w:eastAsia="en-CA"/>
              </w:rPr>
              <w:t>m</w:t>
            </w:r>
            <w:r w:rsidRPr="001F2B62">
              <w:rPr>
                <w:rFonts w:ascii="Calibri" w:hAnsi="Calibri" w:cs="Calibri"/>
                <w:color w:val="000000"/>
                <w:sz w:val="18"/>
                <w:szCs w:val="18"/>
                <w:vertAlign w:val="superscript"/>
                <w:lang w:eastAsia="en-CA"/>
              </w:rPr>
              <w:t>2</w:t>
            </w:r>
          </w:p>
        </w:tc>
        <w:tc>
          <w:tcPr>
            <w:tcW w:w="930" w:type="dxa"/>
            <w:tcBorders>
              <w:top w:val="nil"/>
              <w:left w:val="single" w:sz="4" w:space="0" w:color="auto"/>
              <w:right w:val="nil"/>
            </w:tcBorders>
            <w:shd w:val="clear" w:color="auto" w:fill="FFFFFF" w:themeFill="background1"/>
            <w:noWrap/>
            <w:vAlign w:val="center"/>
          </w:tcPr>
          <w:p w14:paraId="3E23B1F5"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135</w:t>
            </w:r>
          </w:p>
        </w:tc>
        <w:tc>
          <w:tcPr>
            <w:tcW w:w="955" w:type="dxa"/>
            <w:tcBorders>
              <w:top w:val="nil"/>
              <w:left w:val="nil"/>
              <w:right w:val="nil"/>
            </w:tcBorders>
            <w:shd w:val="clear" w:color="auto" w:fill="FFFFFF" w:themeFill="background1"/>
            <w:noWrap/>
            <w:vAlign w:val="center"/>
          </w:tcPr>
          <w:p w14:paraId="7A6EE316"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394</w:t>
            </w:r>
          </w:p>
        </w:tc>
        <w:tc>
          <w:tcPr>
            <w:tcW w:w="813" w:type="dxa"/>
            <w:tcBorders>
              <w:top w:val="nil"/>
              <w:left w:val="nil"/>
              <w:right w:val="nil"/>
            </w:tcBorders>
            <w:shd w:val="clear" w:color="auto" w:fill="FFFFFF" w:themeFill="background1"/>
            <w:noWrap/>
            <w:vAlign w:val="center"/>
          </w:tcPr>
          <w:p w14:paraId="0B0AB01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605</w:t>
            </w:r>
          </w:p>
        </w:tc>
        <w:tc>
          <w:tcPr>
            <w:tcW w:w="955" w:type="dxa"/>
            <w:tcBorders>
              <w:top w:val="nil"/>
              <w:left w:val="nil"/>
              <w:right w:val="nil"/>
            </w:tcBorders>
            <w:shd w:val="clear" w:color="auto" w:fill="FFFFFF" w:themeFill="background1"/>
            <w:noWrap/>
            <w:vAlign w:val="center"/>
          </w:tcPr>
          <w:p w14:paraId="341227D1"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945</w:t>
            </w:r>
          </w:p>
        </w:tc>
        <w:tc>
          <w:tcPr>
            <w:tcW w:w="1147" w:type="dxa"/>
            <w:tcBorders>
              <w:top w:val="nil"/>
              <w:left w:val="nil"/>
              <w:right w:val="single" w:sz="4" w:space="0" w:color="auto"/>
            </w:tcBorders>
            <w:shd w:val="clear" w:color="auto" w:fill="FFFFFF" w:themeFill="background1"/>
            <w:noWrap/>
            <w:vAlign w:val="center"/>
          </w:tcPr>
          <w:p w14:paraId="378E3F03"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4781</w:t>
            </w:r>
          </w:p>
        </w:tc>
        <w:tc>
          <w:tcPr>
            <w:tcW w:w="960" w:type="dxa"/>
            <w:tcBorders>
              <w:top w:val="nil"/>
              <w:left w:val="nil"/>
              <w:right w:val="nil"/>
            </w:tcBorders>
            <w:shd w:val="clear" w:color="auto" w:fill="FFFFFF" w:themeFill="background1"/>
            <w:noWrap/>
            <w:vAlign w:val="center"/>
          </w:tcPr>
          <w:p w14:paraId="671437DF"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938</w:t>
            </w:r>
          </w:p>
        </w:tc>
      </w:tr>
      <w:tr w:rsidR="003A5387" w:rsidRPr="001F2B62" w14:paraId="3D2FB661" w14:textId="77777777" w:rsidTr="0023161E">
        <w:trPr>
          <w:trHeight w:hRule="exact" w:val="259"/>
        </w:trPr>
        <w:tc>
          <w:tcPr>
            <w:tcW w:w="810" w:type="dxa"/>
            <w:tcBorders>
              <w:top w:val="nil"/>
              <w:left w:val="nil"/>
              <w:bottom w:val="nil"/>
              <w:right w:val="nil"/>
            </w:tcBorders>
            <w:shd w:val="clear" w:color="auto" w:fill="EEECE1" w:themeFill="background2"/>
            <w:noWrap/>
            <w:vAlign w:val="center"/>
            <w:hideMark/>
          </w:tcPr>
          <w:p w14:paraId="3DCABD27" w14:textId="77777777" w:rsidR="003A5387" w:rsidRPr="001F2B62" w:rsidRDefault="003A5387"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2019</w:t>
            </w:r>
          </w:p>
        </w:tc>
        <w:tc>
          <w:tcPr>
            <w:tcW w:w="1919" w:type="dxa"/>
            <w:tcBorders>
              <w:top w:val="nil"/>
              <w:left w:val="nil"/>
              <w:bottom w:val="nil"/>
              <w:right w:val="nil"/>
            </w:tcBorders>
            <w:shd w:val="clear" w:color="auto" w:fill="EEECE1" w:themeFill="background2"/>
            <w:noWrap/>
            <w:vAlign w:val="center"/>
          </w:tcPr>
          <w:p w14:paraId="25C750BE" w14:textId="77777777" w:rsidR="003A5387" w:rsidRPr="001F2B62" w:rsidRDefault="003A5387" w:rsidP="00B5537F">
            <w:pPr>
              <w:jc w:val="center"/>
              <w:rPr>
                <w:sz w:val="18"/>
                <w:szCs w:val="18"/>
              </w:rPr>
            </w:pPr>
            <w:r w:rsidRPr="001F2B62">
              <w:rPr>
                <w:rFonts w:ascii="Calibri" w:hAnsi="Calibri" w:cs="Calibri"/>
                <w:color w:val="000000"/>
                <w:sz w:val="18"/>
                <w:szCs w:val="18"/>
              </w:rPr>
              <w:t>swept area</w:t>
            </w:r>
          </w:p>
        </w:tc>
        <w:tc>
          <w:tcPr>
            <w:tcW w:w="862" w:type="dxa"/>
            <w:tcBorders>
              <w:top w:val="nil"/>
              <w:left w:val="nil"/>
              <w:bottom w:val="nil"/>
              <w:right w:val="nil"/>
            </w:tcBorders>
            <w:shd w:val="clear" w:color="auto" w:fill="EEECE1" w:themeFill="background2"/>
            <w:noWrap/>
            <w:vAlign w:val="center"/>
          </w:tcPr>
          <w:p w14:paraId="6A715F1D" w14:textId="77777777" w:rsidR="003A5387" w:rsidRPr="001F2B62" w:rsidRDefault="003A5387" w:rsidP="00B5537F">
            <w:pPr>
              <w:jc w:val="center"/>
              <w:rPr>
                <w:sz w:val="18"/>
                <w:szCs w:val="18"/>
              </w:rPr>
            </w:pPr>
            <w:r w:rsidRPr="001F2B62">
              <w:rPr>
                <w:rFonts w:ascii="Calibri" w:hAnsi="Calibri" w:cs="Calibri"/>
                <w:color w:val="000000"/>
                <w:sz w:val="18"/>
                <w:szCs w:val="18"/>
                <w:lang w:eastAsia="en-CA"/>
              </w:rPr>
              <w:t>m</w:t>
            </w:r>
            <w:r w:rsidRPr="001F2B62">
              <w:rPr>
                <w:rFonts w:ascii="Calibri" w:hAnsi="Calibri" w:cs="Calibri"/>
                <w:color w:val="000000"/>
                <w:sz w:val="18"/>
                <w:szCs w:val="18"/>
                <w:vertAlign w:val="superscript"/>
                <w:lang w:eastAsia="en-CA"/>
              </w:rPr>
              <w:t>2</w:t>
            </w:r>
          </w:p>
        </w:tc>
        <w:tc>
          <w:tcPr>
            <w:tcW w:w="930" w:type="dxa"/>
            <w:tcBorders>
              <w:top w:val="nil"/>
              <w:left w:val="single" w:sz="4" w:space="0" w:color="auto"/>
              <w:bottom w:val="nil"/>
              <w:right w:val="nil"/>
            </w:tcBorders>
            <w:shd w:val="clear" w:color="auto" w:fill="EEECE1" w:themeFill="background2"/>
            <w:noWrap/>
            <w:vAlign w:val="center"/>
          </w:tcPr>
          <w:p w14:paraId="1A5AD06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227</w:t>
            </w:r>
          </w:p>
        </w:tc>
        <w:tc>
          <w:tcPr>
            <w:tcW w:w="955" w:type="dxa"/>
            <w:tcBorders>
              <w:top w:val="nil"/>
              <w:left w:val="nil"/>
              <w:bottom w:val="nil"/>
              <w:right w:val="nil"/>
            </w:tcBorders>
            <w:shd w:val="clear" w:color="auto" w:fill="EEECE1" w:themeFill="background2"/>
            <w:noWrap/>
            <w:vAlign w:val="center"/>
          </w:tcPr>
          <w:p w14:paraId="28FAA6DD"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613</w:t>
            </w:r>
          </w:p>
        </w:tc>
        <w:tc>
          <w:tcPr>
            <w:tcW w:w="813" w:type="dxa"/>
            <w:tcBorders>
              <w:top w:val="nil"/>
              <w:left w:val="nil"/>
              <w:bottom w:val="nil"/>
              <w:right w:val="nil"/>
            </w:tcBorders>
            <w:shd w:val="clear" w:color="auto" w:fill="EEECE1" w:themeFill="background2"/>
            <w:noWrap/>
            <w:vAlign w:val="center"/>
          </w:tcPr>
          <w:p w14:paraId="32E027C8"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992</w:t>
            </w:r>
          </w:p>
        </w:tc>
        <w:tc>
          <w:tcPr>
            <w:tcW w:w="955" w:type="dxa"/>
            <w:tcBorders>
              <w:top w:val="nil"/>
              <w:left w:val="nil"/>
              <w:bottom w:val="nil"/>
              <w:right w:val="nil"/>
            </w:tcBorders>
            <w:shd w:val="clear" w:color="auto" w:fill="EEECE1" w:themeFill="background2"/>
            <w:noWrap/>
            <w:vAlign w:val="center"/>
          </w:tcPr>
          <w:p w14:paraId="5C62DFAC"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1392</w:t>
            </w:r>
          </w:p>
        </w:tc>
        <w:tc>
          <w:tcPr>
            <w:tcW w:w="1147" w:type="dxa"/>
            <w:tcBorders>
              <w:top w:val="nil"/>
              <w:left w:val="nil"/>
              <w:bottom w:val="nil"/>
              <w:right w:val="single" w:sz="4" w:space="0" w:color="auto"/>
            </w:tcBorders>
            <w:shd w:val="clear" w:color="auto" w:fill="EEECE1" w:themeFill="background2"/>
            <w:noWrap/>
            <w:vAlign w:val="center"/>
          </w:tcPr>
          <w:p w14:paraId="582BB647"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6067</w:t>
            </w:r>
          </w:p>
        </w:tc>
        <w:tc>
          <w:tcPr>
            <w:tcW w:w="960" w:type="dxa"/>
            <w:tcBorders>
              <w:top w:val="nil"/>
              <w:left w:val="nil"/>
              <w:bottom w:val="nil"/>
              <w:right w:val="nil"/>
            </w:tcBorders>
            <w:shd w:val="clear" w:color="auto" w:fill="EEECE1" w:themeFill="background2"/>
            <w:noWrap/>
            <w:vAlign w:val="center"/>
          </w:tcPr>
          <w:p w14:paraId="1FFCB81B" w14:textId="77777777" w:rsidR="003A5387" w:rsidRPr="001F2B62" w:rsidRDefault="003A5387" w:rsidP="00B5537F">
            <w:pPr>
              <w:jc w:val="center"/>
              <w:rPr>
                <w:rFonts w:ascii="Calibri" w:hAnsi="Calibri" w:cs="Calibri"/>
                <w:color w:val="000000"/>
                <w:sz w:val="18"/>
                <w:szCs w:val="18"/>
              </w:rPr>
            </w:pPr>
            <w:r w:rsidRPr="001F2B62">
              <w:rPr>
                <w:rFonts w:ascii="Calibri" w:hAnsi="Calibri" w:cs="Calibri"/>
                <w:color w:val="000000"/>
                <w:sz w:val="18"/>
                <w:szCs w:val="18"/>
              </w:rPr>
              <w:t>1270</w:t>
            </w:r>
          </w:p>
        </w:tc>
      </w:tr>
      <w:tr w:rsidR="0023161E" w:rsidRPr="001F2B62" w14:paraId="4EE26D79" w14:textId="77777777" w:rsidTr="00B5537F">
        <w:trPr>
          <w:trHeight w:hRule="exact" w:val="259"/>
        </w:trPr>
        <w:tc>
          <w:tcPr>
            <w:tcW w:w="810" w:type="dxa"/>
            <w:tcBorders>
              <w:top w:val="nil"/>
              <w:left w:val="nil"/>
              <w:bottom w:val="single" w:sz="4" w:space="0" w:color="auto"/>
              <w:right w:val="nil"/>
            </w:tcBorders>
            <w:shd w:val="clear" w:color="auto" w:fill="EEECE1" w:themeFill="background2"/>
            <w:noWrap/>
            <w:vAlign w:val="center"/>
          </w:tcPr>
          <w:p w14:paraId="7D33E360" w14:textId="411D22FF" w:rsidR="0023161E" w:rsidRPr="001F2B62" w:rsidRDefault="0023161E" w:rsidP="00B5537F">
            <w:pPr>
              <w:jc w:val="center"/>
              <w:rPr>
                <w:rFonts w:ascii="Calibri" w:hAnsi="Calibri" w:cs="Calibri"/>
                <w:color w:val="000000"/>
                <w:sz w:val="18"/>
                <w:szCs w:val="18"/>
                <w:lang w:eastAsia="en-CA"/>
              </w:rPr>
            </w:pPr>
            <w:r>
              <w:rPr>
                <w:rFonts w:ascii="Calibri" w:hAnsi="Calibri" w:cs="Calibri"/>
                <w:color w:val="000000"/>
                <w:sz w:val="18"/>
                <w:szCs w:val="18"/>
                <w:lang w:eastAsia="en-CA"/>
              </w:rPr>
              <w:t>2020</w:t>
            </w:r>
          </w:p>
        </w:tc>
        <w:tc>
          <w:tcPr>
            <w:tcW w:w="1919" w:type="dxa"/>
            <w:tcBorders>
              <w:top w:val="nil"/>
              <w:left w:val="nil"/>
              <w:bottom w:val="single" w:sz="4" w:space="0" w:color="auto"/>
              <w:right w:val="nil"/>
            </w:tcBorders>
            <w:shd w:val="clear" w:color="auto" w:fill="EEECE1" w:themeFill="background2"/>
            <w:noWrap/>
            <w:vAlign w:val="center"/>
          </w:tcPr>
          <w:p w14:paraId="4AA6C506" w14:textId="2564041B" w:rsidR="0023161E" w:rsidRPr="001F2B62" w:rsidRDefault="0023161E" w:rsidP="00B5537F">
            <w:pPr>
              <w:jc w:val="center"/>
              <w:rPr>
                <w:rFonts w:ascii="Calibri" w:hAnsi="Calibri" w:cs="Calibri"/>
                <w:color w:val="000000"/>
                <w:sz w:val="18"/>
                <w:szCs w:val="18"/>
              </w:rPr>
            </w:pPr>
            <w:r>
              <w:rPr>
                <w:rFonts w:ascii="Calibri" w:hAnsi="Calibri" w:cs="Calibri"/>
                <w:color w:val="000000"/>
                <w:sz w:val="18"/>
                <w:szCs w:val="18"/>
              </w:rPr>
              <w:t>Swept area</w:t>
            </w:r>
          </w:p>
        </w:tc>
        <w:tc>
          <w:tcPr>
            <w:tcW w:w="862" w:type="dxa"/>
            <w:tcBorders>
              <w:top w:val="nil"/>
              <w:left w:val="nil"/>
              <w:bottom w:val="single" w:sz="4" w:space="0" w:color="auto"/>
              <w:right w:val="nil"/>
            </w:tcBorders>
            <w:shd w:val="clear" w:color="auto" w:fill="EEECE1" w:themeFill="background2"/>
            <w:noWrap/>
            <w:vAlign w:val="center"/>
          </w:tcPr>
          <w:p w14:paraId="7AE1476D" w14:textId="1BE5808C" w:rsidR="0023161E" w:rsidRPr="001F2B62" w:rsidRDefault="0023161E" w:rsidP="00B5537F">
            <w:pPr>
              <w:jc w:val="center"/>
              <w:rPr>
                <w:rFonts w:ascii="Calibri" w:hAnsi="Calibri" w:cs="Calibri"/>
                <w:color w:val="000000"/>
                <w:sz w:val="18"/>
                <w:szCs w:val="18"/>
                <w:lang w:eastAsia="en-CA"/>
              </w:rPr>
            </w:pPr>
            <w:r w:rsidRPr="001F2B62">
              <w:rPr>
                <w:rFonts w:ascii="Calibri" w:hAnsi="Calibri" w:cs="Calibri"/>
                <w:color w:val="000000"/>
                <w:sz w:val="18"/>
                <w:szCs w:val="18"/>
                <w:lang w:eastAsia="en-CA"/>
              </w:rPr>
              <w:t>m</w:t>
            </w:r>
            <w:r w:rsidRPr="001F2B62">
              <w:rPr>
                <w:rFonts w:ascii="Calibri" w:hAnsi="Calibri" w:cs="Calibri"/>
                <w:color w:val="000000"/>
                <w:sz w:val="18"/>
                <w:szCs w:val="18"/>
                <w:vertAlign w:val="superscript"/>
                <w:lang w:eastAsia="en-CA"/>
              </w:rPr>
              <w:t>2</w:t>
            </w:r>
          </w:p>
        </w:tc>
        <w:tc>
          <w:tcPr>
            <w:tcW w:w="930" w:type="dxa"/>
            <w:tcBorders>
              <w:top w:val="nil"/>
              <w:left w:val="single" w:sz="4" w:space="0" w:color="auto"/>
              <w:bottom w:val="single" w:sz="4" w:space="0" w:color="auto"/>
              <w:right w:val="nil"/>
            </w:tcBorders>
            <w:shd w:val="clear" w:color="auto" w:fill="EEECE1" w:themeFill="background2"/>
            <w:noWrap/>
            <w:vAlign w:val="center"/>
          </w:tcPr>
          <w:p w14:paraId="2F7E0F0B" w14:textId="77777777" w:rsidR="0023161E" w:rsidRPr="001F2B62" w:rsidRDefault="0023161E"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1213E8F3" w14:textId="77777777" w:rsidR="0023161E" w:rsidRPr="001F2B62" w:rsidRDefault="0023161E" w:rsidP="00B5537F">
            <w:pPr>
              <w:jc w:val="center"/>
              <w:rPr>
                <w:rFonts w:ascii="Calibri" w:hAnsi="Calibri" w:cs="Calibri"/>
                <w:color w:val="000000"/>
                <w:sz w:val="18"/>
                <w:szCs w:val="18"/>
              </w:rPr>
            </w:pPr>
          </w:p>
        </w:tc>
        <w:tc>
          <w:tcPr>
            <w:tcW w:w="813" w:type="dxa"/>
            <w:tcBorders>
              <w:top w:val="nil"/>
              <w:left w:val="nil"/>
              <w:bottom w:val="single" w:sz="4" w:space="0" w:color="auto"/>
              <w:right w:val="nil"/>
            </w:tcBorders>
            <w:shd w:val="clear" w:color="auto" w:fill="EEECE1" w:themeFill="background2"/>
            <w:noWrap/>
            <w:vAlign w:val="center"/>
          </w:tcPr>
          <w:p w14:paraId="20DC5E7D" w14:textId="77777777" w:rsidR="0023161E" w:rsidRPr="001F2B62" w:rsidRDefault="0023161E" w:rsidP="00B5537F">
            <w:pPr>
              <w:jc w:val="center"/>
              <w:rPr>
                <w:rFonts w:ascii="Calibri" w:hAnsi="Calibri" w:cs="Calibri"/>
                <w:color w:val="000000"/>
                <w:sz w:val="18"/>
                <w:szCs w:val="18"/>
              </w:rPr>
            </w:pPr>
          </w:p>
        </w:tc>
        <w:tc>
          <w:tcPr>
            <w:tcW w:w="955" w:type="dxa"/>
            <w:tcBorders>
              <w:top w:val="nil"/>
              <w:left w:val="nil"/>
              <w:bottom w:val="single" w:sz="4" w:space="0" w:color="auto"/>
              <w:right w:val="nil"/>
            </w:tcBorders>
            <w:shd w:val="clear" w:color="auto" w:fill="EEECE1" w:themeFill="background2"/>
            <w:noWrap/>
            <w:vAlign w:val="center"/>
          </w:tcPr>
          <w:p w14:paraId="41219B54" w14:textId="77777777" w:rsidR="0023161E" w:rsidRPr="001F2B62" w:rsidRDefault="0023161E" w:rsidP="00B5537F">
            <w:pPr>
              <w:jc w:val="center"/>
              <w:rPr>
                <w:rFonts w:ascii="Calibri" w:hAnsi="Calibri" w:cs="Calibri"/>
                <w:color w:val="000000"/>
                <w:sz w:val="18"/>
                <w:szCs w:val="18"/>
              </w:rPr>
            </w:pPr>
          </w:p>
        </w:tc>
        <w:tc>
          <w:tcPr>
            <w:tcW w:w="1147" w:type="dxa"/>
            <w:tcBorders>
              <w:top w:val="nil"/>
              <w:left w:val="nil"/>
              <w:bottom w:val="single" w:sz="4" w:space="0" w:color="auto"/>
              <w:right w:val="single" w:sz="4" w:space="0" w:color="auto"/>
            </w:tcBorders>
            <w:shd w:val="clear" w:color="auto" w:fill="EEECE1" w:themeFill="background2"/>
            <w:noWrap/>
            <w:vAlign w:val="center"/>
          </w:tcPr>
          <w:p w14:paraId="4150CF04" w14:textId="77777777" w:rsidR="0023161E" w:rsidRPr="001F2B62" w:rsidRDefault="0023161E" w:rsidP="00B5537F">
            <w:pPr>
              <w:jc w:val="center"/>
              <w:rPr>
                <w:rFonts w:ascii="Calibri" w:hAnsi="Calibri" w:cs="Calibri"/>
                <w:color w:val="000000"/>
                <w:sz w:val="18"/>
                <w:szCs w:val="18"/>
              </w:rPr>
            </w:pPr>
          </w:p>
        </w:tc>
        <w:tc>
          <w:tcPr>
            <w:tcW w:w="960" w:type="dxa"/>
            <w:tcBorders>
              <w:top w:val="nil"/>
              <w:left w:val="nil"/>
              <w:bottom w:val="single" w:sz="4" w:space="0" w:color="auto"/>
              <w:right w:val="nil"/>
            </w:tcBorders>
            <w:shd w:val="clear" w:color="auto" w:fill="EEECE1" w:themeFill="background2"/>
            <w:noWrap/>
            <w:vAlign w:val="center"/>
          </w:tcPr>
          <w:p w14:paraId="54229CB3" w14:textId="77777777" w:rsidR="0023161E" w:rsidRPr="001F2B62" w:rsidRDefault="0023161E" w:rsidP="00B5537F">
            <w:pPr>
              <w:jc w:val="center"/>
              <w:rPr>
                <w:rFonts w:ascii="Calibri" w:hAnsi="Calibri" w:cs="Calibri"/>
                <w:color w:val="000000"/>
                <w:sz w:val="18"/>
                <w:szCs w:val="18"/>
              </w:rPr>
            </w:pPr>
          </w:p>
        </w:tc>
      </w:tr>
    </w:tbl>
    <w:p w14:paraId="6A748785" w14:textId="77777777" w:rsidR="003A5387" w:rsidRDefault="003A5387" w:rsidP="003A5387"/>
    <w:p w14:paraId="137FE2D2" w14:textId="77777777" w:rsidR="003A5387" w:rsidRDefault="003A5387" w:rsidP="003A5387">
      <w:pPr>
        <w:pStyle w:val="Tablecaption"/>
        <w:jc w:val="left"/>
        <w:rPr>
          <w:i/>
          <w:lang w:val="en-CA"/>
        </w:rPr>
      </w:pPr>
    </w:p>
    <w:p w14:paraId="2C2D3C2D" w14:textId="77777777" w:rsidR="003A5387" w:rsidRDefault="003A5387" w:rsidP="003A5387">
      <w:pPr>
        <w:pStyle w:val="Tablecaption"/>
        <w:jc w:val="left"/>
        <w:rPr>
          <w:i/>
          <w:lang w:val="en-CA"/>
        </w:rPr>
      </w:pPr>
    </w:p>
    <w:p w14:paraId="5E6A526D" w14:textId="77777777" w:rsidR="003A5387" w:rsidRDefault="003A5387" w:rsidP="003A5387">
      <w:pPr>
        <w:pStyle w:val="Tablecaption"/>
        <w:jc w:val="left"/>
        <w:rPr>
          <w:i/>
          <w:lang w:val="en-CA"/>
        </w:rPr>
      </w:pPr>
    </w:p>
    <w:p w14:paraId="2FE915C3" w14:textId="77777777" w:rsidR="003A5387" w:rsidRDefault="003A5387" w:rsidP="003A5387">
      <w:pPr>
        <w:pStyle w:val="Tablecaption"/>
        <w:jc w:val="left"/>
        <w:rPr>
          <w:i/>
          <w:lang w:val="en-CA"/>
        </w:rPr>
      </w:pPr>
    </w:p>
    <w:p w14:paraId="1BF49E7A" w14:textId="77777777" w:rsidR="003A5387" w:rsidRDefault="003A5387" w:rsidP="003A5387">
      <w:pPr>
        <w:pStyle w:val="Tablecaption"/>
        <w:jc w:val="left"/>
        <w:rPr>
          <w:i/>
          <w:lang w:val="en-CA"/>
        </w:rPr>
      </w:pPr>
    </w:p>
    <w:p w14:paraId="1270707C" w14:textId="77777777" w:rsidR="003A5387" w:rsidRDefault="003A5387" w:rsidP="003A5387">
      <w:pPr>
        <w:pStyle w:val="Tablecaption"/>
        <w:jc w:val="left"/>
        <w:rPr>
          <w:i/>
          <w:lang w:val="en-CA"/>
        </w:rPr>
      </w:pPr>
    </w:p>
    <w:p w14:paraId="7E98076E" w14:textId="77777777" w:rsidR="003A5387" w:rsidRDefault="003A5387" w:rsidP="003A5387">
      <w:pPr>
        <w:pStyle w:val="Tablecaption"/>
        <w:jc w:val="left"/>
        <w:rPr>
          <w:i/>
          <w:lang w:val="en-CA"/>
        </w:rPr>
      </w:pPr>
    </w:p>
    <w:p w14:paraId="2962049E" w14:textId="77777777" w:rsidR="003A5387" w:rsidRDefault="003A5387" w:rsidP="003A5387">
      <w:pPr>
        <w:pStyle w:val="Tablecaption"/>
        <w:jc w:val="left"/>
        <w:rPr>
          <w:i/>
          <w:lang w:val="en-CA"/>
        </w:rPr>
      </w:pPr>
    </w:p>
    <w:p w14:paraId="3057EC67" w14:textId="77777777" w:rsidR="003A5387" w:rsidRDefault="003A5387" w:rsidP="003A5387">
      <w:pPr>
        <w:pStyle w:val="Tablecaption"/>
        <w:jc w:val="left"/>
        <w:rPr>
          <w:i/>
          <w:lang w:val="en-CA"/>
        </w:rPr>
      </w:pPr>
    </w:p>
    <w:p w14:paraId="74B961AF" w14:textId="33202CA6" w:rsidR="003A5387" w:rsidRDefault="003A5387" w:rsidP="003A5387">
      <w:pPr>
        <w:pStyle w:val="Tablecaption"/>
        <w:jc w:val="left"/>
        <w:rPr>
          <w:i/>
          <w:lang w:val="en-CA"/>
        </w:rPr>
      </w:pPr>
    </w:p>
    <w:p w14:paraId="06E57D39" w14:textId="77777777" w:rsidR="003A5387" w:rsidRDefault="003A5387" w:rsidP="003A5387">
      <w:pPr>
        <w:pStyle w:val="Tablecaption"/>
        <w:jc w:val="left"/>
        <w:rPr>
          <w:i/>
          <w:lang w:val="en-CA"/>
        </w:rPr>
      </w:pPr>
    </w:p>
    <w:p w14:paraId="2D01B6EB" w14:textId="030D50AC" w:rsidR="00F90BE6" w:rsidRDefault="00C36F3D" w:rsidP="003A5387">
      <w:pPr>
        <w:pStyle w:val="Caption-Table"/>
      </w:pPr>
      <w:r>
        <w:lastRenderedPageBreak/>
        <w:t>Table 4</w:t>
      </w:r>
      <w:r w:rsidR="00F90BE6" w:rsidRPr="0063468E">
        <w:t>. Estimated biomass (t, mean and 95% conf</w:t>
      </w:r>
      <w:r w:rsidR="009B11F3">
        <w:t>idence interval in parentheses)</w:t>
      </w:r>
      <w:r w:rsidR="00F90BE6">
        <w:t xml:space="preserve"> </w:t>
      </w:r>
      <w:r w:rsidR="00F90BE6" w:rsidRPr="0063468E">
        <w:t xml:space="preserve">of commercial-sized adult male snow crab, </w:t>
      </w:r>
      <w:proofErr w:type="spellStart"/>
      <w:r w:rsidR="00F90BE6" w:rsidRPr="0063468E">
        <w:t>Chionoecetes</w:t>
      </w:r>
      <w:proofErr w:type="spellEnd"/>
      <w:r w:rsidR="00F90BE6" w:rsidRPr="0063468E">
        <w:t xml:space="preserve"> </w:t>
      </w:r>
      <w:proofErr w:type="spellStart"/>
      <w:r w:rsidR="00F90BE6" w:rsidRPr="0063468E">
        <w:t>opilio</w:t>
      </w:r>
      <w:proofErr w:type="spellEnd"/>
      <w:r w:rsidR="00F90BE6" w:rsidRPr="0063468E">
        <w:t>, in the southern Gulf of St. Lawrence (all zones) by kriging, based on tra</w:t>
      </w:r>
      <w:r w:rsidR="00FD49AA">
        <w:t>wl survey data from 1997 to 2020</w:t>
      </w:r>
      <w:r w:rsidR="00F90BE6" w:rsidRPr="0063468E">
        <w:t>. Recruitment refers to snow crab with carapace conditions 1 and 2 whereas residual biomass refers to snow crab with carapace conditions 3 to 5.</w:t>
      </w:r>
    </w:p>
    <w:tbl>
      <w:tblPr>
        <w:tblW w:w="7650" w:type="dxa"/>
        <w:jc w:val="center"/>
        <w:tblBorders>
          <w:top w:val="single" w:sz="12" w:space="0" w:color="auto"/>
          <w:bottom w:val="single" w:sz="12" w:space="0" w:color="auto"/>
        </w:tblBorders>
        <w:tblLayout w:type="fixed"/>
        <w:tblLook w:val="0000" w:firstRow="0" w:lastRow="0" w:firstColumn="0" w:lastColumn="0" w:noHBand="0" w:noVBand="0"/>
      </w:tblPr>
      <w:tblGrid>
        <w:gridCol w:w="1440"/>
        <w:gridCol w:w="2070"/>
        <w:gridCol w:w="1980"/>
        <w:gridCol w:w="2160"/>
      </w:tblGrid>
      <w:tr w:rsidR="00F90BE6" w14:paraId="337F2D56" w14:textId="77777777" w:rsidTr="00832445">
        <w:trPr>
          <w:trHeight w:val="227"/>
          <w:jc w:val="center"/>
        </w:trPr>
        <w:tc>
          <w:tcPr>
            <w:tcW w:w="1440" w:type="dxa"/>
            <w:tcBorders>
              <w:top w:val="single" w:sz="12" w:space="0" w:color="auto"/>
              <w:bottom w:val="single" w:sz="6" w:space="0" w:color="auto"/>
            </w:tcBorders>
          </w:tcPr>
          <w:p w14:paraId="35D32C97" w14:textId="77777777" w:rsidR="00F90BE6" w:rsidRDefault="00F90BE6" w:rsidP="00832445">
            <w:pPr>
              <w:jc w:val="center"/>
              <w:rPr>
                <w:rFonts w:cs="Arial"/>
                <w:sz w:val="18"/>
                <w:szCs w:val="18"/>
              </w:rPr>
            </w:pPr>
            <w:r>
              <w:rPr>
                <w:rFonts w:cs="Arial"/>
                <w:sz w:val="18"/>
                <w:szCs w:val="18"/>
                <w:lang w:val="fr-CA"/>
              </w:rPr>
              <w:t xml:space="preserve">Survey </w:t>
            </w:r>
            <w:proofErr w:type="spellStart"/>
            <w:r>
              <w:rPr>
                <w:rFonts w:cs="Arial"/>
                <w:sz w:val="18"/>
                <w:szCs w:val="18"/>
                <w:lang w:val="fr-CA"/>
              </w:rPr>
              <w:t>year</w:t>
            </w:r>
            <w:proofErr w:type="spellEnd"/>
          </w:p>
        </w:tc>
        <w:tc>
          <w:tcPr>
            <w:tcW w:w="2070" w:type="dxa"/>
            <w:tcBorders>
              <w:top w:val="single" w:sz="12" w:space="0" w:color="auto"/>
              <w:bottom w:val="single" w:sz="6" w:space="0" w:color="auto"/>
            </w:tcBorders>
            <w:vAlign w:val="center"/>
          </w:tcPr>
          <w:p w14:paraId="016260D2" w14:textId="77777777" w:rsidR="00F90BE6" w:rsidRDefault="00F90BE6" w:rsidP="00832445">
            <w:pPr>
              <w:jc w:val="center"/>
              <w:rPr>
                <w:rFonts w:cs="Arial"/>
                <w:sz w:val="18"/>
                <w:szCs w:val="18"/>
              </w:rPr>
            </w:pPr>
            <w:r>
              <w:rPr>
                <w:rFonts w:cs="Arial"/>
                <w:sz w:val="18"/>
                <w:szCs w:val="18"/>
              </w:rPr>
              <w:t>Commercial biomass</w:t>
            </w:r>
          </w:p>
        </w:tc>
        <w:tc>
          <w:tcPr>
            <w:tcW w:w="1980" w:type="dxa"/>
            <w:tcBorders>
              <w:top w:val="single" w:sz="12" w:space="0" w:color="auto"/>
              <w:bottom w:val="single" w:sz="6" w:space="0" w:color="auto"/>
            </w:tcBorders>
            <w:vAlign w:val="center"/>
          </w:tcPr>
          <w:p w14:paraId="3629021A" w14:textId="77777777" w:rsidR="00F90BE6" w:rsidRDefault="00F90BE6" w:rsidP="00832445">
            <w:pPr>
              <w:jc w:val="center"/>
              <w:rPr>
                <w:rFonts w:cs="Arial"/>
                <w:sz w:val="18"/>
                <w:szCs w:val="18"/>
              </w:rPr>
            </w:pPr>
            <w:r>
              <w:rPr>
                <w:rFonts w:cs="Arial"/>
                <w:sz w:val="18"/>
                <w:szCs w:val="18"/>
              </w:rPr>
              <w:t>Recruitment biomass</w:t>
            </w:r>
          </w:p>
        </w:tc>
        <w:tc>
          <w:tcPr>
            <w:tcW w:w="2160" w:type="dxa"/>
            <w:tcBorders>
              <w:top w:val="single" w:sz="12" w:space="0" w:color="auto"/>
              <w:bottom w:val="single" w:sz="6" w:space="0" w:color="auto"/>
            </w:tcBorders>
            <w:vAlign w:val="center"/>
          </w:tcPr>
          <w:p w14:paraId="5E42608F" w14:textId="77777777" w:rsidR="00F90BE6" w:rsidRDefault="00F90BE6" w:rsidP="00832445">
            <w:pPr>
              <w:jc w:val="center"/>
              <w:rPr>
                <w:rFonts w:cs="Arial"/>
                <w:sz w:val="18"/>
                <w:szCs w:val="18"/>
              </w:rPr>
            </w:pPr>
            <w:r>
              <w:rPr>
                <w:rFonts w:cs="Arial"/>
                <w:sz w:val="18"/>
                <w:szCs w:val="18"/>
              </w:rPr>
              <w:t>Residual biomass</w:t>
            </w:r>
          </w:p>
        </w:tc>
      </w:tr>
      <w:tr w:rsidR="00F90BE6" w14:paraId="2E277A17" w14:textId="77777777" w:rsidTr="00832445">
        <w:trPr>
          <w:trHeight w:val="227"/>
          <w:jc w:val="center"/>
        </w:trPr>
        <w:tc>
          <w:tcPr>
            <w:tcW w:w="1440" w:type="dxa"/>
            <w:tcBorders>
              <w:top w:val="single" w:sz="6" w:space="0" w:color="auto"/>
            </w:tcBorders>
            <w:vAlign w:val="center"/>
          </w:tcPr>
          <w:p w14:paraId="30FAF87C" w14:textId="77777777" w:rsidR="00F90BE6" w:rsidRDefault="00F90BE6" w:rsidP="00832445">
            <w:pPr>
              <w:jc w:val="center"/>
              <w:rPr>
                <w:rFonts w:cs="Arial"/>
                <w:sz w:val="18"/>
                <w:szCs w:val="18"/>
              </w:rPr>
            </w:pPr>
            <w:r>
              <w:rPr>
                <w:rFonts w:cs="Arial"/>
                <w:sz w:val="18"/>
                <w:szCs w:val="18"/>
              </w:rPr>
              <w:t>1997</w:t>
            </w:r>
          </w:p>
        </w:tc>
        <w:tc>
          <w:tcPr>
            <w:tcW w:w="2070" w:type="dxa"/>
            <w:tcBorders>
              <w:top w:val="single" w:sz="6" w:space="0" w:color="auto"/>
            </w:tcBorders>
            <w:vAlign w:val="center"/>
          </w:tcPr>
          <w:p w14:paraId="271B8863" w14:textId="77777777" w:rsidR="00F90BE6" w:rsidRDefault="00F90BE6" w:rsidP="00832445">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c>
          <w:tcPr>
            <w:tcW w:w="1980" w:type="dxa"/>
            <w:tcBorders>
              <w:top w:val="single" w:sz="6" w:space="0" w:color="auto"/>
            </w:tcBorders>
            <w:vAlign w:val="center"/>
          </w:tcPr>
          <w:p w14:paraId="664C018C" w14:textId="77777777" w:rsidR="00F90BE6" w:rsidRDefault="00F90BE6" w:rsidP="00832445">
            <w:pPr>
              <w:jc w:val="center"/>
              <w:rPr>
                <w:rFonts w:cs="Arial"/>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6" w:space="0" w:color="auto"/>
            </w:tcBorders>
            <w:vAlign w:val="center"/>
          </w:tcPr>
          <w:p w14:paraId="0CE451EC" w14:textId="77777777" w:rsidR="00F90BE6" w:rsidRDefault="00F90BE6" w:rsidP="00832445">
            <w:pPr>
              <w:jc w:val="center"/>
              <w:rPr>
                <w:rFonts w:cs="Arial"/>
                <w:sz w:val="18"/>
                <w:szCs w:val="18"/>
              </w:rPr>
            </w:pPr>
            <w:r>
              <w:rPr>
                <w:rFonts w:cs="Arial"/>
                <w:bCs/>
                <w:sz w:val="18"/>
                <w:szCs w:val="18"/>
              </w:rPr>
              <w:t>27,688</w:t>
            </w:r>
            <w:r>
              <w:rPr>
                <w:rFonts w:cs="Arial"/>
                <w:bCs/>
                <w:sz w:val="18"/>
                <w:szCs w:val="18"/>
              </w:rPr>
              <w:br/>
            </w:r>
            <w:r>
              <w:rPr>
                <w:rFonts w:cs="Arial"/>
                <w:sz w:val="18"/>
                <w:szCs w:val="18"/>
              </w:rPr>
              <w:t>(21,982-34,422)</w:t>
            </w:r>
          </w:p>
        </w:tc>
      </w:tr>
      <w:tr w:rsidR="00F90BE6" w14:paraId="09571525" w14:textId="77777777" w:rsidTr="00832445">
        <w:trPr>
          <w:trHeight w:val="227"/>
          <w:jc w:val="center"/>
        </w:trPr>
        <w:tc>
          <w:tcPr>
            <w:tcW w:w="1440" w:type="dxa"/>
            <w:vAlign w:val="center"/>
          </w:tcPr>
          <w:p w14:paraId="3B839667" w14:textId="77777777" w:rsidR="00F90BE6" w:rsidRDefault="00F90BE6" w:rsidP="00832445">
            <w:pPr>
              <w:jc w:val="center"/>
              <w:rPr>
                <w:rFonts w:cs="Arial"/>
                <w:sz w:val="18"/>
                <w:szCs w:val="18"/>
              </w:rPr>
            </w:pPr>
            <w:r>
              <w:rPr>
                <w:rFonts w:cs="Arial"/>
                <w:sz w:val="18"/>
                <w:szCs w:val="18"/>
              </w:rPr>
              <w:t>1998</w:t>
            </w:r>
          </w:p>
        </w:tc>
        <w:tc>
          <w:tcPr>
            <w:tcW w:w="2070" w:type="dxa"/>
            <w:vAlign w:val="center"/>
          </w:tcPr>
          <w:p w14:paraId="422DC349" w14:textId="77777777" w:rsidR="00F90BE6" w:rsidRDefault="00F90BE6" w:rsidP="00832445">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c>
          <w:tcPr>
            <w:tcW w:w="1980" w:type="dxa"/>
            <w:vAlign w:val="center"/>
          </w:tcPr>
          <w:p w14:paraId="70A9A780" w14:textId="77777777" w:rsidR="00F90BE6" w:rsidRDefault="00F90BE6" w:rsidP="00832445">
            <w:pPr>
              <w:jc w:val="center"/>
              <w:rPr>
                <w:rFonts w:cs="Arial"/>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78BCD7D" w14:textId="77777777" w:rsidR="00F90BE6" w:rsidRDefault="00F90BE6" w:rsidP="00832445">
            <w:pPr>
              <w:jc w:val="center"/>
              <w:rPr>
                <w:rFonts w:cs="Arial"/>
                <w:sz w:val="18"/>
                <w:szCs w:val="18"/>
              </w:rPr>
            </w:pPr>
            <w:r>
              <w:rPr>
                <w:rFonts w:cs="Arial"/>
                <w:bCs/>
                <w:sz w:val="18"/>
                <w:szCs w:val="18"/>
              </w:rPr>
              <w:t>28,295</w:t>
            </w:r>
            <w:r>
              <w:rPr>
                <w:rFonts w:cs="Arial"/>
                <w:bCs/>
                <w:sz w:val="18"/>
                <w:szCs w:val="18"/>
              </w:rPr>
              <w:br/>
            </w:r>
            <w:r>
              <w:rPr>
                <w:rFonts w:cs="Arial"/>
                <w:sz w:val="18"/>
                <w:szCs w:val="18"/>
              </w:rPr>
              <w:t>(21,497-36,566)</w:t>
            </w:r>
          </w:p>
        </w:tc>
      </w:tr>
      <w:tr w:rsidR="00F90BE6" w14:paraId="53F47B7C" w14:textId="77777777" w:rsidTr="00832445">
        <w:trPr>
          <w:trHeight w:val="227"/>
          <w:jc w:val="center"/>
        </w:trPr>
        <w:tc>
          <w:tcPr>
            <w:tcW w:w="1440" w:type="dxa"/>
            <w:vAlign w:val="center"/>
          </w:tcPr>
          <w:p w14:paraId="6CD2F305" w14:textId="77777777" w:rsidR="00F90BE6" w:rsidRDefault="00F90BE6" w:rsidP="00832445">
            <w:pPr>
              <w:jc w:val="center"/>
              <w:rPr>
                <w:rFonts w:cs="Arial"/>
                <w:sz w:val="18"/>
                <w:szCs w:val="18"/>
              </w:rPr>
            </w:pPr>
            <w:r>
              <w:rPr>
                <w:rFonts w:cs="Arial"/>
                <w:sz w:val="18"/>
                <w:szCs w:val="18"/>
              </w:rPr>
              <w:t>1999</w:t>
            </w:r>
          </w:p>
        </w:tc>
        <w:tc>
          <w:tcPr>
            <w:tcW w:w="2070" w:type="dxa"/>
            <w:vAlign w:val="center"/>
          </w:tcPr>
          <w:p w14:paraId="73C20B10" w14:textId="77777777" w:rsidR="00F90BE6" w:rsidRDefault="00F90BE6" w:rsidP="00832445">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c>
          <w:tcPr>
            <w:tcW w:w="1980" w:type="dxa"/>
            <w:vAlign w:val="center"/>
          </w:tcPr>
          <w:p w14:paraId="762F5594" w14:textId="77777777" w:rsidR="00F90BE6" w:rsidRDefault="00F90BE6" w:rsidP="00832445">
            <w:pPr>
              <w:jc w:val="center"/>
              <w:rPr>
                <w:rFonts w:cs="Arial"/>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10F2F6D8" w14:textId="77777777" w:rsidR="00F90BE6" w:rsidRDefault="00F90BE6" w:rsidP="00832445">
            <w:pPr>
              <w:jc w:val="center"/>
              <w:rPr>
                <w:rFonts w:cs="Arial"/>
                <w:sz w:val="18"/>
                <w:szCs w:val="18"/>
              </w:rPr>
            </w:pPr>
            <w:r>
              <w:rPr>
                <w:rFonts w:cs="Arial"/>
                <w:bCs/>
                <w:sz w:val="18"/>
                <w:szCs w:val="18"/>
              </w:rPr>
              <w:t>31,177</w:t>
            </w:r>
            <w:r>
              <w:rPr>
                <w:rFonts w:cs="Arial"/>
                <w:bCs/>
                <w:sz w:val="18"/>
                <w:szCs w:val="18"/>
              </w:rPr>
              <w:br/>
            </w:r>
            <w:r>
              <w:rPr>
                <w:rFonts w:cs="Arial"/>
                <w:sz w:val="18"/>
                <w:szCs w:val="18"/>
              </w:rPr>
              <w:t>(25,044-38,356)</w:t>
            </w:r>
          </w:p>
        </w:tc>
      </w:tr>
      <w:tr w:rsidR="00F90BE6" w14:paraId="2EDD8FA3" w14:textId="77777777" w:rsidTr="00832445">
        <w:trPr>
          <w:trHeight w:val="227"/>
          <w:jc w:val="center"/>
        </w:trPr>
        <w:tc>
          <w:tcPr>
            <w:tcW w:w="1440" w:type="dxa"/>
            <w:vAlign w:val="center"/>
          </w:tcPr>
          <w:p w14:paraId="653214AB" w14:textId="77777777" w:rsidR="00F90BE6" w:rsidRDefault="00F90BE6" w:rsidP="00832445">
            <w:pPr>
              <w:jc w:val="center"/>
              <w:rPr>
                <w:rFonts w:cs="Arial"/>
                <w:sz w:val="18"/>
                <w:szCs w:val="18"/>
              </w:rPr>
            </w:pPr>
            <w:r>
              <w:rPr>
                <w:rFonts w:cs="Arial"/>
                <w:sz w:val="18"/>
                <w:szCs w:val="18"/>
              </w:rPr>
              <w:t>2000</w:t>
            </w:r>
          </w:p>
        </w:tc>
        <w:tc>
          <w:tcPr>
            <w:tcW w:w="2070" w:type="dxa"/>
            <w:vAlign w:val="center"/>
          </w:tcPr>
          <w:p w14:paraId="4D4FCF0B" w14:textId="77777777" w:rsidR="00F90BE6" w:rsidRDefault="00F90BE6" w:rsidP="00832445">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c>
          <w:tcPr>
            <w:tcW w:w="1980" w:type="dxa"/>
            <w:vAlign w:val="center"/>
          </w:tcPr>
          <w:p w14:paraId="09C6BA8E" w14:textId="77777777" w:rsidR="00F90BE6" w:rsidRDefault="00F90BE6" w:rsidP="00832445">
            <w:pPr>
              <w:jc w:val="center"/>
              <w:rPr>
                <w:rFonts w:cs="Arial"/>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27EFA018" w14:textId="77777777" w:rsidR="00F90BE6" w:rsidRDefault="00F90BE6" w:rsidP="00832445">
            <w:pPr>
              <w:jc w:val="center"/>
              <w:rPr>
                <w:rFonts w:cs="Arial"/>
                <w:sz w:val="18"/>
                <w:szCs w:val="18"/>
              </w:rPr>
            </w:pPr>
            <w:r>
              <w:rPr>
                <w:rFonts w:cs="Arial"/>
                <w:bCs/>
                <w:sz w:val="18"/>
                <w:szCs w:val="18"/>
              </w:rPr>
              <w:t>9,979</w:t>
            </w:r>
            <w:r>
              <w:rPr>
                <w:rFonts w:cs="Arial"/>
                <w:bCs/>
                <w:sz w:val="18"/>
                <w:szCs w:val="18"/>
              </w:rPr>
              <w:br/>
            </w:r>
            <w:r>
              <w:rPr>
                <w:rFonts w:cs="Arial"/>
                <w:sz w:val="18"/>
                <w:szCs w:val="18"/>
              </w:rPr>
              <w:t>(6,987-13,827)</w:t>
            </w:r>
          </w:p>
        </w:tc>
      </w:tr>
      <w:tr w:rsidR="00F90BE6" w14:paraId="5CBB760A" w14:textId="77777777" w:rsidTr="00832445">
        <w:trPr>
          <w:trHeight w:val="227"/>
          <w:jc w:val="center"/>
        </w:trPr>
        <w:tc>
          <w:tcPr>
            <w:tcW w:w="1440" w:type="dxa"/>
            <w:vAlign w:val="center"/>
          </w:tcPr>
          <w:p w14:paraId="04DC2EAB" w14:textId="77777777" w:rsidR="00F90BE6" w:rsidRDefault="00F90BE6" w:rsidP="00832445">
            <w:pPr>
              <w:jc w:val="center"/>
              <w:rPr>
                <w:rFonts w:cs="Arial"/>
                <w:sz w:val="18"/>
                <w:szCs w:val="18"/>
              </w:rPr>
            </w:pPr>
            <w:r>
              <w:rPr>
                <w:rFonts w:cs="Arial"/>
                <w:sz w:val="18"/>
                <w:szCs w:val="18"/>
              </w:rPr>
              <w:t>2001</w:t>
            </w:r>
          </w:p>
        </w:tc>
        <w:tc>
          <w:tcPr>
            <w:tcW w:w="2070" w:type="dxa"/>
            <w:vAlign w:val="center"/>
          </w:tcPr>
          <w:p w14:paraId="0DF7106B" w14:textId="77777777" w:rsidR="00F90BE6" w:rsidRDefault="00F90BE6" w:rsidP="00832445">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c>
          <w:tcPr>
            <w:tcW w:w="1980" w:type="dxa"/>
            <w:vAlign w:val="center"/>
          </w:tcPr>
          <w:p w14:paraId="5A3D987C" w14:textId="77777777" w:rsidR="00F90BE6" w:rsidRDefault="00F90BE6" w:rsidP="00832445">
            <w:pPr>
              <w:jc w:val="center"/>
              <w:rPr>
                <w:rFonts w:cs="Arial"/>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080FAF0F" w14:textId="77777777" w:rsidR="00F90BE6" w:rsidRDefault="00F90BE6" w:rsidP="00832445">
            <w:pPr>
              <w:jc w:val="center"/>
              <w:rPr>
                <w:rFonts w:cs="Arial"/>
                <w:sz w:val="18"/>
                <w:szCs w:val="18"/>
              </w:rPr>
            </w:pPr>
            <w:r>
              <w:rPr>
                <w:rFonts w:cs="Arial"/>
                <w:bCs/>
                <w:sz w:val="18"/>
                <w:szCs w:val="18"/>
              </w:rPr>
              <w:t>17,612</w:t>
            </w:r>
            <w:r>
              <w:rPr>
                <w:rFonts w:cs="Arial"/>
                <w:bCs/>
                <w:sz w:val="18"/>
                <w:szCs w:val="18"/>
              </w:rPr>
              <w:br/>
            </w:r>
            <w:r>
              <w:rPr>
                <w:rFonts w:cs="Arial"/>
                <w:sz w:val="18"/>
                <w:szCs w:val="18"/>
              </w:rPr>
              <w:t>(13,853-22,077)</w:t>
            </w:r>
          </w:p>
        </w:tc>
      </w:tr>
      <w:tr w:rsidR="00F90BE6" w14:paraId="2CB79540" w14:textId="77777777" w:rsidTr="00832445">
        <w:trPr>
          <w:trHeight w:val="227"/>
          <w:jc w:val="center"/>
        </w:trPr>
        <w:tc>
          <w:tcPr>
            <w:tcW w:w="1440" w:type="dxa"/>
            <w:vAlign w:val="center"/>
          </w:tcPr>
          <w:p w14:paraId="1EAC4230" w14:textId="77777777" w:rsidR="00F90BE6" w:rsidRDefault="00F90BE6" w:rsidP="00832445">
            <w:pPr>
              <w:jc w:val="center"/>
              <w:rPr>
                <w:rFonts w:cs="Arial"/>
                <w:sz w:val="18"/>
                <w:szCs w:val="18"/>
              </w:rPr>
            </w:pPr>
            <w:r>
              <w:rPr>
                <w:rFonts w:cs="Arial"/>
                <w:sz w:val="18"/>
                <w:szCs w:val="18"/>
              </w:rPr>
              <w:t>2002</w:t>
            </w:r>
          </w:p>
        </w:tc>
        <w:tc>
          <w:tcPr>
            <w:tcW w:w="2070" w:type="dxa"/>
            <w:vAlign w:val="center"/>
          </w:tcPr>
          <w:p w14:paraId="5173FC22" w14:textId="77777777" w:rsidR="00F90BE6" w:rsidRDefault="00F90BE6" w:rsidP="00832445">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c>
          <w:tcPr>
            <w:tcW w:w="1980" w:type="dxa"/>
            <w:vAlign w:val="center"/>
          </w:tcPr>
          <w:p w14:paraId="699C963E" w14:textId="77777777" w:rsidR="00F90BE6" w:rsidRDefault="00F90BE6" w:rsidP="00832445">
            <w:pPr>
              <w:jc w:val="center"/>
              <w:rPr>
                <w:rFonts w:cs="Arial"/>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73CA5F6" w14:textId="77777777" w:rsidR="00F90BE6" w:rsidRDefault="00F90BE6" w:rsidP="00832445">
            <w:pPr>
              <w:jc w:val="center"/>
              <w:rPr>
                <w:rFonts w:cs="Arial"/>
                <w:sz w:val="18"/>
                <w:szCs w:val="18"/>
              </w:rPr>
            </w:pPr>
            <w:r>
              <w:rPr>
                <w:rFonts w:cs="Arial"/>
                <w:bCs/>
                <w:sz w:val="18"/>
                <w:szCs w:val="18"/>
              </w:rPr>
              <w:t>13,060</w:t>
            </w:r>
            <w:r>
              <w:rPr>
                <w:rFonts w:cs="Arial"/>
                <w:bCs/>
                <w:sz w:val="18"/>
                <w:szCs w:val="18"/>
              </w:rPr>
              <w:br/>
            </w:r>
            <w:r>
              <w:rPr>
                <w:rFonts w:cs="Arial"/>
                <w:sz w:val="18"/>
                <w:szCs w:val="18"/>
              </w:rPr>
              <w:t>(10,793-15,662)</w:t>
            </w:r>
          </w:p>
        </w:tc>
      </w:tr>
      <w:tr w:rsidR="00F90BE6" w14:paraId="5EDF7ABD" w14:textId="77777777" w:rsidTr="00832445">
        <w:trPr>
          <w:trHeight w:val="227"/>
          <w:jc w:val="center"/>
        </w:trPr>
        <w:tc>
          <w:tcPr>
            <w:tcW w:w="1440" w:type="dxa"/>
            <w:vAlign w:val="center"/>
          </w:tcPr>
          <w:p w14:paraId="19E58BA6" w14:textId="77777777" w:rsidR="00F90BE6" w:rsidRDefault="00F90BE6" w:rsidP="00832445">
            <w:pPr>
              <w:jc w:val="center"/>
              <w:rPr>
                <w:rFonts w:cs="Arial"/>
                <w:sz w:val="18"/>
                <w:szCs w:val="18"/>
              </w:rPr>
            </w:pPr>
            <w:r>
              <w:rPr>
                <w:rFonts w:cs="Arial"/>
                <w:sz w:val="18"/>
                <w:szCs w:val="18"/>
              </w:rPr>
              <w:t>2003</w:t>
            </w:r>
          </w:p>
        </w:tc>
        <w:tc>
          <w:tcPr>
            <w:tcW w:w="2070" w:type="dxa"/>
            <w:vAlign w:val="center"/>
          </w:tcPr>
          <w:p w14:paraId="162B1927" w14:textId="77777777" w:rsidR="00F90BE6" w:rsidRDefault="00F90BE6" w:rsidP="00832445">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c>
          <w:tcPr>
            <w:tcW w:w="1980" w:type="dxa"/>
            <w:vAlign w:val="center"/>
          </w:tcPr>
          <w:p w14:paraId="0E70A957" w14:textId="77777777" w:rsidR="00F90BE6" w:rsidRDefault="00F90BE6" w:rsidP="00832445">
            <w:pPr>
              <w:jc w:val="center"/>
              <w:rPr>
                <w:rFonts w:cs="Arial"/>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131D1C9D" w14:textId="77777777" w:rsidR="00F90BE6" w:rsidRDefault="00F90BE6" w:rsidP="00832445">
            <w:pPr>
              <w:jc w:val="center"/>
              <w:rPr>
                <w:rFonts w:cs="Arial"/>
                <w:sz w:val="18"/>
                <w:szCs w:val="18"/>
              </w:rPr>
            </w:pPr>
            <w:r>
              <w:rPr>
                <w:rFonts w:cs="Arial"/>
                <w:bCs/>
                <w:sz w:val="18"/>
                <w:szCs w:val="18"/>
              </w:rPr>
              <w:t>26,993</w:t>
            </w:r>
            <w:r>
              <w:rPr>
                <w:rFonts w:cs="Arial"/>
                <w:bCs/>
                <w:sz w:val="18"/>
                <w:szCs w:val="18"/>
              </w:rPr>
              <w:br/>
            </w:r>
            <w:r>
              <w:rPr>
                <w:rFonts w:cs="Arial"/>
                <w:sz w:val="18"/>
                <w:szCs w:val="18"/>
              </w:rPr>
              <w:t>(22,124-32,613)</w:t>
            </w:r>
          </w:p>
        </w:tc>
      </w:tr>
      <w:tr w:rsidR="00F90BE6" w14:paraId="0D5AA106" w14:textId="77777777" w:rsidTr="00832445">
        <w:trPr>
          <w:trHeight w:val="227"/>
          <w:jc w:val="center"/>
        </w:trPr>
        <w:tc>
          <w:tcPr>
            <w:tcW w:w="1440" w:type="dxa"/>
            <w:vAlign w:val="center"/>
          </w:tcPr>
          <w:p w14:paraId="3E749E58" w14:textId="77777777" w:rsidR="00F90BE6" w:rsidRDefault="00F90BE6" w:rsidP="00832445">
            <w:pPr>
              <w:jc w:val="center"/>
              <w:rPr>
                <w:rFonts w:cs="Arial"/>
                <w:sz w:val="18"/>
                <w:szCs w:val="18"/>
              </w:rPr>
            </w:pPr>
            <w:r>
              <w:rPr>
                <w:rFonts w:cs="Arial"/>
                <w:sz w:val="18"/>
                <w:szCs w:val="18"/>
              </w:rPr>
              <w:t>2004</w:t>
            </w:r>
          </w:p>
        </w:tc>
        <w:tc>
          <w:tcPr>
            <w:tcW w:w="2070" w:type="dxa"/>
            <w:vAlign w:val="center"/>
          </w:tcPr>
          <w:p w14:paraId="1AEB6F36" w14:textId="77777777" w:rsidR="00F90BE6" w:rsidRDefault="00F90BE6" w:rsidP="00832445">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c>
          <w:tcPr>
            <w:tcW w:w="1980" w:type="dxa"/>
            <w:vAlign w:val="center"/>
          </w:tcPr>
          <w:p w14:paraId="55162AE8" w14:textId="77777777" w:rsidR="00F90BE6" w:rsidRDefault="00F90BE6" w:rsidP="00832445">
            <w:pPr>
              <w:jc w:val="center"/>
              <w:rPr>
                <w:rFonts w:cs="Arial"/>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4E78DA46" w14:textId="77777777" w:rsidR="00F90BE6" w:rsidRDefault="00F90BE6" w:rsidP="00832445">
            <w:pPr>
              <w:jc w:val="center"/>
              <w:rPr>
                <w:rFonts w:cs="Arial"/>
                <w:sz w:val="18"/>
                <w:szCs w:val="18"/>
              </w:rPr>
            </w:pPr>
            <w:r>
              <w:rPr>
                <w:rFonts w:cs="Arial"/>
                <w:bCs/>
                <w:sz w:val="18"/>
                <w:szCs w:val="18"/>
              </w:rPr>
              <w:t>21,259</w:t>
            </w:r>
            <w:r>
              <w:rPr>
                <w:rFonts w:cs="Arial"/>
                <w:bCs/>
                <w:sz w:val="18"/>
                <w:szCs w:val="18"/>
              </w:rPr>
              <w:br/>
            </w:r>
            <w:r>
              <w:rPr>
                <w:rFonts w:cs="Arial"/>
                <w:sz w:val="18"/>
                <w:szCs w:val="18"/>
              </w:rPr>
              <w:t>(17,343-25,794)</w:t>
            </w:r>
          </w:p>
        </w:tc>
      </w:tr>
      <w:tr w:rsidR="00F90BE6" w14:paraId="2F856F19" w14:textId="77777777" w:rsidTr="00832445">
        <w:trPr>
          <w:trHeight w:val="227"/>
          <w:jc w:val="center"/>
        </w:trPr>
        <w:tc>
          <w:tcPr>
            <w:tcW w:w="1440" w:type="dxa"/>
            <w:vAlign w:val="center"/>
          </w:tcPr>
          <w:p w14:paraId="68E024BD" w14:textId="77777777" w:rsidR="00F90BE6" w:rsidRDefault="00F90BE6" w:rsidP="00832445">
            <w:pPr>
              <w:jc w:val="center"/>
              <w:rPr>
                <w:rFonts w:cs="Arial"/>
                <w:sz w:val="18"/>
                <w:szCs w:val="18"/>
              </w:rPr>
            </w:pPr>
            <w:r>
              <w:rPr>
                <w:rFonts w:cs="Arial"/>
                <w:sz w:val="18"/>
                <w:szCs w:val="18"/>
              </w:rPr>
              <w:t>2005</w:t>
            </w:r>
          </w:p>
        </w:tc>
        <w:tc>
          <w:tcPr>
            <w:tcW w:w="2070" w:type="dxa"/>
            <w:vAlign w:val="center"/>
          </w:tcPr>
          <w:p w14:paraId="79EE6463" w14:textId="77777777" w:rsidR="00F90BE6" w:rsidRDefault="00F90BE6" w:rsidP="00832445">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c>
          <w:tcPr>
            <w:tcW w:w="1980" w:type="dxa"/>
            <w:vAlign w:val="center"/>
          </w:tcPr>
          <w:p w14:paraId="498E2239" w14:textId="77777777" w:rsidR="00F90BE6" w:rsidRDefault="00F90BE6" w:rsidP="00832445">
            <w:pPr>
              <w:jc w:val="center"/>
              <w:rPr>
                <w:rFonts w:cs="Arial"/>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6CC3D313" w14:textId="77777777" w:rsidR="00F90BE6" w:rsidRDefault="00F90BE6" w:rsidP="00832445">
            <w:pPr>
              <w:jc w:val="center"/>
              <w:rPr>
                <w:rFonts w:cs="Arial"/>
                <w:sz w:val="18"/>
                <w:szCs w:val="18"/>
              </w:rPr>
            </w:pPr>
            <w:r>
              <w:rPr>
                <w:rFonts w:cs="Arial"/>
                <w:bCs/>
                <w:sz w:val="18"/>
                <w:szCs w:val="18"/>
              </w:rPr>
              <w:t>23,496</w:t>
            </w:r>
            <w:r>
              <w:rPr>
                <w:rFonts w:cs="Arial"/>
                <w:bCs/>
                <w:sz w:val="18"/>
                <w:szCs w:val="18"/>
              </w:rPr>
              <w:br/>
            </w:r>
            <w:r>
              <w:rPr>
                <w:rFonts w:cs="Arial"/>
                <w:sz w:val="18"/>
                <w:szCs w:val="18"/>
              </w:rPr>
              <w:t>(18,902-28,868)</w:t>
            </w:r>
          </w:p>
        </w:tc>
      </w:tr>
      <w:tr w:rsidR="00F90BE6" w14:paraId="20B40E3E" w14:textId="77777777" w:rsidTr="00832445">
        <w:trPr>
          <w:trHeight w:val="227"/>
          <w:jc w:val="center"/>
        </w:trPr>
        <w:tc>
          <w:tcPr>
            <w:tcW w:w="1440" w:type="dxa"/>
            <w:vAlign w:val="center"/>
          </w:tcPr>
          <w:p w14:paraId="2D03DAD7" w14:textId="77777777" w:rsidR="00F90BE6" w:rsidRDefault="00F90BE6" w:rsidP="00832445">
            <w:pPr>
              <w:jc w:val="center"/>
              <w:rPr>
                <w:rFonts w:cs="Arial"/>
                <w:sz w:val="18"/>
                <w:szCs w:val="18"/>
              </w:rPr>
            </w:pPr>
            <w:r>
              <w:rPr>
                <w:rFonts w:cs="Arial"/>
                <w:sz w:val="18"/>
                <w:szCs w:val="18"/>
              </w:rPr>
              <w:t>2006</w:t>
            </w:r>
          </w:p>
        </w:tc>
        <w:tc>
          <w:tcPr>
            <w:tcW w:w="2070" w:type="dxa"/>
            <w:vAlign w:val="center"/>
          </w:tcPr>
          <w:p w14:paraId="07EF2BE5" w14:textId="77777777" w:rsidR="00F90BE6" w:rsidRDefault="00F90BE6" w:rsidP="00832445">
            <w:pPr>
              <w:jc w:val="center"/>
              <w:rPr>
                <w:rFonts w:cs="Arial"/>
                <w:sz w:val="18"/>
                <w:szCs w:val="18"/>
              </w:rPr>
            </w:pPr>
            <w:r>
              <w:rPr>
                <w:rFonts w:cs="Arial"/>
                <w:sz w:val="18"/>
                <w:szCs w:val="18"/>
              </w:rPr>
              <w:t>73,645</w:t>
            </w:r>
            <w:r>
              <w:rPr>
                <w:rFonts w:cs="Arial"/>
                <w:sz w:val="18"/>
                <w:szCs w:val="18"/>
              </w:rPr>
              <w:br/>
              <w:t>(65,681-82,302)</w:t>
            </w:r>
          </w:p>
        </w:tc>
        <w:tc>
          <w:tcPr>
            <w:tcW w:w="1980" w:type="dxa"/>
            <w:vAlign w:val="center"/>
          </w:tcPr>
          <w:p w14:paraId="7D73B619" w14:textId="77777777" w:rsidR="00F90BE6" w:rsidRDefault="00F90BE6" w:rsidP="00832445">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5B1DC8FA" w14:textId="77777777" w:rsidR="00F90BE6" w:rsidRDefault="00F90BE6" w:rsidP="00832445">
            <w:pPr>
              <w:jc w:val="center"/>
              <w:rPr>
                <w:rFonts w:cs="Arial"/>
                <w:sz w:val="18"/>
                <w:szCs w:val="18"/>
              </w:rPr>
            </w:pPr>
            <w:r>
              <w:rPr>
                <w:rFonts w:cs="Arial"/>
                <w:sz w:val="18"/>
                <w:szCs w:val="18"/>
              </w:rPr>
              <w:t>19,621</w:t>
            </w:r>
            <w:r>
              <w:rPr>
                <w:rFonts w:cs="Arial"/>
                <w:sz w:val="18"/>
                <w:szCs w:val="18"/>
              </w:rPr>
              <w:br/>
              <w:t>(16,697-22,907)</w:t>
            </w:r>
          </w:p>
        </w:tc>
      </w:tr>
      <w:tr w:rsidR="00F90BE6" w14:paraId="2D7E8A85" w14:textId="77777777" w:rsidTr="00832445">
        <w:trPr>
          <w:trHeight w:val="227"/>
          <w:jc w:val="center"/>
        </w:trPr>
        <w:tc>
          <w:tcPr>
            <w:tcW w:w="1440" w:type="dxa"/>
            <w:vAlign w:val="center"/>
          </w:tcPr>
          <w:p w14:paraId="369317D2" w14:textId="77777777" w:rsidR="00F90BE6" w:rsidRDefault="00F90BE6" w:rsidP="00832445">
            <w:pPr>
              <w:jc w:val="center"/>
              <w:rPr>
                <w:rFonts w:cs="Arial"/>
                <w:sz w:val="18"/>
                <w:szCs w:val="18"/>
              </w:rPr>
            </w:pPr>
            <w:r>
              <w:rPr>
                <w:rFonts w:cs="Arial"/>
                <w:sz w:val="18"/>
                <w:szCs w:val="18"/>
              </w:rPr>
              <w:t>2007</w:t>
            </w:r>
          </w:p>
        </w:tc>
        <w:tc>
          <w:tcPr>
            <w:tcW w:w="2070" w:type="dxa"/>
            <w:vAlign w:val="center"/>
          </w:tcPr>
          <w:p w14:paraId="4405AF14" w14:textId="77777777" w:rsidR="00F90BE6" w:rsidRDefault="00F90BE6" w:rsidP="00832445">
            <w:pPr>
              <w:jc w:val="center"/>
              <w:rPr>
                <w:rFonts w:cs="Arial"/>
                <w:sz w:val="18"/>
                <w:szCs w:val="18"/>
              </w:rPr>
            </w:pPr>
            <w:r>
              <w:rPr>
                <w:rFonts w:cs="Arial"/>
                <w:sz w:val="18"/>
                <w:szCs w:val="18"/>
              </w:rPr>
              <w:t>66,371</w:t>
            </w:r>
            <w:r>
              <w:rPr>
                <w:rFonts w:cs="Arial"/>
                <w:sz w:val="18"/>
                <w:szCs w:val="18"/>
              </w:rPr>
              <w:br/>
              <w:t>(59,971-73,264)</w:t>
            </w:r>
          </w:p>
        </w:tc>
        <w:tc>
          <w:tcPr>
            <w:tcW w:w="1980" w:type="dxa"/>
            <w:vAlign w:val="center"/>
          </w:tcPr>
          <w:p w14:paraId="291A594D" w14:textId="77777777" w:rsidR="00F90BE6" w:rsidRDefault="00F90BE6" w:rsidP="00832445">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72E099F0" w14:textId="77777777" w:rsidR="00F90BE6" w:rsidRDefault="00F90BE6" w:rsidP="00832445">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r>
      <w:tr w:rsidR="00F90BE6" w14:paraId="35DA83A9" w14:textId="77777777" w:rsidTr="00832445">
        <w:trPr>
          <w:trHeight w:val="227"/>
          <w:jc w:val="center"/>
        </w:trPr>
        <w:tc>
          <w:tcPr>
            <w:tcW w:w="1440" w:type="dxa"/>
            <w:vAlign w:val="center"/>
          </w:tcPr>
          <w:p w14:paraId="6A94CD61" w14:textId="77777777" w:rsidR="00F90BE6" w:rsidRDefault="00F90BE6" w:rsidP="00832445">
            <w:pPr>
              <w:jc w:val="center"/>
              <w:rPr>
                <w:rFonts w:cs="Arial"/>
                <w:sz w:val="18"/>
                <w:szCs w:val="18"/>
              </w:rPr>
            </w:pPr>
            <w:r>
              <w:rPr>
                <w:rFonts w:cs="Arial"/>
                <w:sz w:val="18"/>
                <w:szCs w:val="18"/>
              </w:rPr>
              <w:t>2008</w:t>
            </w:r>
          </w:p>
        </w:tc>
        <w:tc>
          <w:tcPr>
            <w:tcW w:w="2070" w:type="dxa"/>
            <w:vAlign w:val="center"/>
          </w:tcPr>
          <w:p w14:paraId="699803DD" w14:textId="77777777" w:rsidR="00F90BE6" w:rsidRDefault="00F90BE6" w:rsidP="00832445">
            <w:pPr>
              <w:jc w:val="center"/>
              <w:rPr>
                <w:rFonts w:cs="Arial"/>
                <w:sz w:val="18"/>
                <w:szCs w:val="18"/>
              </w:rPr>
            </w:pPr>
            <w:r>
              <w:rPr>
                <w:rFonts w:cs="Arial"/>
                <w:sz w:val="18"/>
                <w:szCs w:val="18"/>
              </w:rPr>
              <w:t>52,921</w:t>
            </w:r>
            <w:r>
              <w:rPr>
                <w:rFonts w:cs="Arial"/>
                <w:sz w:val="18"/>
                <w:szCs w:val="18"/>
              </w:rPr>
              <w:br/>
              <w:t>(47,167-59,178)</w:t>
            </w:r>
          </w:p>
        </w:tc>
        <w:tc>
          <w:tcPr>
            <w:tcW w:w="1980" w:type="dxa"/>
            <w:vAlign w:val="center"/>
          </w:tcPr>
          <w:p w14:paraId="07D91845" w14:textId="77777777" w:rsidR="00F90BE6" w:rsidRDefault="00F90BE6" w:rsidP="00832445">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2E84C085" w14:textId="77777777" w:rsidR="00F90BE6" w:rsidRDefault="00F90BE6" w:rsidP="00832445">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r>
      <w:tr w:rsidR="00F90BE6" w14:paraId="6FE1B3B9" w14:textId="77777777" w:rsidTr="00832445">
        <w:trPr>
          <w:trHeight w:val="227"/>
          <w:jc w:val="center"/>
        </w:trPr>
        <w:tc>
          <w:tcPr>
            <w:tcW w:w="1440" w:type="dxa"/>
            <w:vAlign w:val="center"/>
          </w:tcPr>
          <w:p w14:paraId="1AF9BFF7" w14:textId="77777777" w:rsidR="00F90BE6" w:rsidRDefault="00F90BE6" w:rsidP="00832445">
            <w:pPr>
              <w:jc w:val="center"/>
              <w:rPr>
                <w:rFonts w:cs="Arial"/>
                <w:sz w:val="18"/>
                <w:szCs w:val="18"/>
              </w:rPr>
            </w:pPr>
            <w:r>
              <w:rPr>
                <w:rFonts w:cs="Arial"/>
                <w:sz w:val="18"/>
                <w:szCs w:val="18"/>
              </w:rPr>
              <w:t>2009</w:t>
            </w:r>
          </w:p>
        </w:tc>
        <w:tc>
          <w:tcPr>
            <w:tcW w:w="2070" w:type="dxa"/>
            <w:vAlign w:val="center"/>
          </w:tcPr>
          <w:p w14:paraId="7A462AD6" w14:textId="77777777" w:rsidR="00F90BE6" w:rsidRDefault="00F90BE6" w:rsidP="00832445">
            <w:pPr>
              <w:jc w:val="center"/>
              <w:rPr>
                <w:rFonts w:cs="Arial"/>
                <w:sz w:val="18"/>
                <w:szCs w:val="18"/>
              </w:rPr>
            </w:pPr>
            <w:r>
              <w:rPr>
                <w:rFonts w:cs="Arial"/>
                <w:sz w:val="18"/>
                <w:szCs w:val="18"/>
              </w:rPr>
              <w:t>31,015</w:t>
            </w:r>
            <w:r>
              <w:rPr>
                <w:rFonts w:cs="Arial"/>
                <w:sz w:val="18"/>
                <w:szCs w:val="18"/>
              </w:rPr>
              <w:br/>
              <w:t>(27,519-34,829)</w:t>
            </w:r>
          </w:p>
        </w:tc>
        <w:tc>
          <w:tcPr>
            <w:tcW w:w="1980" w:type="dxa"/>
            <w:vAlign w:val="center"/>
          </w:tcPr>
          <w:p w14:paraId="70E65836" w14:textId="77777777" w:rsidR="00F90BE6" w:rsidRDefault="00F90BE6" w:rsidP="00832445">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4FD31537" w14:textId="77777777" w:rsidR="00F90BE6" w:rsidRDefault="00F90BE6" w:rsidP="00832445">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r>
      <w:tr w:rsidR="00F90BE6" w14:paraId="7139222F" w14:textId="77777777" w:rsidTr="00832445">
        <w:trPr>
          <w:trHeight w:val="227"/>
          <w:jc w:val="center"/>
        </w:trPr>
        <w:tc>
          <w:tcPr>
            <w:tcW w:w="1440" w:type="dxa"/>
            <w:vAlign w:val="center"/>
          </w:tcPr>
          <w:p w14:paraId="40B8AAC1" w14:textId="77777777" w:rsidR="00F90BE6" w:rsidRDefault="00F90BE6" w:rsidP="00832445">
            <w:pPr>
              <w:jc w:val="center"/>
              <w:rPr>
                <w:rFonts w:cs="Arial"/>
                <w:sz w:val="18"/>
                <w:szCs w:val="18"/>
              </w:rPr>
            </w:pPr>
            <w:r>
              <w:rPr>
                <w:rFonts w:cs="Arial"/>
                <w:sz w:val="18"/>
                <w:szCs w:val="18"/>
              </w:rPr>
              <w:t>2010</w:t>
            </w:r>
          </w:p>
        </w:tc>
        <w:tc>
          <w:tcPr>
            <w:tcW w:w="2070" w:type="dxa"/>
            <w:vAlign w:val="center"/>
          </w:tcPr>
          <w:p w14:paraId="077B9358" w14:textId="77777777" w:rsidR="00F90BE6" w:rsidRDefault="00F90BE6" w:rsidP="00832445">
            <w:pPr>
              <w:jc w:val="center"/>
              <w:rPr>
                <w:rFonts w:cs="Arial"/>
                <w:sz w:val="18"/>
                <w:szCs w:val="18"/>
              </w:rPr>
            </w:pPr>
            <w:r>
              <w:rPr>
                <w:rFonts w:cs="Arial"/>
                <w:sz w:val="18"/>
                <w:szCs w:val="18"/>
              </w:rPr>
              <w:t>35,929</w:t>
            </w:r>
            <w:r>
              <w:rPr>
                <w:rFonts w:cs="Arial"/>
                <w:sz w:val="18"/>
                <w:szCs w:val="18"/>
              </w:rPr>
              <w:br/>
              <w:t>(32,049-40,147)</w:t>
            </w:r>
          </w:p>
        </w:tc>
        <w:tc>
          <w:tcPr>
            <w:tcW w:w="1980" w:type="dxa"/>
            <w:vAlign w:val="center"/>
          </w:tcPr>
          <w:p w14:paraId="2AD059A8" w14:textId="77777777" w:rsidR="00F90BE6" w:rsidRDefault="00F90BE6" w:rsidP="00832445">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160C4ED6" w14:textId="77777777" w:rsidR="00F90BE6" w:rsidRDefault="00F90BE6" w:rsidP="00832445">
            <w:pPr>
              <w:jc w:val="center"/>
              <w:rPr>
                <w:rFonts w:cs="Arial"/>
                <w:bCs/>
                <w:sz w:val="18"/>
                <w:szCs w:val="18"/>
              </w:rPr>
            </w:pPr>
            <w:r>
              <w:rPr>
                <w:rFonts w:cs="Arial"/>
                <w:bCs/>
                <w:sz w:val="18"/>
                <w:szCs w:val="18"/>
              </w:rPr>
              <w:t>15,490</w:t>
            </w:r>
            <w:r>
              <w:rPr>
                <w:rFonts w:cs="Arial"/>
                <w:bCs/>
                <w:sz w:val="18"/>
                <w:szCs w:val="18"/>
              </w:rPr>
              <w:br/>
              <w:t>(13,022-18,289)</w:t>
            </w:r>
          </w:p>
        </w:tc>
      </w:tr>
      <w:tr w:rsidR="00F90BE6" w14:paraId="27B9E66D" w14:textId="77777777" w:rsidTr="00832445">
        <w:trPr>
          <w:trHeight w:val="227"/>
          <w:jc w:val="center"/>
        </w:trPr>
        <w:tc>
          <w:tcPr>
            <w:tcW w:w="1440" w:type="dxa"/>
            <w:vAlign w:val="center"/>
          </w:tcPr>
          <w:p w14:paraId="37E158FD" w14:textId="77777777" w:rsidR="00F90BE6" w:rsidRDefault="00F90BE6" w:rsidP="00832445">
            <w:pPr>
              <w:jc w:val="center"/>
              <w:rPr>
                <w:rFonts w:cs="Arial"/>
                <w:sz w:val="18"/>
                <w:szCs w:val="18"/>
              </w:rPr>
            </w:pPr>
            <w:r>
              <w:rPr>
                <w:rFonts w:cs="Arial"/>
                <w:sz w:val="18"/>
                <w:szCs w:val="18"/>
              </w:rPr>
              <w:t>2011</w:t>
            </w:r>
          </w:p>
        </w:tc>
        <w:tc>
          <w:tcPr>
            <w:tcW w:w="2070" w:type="dxa"/>
            <w:vAlign w:val="center"/>
          </w:tcPr>
          <w:p w14:paraId="5B1FBBBF" w14:textId="77777777" w:rsidR="00F90BE6" w:rsidRDefault="00F90BE6" w:rsidP="00832445">
            <w:pPr>
              <w:jc w:val="center"/>
              <w:rPr>
                <w:rFonts w:cs="Arial"/>
                <w:sz w:val="18"/>
                <w:szCs w:val="18"/>
              </w:rPr>
            </w:pPr>
            <w:r>
              <w:rPr>
                <w:rFonts w:cs="Arial"/>
                <w:sz w:val="18"/>
                <w:szCs w:val="18"/>
              </w:rPr>
              <w:t>62,841</w:t>
            </w:r>
            <w:r>
              <w:rPr>
                <w:rFonts w:cs="Arial"/>
                <w:sz w:val="18"/>
                <w:szCs w:val="18"/>
              </w:rPr>
              <w:br/>
              <w:t>(55,985-70,299)</w:t>
            </w:r>
          </w:p>
        </w:tc>
        <w:tc>
          <w:tcPr>
            <w:tcW w:w="1980" w:type="dxa"/>
            <w:vAlign w:val="center"/>
          </w:tcPr>
          <w:p w14:paraId="6B72866B" w14:textId="77777777" w:rsidR="00F90BE6" w:rsidRDefault="00F90BE6" w:rsidP="00832445">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239BB6A0" w14:textId="77777777" w:rsidR="00F90BE6" w:rsidRDefault="00F90BE6" w:rsidP="00832445">
            <w:pPr>
              <w:jc w:val="center"/>
              <w:rPr>
                <w:rFonts w:cs="Arial"/>
                <w:bCs/>
                <w:sz w:val="18"/>
                <w:szCs w:val="18"/>
              </w:rPr>
            </w:pPr>
            <w:r>
              <w:rPr>
                <w:rFonts w:cs="Arial"/>
                <w:bCs/>
                <w:sz w:val="18"/>
                <w:szCs w:val="18"/>
              </w:rPr>
              <w:t>33,679</w:t>
            </w:r>
            <w:r>
              <w:rPr>
                <w:rFonts w:cs="Arial"/>
                <w:bCs/>
                <w:sz w:val="18"/>
                <w:szCs w:val="18"/>
              </w:rPr>
              <w:br/>
              <w:t>(28,430-39,613)</w:t>
            </w:r>
          </w:p>
        </w:tc>
      </w:tr>
      <w:tr w:rsidR="00F90BE6" w14:paraId="51901B14" w14:textId="77777777" w:rsidTr="00832445">
        <w:trPr>
          <w:trHeight w:val="227"/>
          <w:jc w:val="center"/>
        </w:trPr>
        <w:tc>
          <w:tcPr>
            <w:tcW w:w="1440" w:type="dxa"/>
            <w:vAlign w:val="center"/>
          </w:tcPr>
          <w:p w14:paraId="21C9B652" w14:textId="77777777" w:rsidR="00F90BE6" w:rsidRDefault="00F90BE6" w:rsidP="00832445">
            <w:pPr>
              <w:jc w:val="center"/>
              <w:rPr>
                <w:rFonts w:cs="Arial"/>
                <w:sz w:val="18"/>
                <w:szCs w:val="18"/>
              </w:rPr>
            </w:pPr>
            <w:r>
              <w:rPr>
                <w:rFonts w:cs="Arial"/>
                <w:sz w:val="18"/>
                <w:szCs w:val="18"/>
              </w:rPr>
              <w:t>2012</w:t>
            </w:r>
          </w:p>
        </w:tc>
        <w:tc>
          <w:tcPr>
            <w:tcW w:w="2070" w:type="dxa"/>
            <w:vAlign w:val="center"/>
          </w:tcPr>
          <w:p w14:paraId="52642FA5" w14:textId="77777777" w:rsidR="00F90BE6" w:rsidRDefault="00F90BE6" w:rsidP="00832445">
            <w:pPr>
              <w:jc w:val="center"/>
              <w:rPr>
                <w:rFonts w:cs="Arial"/>
                <w:sz w:val="18"/>
                <w:szCs w:val="18"/>
              </w:rPr>
            </w:pPr>
            <w:r>
              <w:rPr>
                <w:rFonts w:cs="Arial"/>
                <w:sz w:val="18"/>
                <w:szCs w:val="18"/>
              </w:rPr>
              <w:t>74,778</w:t>
            </w:r>
            <w:r>
              <w:rPr>
                <w:rFonts w:cs="Arial"/>
                <w:sz w:val="18"/>
                <w:szCs w:val="18"/>
              </w:rPr>
              <w:br/>
              <w:t>(64,881-85,748)</w:t>
            </w:r>
          </w:p>
        </w:tc>
        <w:tc>
          <w:tcPr>
            <w:tcW w:w="1980" w:type="dxa"/>
            <w:vAlign w:val="center"/>
          </w:tcPr>
          <w:p w14:paraId="6884AE32" w14:textId="77777777" w:rsidR="00F90BE6" w:rsidRDefault="00F90BE6" w:rsidP="00832445">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451BAB86" w14:textId="77777777" w:rsidR="00F90BE6" w:rsidRDefault="00F90BE6" w:rsidP="00832445">
            <w:pPr>
              <w:jc w:val="center"/>
              <w:rPr>
                <w:rFonts w:cs="Arial"/>
                <w:bCs/>
                <w:sz w:val="18"/>
                <w:szCs w:val="18"/>
              </w:rPr>
            </w:pPr>
            <w:r>
              <w:rPr>
                <w:rFonts w:cs="Arial"/>
                <w:bCs/>
                <w:sz w:val="18"/>
                <w:szCs w:val="18"/>
              </w:rPr>
              <w:t>25,615</w:t>
            </w:r>
            <w:r>
              <w:rPr>
                <w:rFonts w:cs="Arial"/>
                <w:bCs/>
                <w:sz w:val="18"/>
                <w:szCs w:val="18"/>
              </w:rPr>
              <w:br/>
              <w:t>(21,607-30,147)</w:t>
            </w:r>
          </w:p>
        </w:tc>
      </w:tr>
      <w:tr w:rsidR="00F90BE6" w14:paraId="4F597333" w14:textId="77777777" w:rsidTr="00832445">
        <w:trPr>
          <w:trHeight w:val="227"/>
          <w:jc w:val="center"/>
        </w:trPr>
        <w:tc>
          <w:tcPr>
            <w:tcW w:w="1440" w:type="dxa"/>
            <w:vAlign w:val="center"/>
          </w:tcPr>
          <w:p w14:paraId="206BC195" w14:textId="77777777" w:rsidR="00F90BE6" w:rsidRDefault="00F90BE6" w:rsidP="00832445">
            <w:pPr>
              <w:jc w:val="center"/>
              <w:rPr>
                <w:rFonts w:cs="Arial"/>
                <w:sz w:val="18"/>
                <w:szCs w:val="18"/>
              </w:rPr>
            </w:pPr>
            <w:r>
              <w:rPr>
                <w:rFonts w:cs="Arial"/>
                <w:sz w:val="18"/>
                <w:szCs w:val="18"/>
              </w:rPr>
              <w:t>2013</w:t>
            </w:r>
          </w:p>
        </w:tc>
        <w:tc>
          <w:tcPr>
            <w:tcW w:w="2070" w:type="dxa"/>
            <w:vAlign w:val="center"/>
          </w:tcPr>
          <w:p w14:paraId="60EE3982" w14:textId="77777777" w:rsidR="00F90BE6" w:rsidRDefault="00F90BE6" w:rsidP="00832445">
            <w:pPr>
              <w:jc w:val="center"/>
              <w:rPr>
                <w:rFonts w:cs="Arial"/>
                <w:sz w:val="18"/>
                <w:szCs w:val="18"/>
              </w:rPr>
            </w:pPr>
            <w:r>
              <w:rPr>
                <w:rFonts w:cs="Arial"/>
                <w:sz w:val="18"/>
                <w:szCs w:val="18"/>
              </w:rPr>
              <w:t>66,709</w:t>
            </w:r>
            <w:r>
              <w:rPr>
                <w:rFonts w:cs="Arial"/>
                <w:sz w:val="18"/>
                <w:szCs w:val="18"/>
              </w:rPr>
              <w:br/>
              <w:t>(54,294-81,108)</w:t>
            </w:r>
          </w:p>
        </w:tc>
        <w:tc>
          <w:tcPr>
            <w:tcW w:w="1980" w:type="dxa"/>
            <w:vAlign w:val="center"/>
          </w:tcPr>
          <w:p w14:paraId="2E211BE6" w14:textId="77777777" w:rsidR="00F90BE6" w:rsidRDefault="00F90BE6" w:rsidP="00832445">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47382111" w14:textId="77777777" w:rsidR="00F90BE6" w:rsidRDefault="00F90BE6" w:rsidP="00832445">
            <w:pPr>
              <w:jc w:val="center"/>
              <w:rPr>
                <w:rFonts w:cs="Arial"/>
                <w:bCs/>
                <w:sz w:val="18"/>
                <w:szCs w:val="18"/>
              </w:rPr>
            </w:pPr>
            <w:r>
              <w:rPr>
                <w:rFonts w:cs="Arial"/>
                <w:bCs/>
                <w:sz w:val="18"/>
                <w:szCs w:val="18"/>
              </w:rPr>
              <w:t>27,092</w:t>
            </w:r>
            <w:r>
              <w:rPr>
                <w:rFonts w:cs="Arial"/>
                <w:bCs/>
                <w:sz w:val="18"/>
                <w:szCs w:val="18"/>
              </w:rPr>
              <w:br/>
              <w:t>(22,041-32,952)</w:t>
            </w:r>
          </w:p>
        </w:tc>
      </w:tr>
      <w:tr w:rsidR="00F90BE6" w14:paraId="5ED4037F" w14:textId="77777777" w:rsidTr="00832445">
        <w:trPr>
          <w:trHeight w:val="227"/>
          <w:jc w:val="center"/>
        </w:trPr>
        <w:tc>
          <w:tcPr>
            <w:tcW w:w="1440" w:type="dxa"/>
            <w:vAlign w:val="center"/>
          </w:tcPr>
          <w:p w14:paraId="35A54631" w14:textId="77777777" w:rsidR="00F90BE6" w:rsidRDefault="00F90BE6" w:rsidP="00832445">
            <w:pPr>
              <w:jc w:val="center"/>
              <w:rPr>
                <w:rFonts w:cs="Arial"/>
                <w:sz w:val="18"/>
                <w:szCs w:val="18"/>
              </w:rPr>
            </w:pPr>
            <w:r>
              <w:rPr>
                <w:rFonts w:cs="Arial"/>
                <w:sz w:val="18"/>
                <w:szCs w:val="18"/>
              </w:rPr>
              <w:t>2014</w:t>
            </w:r>
          </w:p>
        </w:tc>
        <w:tc>
          <w:tcPr>
            <w:tcW w:w="2070" w:type="dxa"/>
            <w:vAlign w:val="center"/>
          </w:tcPr>
          <w:p w14:paraId="20829766" w14:textId="77777777" w:rsidR="00F90BE6" w:rsidRDefault="00F90BE6" w:rsidP="00832445">
            <w:pPr>
              <w:jc w:val="center"/>
              <w:rPr>
                <w:rFonts w:cs="Arial"/>
                <w:sz w:val="18"/>
                <w:szCs w:val="18"/>
              </w:rPr>
            </w:pPr>
            <w:r>
              <w:rPr>
                <w:rFonts w:cs="Arial"/>
                <w:sz w:val="18"/>
                <w:szCs w:val="18"/>
              </w:rPr>
              <w:t>67,990</w:t>
            </w:r>
            <w:r>
              <w:rPr>
                <w:rFonts w:cs="Arial"/>
                <w:sz w:val="18"/>
                <w:szCs w:val="18"/>
              </w:rPr>
              <w:br/>
              <w:t>(59,802-76,978)</w:t>
            </w:r>
          </w:p>
        </w:tc>
        <w:tc>
          <w:tcPr>
            <w:tcW w:w="1980" w:type="dxa"/>
            <w:vAlign w:val="center"/>
          </w:tcPr>
          <w:p w14:paraId="4CF6F67A" w14:textId="77777777" w:rsidR="00F90BE6" w:rsidRDefault="00F90BE6" w:rsidP="00832445">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395A78AB" w14:textId="77777777" w:rsidR="00F90BE6" w:rsidRDefault="00F90BE6" w:rsidP="00832445">
            <w:pPr>
              <w:jc w:val="center"/>
              <w:rPr>
                <w:rFonts w:cs="Arial"/>
                <w:bCs/>
                <w:sz w:val="18"/>
                <w:szCs w:val="18"/>
              </w:rPr>
            </w:pPr>
            <w:r>
              <w:rPr>
                <w:rFonts w:cs="Arial"/>
                <w:bCs/>
                <w:sz w:val="18"/>
                <w:szCs w:val="18"/>
              </w:rPr>
              <w:t>23,863</w:t>
            </w:r>
            <w:r>
              <w:rPr>
                <w:rFonts w:cs="Arial"/>
                <w:bCs/>
                <w:sz w:val="18"/>
                <w:szCs w:val="18"/>
              </w:rPr>
              <w:br/>
              <w:t>(20,356-27,799)</w:t>
            </w:r>
          </w:p>
        </w:tc>
      </w:tr>
      <w:tr w:rsidR="00F90BE6" w14:paraId="31B21865" w14:textId="77777777" w:rsidTr="00832445">
        <w:trPr>
          <w:trHeight w:val="227"/>
          <w:jc w:val="center"/>
        </w:trPr>
        <w:tc>
          <w:tcPr>
            <w:tcW w:w="1440" w:type="dxa"/>
            <w:vAlign w:val="center"/>
          </w:tcPr>
          <w:p w14:paraId="06971501" w14:textId="77777777" w:rsidR="00F90BE6" w:rsidRDefault="00F90BE6" w:rsidP="00832445">
            <w:pPr>
              <w:jc w:val="center"/>
              <w:rPr>
                <w:rFonts w:cs="Arial"/>
                <w:sz w:val="18"/>
                <w:szCs w:val="18"/>
              </w:rPr>
            </w:pPr>
            <w:r>
              <w:rPr>
                <w:rFonts w:cs="Arial"/>
                <w:sz w:val="18"/>
                <w:szCs w:val="18"/>
              </w:rPr>
              <w:t>2015</w:t>
            </w:r>
          </w:p>
        </w:tc>
        <w:tc>
          <w:tcPr>
            <w:tcW w:w="2070" w:type="dxa"/>
            <w:vAlign w:val="center"/>
          </w:tcPr>
          <w:p w14:paraId="6D0D701F" w14:textId="77777777" w:rsidR="00F90BE6" w:rsidRDefault="00F90BE6" w:rsidP="00832445">
            <w:pPr>
              <w:jc w:val="center"/>
              <w:rPr>
                <w:rFonts w:cs="Arial"/>
                <w:sz w:val="18"/>
                <w:szCs w:val="18"/>
              </w:rPr>
            </w:pPr>
            <w:r>
              <w:rPr>
                <w:rFonts w:cs="Arial"/>
                <w:sz w:val="18"/>
                <w:szCs w:val="18"/>
              </w:rPr>
              <w:t>58,927</w:t>
            </w:r>
          </w:p>
          <w:p w14:paraId="37934E46" w14:textId="77777777" w:rsidR="00F90BE6" w:rsidRDefault="00F90BE6" w:rsidP="00832445">
            <w:pPr>
              <w:jc w:val="center"/>
              <w:rPr>
                <w:rFonts w:cs="Arial"/>
                <w:sz w:val="18"/>
                <w:szCs w:val="18"/>
              </w:rPr>
            </w:pPr>
            <w:r>
              <w:rPr>
                <w:rFonts w:cs="Arial"/>
                <w:sz w:val="18"/>
                <w:szCs w:val="18"/>
              </w:rPr>
              <w:t>(51,368-67,278)</w:t>
            </w:r>
          </w:p>
        </w:tc>
        <w:tc>
          <w:tcPr>
            <w:tcW w:w="1980" w:type="dxa"/>
            <w:vAlign w:val="center"/>
          </w:tcPr>
          <w:p w14:paraId="292E9465" w14:textId="77777777" w:rsidR="00F90BE6" w:rsidRDefault="00F90BE6" w:rsidP="00832445">
            <w:pPr>
              <w:jc w:val="center"/>
              <w:rPr>
                <w:rFonts w:cs="Arial"/>
                <w:sz w:val="18"/>
                <w:szCs w:val="18"/>
              </w:rPr>
            </w:pPr>
            <w:r>
              <w:rPr>
                <w:rFonts w:cs="Arial"/>
                <w:sz w:val="18"/>
                <w:szCs w:val="18"/>
              </w:rPr>
              <w:t>34,982</w:t>
            </w:r>
          </w:p>
          <w:p w14:paraId="7AFFACAC" w14:textId="77777777" w:rsidR="00F90BE6" w:rsidRDefault="00F90BE6" w:rsidP="00832445">
            <w:pPr>
              <w:jc w:val="center"/>
              <w:rPr>
                <w:rFonts w:cs="Arial"/>
                <w:sz w:val="18"/>
                <w:szCs w:val="18"/>
              </w:rPr>
            </w:pPr>
            <w:r>
              <w:rPr>
                <w:rFonts w:cs="Arial"/>
                <w:sz w:val="18"/>
                <w:szCs w:val="18"/>
              </w:rPr>
              <w:t>(29,145-41,643)</w:t>
            </w:r>
          </w:p>
        </w:tc>
        <w:tc>
          <w:tcPr>
            <w:tcW w:w="2160" w:type="dxa"/>
            <w:vAlign w:val="center"/>
          </w:tcPr>
          <w:p w14:paraId="3D90355A" w14:textId="77777777" w:rsidR="00F90BE6" w:rsidRDefault="00F90BE6" w:rsidP="00832445">
            <w:pPr>
              <w:jc w:val="center"/>
              <w:rPr>
                <w:rFonts w:cs="Arial"/>
                <w:bCs/>
                <w:sz w:val="18"/>
                <w:szCs w:val="18"/>
              </w:rPr>
            </w:pPr>
            <w:r>
              <w:rPr>
                <w:rFonts w:cs="Arial"/>
                <w:bCs/>
                <w:sz w:val="18"/>
                <w:szCs w:val="18"/>
              </w:rPr>
              <w:t>24,106</w:t>
            </w:r>
          </w:p>
          <w:p w14:paraId="605B82B4" w14:textId="77777777" w:rsidR="00F90BE6" w:rsidRDefault="00F90BE6" w:rsidP="00832445">
            <w:pPr>
              <w:jc w:val="center"/>
              <w:rPr>
                <w:rFonts w:cs="Arial"/>
                <w:bCs/>
                <w:sz w:val="18"/>
                <w:szCs w:val="18"/>
              </w:rPr>
            </w:pPr>
            <w:r>
              <w:rPr>
                <w:rFonts w:cs="Arial"/>
                <w:bCs/>
                <w:sz w:val="18"/>
                <w:szCs w:val="18"/>
              </w:rPr>
              <w:t>(20,290-28,429)</w:t>
            </w:r>
          </w:p>
        </w:tc>
      </w:tr>
      <w:tr w:rsidR="00F90BE6" w14:paraId="2B195066" w14:textId="77777777" w:rsidTr="00832445">
        <w:trPr>
          <w:trHeight w:val="227"/>
          <w:jc w:val="center"/>
        </w:trPr>
        <w:tc>
          <w:tcPr>
            <w:tcW w:w="1440" w:type="dxa"/>
            <w:vAlign w:val="center"/>
          </w:tcPr>
          <w:p w14:paraId="185EAED7" w14:textId="77777777" w:rsidR="00F90BE6" w:rsidRDefault="00F90BE6" w:rsidP="00832445">
            <w:pPr>
              <w:jc w:val="center"/>
              <w:rPr>
                <w:rFonts w:cs="Arial"/>
                <w:sz w:val="18"/>
                <w:szCs w:val="18"/>
              </w:rPr>
            </w:pPr>
            <w:r>
              <w:rPr>
                <w:rFonts w:cs="Arial"/>
                <w:sz w:val="18"/>
                <w:szCs w:val="18"/>
              </w:rPr>
              <w:t>2016</w:t>
            </w:r>
          </w:p>
        </w:tc>
        <w:tc>
          <w:tcPr>
            <w:tcW w:w="2070" w:type="dxa"/>
            <w:vAlign w:val="center"/>
          </w:tcPr>
          <w:p w14:paraId="036620E9" w14:textId="77777777" w:rsidR="00F90BE6" w:rsidRDefault="00F90BE6" w:rsidP="00832445">
            <w:pPr>
              <w:jc w:val="center"/>
              <w:rPr>
                <w:rFonts w:cs="Arial"/>
                <w:sz w:val="18"/>
                <w:szCs w:val="18"/>
              </w:rPr>
            </w:pPr>
            <w:r>
              <w:rPr>
                <w:rFonts w:cs="Arial"/>
                <w:sz w:val="18"/>
                <w:szCs w:val="18"/>
              </w:rPr>
              <w:t>98,394</w:t>
            </w:r>
          </w:p>
          <w:p w14:paraId="000943F8" w14:textId="77777777" w:rsidR="00F90BE6" w:rsidRDefault="00F90BE6" w:rsidP="00832445">
            <w:pPr>
              <w:jc w:val="center"/>
              <w:rPr>
                <w:rFonts w:cs="Arial"/>
                <w:sz w:val="18"/>
                <w:szCs w:val="18"/>
              </w:rPr>
            </w:pPr>
            <w:r>
              <w:rPr>
                <w:rFonts w:cs="Arial"/>
                <w:sz w:val="18"/>
                <w:szCs w:val="18"/>
              </w:rPr>
              <w:t>(87,150-110,677)</w:t>
            </w:r>
          </w:p>
        </w:tc>
        <w:tc>
          <w:tcPr>
            <w:tcW w:w="1980" w:type="dxa"/>
            <w:vAlign w:val="center"/>
          </w:tcPr>
          <w:p w14:paraId="7E8132D8" w14:textId="77777777" w:rsidR="00F90BE6" w:rsidRDefault="00F90BE6" w:rsidP="00832445">
            <w:pPr>
              <w:jc w:val="center"/>
              <w:rPr>
                <w:rFonts w:cs="Arial"/>
                <w:sz w:val="18"/>
                <w:szCs w:val="18"/>
              </w:rPr>
            </w:pPr>
            <w:r>
              <w:rPr>
                <w:rFonts w:cs="Arial"/>
                <w:sz w:val="18"/>
                <w:szCs w:val="18"/>
              </w:rPr>
              <w:t>74,124</w:t>
            </w:r>
          </w:p>
          <w:p w14:paraId="3D8879B0" w14:textId="77777777" w:rsidR="00F90BE6" w:rsidRDefault="00F90BE6" w:rsidP="00832445">
            <w:pPr>
              <w:jc w:val="center"/>
              <w:rPr>
                <w:rFonts w:cs="Arial"/>
                <w:sz w:val="18"/>
                <w:szCs w:val="18"/>
              </w:rPr>
            </w:pPr>
            <w:r>
              <w:rPr>
                <w:rFonts w:cs="Arial"/>
                <w:sz w:val="18"/>
                <w:szCs w:val="18"/>
              </w:rPr>
              <w:t>(64,811-84,392)</w:t>
            </w:r>
          </w:p>
        </w:tc>
        <w:tc>
          <w:tcPr>
            <w:tcW w:w="2160" w:type="dxa"/>
            <w:vAlign w:val="center"/>
          </w:tcPr>
          <w:p w14:paraId="37B127BC" w14:textId="77777777" w:rsidR="00F90BE6" w:rsidRDefault="00F90BE6" w:rsidP="00832445">
            <w:pPr>
              <w:jc w:val="center"/>
              <w:rPr>
                <w:rFonts w:cs="Arial"/>
                <w:bCs/>
                <w:sz w:val="18"/>
                <w:szCs w:val="18"/>
              </w:rPr>
            </w:pPr>
            <w:r>
              <w:rPr>
                <w:rFonts w:cs="Arial"/>
                <w:bCs/>
                <w:sz w:val="18"/>
                <w:szCs w:val="18"/>
              </w:rPr>
              <w:t>24,309</w:t>
            </w:r>
          </w:p>
          <w:p w14:paraId="224E2620" w14:textId="77777777" w:rsidR="00F90BE6" w:rsidRDefault="00F90BE6" w:rsidP="00832445">
            <w:pPr>
              <w:jc w:val="center"/>
              <w:rPr>
                <w:rFonts w:cs="Arial"/>
                <w:bCs/>
                <w:sz w:val="18"/>
                <w:szCs w:val="18"/>
              </w:rPr>
            </w:pPr>
            <w:r>
              <w:rPr>
                <w:rFonts w:cs="Arial"/>
                <w:bCs/>
                <w:sz w:val="18"/>
                <w:szCs w:val="18"/>
              </w:rPr>
              <w:t>(20,876-28,143)</w:t>
            </w:r>
          </w:p>
        </w:tc>
      </w:tr>
      <w:tr w:rsidR="00F90BE6" w14:paraId="0603B0E2" w14:textId="77777777" w:rsidTr="00832445">
        <w:trPr>
          <w:trHeight w:val="227"/>
          <w:jc w:val="center"/>
        </w:trPr>
        <w:tc>
          <w:tcPr>
            <w:tcW w:w="1440" w:type="dxa"/>
            <w:vAlign w:val="center"/>
          </w:tcPr>
          <w:p w14:paraId="052E2A6E" w14:textId="77777777" w:rsidR="00F90BE6" w:rsidRDefault="00F90BE6" w:rsidP="00832445">
            <w:pPr>
              <w:jc w:val="center"/>
              <w:rPr>
                <w:rFonts w:cs="Arial"/>
                <w:sz w:val="18"/>
                <w:szCs w:val="18"/>
              </w:rPr>
            </w:pPr>
            <w:r>
              <w:rPr>
                <w:rFonts w:cs="Arial"/>
                <w:sz w:val="18"/>
                <w:szCs w:val="18"/>
              </w:rPr>
              <w:t>2017</w:t>
            </w:r>
          </w:p>
        </w:tc>
        <w:tc>
          <w:tcPr>
            <w:tcW w:w="2070" w:type="dxa"/>
            <w:vAlign w:val="center"/>
          </w:tcPr>
          <w:p w14:paraId="571E7B7A" w14:textId="77777777" w:rsidR="00F90BE6" w:rsidRDefault="00F90BE6" w:rsidP="00832445">
            <w:pPr>
              <w:jc w:val="center"/>
              <w:rPr>
                <w:rFonts w:cs="Arial"/>
                <w:sz w:val="18"/>
                <w:szCs w:val="18"/>
              </w:rPr>
            </w:pPr>
            <w:r>
              <w:rPr>
                <w:rFonts w:cs="Arial"/>
                <w:sz w:val="18"/>
                <w:szCs w:val="18"/>
              </w:rPr>
              <w:t>65,738</w:t>
            </w:r>
          </w:p>
          <w:p w14:paraId="4773D608" w14:textId="77777777" w:rsidR="00F90BE6" w:rsidRDefault="00F90BE6" w:rsidP="00832445">
            <w:pPr>
              <w:jc w:val="center"/>
              <w:rPr>
                <w:rFonts w:cs="Arial"/>
                <w:sz w:val="18"/>
                <w:szCs w:val="18"/>
              </w:rPr>
            </w:pPr>
            <w:r>
              <w:rPr>
                <w:rFonts w:cs="Arial"/>
                <w:sz w:val="18"/>
                <w:szCs w:val="18"/>
              </w:rPr>
              <w:t>(57,221-75,157)</w:t>
            </w:r>
          </w:p>
        </w:tc>
        <w:tc>
          <w:tcPr>
            <w:tcW w:w="1980" w:type="dxa"/>
            <w:vAlign w:val="center"/>
          </w:tcPr>
          <w:p w14:paraId="41E6BB29" w14:textId="77777777" w:rsidR="00F90BE6" w:rsidRDefault="00F90BE6" w:rsidP="00832445">
            <w:pPr>
              <w:jc w:val="center"/>
              <w:rPr>
                <w:rFonts w:cs="Arial"/>
                <w:sz w:val="18"/>
                <w:szCs w:val="18"/>
              </w:rPr>
            </w:pPr>
            <w:r>
              <w:rPr>
                <w:rFonts w:cs="Arial"/>
                <w:sz w:val="18"/>
                <w:szCs w:val="18"/>
              </w:rPr>
              <w:t>51,127</w:t>
            </w:r>
          </w:p>
          <w:p w14:paraId="4BA6EDF5" w14:textId="77777777" w:rsidR="00F90BE6" w:rsidRDefault="00F90BE6" w:rsidP="00832445">
            <w:pPr>
              <w:jc w:val="center"/>
              <w:rPr>
                <w:rFonts w:cs="Arial"/>
                <w:sz w:val="18"/>
                <w:szCs w:val="18"/>
              </w:rPr>
            </w:pPr>
            <w:r>
              <w:rPr>
                <w:rFonts w:cs="Arial"/>
                <w:sz w:val="18"/>
                <w:szCs w:val="18"/>
              </w:rPr>
              <w:t>(43,976-59,103)</w:t>
            </w:r>
          </w:p>
        </w:tc>
        <w:tc>
          <w:tcPr>
            <w:tcW w:w="2160" w:type="dxa"/>
            <w:vAlign w:val="center"/>
          </w:tcPr>
          <w:p w14:paraId="5E03B694" w14:textId="77777777" w:rsidR="00F90BE6" w:rsidRDefault="00F90BE6" w:rsidP="00832445">
            <w:pPr>
              <w:jc w:val="center"/>
              <w:rPr>
                <w:rFonts w:cs="Arial"/>
                <w:bCs/>
                <w:sz w:val="18"/>
                <w:szCs w:val="18"/>
              </w:rPr>
            </w:pPr>
            <w:r>
              <w:rPr>
                <w:rFonts w:cs="Arial"/>
                <w:bCs/>
                <w:sz w:val="18"/>
                <w:szCs w:val="18"/>
              </w:rPr>
              <w:t>14,650</w:t>
            </w:r>
          </w:p>
          <w:p w14:paraId="4F803F28" w14:textId="77777777" w:rsidR="00F90BE6" w:rsidRDefault="00F90BE6" w:rsidP="00832445">
            <w:pPr>
              <w:jc w:val="center"/>
              <w:rPr>
                <w:rFonts w:cs="Arial"/>
                <w:bCs/>
                <w:sz w:val="18"/>
                <w:szCs w:val="18"/>
              </w:rPr>
            </w:pPr>
            <w:r>
              <w:rPr>
                <w:rFonts w:cs="Arial"/>
                <w:bCs/>
                <w:sz w:val="18"/>
                <w:szCs w:val="18"/>
              </w:rPr>
              <w:t>(12,134-17,534)</w:t>
            </w:r>
          </w:p>
        </w:tc>
      </w:tr>
      <w:tr w:rsidR="00F90BE6" w14:paraId="2047D192" w14:textId="77777777" w:rsidTr="00832445">
        <w:trPr>
          <w:trHeight w:val="227"/>
          <w:jc w:val="center"/>
        </w:trPr>
        <w:tc>
          <w:tcPr>
            <w:tcW w:w="1440" w:type="dxa"/>
            <w:vAlign w:val="center"/>
          </w:tcPr>
          <w:p w14:paraId="56A58F4A" w14:textId="77777777" w:rsidR="00F90BE6" w:rsidRDefault="00F90BE6" w:rsidP="00832445">
            <w:pPr>
              <w:jc w:val="center"/>
              <w:rPr>
                <w:rFonts w:cs="Arial"/>
                <w:sz w:val="18"/>
                <w:szCs w:val="18"/>
              </w:rPr>
            </w:pPr>
            <w:r>
              <w:rPr>
                <w:rFonts w:cs="Arial"/>
                <w:sz w:val="18"/>
                <w:szCs w:val="18"/>
              </w:rPr>
              <w:t>2018</w:t>
            </w:r>
          </w:p>
        </w:tc>
        <w:tc>
          <w:tcPr>
            <w:tcW w:w="2070" w:type="dxa"/>
            <w:vAlign w:val="center"/>
          </w:tcPr>
          <w:p w14:paraId="2876E4C6" w14:textId="77777777" w:rsidR="00F90BE6" w:rsidRDefault="00F90BE6" w:rsidP="00832445">
            <w:pPr>
              <w:jc w:val="center"/>
              <w:rPr>
                <w:rFonts w:cs="Arial"/>
                <w:sz w:val="18"/>
                <w:szCs w:val="18"/>
              </w:rPr>
            </w:pPr>
            <w:r>
              <w:rPr>
                <w:rFonts w:cs="Arial"/>
                <w:sz w:val="18"/>
                <w:szCs w:val="18"/>
              </w:rPr>
              <w:t>80,746</w:t>
            </w:r>
          </w:p>
          <w:p w14:paraId="74334011" w14:textId="77777777" w:rsidR="00F90BE6" w:rsidRDefault="00F90BE6" w:rsidP="00832445">
            <w:pPr>
              <w:jc w:val="center"/>
              <w:rPr>
                <w:rFonts w:cs="Arial"/>
                <w:sz w:val="18"/>
                <w:szCs w:val="18"/>
              </w:rPr>
            </w:pPr>
            <w:r>
              <w:rPr>
                <w:rFonts w:cs="Arial"/>
                <w:sz w:val="18"/>
                <w:szCs w:val="18"/>
              </w:rPr>
              <w:t>(70,984-91,467)</w:t>
            </w:r>
          </w:p>
        </w:tc>
        <w:tc>
          <w:tcPr>
            <w:tcW w:w="1980" w:type="dxa"/>
            <w:vAlign w:val="center"/>
          </w:tcPr>
          <w:p w14:paraId="6D2DB898" w14:textId="77777777" w:rsidR="00F90BE6" w:rsidRDefault="00F90BE6" w:rsidP="00832445">
            <w:pPr>
              <w:jc w:val="center"/>
              <w:rPr>
                <w:rFonts w:cs="Arial"/>
                <w:sz w:val="18"/>
                <w:szCs w:val="18"/>
              </w:rPr>
            </w:pPr>
            <w:r>
              <w:rPr>
                <w:rFonts w:cs="Arial"/>
                <w:sz w:val="18"/>
                <w:szCs w:val="18"/>
              </w:rPr>
              <w:t>59,609</w:t>
            </w:r>
          </w:p>
          <w:p w14:paraId="0E0F9921" w14:textId="77777777" w:rsidR="00F90BE6" w:rsidRDefault="00F90BE6" w:rsidP="00832445">
            <w:pPr>
              <w:jc w:val="center"/>
              <w:rPr>
                <w:rFonts w:cs="Arial"/>
                <w:sz w:val="18"/>
                <w:szCs w:val="18"/>
              </w:rPr>
            </w:pPr>
            <w:r>
              <w:rPr>
                <w:rFonts w:cs="Arial"/>
                <w:sz w:val="18"/>
                <w:szCs w:val="18"/>
              </w:rPr>
              <w:t>(51,755-68,310)</w:t>
            </w:r>
          </w:p>
        </w:tc>
        <w:tc>
          <w:tcPr>
            <w:tcW w:w="2160" w:type="dxa"/>
            <w:vAlign w:val="center"/>
          </w:tcPr>
          <w:p w14:paraId="07724ED9" w14:textId="77777777" w:rsidR="00F90BE6" w:rsidRDefault="00F90BE6" w:rsidP="00832445">
            <w:pPr>
              <w:jc w:val="center"/>
              <w:rPr>
                <w:rFonts w:cs="Arial"/>
                <w:bCs/>
                <w:sz w:val="18"/>
                <w:szCs w:val="18"/>
              </w:rPr>
            </w:pPr>
            <w:r>
              <w:rPr>
                <w:rFonts w:cs="Arial"/>
                <w:bCs/>
                <w:sz w:val="18"/>
                <w:szCs w:val="18"/>
              </w:rPr>
              <w:t>21,432</w:t>
            </w:r>
          </w:p>
          <w:p w14:paraId="474795BA" w14:textId="77777777" w:rsidR="00F90BE6" w:rsidRDefault="00F90BE6" w:rsidP="00832445">
            <w:pPr>
              <w:jc w:val="center"/>
              <w:rPr>
                <w:rFonts w:cs="Arial"/>
                <w:bCs/>
                <w:sz w:val="18"/>
                <w:szCs w:val="18"/>
              </w:rPr>
            </w:pPr>
            <w:r>
              <w:rPr>
                <w:rFonts w:cs="Arial"/>
                <w:bCs/>
                <w:sz w:val="18"/>
                <w:szCs w:val="18"/>
              </w:rPr>
              <w:t>(17,271-26,291)</w:t>
            </w:r>
          </w:p>
        </w:tc>
      </w:tr>
      <w:tr w:rsidR="005C1A1A" w14:paraId="0E990F3A" w14:textId="77777777" w:rsidTr="00832445">
        <w:trPr>
          <w:trHeight w:val="227"/>
          <w:jc w:val="center"/>
        </w:trPr>
        <w:tc>
          <w:tcPr>
            <w:tcW w:w="1440" w:type="dxa"/>
            <w:vAlign w:val="center"/>
          </w:tcPr>
          <w:p w14:paraId="7E3F8F13" w14:textId="77777777" w:rsidR="005C1A1A" w:rsidRDefault="005C1A1A" w:rsidP="00832445">
            <w:pPr>
              <w:jc w:val="center"/>
              <w:rPr>
                <w:rFonts w:cs="Arial"/>
                <w:sz w:val="18"/>
                <w:szCs w:val="18"/>
              </w:rPr>
            </w:pPr>
            <w:r>
              <w:rPr>
                <w:rFonts w:cs="Arial"/>
                <w:sz w:val="18"/>
                <w:szCs w:val="18"/>
              </w:rPr>
              <w:t>2019</w:t>
            </w:r>
          </w:p>
        </w:tc>
        <w:tc>
          <w:tcPr>
            <w:tcW w:w="2070" w:type="dxa"/>
            <w:vAlign w:val="center"/>
          </w:tcPr>
          <w:p w14:paraId="6760BF37" w14:textId="77777777" w:rsidR="005C1A1A" w:rsidRDefault="005C1A1A" w:rsidP="00832445">
            <w:pPr>
              <w:jc w:val="center"/>
              <w:rPr>
                <w:rFonts w:cs="Arial"/>
                <w:sz w:val="18"/>
                <w:szCs w:val="18"/>
              </w:rPr>
            </w:pPr>
            <w:r>
              <w:rPr>
                <w:rFonts w:cs="Arial"/>
                <w:sz w:val="18"/>
                <w:szCs w:val="18"/>
              </w:rPr>
              <w:t>79,066</w:t>
            </w:r>
          </w:p>
          <w:p w14:paraId="05948FCE" w14:textId="77777777" w:rsidR="005C1A1A" w:rsidRDefault="005C1A1A" w:rsidP="00832445">
            <w:pPr>
              <w:jc w:val="center"/>
              <w:rPr>
                <w:rFonts w:cs="Arial"/>
                <w:sz w:val="18"/>
                <w:szCs w:val="18"/>
              </w:rPr>
            </w:pPr>
            <w:r>
              <w:rPr>
                <w:rFonts w:cs="Arial"/>
                <w:sz w:val="18"/>
                <w:szCs w:val="18"/>
              </w:rPr>
              <w:t>(69,072-90,091)</w:t>
            </w:r>
          </w:p>
        </w:tc>
        <w:tc>
          <w:tcPr>
            <w:tcW w:w="1980" w:type="dxa"/>
            <w:vAlign w:val="center"/>
          </w:tcPr>
          <w:p w14:paraId="2F5D77C0" w14:textId="77777777" w:rsidR="005C1A1A" w:rsidRDefault="005C1A1A" w:rsidP="00832445">
            <w:pPr>
              <w:jc w:val="center"/>
              <w:rPr>
                <w:rFonts w:cs="Arial"/>
                <w:sz w:val="18"/>
                <w:szCs w:val="18"/>
              </w:rPr>
            </w:pPr>
            <w:r>
              <w:rPr>
                <w:rFonts w:cs="Arial"/>
                <w:sz w:val="18"/>
                <w:szCs w:val="18"/>
              </w:rPr>
              <w:t>58,995</w:t>
            </w:r>
          </w:p>
          <w:p w14:paraId="2FC7D725" w14:textId="77777777" w:rsidR="005C1A1A" w:rsidRDefault="005C1A1A" w:rsidP="00832445">
            <w:pPr>
              <w:jc w:val="center"/>
              <w:rPr>
                <w:rFonts w:cs="Arial"/>
                <w:sz w:val="18"/>
                <w:szCs w:val="18"/>
              </w:rPr>
            </w:pPr>
            <w:r>
              <w:rPr>
                <w:rFonts w:cs="Arial"/>
                <w:sz w:val="18"/>
                <w:szCs w:val="18"/>
              </w:rPr>
              <w:t>(50,215-68,863)</w:t>
            </w:r>
          </w:p>
        </w:tc>
        <w:tc>
          <w:tcPr>
            <w:tcW w:w="2160" w:type="dxa"/>
            <w:vAlign w:val="center"/>
          </w:tcPr>
          <w:p w14:paraId="20956A7B" w14:textId="77777777" w:rsidR="005C1A1A" w:rsidRDefault="005C1A1A" w:rsidP="00832445">
            <w:pPr>
              <w:jc w:val="center"/>
              <w:rPr>
                <w:rFonts w:cs="Arial"/>
                <w:bCs/>
                <w:sz w:val="18"/>
                <w:szCs w:val="18"/>
              </w:rPr>
            </w:pPr>
            <w:r>
              <w:rPr>
                <w:rFonts w:cs="Arial"/>
                <w:bCs/>
                <w:sz w:val="18"/>
                <w:szCs w:val="18"/>
              </w:rPr>
              <w:t>20,291</w:t>
            </w:r>
          </w:p>
          <w:p w14:paraId="1F22A177" w14:textId="77777777" w:rsidR="005C1A1A" w:rsidRDefault="005C1A1A" w:rsidP="00832445">
            <w:pPr>
              <w:jc w:val="center"/>
              <w:rPr>
                <w:rFonts w:cs="Arial"/>
                <w:bCs/>
                <w:sz w:val="18"/>
                <w:szCs w:val="18"/>
              </w:rPr>
            </w:pPr>
            <w:r>
              <w:rPr>
                <w:rFonts w:cs="Arial"/>
                <w:bCs/>
                <w:sz w:val="18"/>
                <w:szCs w:val="18"/>
              </w:rPr>
              <w:t>(16,940-24,109)</w:t>
            </w:r>
          </w:p>
        </w:tc>
      </w:tr>
      <w:tr w:rsidR="000C1D36" w14:paraId="7F12132F" w14:textId="77777777" w:rsidTr="00832445">
        <w:trPr>
          <w:trHeight w:val="227"/>
          <w:jc w:val="center"/>
        </w:trPr>
        <w:tc>
          <w:tcPr>
            <w:tcW w:w="1440" w:type="dxa"/>
            <w:vAlign w:val="center"/>
          </w:tcPr>
          <w:p w14:paraId="25D2B825" w14:textId="7F12AC83" w:rsidR="000C1D36" w:rsidRDefault="000C1D36" w:rsidP="00832445">
            <w:pPr>
              <w:jc w:val="center"/>
              <w:rPr>
                <w:rFonts w:cs="Arial"/>
                <w:sz w:val="18"/>
                <w:szCs w:val="18"/>
              </w:rPr>
            </w:pPr>
            <w:r>
              <w:rPr>
                <w:rFonts w:cs="Arial"/>
                <w:sz w:val="18"/>
                <w:szCs w:val="18"/>
              </w:rPr>
              <w:t>2020</w:t>
            </w:r>
          </w:p>
        </w:tc>
        <w:tc>
          <w:tcPr>
            <w:tcW w:w="2070" w:type="dxa"/>
            <w:vAlign w:val="center"/>
          </w:tcPr>
          <w:p w14:paraId="276B7F32" w14:textId="77777777" w:rsidR="000C1D36" w:rsidRDefault="006865D1" w:rsidP="00832445">
            <w:pPr>
              <w:jc w:val="center"/>
              <w:rPr>
                <w:rFonts w:cs="Arial"/>
                <w:sz w:val="18"/>
                <w:szCs w:val="18"/>
              </w:rPr>
            </w:pPr>
            <w:r>
              <w:rPr>
                <w:rFonts w:cs="Arial"/>
                <w:sz w:val="18"/>
                <w:szCs w:val="18"/>
              </w:rPr>
              <w:t>77,748</w:t>
            </w:r>
          </w:p>
          <w:p w14:paraId="1FEF21A2" w14:textId="08CE2765" w:rsidR="006865D1" w:rsidRDefault="006865D1" w:rsidP="00832445">
            <w:pPr>
              <w:jc w:val="center"/>
              <w:rPr>
                <w:rFonts w:cs="Arial"/>
                <w:sz w:val="18"/>
                <w:szCs w:val="18"/>
              </w:rPr>
            </w:pPr>
            <w:r>
              <w:rPr>
                <w:rFonts w:cs="Arial"/>
                <w:sz w:val="18"/>
                <w:szCs w:val="18"/>
              </w:rPr>
              <w:t>(67,706-88,852)</w:t>
            </w:r>
          </w:p>
        </w:tc>
        <w:tc>
          <w:tcPr>
            <w:tcW w:w="1980" w:type="dxa"/>
            <w:vAlign w:val="center"/>
          </w:tcPr>
          <w:p w14:paraId="485B7098" w14:textId="77777777" w:rsidR="000C1D36" w:rsidRDefault="006865D1" w:rsidP="00832445">
            <w:pPr>
              <w:jc w:val="center"/>
              <w:rPr>
                <w:rFonts w:cs="Arial"/>
                <w:sz w:val="18"/>
                <w:szCs w:val="18"/>
              </w:rPr>
            </w:pPr>
            <w:r>
              <w:rPr>
                <w:rFonts w:cs="Arial"/>
                <w:sz w:val="18"/>
                <w:szCs w:val="18"/>
              </w:rPr>
              <w:t>58,438</w:t>
            </w:r>
          </w:p>
          <w:p w14:paraId="33EA148D" w14:textId="45B0D851" w:rsidR="006865D1" w:rsidRDefault="006865D1" w:rsidP="00832445">
            <w:pPr>
              <w:jc w:val="center"/>
              <w:rPr>
                <w:rFonts w:cs="Arial"/>
                <w:sz w:val="18"/>
                <w:szCs w:val="18"/>
              </w:rPr>
            </w:pPr>
            <w:r>
              <w:rPr>
                <w:rFonts w:cs="Arial"/>
                <w:sz w:val="18"/>
                <w:szCs w:val="18"/>
              </w:rPr>
              <w:t>(49,759-68,189)</w:t>
            </w:r>
          </w:p>
        </w:tc>
        <w:tc>
          <w:tcPr>
            <w:tcW w:w="2160" w:type="dxa"/>
            <w:vAlign w:val="center"/>
          </w:tcPr>
          <w:p w14:paraId="3BDC3527" w14:textId="77777777" w:rsidR="000C1D36" w:rsidRDefault="006865D1" w:rsidP="00832445">
            <w:pPr>
              <w:jc w:val="center"/>
              <w:rPr>
                <w:rFonts w:cs="Arial"/>
                <w:bCs/>
                <w:sz w:val="18"/>
                <w:szCs w:val="18"/>
              </w:rPr>
            </w:pPr>
            <w:r>
              <w:rPr>
                <w:rFonts w:cs="Arial"/>
                <w:bCs/>
                <w:sz w:val="18"/>
                <w:szCs w:val="18"/>
              </w:rPr>
              <w:t>19,107</w:t>
            </w:r>
          </w:p>
          <w:p w14:paraId="362330C0" w14:textId="071FD83D" w:rsidR="006865D1" w:rsidRDefault="008E499A" w:rsidP="00832445">
            <w:pPr>
              <w:jc w:val="center"/>
              <w:rPr>
                <w:rFonts w:cs="Arial"/>
                <w:bCs/>
                <w:sz w:val="18"/>
                <w:szCs w:val="18"/>
              </w:rPr>
            </w:pPr>
            <w:r>
              <w:rPr>
                <w:rFonts w:cs="Arial"/>
                <w:bCs/>
                <w:sz w:val="18"/>
                <w:szCs w:val="18"/>
              </w:rPr>
              <w:t>(16,235-22,</w:t>
            </w:r>
            <w:r w:rsidR="006865D1">
              <w:rPr>
                <w:rFonts w:cs="Arial"/>
                <w:bCs/>
                <w:sz w:val="18"/>
                <w:szCs w:val="18"/>
              </w:rPr>
              <w:t>239)</w:t>
            </w:r>
          </w:p>
        </w:tc>
      </w:tr>
    </w:tbl>
    <w:p w14:paraId="20E9D201" w14:textId="77777777" w:rsidR="00F90BE6" w:rsidRPr="00F90BE6" w:rsidRDefault="00F90BE6" w:rsidP="003A5387">
      <w:pPr>
        <w:pStyle w:val="Caption-Table"/>
      </w:pPr>
    </w:p>
    <w:p w14:paraId="452A311A" w14:textId="77777777" w:rsidR="00381066" w:rsidRPr="00F90BE6" w:rsidRDefault="00381066" w:rsidP="007C299C">
      <w:pPr>
        <w:pStyle w:val="Heading2"/>
      </w:pPr>
      <w:r>
        <w:br w:type="page"/>
      </w:r>
    </w:p>
    <w:p w14:paraId="7EAA89E2" w14:textId="77777777" w:rsidR="00381066" w:rsidRPr="00F90BE6" w:rsidRDefault="00381066" w:rsidP="003A5387">
      <w:pPr>
        <w:pStyle w:val="Caption-Table"/>
        <w:sectPr w:rsidR="00381066" w:rsidRPr="00F90BE6">
          <w:headerReference w:type="even" r:id="rId27"/>
          <w:footerReference w:type="default" r:id="rId28"/>
          <w:pgSz w:w="12240" w:h="15840"/>
          <w:pgMar w:top="1440" w:right="1440" w:bottom="1440" w:left="1440" w:header="720" w:footer="619" w:gutter="0"/>
          <w:pgNumType w:start="1"/>
          <w:cols w:space="720"/>
        </w:sectPr>
      </w:pPr>
    </w:p>
    <w:p w14:paraId="6F78A254" w14:textId="3F01FCD1" w:rsidR="00381066" w:rsidRDefault="00381066" w:rsidP="003A5387">
      <w:pPr>
        <w:pStyle w:val="Caption-Table"/>
      </w:pPr>
      <w:r>
        <w:lastRenderedPageBreak/>
        <w:t>T</w:t>
      </w:r>
      <w:r w:rsidR="00C36F3D">
        <w:t>able 5</w:t>
      </w:r>
      <w:r>
        <w:t>. Abundance (number by 10</w:t>
      </w:r>
      <w:r>
        <w:rPr>
          <w:vertAlign w:val="superscript"/>
        </w:rPr>
        <w:t>6</w:t>
      </w:r>
      <w:r>
        <w:t>; mean and 95% confidence interval) of commercial-sized adult male crabs by carapace condition (CC 1+2, CC3, CC4 and CC5) in the southern Gulf of St. Lawrence based on tra</w:t>
      </w:r>
      <w:r w:rsidR="006865D1">
        <w:t>wl survey data from 1997 to 2020</w:t>
      </w:r>
      <w:r>
        <w:t>.</w:t>
      </w:r>
    </w:p>
    <w:tbl>
      <w:tblPr>
        <w:tblW w:w="12739" w:type="dxa"/>
        <w:jc w:val="center"/>
        <w:tblLayout w:type="fixed"/>
        <w:tblLook w:val="0000" w:firstRow="0" w:lastRow="0" w:firstColumn="0" w:lastColumn="0" w:noHBand="0" w:noVBand="0"/>
      </w:tblPr>
      <w:tblGrid>
        <w:gridCol w:w="918"/>
        <w:gridCol w:w="1116"/>
        <w:gridCol w:w="147"/>
        <w:gridCol w:w="933"/>
        <w:gridCol w:w="990"/>
        <w:gridCol w:w="1098"/>
        <w:gridCol w:w="129"/>
        <w:gridCol w:w="771"/>
        <w:gridCol w:w="900"/>
        <w:gridCol w:w="1089"/>
        <w:gridCol w:w="855"/>
        <w:gridCol w:w="900"/>
        <w:gridCol w:w="1197"/>
        <w:gridCol w:w="796"/>
        <w:gridCol w:w="900"/>
      </w:tblGrid>
      <w:tr w:rsidR="00381066" w14:paraId="28A0F279" w14:textId="77777777" w:rsidTr="00713829">
        <w:trPr>
          <w:trHeight w:val="255"/>
          <w:tblHeader/>
          <w:jc w:val="center"/>
        </w:trPr>
        <w:tc>
          <w:tcPr>
            <w:tcW w:w="918" w:type="dxa"/>
            <w:vMerge w:val="restart"/>
            <w:tcBorders>
              <w:top w:val="single" w:sz="4" w:space="0" w:color="auto"/>
              <w:left w:val="single" w:sz="4" w:space="0" w:color="auto"/>
              <w:right w:val="nil"/>
            </w:tcBorders>
            <w:shd w:val="clear" w:color="auto" w:fill="auto"/>
            <w:noWrap/>
            <w:vAlign w:val="center"/>
          </w:tcPr>
          <w:p w14:paraId="01F85AD8" w14:textId="77777777" w:rsidR="00381066" w:rsidRDefault="00381066" w:rsidP="00713829">
            <w:pPr>
              <w:jc w:val="center"/>
              <w:rPr>
                <w:rFonts w:cs="Arial"/>
                <w:sz w:val="20"/>
              </w:rPr>
            </w:pPr>
            <w:r>
              <w:rPr>
                <w:rFonts w:cs="Arial"/>
                <w:sz w:val="20"/>
              </w:rPr>
              <w:t>Survey year</w:t>
            </w:r>
          </w:p>
        </w:tc>
        <w:tc>
          <w:tcPr>
            <w:tcW w:w="318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2FC1BA5B" w14:textId="77777777" w:rsidR="00381066" w:rsidRDefault="00381066" w:rsidP="00713829">
            <w:pPr>
              <w:jc w:val="center"/>
              <w:rPr>
                <w:rFonts w:cs="Arial"/>
                <w:sz w:val="20"/>
              </w:rPr>
            </w:pPr>
            <w:r>
              <w:rPr>
                <w:rFonts w:cs="Arial"/>
                <w:sz w:val="20"/>
              </w:rPr>
              <w:t>Carapace condition 1+2</w:t>
            </w:r>
          </w:p>
        </w:tc>
        <w:tc>
          <w:tcPr>
            <w:tcW w:w="2898"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3616FD25" w14:textId="77777777" w:rsidR="00381066" w:rsidRDefault="00381066" w:rsidP="00713829">
            <w:pPr>
              <w:jc w:val="center"/>
              <w:rPr>
                <w:rFonts w:cs="Arial"/>
                <w:sz w:val="20"/>
              </w:rPr>
            </w:pPr>
            <w:r>
              <w:rPr>
                <w:rFonts w:cs="Arial"/>
                <w:sz w:val="20"/>
              </w:rPr>
              <w:t>Carapace condition 3</w:t>
            </w:r>
          </w:p>
        </w:tc>
        <w:tc>
          <w:tcPr>
            <w:tcW w:w="2844"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tcPr>
          <w:p w14:paraId="2AFA34E2" w14:textId="77777777" w:rsidR="00381066" w:rsidRDefault="00381066" w:rsidP="00713829">
            <w:pPr>
              <w:jc w:val="center"/>
              <w:rPr>
                <w:rFonts w:cs="Arial"/>
                <w:sz w:val="20"/>
              </w:rPr>
            </w:pPr>
            <w:r>
              <w:rPr>
                <w:rFonts w:cs="Arial"/>
                <w:sz w:val="20"/>
              </w:rPr>
              <w:t>Carapace condition 4</w:t>
            </w:r>
          </w:p>
        </w:tc>
        <w:tc>
          <w:tcPr>
            <w:tcW w:w="2893"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tcPr>
          <w:p w14:paraId="5BCB7DAB" w14:textId="77777777" w:rsidR="00381066" w:rsidRDefault="00381066" w:rsidP="00713829">
            <w:pPr>
              <w:jc w:val="center"/>
              <w:rPr>
                <w:rFonts w:cs="Arial"/>
                <w:sz w:val="20"/>
              </w:rPr>
            </w:pPr>
            <w:r>
              <w:rPr>
                <w:rFonts w:cs="Arial"/>
                <w:sz w:val="20"/>
              </w:rPr>
              <w:t>Carapace condition 5</w:t>
            </w:r>
          </w:p>
        </w:tc>
      </w:tr>
      <w:tr w:rsidR="00381066" w14:paraId="0CA4DC02" w14:textId="77777777" w:rsidTr="00713829">
        <w:trPr>
          <w:trHeight w:val="255"/>
          <w:tblHeader/>
          <w:jc w:val="center"/>
        </w:trPr>
        <w:tc>
          <w:tcPr>
            <w:tcW w:w="918" w:type="dxa"/>
            <w:vMerge/>
            <w:tcBorders>
              <w:left w:val="single" w:sz="4" w:space="0" w:color="auto"/>
              <w:bottom w:val="single" w:sz="4" w:space="0" w:color="auto"/>
              <w:right w:val="nil"/>
            </w:tcBorders>
            <w:shd w:val="clear" w:color="auto" w:fill="auto"/>
            <w:noWrap/>
            <w:vAlign w:val="center"/>
          </w:tcPr>
          <w:p w14:paraId="4182CE45" w14:textId="77777777" w:rsidR="00381066" w:rsidRDefault="00381066" w:rsidP="00713829">
            <w:pPr>
              <w:jc w:val="center"/>
              <w:rPr>
                <w:rFonts w:cs="Arial"/>
                <w:sz w:val="20"/>
              </w:rPr>
            </w:pPr>
          </w:p>
        </w:tc>
        <w:tc>
          <w:tcPr>
            <w:tcW w:w="1263" w:type="dxa"/>
            <w:gridSpan w:val="2"/>
            <w:tcBorders>
              <w:top w:val="nil"/>
              <w:left w:val="single" w:sz="4" w:space="0" w:color="auto"/>
              <w:bottom w:val="single" w:sz="4" w:space="0" w:color="auto"/>
              <w:right w:val="nil"/>
            </w:tcBorders>
            <w:shd w:val="clear" w:color="auto" w:fill="auto"/>
            <w:noWrap/>
            <w:vAlign w:val="center"/>
          </w:tcPr>
          <w:p w14:paraId="522FFD64" w14:textId="77777777" w:rsidR="00381066" w:rsidRDefault="00381066" w:rsidP="00713829">
            <w:pPr>
              <w:jc w:val="center"/>
              <w:rPr>
                <w:rFonts w:cs="Arial"/>
                <w:sz w:val="20"/>
              </w:rPr>
            </w:pPr>
            <w:r>
              <w:rPr>
                <w:rFonts w:cs="Arial"/>
                <w:sz w:val="20"/>
              </w:rPr>
              <w:t>Mean</w:t>
            </w:r>
          </w:p>
        </w:tc>
        <w:tc>
          <w:tcPr>
            <w:tcW w:w="1923" w:type="dxa"/>
            <w:gridSpan w:val="2"/>
            <w:tcBorders>
              <w:top w:val="nil"/>
              <w:left w:val="nil"/>
              <w:bottom w:val="single" w:sz="4" w:space="0" w:color="auto"/>
              <w:right w:val="single" w:sz="4" w:space="0" w:color="auto"/>
            </w:tcBorders>
            <w:shd w:val="clear" w:color="auto" w:fill="auto"/>
            <w:noWrap/>
            <w:vAlign w:val="center"/>
          </w:tcPr>
          <w:p w14:paraId="1618B461" w14:textId="77777777" w:rsidR="00381066" w:rsidRDefault="00381066" w:rsidP="00713829">
            <w:pPr>
              <w:jc w:val="center"/>
              <w:rPr>
                <w:rFonts w:cs="Arial"/>
                <w:sz w:val="20"/>
              </w:rPr>
            </w:pPr>
            <w:r>
              <w:rPr>
                <w:rFonts w:cs="Arial"/>
                <w:sz w:val="20"/>
              </w:rPr>
              <w:t>Confidence interval</w:t>
            </w:r>
          </w:p>
        </w:tc>
        <w:tc>
          <w:tcPr>
            <w:tcW w:w="1227" w:type="dxa"/>
            <w:gridSpan w:val="2"/>
            <w:tcBorders>
              <w:top w:val="nil"/>
              <w:left w:val="nil"/>
              <w:bottom w:val="single" w:sz="4" w:space="0" w:color="auto"/>
              <w:right w:val="nil"/>
            </w:tcBorders>
            <w:shd w:val="clear" w:color="auto" w:fill="auto"/>
            <w:noWrap/>
            <w:vAlign w:val="center"/>
          </w:tcPr>
          <w:p w14:paraId="4CCCB8EA" w14:textId="77777777" w:rsidR="00381066" w:rsidRDefault="00381066" w:rsidP="00713829">
            <w:pPr>
              <w:jc w:val="center"/>
              <w:rPr>
                <w:rFonts w:cs="Arial"/>
                <w:sz w:val="20"/>
              </w:rPr>
            </w:pPr>
            <w:r>
              <w:rPr>
                <w:rFonts w:cs="Arial"/>
                <w:sz w:val="20"/>
              </w:rPr>
              <w:t>Mean</w:t>
            </w:r>
          </w:p>
        </w:tc>
        <w:tc>
          <w:tcPr>
            <w:tcW w:w="1671" w:type="dxa"/>
            <w:gridSpan w:val="2"/>
            <w:tcBorders>
              <w:top w:val="nil"/>
              <w:left w:val="nil"/>
              <w:bottom w:val="single" w:sz="4" w:space="0" w:color="auto"/>
              <w:right w:val="single" w:sz="4" w:space="0" w:color="auto"/>
            </w:tcBorders>
            <w:shd w:val="clear" w:color="auto" w:fill="auto"/>
            <w:noWrap/>
            <w:vAlign w:val="center"/>
          </w:tcPr>
          <w:p w14:paraId="64DED461" w14:textId="77777777" w:rsidR="00381066" w:rsidRDefault="00381066" w:rsidP="00713829">
            <w:pPr>
              <w:jc w:val="center"/>
              <w:rPr>
                <w:rFonts w:cs="Arial"/>
                <w:sz w:val="20"/>
              </w:rPr>
            </w:pPr>
            <w:r>
              <w:rPr>
                <w:rFonts w:cs="Arial"/>
                <w:sz w:val="20"/>
              </w:rPr>
              <w:t>Confidence interval</w:t>
            </w:r>
          </w:p>
        </w:tc>
        <w:tc>
          <w:tcPr>
            <w:tcW w:w="1089" w:type="dxa"/>
            <w:tcBorders>
              <w:top w:val="nil"/>
              <w:left w:val="nil"/>
              <w:bottom w:val="single" w:sz="4" w:space="0" w:color="auto"/>
              <w:right w:val="nil"/>
            </w:tcBorders>
            <w:shd w:val="clear" w:color="auto" w:fill="auto"/>
            <w:noWrap/>
            <w:vAlign w:val="center"/>
          </w:tcPr>
          <w:p w14:paraId="5386723E" w14:textId="77777777" w:rsidR="00381066" w:rsidRDefault="00381066" w:rsidP="00713829">
            <w:pPr>
              <w:jc w:val="center"/>
              <w:rPr>
                <w:rFonts w:cs="Arial"/>
                <w:sz w:val="20"/>
              </w:rPr>
            </w:pPr>
            <w:r>
              <w:rPr>
                <w:rFonts w:cs="Arial"/>
                <w:sz w:val="20"/>
              </w:rPr>
              <w:t>Mean</w:t>
            </w:r>
          </w:p>
        </w:tc>
        <w:tc>
          <w:tcPr>
            <w:tcW w:w="1755" w:type="dxa"/>
            <w:gridSpan w:val="2"/>
            <w:tcBorders>
              <w:top w:val="nil"/>
              <w:left w:val="nil"/>
              <w:bottom w:val="single" w:sz="4" w:space="0" w:color="auto"/>
              <w:right w:val="single" w:sz="4" w:space="0" w:color="auto"/>
            </w:tcBorders>
            <w:shd w:val="clear" w:color="auto" w:fill="auto"/>
            <w:noWrap/>
            <w:vAlign w:val="center"/>
          </w:tcPr>
          <w:p w14:paraId="67D988AA" w14:textId="77777777" w:rsidR="00381066" w:rsidRDefault="00381066" w:rsidP="00713829">
            <w:pPr>
              <w:jc w:val="center"/>
              <w:rPr>
                <w:rFonts w:cs="Arial"/>
                <w:sz w:val="20"/>
              </w:rPr>
            </w:pPr>
            <w:r>
              <w:rPr>
                <w:rFonts w:cs="Arial"/>
                <w:sz w:val="20"/>
              </w:rPr>
              <w:t>Confidence interval</w:t>
            </w:r>
          </w:p>
        </w:tc>
        <w:tc>
          <w:tcPr>
            <w:tcW w:w="1197" w:type="dxa"/>
            <w:tcBorders>
              <w:top w:val="nil"/>
              <w:left w:val="nil"/>
              <w:bottom w:val="single" w:sz="4" w:space="0" w:color="auto"/>
              <w:right w:val="nil"/>
            </w:tcBorders>
            <w:shd w:val="clear" w:color="auto" w:fill="auto"/>
            <w:noWrap/>
            <w:vAlign w:val="center"/>
          </w:tcPr>
          <w:p w14:paraId="1F5CE14A" w14:textId="77777777" w:rsidR="00381066" w:rsidRDefault="00381066" w:rsidP="00713829">
            <w:pPr>
              <w:jc w:val="center"/>
              <w:rPr>
                <w:rFonts w:cs="Arial"/>
                <w:sz w:val="20"/>
              </w:rPr>
            </w:pPr>
            <w:r>
              <w:rPr>
                <w:rFonts w:cs="Arial"/>
                <w:sz w:val="20"/>
              </w:rPr>
              <w:t>Mean</w:t>
            </w:r>
          </w:p>
        </w:tc>
        <w:tc>
          <w:tcPr>
            <w:tcW w:w="1696" w:type="dxa"/>
            <w:gridSpan w:val="2"/>
            <w:tcBorders>
              <w:top w:val="nil"/>
              <w:left w:val="nil"/>
              <w:bottom w:val="single" w:sz="4" w:space="0" w:color="auto"/>
              <w:right w:val="single" w:sz="4" w:space="0" w:color="auto"/>
            </w:tcBorders>
            <w:shd w:val="clear" w:color="auto" w:fill="auto"/>
            <w:noWrap/>
            <w:vAlign w:val="center"/>
          </w:tcPr>
          <w:p w14:paraId="493B8D34" w14:textId="77777777" w:rsidR="00381066" w:rsidRDefault="00381066" w:rsidP="00713829">
            <w:pPr>
              <w:jc w:val="center"/>
              <w:rPr>
                <w:rFonts w:cs="Arial"/>
                <w:sz w:val="20"/>
              </w:rPr>
            </w:pPr>
            <w:r>
              <w:rPr>
                <w:rFonts w:cs="Arial"/>
                <w:sz w:val="20"/>
              </w:rPr>
              <w:t>Confidence interval</w:t>
            </w:r>
          </w:p>
        </w:tc>
      </w:tr>
      <w:tr w:rsidR="00381066" w14:paraId="692C4771"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B990395" w14:textId="77777777" w:rsidR="00381066" w:rsidRDefault="00381066" w:rsidP="00713829">
            <w:pPr>
              <w:rPr>
                <w:rFonts w:cs="Arial"/>
                <w:sz w:val="20"/>
              </w:rPr>
            </w:pPr>
            <w:r>
              <w:rPr>
                <w:rFonts w:cs="Arial"/>
                <w:sz w:val="20"/>
              </w:rPr>
              <w:t>1997</w:t>
            </w:r>
          </w:p>
        </w:tc>
        <w:tc>
          <w:tcPr>
            <w:tcW w:w="1116" w:type="dxa"/>
            <w:tcBorders>
              <w:top w:val="nil"/>
              <w:left w:val="single" w:sz="4" w:space="0" w:color="auto"/>
              <w:bottom w:val="nil"/>
              <w:right w:val="nil"/>
            </w:tcBorders>
            <w:shd w:val="clear" w:color="auto" w:fill="auto"/>
            <w:noWrap/>
          </w:tcPr>
          <w:p w14:paraId="282B3037" w14:textId="77777777" w:rsidR="00381066" w:rsidRDefault="00381066" w:rsidP="00713829">
            <w:pPr>
              <w:jc w:val="right"/>
              <w:rPr>
                <w:rFonts w:cs="Arial"/>
                <w:sz w:val="20"/>
              </w:rPr>
            </w:pPr>
            <w:r>
              <w:rPr>
                <w:rFonts w:cs="Arial"/>
                <w:sz w:val="20"/>
              </w:rPr>
              <w:t>59.069</w:t>
            </w:r>
          </w:p>
        </w:tc>
        <w:tc>
          <w:tcPr>
            <w:tcW w:w="1080" w:type="dxa"/>
            <w:gridSpan w:val="2"/>
            <w:tcBorders>
              <w:top w:val="nil"/>
              <w:left w:val="nil"/>
              <w:bottom w:val="nil"/>
              <w:right w:val="nil"/>
            </w:tcBorders>
            <w:shd w:val="clear" w:color="auto" w:fill="auto"/>
            <w:noWrap/>
          </w:tcPr>
          <w:p w14:paraId="1BE57397" w14:textId="77777777" w:rsidR="00381066" w:rsidRDefault="00381066" w:rsidP="00713829">
            <w:pPr>
              <w:jc w:val="right"/>
              <w:rPr>
                <w:rFonts w:cs="Arial"/>
                <w:sz w:val="20"/>
              </w:rPr>
            </w:pPr>
            <w:r>
              <w:rPr>
                <w:rFonts w:cs="Arial"/>
                <w:sz w:val="20"/>
              </w:rPr>
              <w:t>47.129</w:t>
            </w:r>
          </w:p>
        </w:tc>
        <w:tc>
          <w:tcPr>
            <w:tcW w:w="990" w:type="dxa"/>
            <w:tcBorders>
              <w:top w:val="nil"/>
              <w:left w:val="nil"/>
              <w:bottom w:val="nil"/>
              <w:right w:val="nil"/>
            </w:tcBorders>
            <w:shd w:val="clear" w:color="auto" w:fill="auto"/>
            <w:noWrap/>
          </w:tcPr>
          <w:p w14:paraId="4C9037E1" w14:textId="77777777" w:rsidR="00381066" w:rsidRDefault="00381066" w:rsidP="00713829">
            <w:pPr>
              <w:jc w:val="right"/>
              <w:rPr>
                <w:rFonts w:cs="Arial"/>
                <w:sz w:val="20"/>
              </w:rPr>
            </w:pPr>
            <w:r>
              <w:rPr>
                <w:rFonts w:cs="Arial"/>
                <w:sz w:val="20"/>
              </w:rPr>
              <w:t>73.109</w:t>
            </w:r>
          </w:p>
        </w:tc>
        <w:tc>
          <w:tcPr>
            <w:tcW w:w="1098" w:type="dxa"/>
            <w:tcBorders>
              <w:top w:val="nil"/>
              <w:left w:val="single" w:sz="4" w:space="0" w:color="auto"/>
              <w:bottom w:val="nil"/>
              <w:right w:val="nil"/>
            </w:tcBorders>
            <w:shd w:val="clear" w:color="auto" w:fill="auto"/>
            <w:noWrap/>
          </w:tcPr>
          <w:p w14:paraId="53BC8C47" w14:textId="77777777" w:rsidR="00381066" w:rsidRDefault="00381066" w:rsidP="00713829">
            <w:pPr>
              <w:jc w:val="right"/>
              <w:rPr>
                <w:rFonts w:cs="Arial"/>
                <w:sz w:val="20"/>
              </w:rPr>
            </w:pPr>
            <w:r>
              <w:rPr>
                <w:rFonts w:cs="Arial"/>
                <w:sz w:val="20"/>
              </w:rPr>
              <w:t>28.326</w:t>
            </w:r>
          </w:p>
        </w:tc>
        <w:tc>
          <w:tcPr>
            <w:tcW w:w="900" w:type="dxa"/>
            <w:gridSpan w:val="2"/>
            <w:tcBorders>
              <w:top w:val="nil"/>
              <w:left w:val="nil"/>
              <w:bottom w:val="nil"/>
              <w:right w:val="nil"/>
            </w:tcBorders>
            <w:shd w:val="clear" w:color="auto" w:fill="auto"/>
            <w:noWrap/>
          </w:tcPr>
          <w:p w14:paraId="035E5BF5" w14:textId="77777777" w:rsidR="00381066" w:rsidRDefault="00381066" w:rsidP="00713829">
            <w:pPr>
              <w:jc w:val="right"/>
              <w:rPr>
                <w:rFonts w:cs="Arial"/>
                <w:sz w:val="20"/>
              </w:rPr>
            </w:pPr>
            <w:r>
              <w:rPr>
                <w:rFonts w:cs="Arial"/>
                <w:sz w:val="20"/>
              </w:rPr>
              <w:t>21.710</w:t>
            </w:r>
          </w:p>
        </w:tc>
        <w:tc>
          <w:tcPr>
            <w:tcW w:w="900" w:type="dxa"/>
            <w:tcBorders>
              <w:top w:val="nil"/>
              <w:left w:val="nil"/>
              <w:bottom w:val="nil"/>
              <w:right w:val="single" w:sz="4" w:space="0" w:color="auto"/>
            </w:tcBorders>
            <w:shd w:val="clear" w:color="auto" w:fill="auto"/>
            <w:noWrap/>
          </w:tcPr>
          <w:p w14:paraId="55FA8983" w14:textId="77777777" w:rsidR="00381066" w:rsidRDefault="00381066" w:rsidP="00713829">
            <w:pPr>
              <w:jc w:val="right"/>
              <w:rPr>
                <w:rFonts w:cs="Arial"/>
                <w:sz w:val="20"/>
              </w:rPr>
            </w:pPr>
            <w:r>
              <w:rPr>
                <w:rFonts w:cs="Arial"/>
                <w:sz w:val="20"/>
              </w:rPr>
              <w:t>36.327</w:t>
            </w:r>
          </w:p>
        </w:tc>
        <w:tc>
          <w:tcPr>
            <w:tcW w:w="1089" w:type="dxa"/>
            <w:tcBorders>
              <w:top w:val="nil"/>
              <w:left w:val="nil"/>
              <w:bottom w:val="nil"/>
              <w:right w:val="nil"/>
            </w:tcBorders>
            <w:shd w:val="clear" w:color="auto" w:fill="auto"/>
            <w:noWrap/>
          </w:tcPr>
          <w:p w14:paraId="077A59AF" w14:textId="77777777" w:rsidR="00381066" w:rsidRDefault="00381066" w:rsidP="00713829">
            <w:pPr>
              <w:jc w:val="right"/>
              <w:rPr>
                <w:rFonts w:cs="Arial"/>
                <w:sz w:val="20"/>
              </w:rPr>
            </w:pPr>
            <w:r>
              <w:rPr>
                <w:rFonts w:cs="Arial"/>
                <w:sz w:val="20"/>
              </w:rPr>
              <w:t>17.726</w:t>
            </w:r>
          </w:p>
        </w:tc>
        <w:tc>
          <w:tcPr>
            <w:tcW w:w="855" w:type="dxa"/>
            <w:tcBorders>
              <w:top w:val="nil"/>
              <w:left w:val="nil"/>
              <w:bottom w:val="nil"/>
              <w:right w:val="nil"/>
            </w:tcBorders>
            <w:shd w:val="clear" w:color="auto" w:fill="auto"/>
            <w:noWrap/>
          </w:tcPr>
          <w:p w14:paraId="7BCF420C" w14:textId="77777777" w:rsidR="00381066" w:rsidRDefault="00381066" w:rsidP="00713829">
            <w:pPr>
              <w:jc w:val="right"/>
              <w:rPr>
                <w:rFonts w:cs="Arial"/>
                <w:sz w:val="20"/>
              </w:rPr>
            </w:pPr>
            <w:r>
              <w:rPr>
                <w:rFonts w:cs="Arial"/>
                <w:sz w:val="20"/>
              </w:rPr>
              <w:t>13.242</w:t>
            </w:r>
          </w:p>
        </w:tc>
        <w:tc>
          <w:tcPr>
            <w:tcW w:w="900" w:type="dxa"/>
            <w:tcBorders>
              <w:top w:val="nil"/>
              <w:left w:val="nil"/>
              <w:bottom w:val="nil"/>
              <w:right w:val="single" w:sz="4" w:space="0" w:color="auto"/>
            </w:tcBorders>
            <w:shd w:val="clear" w:color="auto" w:fill="auto"/>
            <w:noWrap/>
          </w:tcPr>
          <w:p w14:paraId="5925BE65" w14:textId="77777777" w:rsidR="00381066" w:rsidRDefault="00381066" w:rsidP="00713829">
            <w:pPr>
              <w:jc w:val="right"/>
              <w:rPr>
                <w:rFonts w:cs="Arial"/>
                <w:sz w:val="20"/>
              </w:rPr>
            </w:pPr>
            <w:r>
              <w:rPr>
                <w:rFonts w:cs="Arial"/>
                <w:sz w:val="20"/>
              </w:rPr>
              <w:t>23.246</w:t>
            </w:r>
          </w:p>
        </w:tc>
        <w:tc>
          <w:tcPr>
            <w:tcW w:w="1197" w:type="dxa"/>
            <w:tcBorders>
              <w:top w:val="nil"/>
              <w:left w:val="nil"/>
              <w:bottom w:val="nil"/>
              <w:right w:val="nil"/>
            </w:tcBorders>
            <w:shd w:val="clear" w:color="auto" w:fill="auto"/>
            <w:noWrap/>
          </w:tcPr>
          <w:p w14:paraId="1806023C" w14:textId="77777777" w:rsidR="00381066" w:rsidRDefault="00381066" w:rsidP="00713829">
            <w:pPr>
              <w:jc w:val="right"/>
              <w:rPr>
                <w:rFonts w:cs="Arial"/>
                <w:sz w:val="20"/>
              </w:rPr>
            </w:pPr>
            <w:r>
              <w:rPr>
                <w:rFonts w:cs="Arial"/>
                <w:sz w:val="20"/>
              </w:rPr>
              <w:t>5.184</w:t>
            </w:r>
          </w:p>
        </w:tc>
        <w:tc>
          <w:tcPr>
            <w:tcW w:w="796" w:type="dxa"/>
            <w:tcBorders>
              <w:top w:val="nil"/>
              <w:left w:val="nil"/>
              <w:bottom w:val="nil"/>
              <w:right w:val="nil"/>
            </w:tcBorders>
            <w:shd w:val="clear" w:color="auto" w:fill="auto"/>
            <w:noWrap/>
          </w:tcPr>
          <w:p w14:paraId="39906D99" w14:textId="77777777" w:rsidR="00381066" w:rsidRDefault="00381066" w:rsidP="00713829">
            <w:pPr>
              <w:jc w:val="right"/>
              <w:rPr>
                <w:rFonts w:cs="Arial"/>
                <w:sz w:val="20"/>
              </w:rPr>
            </w:pPr>
            <w:r>
              <w:rPr>
                <w:rFonts w:cs="Arial"/>
                <w:sz w:val="20"/>
              </w:rPr>
              <w:t>3.071</w:t>
            </w:r>
          </w:p>
        </w:tc>
        <w:tc>
          <w:tcPr>
            <w:tcW w:w="900" w:type="dxa"/>
            <w:tcBorders>
              <w:top w:val="nil"/>
              <w:left w:val="nil"/>
              <w:bottom w:val="nil"/>
              <w:right w:val="single" w:sz="4" w:space="0" w:color="auto"/>
            </w:tcBorders>
            <w:shd w:val="clear" w:color="auto" w:fill="auto"/>
            <w:noWrap/>
          </w:tcPr>
          <w:p w14:paraId="74C94A17" w14:textId="77777777" w:rsidR="00381066" w:rsidRDefault="00381066" w:rsidP="00713829">
            <w:pPr>
              <w:jc w:val="right"/>
              <w:rPr>
                <w:rFonts w:cs="Arial"/>
                <w:sz w:val="20"/>
              </w:rPr>
            </w:pPr>
            <w:r>
              <w:rPr>
                <w:rFonts w:cs="Arial"/>
                <w:sz w:val="20"/>
              </w:rPr>
              <w:t>8.215</w:t>
            </w:r>
          </w:p>
        </w:tc>
      </w:tr>
      <w:tr w:rsidR="00381066" w14:paraId="2E3066C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BDBA40" w14:textId="77777777" w:rsidR="00381066" w:rsidRDefault="00381066" w:rsidP="00713829">
            <w:pPr>
              <w:rPr>
                <w:rFonts w:cs="Arial"/>
                <w:sz w:val="20"/>
              </w:rPr>
            </w:pPr>
            <w:r>
              <w:rPr>
                <w:rFonts w:cs="Arial"/>
                <w:sz w:val="20"/>
              </w:rPr>
              <w:t>1998</w:t>
            </w:r>
          </w:p>
        </w:tc>
        <w:tc>
          <w:tcPr>
            <w:tcW w:w="1116" w:type="dxa"/>
            <w:tcBorders>
              <w:top w:val="nil"/>
              <w:left w:val="single" w:sz="4" w:space="0" w:color="auto"/>
              <w:bottom w:val="nil"/>
              <w:right w:val="nil"/>
            </w:tcBorders>
            <w:shd w:val="clear" w:color="auto" w:fill="auto"/>
            <w:noWrap/>
          </w:tcPr>
          <w:p w14:paraId="239F214A" w14:textId="77777777" w:rsidR="00381066" w:rsidRDefault="00381066" w:rsidP="00713829">
            <w:pPr>
              <w:jc w:val="right"/>
              <w:rPr>
                <w:rFonts w:cs="Arial"/>
                <w:sz w:val="20"/>
              </w:rPr>
            </w:pPr>
            <w:r>
              <w:rPr>
                <w:rFonts w:cs="Arial"/>
                <w:sz w:val="20"/>
              </w:rPr>
              <w:t>51.382</w:t>
            </w:r>
          </w:p>
        </w:tc>
        <w:tc>
          <w:tcPr>
            <w:tcW w:w="1080" w:type="dxa"/>
            <w:gridSpan w:val="2"/>
            <w:tcBorders>
              <w:top w:val="nil"/>
              <w:left w:val="nil"/>
              <w:bottom w:val="nil"/>
              <w:right w:val="nil"/>
            </w:tcBorders>
            <w:shd w:val="clear" w:color="auto" w:fill="auto"/>
            <w:noWrap/>
          </w:tcPr>
          <w:p w14:paraId="2ACCC6E9" w14:textId="77777777" w:rsidR="00381066" w:rsidRDefault="00381066" w:rsidP="00713829">
            <w:pPr>
              <w:jc w:val="right"/>
              <w:rPr>
                <w:rFonts w:cs="Arial"/>
                <w:sz w:val="20"/>
              </w:rPr>
            </w:pPr>
            <w:r>
              <w:rPr>
                <w:rFonts w:cs="Arial"/>
                <w:sz w:val="20"/>
              </w:rPr>
              <w:t>38.994</w:t>
            </w:r>
          </w:p>
        </w:tc>
        <w:tc>
          <w:tcPr>
            <w:tcW w:w="990" w:type="dxa"/>
            <w:tcBorders>
              <w:top w:val="nil"/>
              <w:left w:val="nil"/>
              <w:bottom w:val="nil"/>
              <w:right w:val="nil"/>
            </w:tcBorders>
            <w:shd w:val="clear" w:color="auto" w:fill="auto"/>
            <w:noWrap/>
          </w:tcPr>
          <w:p w14:paraId="0CF7A6E0" w14:textId="77777777" w:rsidR="00381066" w:rsidRDefault="00381066" w:rsidP="00713829">
            <w:pPr>
              <w:jc w:val="right"/>
              <w:rPr>
                <w:rFonts w:cs="Arial"/>
                <w:sz w:val="20"/>
              </w:rPr>
            </w:pPr>
            <w:r>
              <w:rPr>
                <w:rFonts w:cs="Arial"/>
                <w:sz w:val="20"/>
              </w:rPr>
              <w:t>66.464</w:t>
            </w:r>
          </w:p>
        </w:tc>
        <w:tc>
          <w:tcPr>
            <w:tcW w:w="1098" w:type="dxa"/>
            <w:tcBorders>
              <w:top w:val="nil"/>
              <w:left w:val="single" w:sz="4" w:space="0" w:color="auto"/>
              <w:bottom w:val="nil"/>
              <w:right w:val="nil"/>
            </w:tcBorders>
            <w:shd w:val="clear" w:color="auto" w:fill="auto"/>
            <w:noWrap/>
          </w:tcPr>
          <w:p w14:paraId="13C984C4" w14:textId="77777777" w:rsidR="00381066" w:rsidRDefault="00381066" w:rsidP="00713829">
            <w:pPr>
              <w:jc w:val="right"/>
              <w:rPr>
                <w:rFonts w:cs="Arial"/>
                <w:sz w:val="20"/>
              </w:rPr>
            </w:pPr>
            <w:r>
              <w:rPr>
                <w:rFonts w:cs="Arial"/>
                <w:sz w:val="20"/>
              </w:rPr>
              <w:t>24.903</w:t>
            </w:r>
          </w:p>
        </w:tc>
        <w:tc>
          <w:tcPr>
            <w:tcW w:w="900" w:type="dxa"/>
            <w:gridSpan w:val="2"/>
            <w:tcBorders>
              <w:top w:val="nil"/>
              <w:left w:val="nil"/>
              <w:bottom w:val="nil"/>
              <w:right w:val="nil"/>
            </w:tcBorders>
            <w:shd w:val="clear" w:color="auto" w:fill="auto"/>
            <w:noWrap/>
          </w:tcPr>
          <w:p w14:paraId="34F71F2E" w14:textId="77777777" w:rsidR="00381066" w:rsidRDefault="00381066" w:rsidP="00713829">
            <w:pPr>
              <w:jc w:val="right"/>
              <w:rPr>
                <w:rFonts w:cs="Arial"/>
                <w:sz w:val="20"/>
              </w:rPr>
            </w:pPr>
            <w:r>
              <w:rPr>
                <w:rFonts w:cs="Arial"/>
                <w:sz w:val="20"/>
              </w:rPr>
              <w:t>18.569</w:t>
            </w:r>
          </w:p>
        </w:tc>
        <w:tc>
          <w:tcPr>
            <w:tcW w:w="900" w:type="dxa"/>
            <w:tcBorders>
              <w:top w:val="nil"/>
              <w:left w:val="nil"/>
              <w:bottom w:val="nil"/>
              <w:right w:val="single" w:sz="4" w:space="0" w:color="auto"/>
            </w:tcBorders>
            <w:shd w:val="clear" w:color="auto" w:fill="auto"/>
            <w:noWrap/>
          </w:tcPr>
          <w:p w14:paraId="07740899" w14:textId="77777777" w:rsidR="00381066" w:rsidRDefault="00381066" w:rsidP="00713829">
            <w:pPr>
              <w:jc w:val="right"/>
              <w:rPr>
                <w:rFonts w:cs="Arial"/>
                <w:sz w:val="20"/>
              </w:rPr>
            </w:pPr>
            <w:r>
              <w:rPr>
                <w:rFonts w:cs="Arial"/>
                <w:sz w:val="20"/>
              </w:rPr>
              <w:t>32.709</w:t>
            </w:r>
          </w:p>
        </w:tc>
        <w:tc>
          <w:tcPr>
            <w:tcW w:w="1089" w:type="dxa"/>
            <w:tcBorders>
              <w:top w:val="nil"/>
              <w:left w:val="nil"/>
              <w:bottom w:val="nil"/>
              <w:right w:val="nil"/>
            </w:tcBorders>
            <w:shd w:val="clear" w:color="auto" w:fill="auto"/>
            <w:noWrap/>
          </w:tcPr>
          <w:p w14:paraId="097A83BE" w14:textId="77777777" w:rsidR="00381066" w:rsidRDefault="00381066" w:rsidP="00713829">
            <w:pPr>
              <w:jc w:val="right"/>
              <w:rPr>
                <w:rFonts w:cs="Arial"/>
                <w:sz w:val="20"/>
              </w:rPr>
            </w:pPr>
            <w:r>
              <w:rPr>
                <w:rFonts w:cs="Arial"/>
                <w:sz w:val="20"/>
              </w:rPr>
              <w:t>16.030</w:t>
            </w:r>
          </w:p>
        </w:tc>
        <w:tc>
          <w:tcPr>
            <w:tcW w:w="855" w:type="dxa"/>
            <w:tcBorders>
              <w:top w:val="nil"/>
              <w:left w:val="nil"/>
              <w:bottom w:val="nil"/>
              <w:right w:val="nil"/>
            </w:tcBorders>
            <w:shd w:val="clear" w:color="auto" w:fill="auto"/>
            <w:noWrap/>
          </w:tcPr>
          <w:p w14:paraId="3C1CBF4E" w14:textId="77777777" w:rsidR="00381066" w:rsidRDefault="00381066" w:rsidP="00713829">
            <w:pPr>
              <w:jc w:val="right"/>
              <w:rPr>
                <w:rFonts w:cs="Arial"/>
                <w:sz w:val="20"/>
              </w:rPr>
            </w:pPr>
            <w:r>
              <w:rPr>
                <w:rFonts w:cs="Arial"/>
                <w:sz w:val="20"/>
              </w:rPr>
              <w:t>11.367</w:t>
            </w:r>
          </w:p>
        </w:tc>
        <w:tc>
          <w:tcPr>
            <w:tcW w:w="900" w:type="dxa"/>
            <w:tcBorders>
              <w:top w:val="nil"/>
              <w:left w:val="nil"/>
              <w:bottom w:val="nil"/>
              <w:right w:val="single" w:sz="4" w:space="0" w:color="auto"/>
            </w:tcBorders>
            <w:shd w:val="clear" w:color="auto" w:fill="auto"/>
            <w:noWrap/>
          </w:tcPr>
          <w:p w14:paraId="35E3DE6A" w14:textId="77777777" w:rsidR="00381066" w:rsidRDefault="00381066" w:rsidP="00713829">
            <w:pPr>
              <w:jc w:val="right"/>
              <w:rPr>
                <w:rFonts w:cs="Arial"/>
                <w:sz w:val="20"/>
              </w:rPr>
            </w:pPr>
            <w:r>
              <w:rPr>
                <w:rFonts w:cs="Arial"/>
                <w:sz w:val="20"/>
              </w:rPr>
              <w:t>21.975</w:t>
            </w:r>
          </w:p>
        </w:tc>
        <w:tc>
          <w:tcPr>
            <w:tcW w:w="1197" w:type="dxa"/>
            <w:tcBorders>
              <w:top w:val="nil"/>
              <w:left w:val="nil"/>
              <w:bottom w:val="nil"/>
              <w:right w:val="nil"/>
            </w:tcBorders>
            <w:shd w:val="clear" w:color="auto" w:fill="auto"/>
            <w:noWrap/>
          </w:tcPr>
          <w:p w14:paraId="01D86280" w14:textId="77777777" w:rsidR="00381066" w:rsidRDefault="00381066" w:rsidP="00713829">
            <w:pPr>
              <w:jc w:val="right"/>
              <w:rPr>
                <w:rFonts w:cs="Arial"/>
                <w:sz w:val="20"/>
              </w:rPr>
            </w:pPr>
            <w:r>
              <w:rPr>
                <w:rFonts w:cs="Arial"/>
                <w:sz w:val="20"/>
              </w:rPr>
              <w:t>8.608</w:t>
            </w:r>
          </w:p>
        </w:tc>
        <w:tc>
          <w:tcPr>
            <w:tcW w:w="796" w:type="dxa"/>
            <w:tcBorders>
              <w:top w:val="nil"/>
              <w:left w:val="nil"/>
              <w:bottom w:val="nil"/>
              <w:right w:val="nil"/>
            </w:tcBorders>
            <w:shd w:val="clear" w:color="auto" w:fill="auto"/>
            <w:noWrap/>
          </w:tcPr>
          <w:p w14:paraId="654781BE" w14:textId="77777777" w:rsidR="00381066" w:rsidRDefault="00381066" w:rsidP="00713829">
            <w:pPr>
              <w:jc w:val="right"/>
              <w:rPr>
                <w:rFonts w:cs="Arial"/>
                <w:sz w:val="20"/>
              </w:rPr>
            </w:pPr>
            <w:r>
              <w:rPr>
                <w:rFonts w:cs="Arial"/>
                <w:sz w:val="20"/>
              </w:rPr>
              <w:t>5.213</w:t>
            </w:r>
          </w:p>
        </w:tc>
        <w:tc>
          <w:tcPr>
            <w:tcW w:w="900" w:type="dxa"/>
            <w:tcBorders>
              <w:top w:val="nil"/>
              <w:left w:val="nil"/>
              <w:bottom w:val="nil"/>
              <w:right w:val="single" w:sz="4" w:space="0" w:color="auto"/>
            </w:tcBorders>
            <w:shd w:val="clear" w:color="auto" w:fill="auto"/>
            <w:noWrap/>
          </w:tcPr>
          <w:p w14:paraId="03494D8A" w14:textId="77777777" w:rsidR="00381066" w:rsidRDefault="00381066" w:rsidP="00713829">
            <w:pPr>
              <w:jc w:val="right"/>
              <w:rPr>
                <w:rFonts w:cs="Arial"/>
                <w:sz w:val="20"/>
              </w:rPr>
            </w:pPr>
            <w:r>
              <w:rPr>
                <w:rFonts w:cs="Arial"/>
                <w:sz w:val="20"/>
              </w:rPr>
              <w:t>13.411</w:t>
            </w:r>
          </w:p>
        </w:tc>
      </w:tr>
      <w:tr w:rsidR="00381066" w14:paraId="5D4D025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11E28F66" w14:textId="77777777" w:rsidR="00381066" w:rsidRDefault="00381066" w:rsidP="00713829">
            <w:pPr>
              <w:rPr>
                <w:rFonts w:cs="Arial"/>
                <w:sz w:val="20"/>
              </w:rPr>
            </w:pPr>
            <w:r>
              <w:rPr>
                <w:rFonts w:cs="Arial"/>
                <w:sz w:val="20"/>
              </w:rPr>
              <w:t>1999</w:t>
            </w:r>
          </w:p>
        </w:tc>
        <w:tc>
          <w:tcPr>
            <w:tcW w:w="1116" w:type="dxa"/>
            <w:tcBorders>
              <w:top w:val="nil"/>
              <w:left w:val="single" w:sz="4" w:space="0" w:color="auto"/>
              <w:bottom w:val="nil"/>
              <w:right w:val="nil"/>
            </w:tcBorders>
            <w:shd w:val="clear" w:color="auto" w:fill="auto"/>
            <w:noWrap/>
          </w:tcPr>
          <w:p w14:paraId="3BA3F6A6" w14:textId="77777777" w:rsidR="00381066" w:rsidRDefault="00381066" w:rsidP="00713829">
            <w:pPr>
              <w:jc w:val="right"/>
              <w:rPr>
                <w:rFonts w:cs="Arial"/>
                <w:sz w:val="20"/>
              </w:rPr>
            </w:pPr>
            <w:r>
              <w:rPr>
                <w:rFonts w:cs="Arial"/>
                <w:sz w:val="20"/>
              </w:rPr>
              <w:t>48.144</w:t>
            </w:r>
          </w:p>
        </w:tc>
        <w:tc>
          <w:tcPr>
            <w:tcW w:w="1080" w:type="dxa"/>
            <w:gridSpan w:val="2"/>
            <w:tcBorders>
              <w:top w:val="nil"/>
              <w:left w:val="nil"/>
              <w:bottom w:val="nil"/>
              <w:right w:val="nil"/>
            </w:tcBorders>
            <w:shd w:val="clear" w:color="auto" w:fill="auto"/>
            <w:noWrap/>
          </w:tcPr>
          <w:p w14:paraId="1C3A19CB" w14:textId="77777777" w:rsidR="00381066" w:rsidRDefault="00381066" w:rsidP="00713829">
            <w:pPr>
              <w:jc w:val="right"/>
              <w:rPr>
                <w:rFonts w:cs="Arial"/>
                <w:sz w:val="20"/>
              </w:rPr>
            </w:pPr>
            <w:r>
              <w:rPr>
                <w:rFonts w:cs="Arial"/>
                <w:sz w:val="20"/>
              </w:rPr>
              <w:t>38.377</w:t>
            </w:r>
          </w:p>
        </w:tc>
        <w:tc>
          <w:tcPr>
            <w:tcW w:w="990" w:type="dxa"/>
            <w:tcBorders>
              <w:top w:val="nil"/>
              <w:left w:val="nil"/>
              <w:bottom w:val="nil"/>
              <w:right w:val="nil"/>
            </w:tcBorders>
            <w:shd w:val="clear" w:color="auto" w:fill="auto"/>
            <w:noWrap/>
          </w:tcPr>
          <w:p w14:paraId="7BFC5244" w14:textId="77777777" w:rsidR="00381066" w:rsidRDefault="00381066" w:rsidP="00713829">
            <w:pPr>
              <w:jc w:val="right"/>
              <w:rPr>
                <w:rFonts w:cs="Arial"/>
                <w:sz w:val="20"/>
              </w:rPr>
            </w:pPr>
            <w:r>
              <w:rPr>
                <w:rFonts w:cs="Arial"/>
                <w:sz w:val="20"/>
              </w:rPr>
              <w:t>59.636</w:t>
            </w:r>
          </w:p>
        </w:tc>
        <w:tc>
          <w:tcPr>
            <w:tcW w:w="1098" w:type="dxa"/>
            <w:tcBorders>
              <w:top w:val="nil"/>
              <w:left w:val="single" w:sz="4" w:space="0" w:color="auto"/>
              <w:bottom w:val="nil"/>
              <w:right w:val="nil"/>
            </w:tcBorders>
            <w:shd w:val="clear" w:color="auto" w:fill="auto"/>
            <w:noWrap/>
          </w:tcPr>
          <w:p w14:paraId="19ECEC86" w14:textId="77777777" w:rsidR="00381066" w:rsidRDefault="00381066" w:rsidP="00713829">
            <w:pPr>
              <w:jc w:val="right"/>
              <w:rPr>
                <w:rFonts w:cs="Arial"/>
                <w:sz w:val="20"/>
              </w:rPr>
            </w:pPr>
            <w:r>
              <w:rPr>
                <w:rFonts w:cs="Arial"/>
                <w:sz w:val="20"/>
              </w:rPr>
              <w:t>32.735</w:t>
            </w:r>
          </w:p>
        </w:tc>
        <w:tc>
          <w:tcPr>
            <w:tcW w:w="900" w:type="dxa"/>
            <w:gridSpan w:val="2"/>
            <w:tcBorders>
              <w:top w:val="nil"/>
              <w:left w:val="nil"/>
              <w:bottom w:val="nil"/>
              <w:right w:val="nil"/>
            </w:tcBorders>
            <w:shd w:val="clear" w:color="auto" w:fill="auto"/>
            <w:noWrap/>
          </w:tcPr>
          <w:p w14:paraId="313A80DC" w14:textId="77777777" w:rsidR="00381066" w:rsidRDefault="00381066" w:rsidP="00713829">
            <w:pPr>
              <w:jc w:val="right"/>
              <w:rPr>
                <w:rFonts w:cs="Arial"/>
                <w:sz w:val="20"/>
              </w:rPr>
            </w:pPr>
            <w:r>
              <w:rPr>
                <w:rFonts w:cs="Arial"/>
                <w:sz w:val="20"/>
              </w:rPr>
              <w:t>25.346</w:t>
            </w:r>
          </w:p>
        </w:tc>
        <w:tc>
          <w:tcPr>
            <w:tcW w:w="900" w:type="dxa"/>
            <w:tcBorders>
              <w:top w:val="nil"/>
              <w:left w:val="nil"/>
              <w:bottom w:val="nil"/>
              <w:right w:val="single" w:sz="4" w:space="0" w:color="auto"/>
            </w:tcBorders>
            <w:shd w:val="clear" w:color="auto" w:fill="auto"/>
            <w:noWrap/>
          </w:tcPr>
          <w:p w14:paraId="2C6E49E5" w14:textId="77777777" w:rsidR="00381066" w:rsidRDefault="00381066" w:rsidP="00713829">
            <w:pPr>
              <w:jc w:val="right"/>
              <w:rPr>
                <w:rFonts w:cs="Arial"/>
                <w:sz w:val="20"/>
              </w:rPr>
            </w:pPr>
            <w:r>
              <w:rPr>
                <w:rFonts w:cs="Arial"/>
                <w:sz w:val="20"/>
              </w:rPr>
              <w:t>41.608</w:t>
            </w:r>
          </w:p>
        </w:tc>
        <w:tc>
          <w:tcPr>
            <w:tcW w:w="1089" w:type="dxa"/>
            <w:tcBorders>
              <w:top w:val="nil"/>
              <w:left w:val="nil"/>
              <w:bottom w:val="nil"/>
              <w:right w:val="nil"/>
            </w:tcBorders>
            <w:shd w:val="clear" w:color="auto" w:fill="auto"/>
            <w:noWrap/>
          </w:tcPr>
          <w:p w14:paraId="1E15A518" w14:textId="77777777" w:rsidR="00381066" w:rsidRDefault="00381066" w:rsidP="00713829">
            <w:pPr>
              <w:jc w:val="right"/>
              <w:rPr>
                <w:rFonts w:cs="Arial"/>
                <w:sz w:val="20"/>
              </w:rPr>
            </w:pPr>
            <w:r>
              <w:rPr>
                <w:rFonts w:cs="Arial"/>
                <w:sz w:val="20"/>
              </w:rPr>
              <w:t>16.810</w:t>
            </w:r>
          </w:p>
        </w:tc>
        <w:tc>
          <w:tcPr>
            <w:tcW w:w="855" w:type="dxa"/>
            <w:tcBorders>
              <w:top w:val="nil"/>
              <w:left w:val="nil"/>
              <w:bottom w:val="nil"/>
              <w:right w:val="nil"/>
            </w:tcBorders>
            <w:shd w:val="clear" w:color="auto" w:fill="auto"/>
            <w:noWrap/>
          </w:tcPr>
          <w:p w14:paraId="3F6B4776" w14:textId="77777777" w:rsidR="00381066" w:rsidRDefault="00381066" w:rsidP="00713829">
            <w:pPr>
              <w:jc w:val="right"/>
              <w:rPr>
                <w:rFonts w:cs="Arial"/>
                <w:sz w:val="20"/>
              </w:rPr>
            </w:pPr>
            <w:r>
              <w:rPr>
                <w:rFonts w:cs="Arial"/>
                <w:sz w:val="20"/>
              </w:rPr>
              <w:t>13.091</w:t>
            </w:r>
          </w:p>
        </w:tc>
        <w:tc>
          <w:tcPr>
            <w:tcW w:w="900" w:type="dxa"/>
            <w:tcBorders>
              <w:top w:val="nil"/>
              <w:left w:val="nil"/>
              <w:bottom w:val="nil"/>
              <w:right w:val="single" w:sz="4" w:space="0" w:color="auto"/>
            </w:tcBorders>
            <w:shd w:val="clear" w:color="auto" w:fill="auto"/>
            <w:noWrap/>
          </w:tcPr>
          <w:p w14:paraId="11A1471F" w14:textId="77777777" w:rsidR="00381066" w:rsidRDefault="00381066" w:rsidP="00713829">
            <w:pPr>
              <w:jc w:val="right"/>
              <w:rPr>
                <w:rFonts w:cs="Arial"/>
                <w:sz w:val="20"/>
              </w:rPr>
            </w:pPr>
            <w:r>
              <w:rPr>
                <w:rFonts w:cs="Arial"/>
                <w:sz w:val="20"/>
              </w:rPr>
              <w:t>21.259</w:t>
            </w:r>
          </w:p>
        </w:tc>
        <w:tc>
          <w:tcPr>
            <w:tcW w:w="1197" w:type="dxa"/>
            <w:tcBorders>
              <w:top w:val="nil"/>
              <w:left w:val="nil"/>
              <w:bottom w:val="nil"/>
              <w:right w:val="nil"/>
            </w:tcBorders>
            <w:shd w:val="clear" w:color="auto" w:fill="auto"/>
            <w:noWrap/>
          </w:tcPr>
          <w:p w14:paraId="73322E26" w14:textId="77777777" w:rsidR="00381066" w:rsidRDefault="00381066" w:rsidP="00713829">
            <w:pPr>
              <w:jc w:val="right"/>
              <w:rPr>
                <w:rFonts w:cs="Arial"/>
                <w:sz w:val="20"/>
              </w:rPr>
            </w:pPr>
            <w:r>
              <w:rPr>
                <w:rFonts w:cs="Arial"/>
                <w:sz w:val="20"/>
              </w:rPr>
              <w:t>7.830</w:t>
            </w:r>
          </w:p>
        </w:tc>
        <w:tc>
          <w:tcPr>
            <w:tcW w:w="796" w:type="dxa"/>
            <w:tcBorders>
              <w:top w:val="nil"/>
              <w:left w:val="nil"/>
              <w:bottom w:val="nil"/>
              <w:right w:val="nil"/>
            </w:tcBorders>
            <w:shd w:val="clear" w:color="auto" w:fill="auto"/>
            <w:noWrap/>
          </w:tcPr>
          <w:p w14:paraId="6721695B" w14:textId="77777777" w:rsidR="00381066" w:rsidRDefault="00381066" w:rsidP="00713829">
            <w:pPr>
              <w:jc w:val="right"/>
              <w:rPr>
                <w:rFonts w:cs="Arial"/>
                <w:sz w:val="20"/>
              </w:rPr>
            </w:pPr>
            <w:r>
              <w:rPr>
                <w:rFonts w:cs="Arial"/>
                <w:sz w:val="20"/>
              </w:rPr>
              <w:t>5.292</w:t>
            </w:r>
          </w:p>
        </w:tc>
        <w:tc>
          <w:tcPr>
            <w:tcW w:w="900" w:type="dxa"/>
            <w:tcBorders>
              <w:top w:val="nil"/>
              <w:left w:val="nil"/>
              <w:bottom w:val="nil"/>
              <w:right w:val="single" w:sz="4" w:space="0" w:color="auto"/>
            </w:tcBorders>
            <w:shd w:val="clear" w:color="auto" w:fill="auto"/>
            <w:noWrap/>
          </w:tcPr>
          <w:p w14:paraId="07D3A426" w14:textId="77777777" w:rsidR="00381066" w:rsidRDefault="00381066" w:rsidP="00713829">
            <w:pPr>
              <w:jc w:val="right"/>
              <w:rPr>
                <w:rFonts w:cs="Arial"/>
                <w:sz w:val="20"/>
              </w:rPr>
            </w:pPr>
            <w:r>
              <w:rPr>
                <w:rFonts w:cs="Arial"/>
                <w:sz w:val="20"/>
              </w:rPr>
              <w:t>11.172</w:t>
            </w:r>
          </w:p>
        </w:tc>
      </w:tr>
      <w:tr w:rsidR="00381066" w14:paraId="135805C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E5FE12D" w14:textId="77777777" w:rsidR="00381066" w:rsidRDefault="00381066" w:rsidP="00713829">
            <w:pPr>
              <w:rPr>
                <w:rFonts w:cs="Arial"/>
                <w:sz w:val="20"/>
              </w:rPr>
            </w:pPr>
            <w:r>
              <w:rPr>
                <w:rFonts w:cs="Arial"/>
                <w:sz w:val="20"/>
              </w:rPr>
              <w:t>2000</w:t>
            </w:r>
          </w:p>
        </w:tc>
        <w:tc>
          <w:tcPr>
            <w:tcW w:w="1116" w:type="dxa"/>
            <w:tcBorders>
              <w:top w:val="nil"/>
              <w:left w:val="single" w:sz="4" w:space="0" w:color="auto"/>
              <w:bottom w:val="nil"/>
              <w:right w:val="nil"/>
            </w:tcBorders>
            <w:shd w:val="clear" w:color="auto" w:fill="auto"/>
            <w:noWrap/>
          </w:tcPr>
          <w:p w14:paraId="6F4E7B2C" w14:textId="77777777" w:rsidR="00381066" w:rsidRDefault="00381066" w:rsidP="00713829">
            <w:pPr>
              <w:jc w:val="right"/>
              <w:rPr>
                <w:rFonts w:cs="Arial"/>
                <w:sz w:val="20"/>
              </w:rPr>
            </w:pPr>
            <w:r>
              <w:rPr>
                <w:rFonts w:cs="Arial"/>
                <w:sz w:val="20"/>
              </w:rPr>
              <w:t>68.440</w:t>
            </w:r>
          </w:p>
        </w:tc>
        <w:tc>
          <w:tcPr>
            <w:tcW w:w="1080" w:type="dxa"/>
            <w:gridSpan w:val="2"/>
            <w:tcBorders>
              <w:top w:val="nil"/>
              <w:left w:val="nil"/>
              <w:bottom w:val="nil"/>
              <w:right w:val="nil"/>
            </w:tcBorders>
            <w:shd w:val="clear" w:color="auto" w:fill="auto"/>
            <w:noWrap/>
          </w:tcPr>
          <w:p w14:paraId="30D842B1" w14:textId="77777777" w:rsidR="00381066" w:rsidRDefault="00381066" w:rsidP="00713829">
            <w:pPr>
              <w:jc w:val="right"/>
              <w:rPr>
                <w:rFonts w:cs="Arial"/>
                <w:sz w:val="20"/>
              </w:rPr>
            </w:pPr>
            <w:r>
              <w:rPr>
                <w:rFonts w:cs="Arial"/>
                <w:sz w:val="20"/>
              </w:rPr>
              <w:t>57.669</w:t>
            </w:r>
          </w:p>
        </w:tc>
        <w:tc>
          <w:tcPr>
            <w:tcW w:w="990" w:type="dxa"/>
            <w:tcBorders>
              <w:top w:val="nil"/>
              <w:left w:val="nil"/>
              <w:bottom w:val="nil"/>
              <w:right w:val="nil"/>
            </w:tcBorders>
            <w:shd w:val="clear" w:color="auto" w:fill="auto"/>
            <w:noWrap/>
          </w:tcPr>
          <w:p w14:paraId="738355F1" w14:textId="77777777" w:rsidR="00381066" w:rsidRDefault="00381066" w:rsidP="00713829">
            <w:pPr>
              <w:jc w:val="right"/>
              <w:rPr>
                <w:rFonts w:cs="Arial"/>
                <w:sz w:val="20"/>
              </w:rPr>
            </w:pPr>
            <w:r>
              <w:rPr>
                <w:rFonts w:cs="Arial"/>
                <w:sz w:val="20"/>
              </w:rPr>
              <w:t>80.631</w:t>
            </w:r>
          </w:p>
        </w:tc>
        <w:tc>
          <w:tcPr>
            <w:tcW w:w="1098" w:type="dxa"/>
            <w:tcBorders>
              <w:top w:val="nil"/>
              <w:left w:val="single" w:sz="4" w:space="0" w:color="auto"/>
              <w:bottom w:val="nil"/>
              <w:right w:val="nil"/>
            </w:tcBorders>
            <w:shd w:val="clear" w:color="auto" w:fill="auto"/>
            <w:noWrap/>
          </w:tcPr>
          <w:p w14:paraId="1084EFFF" w14:textId="77777777" w:rsidR="00381066" w:rsidRDefault="00381066" w:rsidP="00713829">
            <w:pPr>
              <w:jc w:val="right"/>
              <w:rPr>
                <w:rFonts w:cs="Arial"/>
                <w:sz w:val="20"/>
              </w:rPr>
            </w:pPr>
            <w:r>
              <w:rPr>
                <w:rFonts w:cs="Arial"/>
                <w:sz w:val="20"/>
              </w:rPr>
              <w:t>10.295</w:t>
            </w:r>
          </w:p>
        </w:tc>
        <w:tc>
          <w:tcPr>
            <w:tcW w:w="900" w:type="dxa"/>
            <w:gridSpan w:val="2"/>
            <w:tcBorders>
              <w:top w:val="nil"/>
              <w:left w:val="nil"/>
              <w:bottom w:val="nil"/>
              <w:right w:val="nil"/>
            </w:tcBorders>
            <w:shd w:val="clear" w:color="auto" w:fill="auto"/>
            <w:noWrap/>
          </w:tcPr>
          <w:p w14:paraId="56F7BD69" w14:textId="77777777" w:rsidR="00381066" w:rsidRDefault="00381066" w:rsidP="00713829">
            <w:pPr>
              <w:jc w:val="right"/>
              <w:rPr>
                <w:rFonts w:cs="Arial"/>
                <w:sz w:val="20"/>
              </w:rPr>
            </w:pPr>
            <w:r>
              <w:rPr>
                <w:rFonts w:cs="Arial"/>
                <w:sz w:val="20"/>
              </w:rPr>
              <w:t>7.750</w:t>
            </w:r>
          </w:p>
        </w:tc>
        <w:tc>
          <w:tcPr>
            <w:tcW w:w="900" w:type="dxa"/>
            <w:tcBorders>
              <w:top w:val="nil"/>
              <w:left w:val="nil"/>
              <w:bottom w:val="nil"/>
              <w:right w:val="single" w:sz="4" w:space="0" w:color="auto"/>
            </w:tcBorders>
            <w:shd w:val="clear" w:color="auto" w:fill="auto"/>
            <w:noWrap/>
          </w:tcPr>
          <w:p w14:paraId="792A52B0" w14:textId="77777777" w:rsidR="00381066" w:rsidRDefault="00381066" w:rsidP="00713829">
            <w:pPr>
              <w:jc w:val="right"/>
              <w:rPr>
                <w:rFonts w:cs="Arial"/>
                <w:sz w:val="20"/>
              </w:rPr>
            </w:pPr>
            <w:r>
              <w:rPr>
                <w:rFonts w:cs="Arial"/>
                <w:sz w:val="20"/>
              </w:rPr>
              <w:t>13.410</w:t>
            </w:r>
          </w:p>
        </w:tc>
        <w:tc>
          <w:tcPr>
            <w:tcW w:w="1089" w:type="dxa"/>
            <w:tcBorders>
              <w:top w:val="nil"/>
              <w:left w:val="nil"/>
              <w:bottom w:val="nil"/>
              <w:right w:val="nil"/>
            </w:tcBorders>
            <w:shd w:val="clear" w:color="auto" w:fill="auto"/>
            <w:noWrap/>
          </w:tcPr>
          <w:p w14:paraId="67B31934" w14:textId="77777777" w:rsidR="00381066" w:rsidRDefault="00381066" w:rsidP="00713829">
            <w:pPr>
              <w:jc w:val="right"/>
              <w:rPr>
                <w:rFonts w:cs="Arial"/>
                <w:sz w:val="20"/>
              </w:rPr>
            </w:pPr>
            <w:r>
              <w:rPr>
                <w:rFonts w:cs="Arial"/>
                <w:sz w:val="20"/>
              </w:rPr>
              <w:t>7.406</w:t>
            </w:r>
          </w:p>
        </w:tc>
        <w:tc>
          <w:tcPr>
            <w:tcW w:w="855" w:type="dxa"/>
            <w:tcBorders>
              <w:top w:val="nil"/>
              <w:left w:val="nil"/>
              <w:bottom w:val="nil"/>
              <w:right w:val="nil"/>
            </w:tcBorders>
            <w:shd w:val="clear" w:color="auto" w:fill="auto"/>
            <w:noWrap/>
          </w:tcPr>
          <w:p w14:paraId="5CDAD60D" w14:textId="77777777" w:rsidR="00381066" w:rsidRDefault="00381066" w:rsidP="00713829">
            <w:pPr>
              <w:jc w:val="right"/>
              <w:rPr>
                <w:rFonts w:cs="Arial"/>
                <w:sz w:val="20"/>
              </w:rPr>
            </w:pPr>
            <w:r>
              <w:rPr>
                <w:rFonts w:cs="Arial"/>
                <w:sz w:val="20"/>
              </w:rPr>
              <w:t>4.336</w:t>
            </w:r>
          </w:p>
        </w:tc>
        <w:tc>
          <w:tcPr>
            <w:tcW w:w="900" w:type="dxa"/>
            <w:tcBorders>
              <w:top w:val="nil"/>
              <w:left w:val="nil"/>
              <w:bottom w:val="nil"/>
              <w:right w:val="single" w:sz="4" w:space="0" w:color="auto"/>
            </w:tcBorders>
            <w:shd w:val="clear" w:color="auto" w:fill="auto"/>
            <w:noWrap/>
          </w:tcPr>
          <w:p w14:paraId="52529BB8" w14:textId="77777777" w:rsidR="00381066" w:rsidRDefault="00381066" w:rsidP="00713829">
            <w:pPr>
              <w:jc w:val="right"/>
              <w:rPr>
                <w:rFonts w:cs="Arial"/>
                <w:sz w:val="20"/>
              </w:rPr>
            </w:pPr>
            <w:r>
              <w:rPr>
                <w:rFonts w:cs="Arial"/>
                <w:sz w:val="20"/>
              </w:rPr>
              <w:t>11.845</w:t>
            </w:r>
          </w:p>
        </w:tc>
        <w:tc>
          <w:tcPr>
            <w:tcW w:w="1197" w:type="dxa"/>
            <w:tcBorders>
              <w:top w:val="nil"/>
              <w:left w:val="nil"/>
              <w:bottom w:val="nil"/>
              <w:right w:val="nil"/>
            </w:tcBorders>
            <w:shd w:val="clear" w:color="auto" w:fill="auto"/>
            <w:noWrap/>
          </w:tcPr>
          <w:p w14:paraId="462CCA5E" w14:textId="77777777" w:rsidR="00381066" w:rsidRDefault="00381066" w:rsidP="00713829">
            <w:pPr>
              <w:jc w:val="right"/>
              <w:rPr>
                <w:rFonts w:cs="Arial"/>
                <w:sz w:val="20"/>
              </w:rPr>
            </w:pPr>
            <w:r>
              <w:rPr>
                <w:rFonts w:cs="Arial"/>
                <w:sz w:val="20"/>
              </w:rPr>
              <w:t>2.522</w:t>
            </w:r>
          </w:p>
        </w:tc>
        <w:tc>
          <w:tcPr>
            <w:tcW w:w="796" w:type="dxa"/>
            <w:tcBorders>
              <w:top w:val="nil"/>
              <w:left w:val="nil"/>
              <w:bottom w:val="nil"/>
              <w:right w:val="nil"/>
            </w:tcBorders>
            <w:shd w:val="clear" w:color="auto" w:fill="auto"/>
            <w:noWrap/>
          </w:tcPr>
          <w:p w14:paraId="3F5C60E6" w14:textId="77777777" w:rsidR="00381066" w:rsidRDefault="00381066" w:rsidP="00713829">
            <w:pPr>
              <w:jc w:val="right"/>
              <w:rPr>
                <w:rFonts w:cs="Arial"/>
                <w:sz w:val="20"/>
              </w:rPr>
            </w:pPr>
            <w:r>
              <w:rPr>
                <w:rFonts w:cs="Arial"/>
                <w:sz w:val="20"/>
              </w:rPr>
              <w:t>1.701</w:t>
            </w:r>
          </w:p>
        </w:tc>
        <w:tc>
          <w:tcPr>
            <w:tcW w:w="900" w:type="dxa"/>
            <w:tcBorders>
              <w:top w:val="nil"/>
              <w:left w:val="nil"/>
              <w:bottom w:val="nil"/>
              <w:right w:val="single" w:sz="4" w:space="0" w:color="auto"/>
            </w:tcBorders>
            <w:shd w:val="clear" w:color="auto" w:fill="auto"/>
            <w:noWrap/>
          </w:tcPr>
          <w:p w14:paraId="55FE2ED8" w14:textId="77777777" w:rsidR="00381066" w:rsidRDefault="00381066" w:rsidP="00713829">
            <w:pPr>
              <w:jc w:val="right"/>
              <w:rPr>
                <w:rFonts w:cs="Arial"/>
                <w:sz w:val="20"/>
              </w:rPr>
            </w:pPr>
            <w:r>
              <w:rPr>
                <w:rFonts w:cs="Arial"/>
                <w:sz w:val="20"/>
              </w:rPr>
              <w:t>3.605</w:t>
            </w:r>
          </w:p>
        </w:tc>
      </w:tr>
      <w:tr w:rsidR="00381066" w14:paraId="0B5F51A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2E1D5E5" w14:textId="77777777" w:rsidR="00381066" w:rsidRDefault="00381066" w:rsidP="00713829">
            <w:pPr>
              <w:rPr>
                <w:rFonts w:cs="Arial"/>
                <w:sz w:val="20"/>
              </w:rPr>
            </w:pPr>
            <w:r>
              <w:rPr>
                <w:rFonts w:cs="Arial"/>
                <w:sz w:val="20"/>
              </w:rPr>
              <w:t>2001</w:t>
            </w:r>
          </w:p>
        </w:tc>
        <w:tc>
          <w:tcPr>
            <w:tcW w:w="1116" w:type="dxa"/>
            <w:tcBorders>
              <w:top w:val="nil"/>
              <w:left w:val="single" w:sz="4" w:space="0" w:color="auto"/>
              <w:bottom w:val="nil"/>
              <w:right w:val="nil"/>
            </w:tcBorders>
            <w:shd w:val="clear" w:color="auto" w:fill="auto"/>
            <w:noWrap/>
          </w:tcPr>
          <w:p w14:paraId="1CD773AE" w14:textId="77777777" w:rsidR="00381066" w:rsidRDefault="00381066" w:rsidP="00713829">
            <w:pPr>
              <w:jc w:val="right"/>
              <w:rPr>
                <w:rFonts w:cs="Arial"/>
                <w:sz w:val="20"/>
              </w:rPr>
            </w:pPr>
            <w:r>
              <w:rPr>
                <w:rFonts w:cs="Arial"/>
                <w:sz w:val="20"/>
              </w:rPr>
              <w:t>76.373</w:t>
            </w:r>
          </w:p>
        </w:tc>
        <w:tc>
          <w:tcPr>
            <w:tcW w:w="1080" w:type="dxa"/>
            <w:gridSpan w:val="2"/>
            <w:tcBorders>
              <w:top w:val="nil"/>
              <w:left w:val="nil"/>
              <w:bottom w:val="nil"/>
              <w:right w:val="nil"/>
            </w:tcBorders>
            <w:shd w:val="clear" w:color="auto" w:fill="auto"/>
            <w:noWrap/>
          </w:tcPr>
          <w:p w14:paraId="107DAA9D" w14:textId="77777777" w:rsidR="00381066" w:rsidRDefault="00381066" w:rsidP="00713829">
            <w:pPr>
              <w:jc w:val="right"/>
              <w:rPr>
                <w:rFonts w:cs="Arial"/>
                <w:sz w:val="20"/>
              </w:rPr>
            </w:pPr>
            <w:r>
              <w:rPr>
                <w:rFonts w:cs="Arial"/>
                <w:sz w:val="20"/>
              </w:rPr>
              <w:t>61.187</w:t>
            </w:r>
          </w:p>
        </w:tc>
        <w:tc>
          <w:tcPr>
            <w:tcW w:w="990" w:type="dxa"/>
            <w:tcBorders>
              <w:top w:val="nil"/>
              <w:left w:val="nil"/>
              <w:bottom w:val="nil"/>
              <w:right w:val="nil"/>
            </w:tcBorders>
            <w:shd w:val="clear" w:color="auto" w:fill="auto"/>
            <w:noWrap/>
          </w:tcPr>
          <w:p w14:paraId="4006F8B1" w14:textId="77777777" w:rsidR="00381066" w:rsidRDefault="00381066" w:rsidP="00713829">
            <w:pPr>
              <w:jc w:val="right"/>
              <w:rPr>
                <w:rFonts w:cs="Arial"/>
                <w:sz w:val="20"/>
              </w:rPr>
            </w:pPr>
            <w:r>
              <w:rPr>
                <w:rFonts w:cs="Arial"/>
                <w:sz w:val="20"/>
              </w:rPr>
              <w:t>94.183</w:t>
            </w:r>
          </w:p>
        </w:tc>
        <w:tc>
          <w:tcPr>
            <w:tcW w:w="1098" w:type="dxa"/>
            <w:tcBorders>
              <w:top w:val="nil"/>
              <w:left w:val="single" w:sz="4" w:space="0" w:color="auto"/>
              <w:bottom w:val="nil"/>
              <w:right w:val="nil"/>
            </w:tcBorders>
            <w:shd w:val="clear" w:color="auto" w:fill="auto"/>
            <w:noWrap/>
          </w:tcPr>
          <w:p w14:paraId="667F65DB" w14:textId="77777777" w:rsidR="00381066" w:rsidRDefault="00381066" w:rsidP="00713829">
            <w:pPr>
              <w:jc w:val="right"/>
              <w:rPr>
                <w:rFonts w:cs="Arial"/>
                <w:sz w:val="20"/>
              </w:rPr>
            </w:pPr>
            <w:r>
              <w:rPr>
                <w:rFonts w:cs="Arial"/>
                <w:sz w:val="20"/>
              </w:rPr>
              <w:t>28.091</w:t>
            </w:r>
          </w:p>
        </w:tc>
        <w:tc>
          <w:tcPr>
            <w:tcW w:w="900" w:type="dxa"/>
            <w:gridSpan w:val="2"/>
            <w:tcBorders>
              <w:top w:val="nil"/>
              <w:left w:val="nil"/>
              <w:bottom w:val="nil"/>
              <w:right w:val="nil"/>
            </w:tcBorders>
            <w:shd w:val="clear" w:color="auto" w:fill="auto"/>
            <w:noWrap/>
          </w:tcPr>
          <w:p w14:paraId="40736E4E" w14:textId="77777777" w:rsidR="00381066" w:rsidRDefault="00381066" w:rsidP="00713829">
            <w:pPr>
              <w:jc w:val="right"/>
              <w:rPr>
                <w:rFonts w:cs="Arial"/>
                <w:sz w:val="20"/>
              </w:rPr>
            </w:pPr>
            <w:r>
              <w:rPr>
                <w:rFonts w:cs="Arial"/>
                <w:sz w:val="20"/>
              </w:rPr>
              <w:t>22.978</w:t>
            </w:r>
          </w:p>
        </w:tc>
        <w:tc>
          <w:tcPr>
            <w:tcW w:w="900" w:type="dxa"/>
            <w:tcBorders>
              <w:top w:val="nil"/>
              <w:left w:val="nil"/>
              <w:bottom w:val="nil"/>
              <w:right w:val="single" w:sz="4" w:space="0" w:color="auto"/>
            </w:tcBorders>
            <w:shd w:val="clear" w:color="auto" w:fill="auto"/>
            <w:noWrap/>
          </w:tcPr>
          <w:p w14:paraId="275B87D2" w14:textId="77777777" w:rsidR="00381066" w:rsidRDefault="00381066" w:rsidP="00713829">
            <w:pPr>
              <w:jc w:val="right"/>
              <w:rPr>
                <w:rFonts w:cs="Arial"/>
                <w:sz w:val="20"/>
              </w:rPr>
            </w:pPr>
            <w:r>
              <w:rPr>
                <w:rFonts w:cs="Arial"/>
                <w:sz w:val="20"/>
              </w:rPr>
              <w:t>34.000</w:t>
            </w:r>
          </w:p>
        </w:tc>
        <w:tc>
          <w:tcPr>
            <w:tcW w:w="1089" w:type="dxa"/>
            <w:tcBorders>
              <w:top w:val="nil"/>
              <w:left w:val="nil"/>
              <w:bottom w:val="nil"/>
              <w:right w:val="nil"/>
            </w:tcBorders>
            <w:shd w:val="clear" w:color="auto" w:fill="auto"/>
            <w:noWrap/>
          </w:tcPr>
          <w:p w14:paraId="7D7642D3" w14:textId="77777777" w:rsidR="00381066" w:rsidRDefault="00381066" w:rsidP="00713829">
            <w:pPr>
              <w:jc w:val="right"/>
              <w:rPr>
                <w:rFonts w:cs="Arial"/>
                <w:sz w:val="20"/>
              </w:rPr>
            </w:pPr>
            <w:r>
              <w:rPr>
                <w:rFonts w:cs="Arial"/>
                <w:sz w:val="20"/>
              </w:rPr>
              <w:t>5.360</w:t>
            </w:r>
          </w:p>
        </w:tc>
        <w:tc>
          <w:tcPr>
            <w:tcW w:w="855" w:type="dxa"/>
            <w:tcBorders>
              <w:top w:val="nil"/>
              <w:left w:val="nil"/>
              <w:bottom w:val="nil"/>
              <w:right w:val="nil"/>
            </w:tcBorders>
            <w:shd w:val="clear" w:color="auto" w:fill="auto"/>
            <w:noWrap/>
          </w:tcPr>
          <w:p w14:paraId="3CEE9A0E" w14:textId="77777777" w:rsidR="00381066" w:rsidRDefault="00381066" w:rsidP="00713829">
            <w:pPr>
              <w:jc w:val="right"/>
              <w:rPr>
                <w:rFonts w:cs="Arial"/>
                <w:sz w:val="20"/>
              </w:rPr>
            </w:pPr>
            <w:r>
              <w:rPr>
                <w:rFonts w:cs="Arial"/>
                <w:sz w:val="20"/>
              </w:rPr>
              <w:t>3.017</w:t>
            </w:r>
          </w:p>
        </w:tc>
        <w:tc>
          <w:tcPr>
            <w:tcW w:w="900" w:type="dxa"/>
            <w:tcBorders>
              <w:top w:val="nil"/>
              <w:left w:val="nil"/>
              <w:bottom w:val="nil"/>
              <w:right w:val="single" w:sz="4" w:space="0" w:color="auto"/>
            </w:tcBorders>
            <w:shd w:val="clear" w:color="auto" w:fill="auto"/>
            <w:noWrap/>
          </w:tcPr>
          <w:p w14:paraId="2898D93D" w14:textId="77777777" w:rsidR="00381066" w:rsidRDefault="00381066" w:rsidP="00713829">
            <w:pPr>
              <w:jc w:val="right"/>
              <w:rPr>
                <w:rFonts w:cs="Arial"/>
                <w:sz w:val="20"/>
              </w:rPr>
            </w:pPr>
            <w:r>
              <w:rPr>
                <w:rFonts w:cs="Arial"/>
                <w:sz w:val="20"/>
              </w:rPr>
              <w:t>8.834</w:t>
            </w:r>
          </w:p>
        </w:tc>
        <w:tc>
          <w:tcPr>
            <w:tcW w:w="1197" w:type="dxa"/>
            <w:tcBorders>
              <w:top w:val="nil"/>
              <w:left w:val="nil"/>
              <w:bottom w:val="nil"/>
              <w:right w:val="nil"/>
            </w:tcBorders>
            <w:shd w:val="clear" w:color="auto" w:fill="auto"/>
            <w:noWrap/>
          </w:tcPr>
          <w:p w14:paraId="0AD2BDF3" w14:textId="77777777" w:rsidR="00381066" w:rsidRDefault="00381066" w:rsidP="00713829">
            <w:pPr>
              <w:jc w:val="right"/>
              <w:rPr>
                <w:rFonts w:cs="Arial"/>
                <w:sz w:val="20"/>
              </w:rPr>
            </w:pPr>
            <w:r>
              <w:rPr>
                <w:rFonts w:cs="Arial"/>
                <w:sz w:val="20"/>
              </w:rPr>
              <w:t>1.579</w:t>
            </w:r>
          </w:p>
        </w:tc>
        <w:tc>
          <w:tcPr>
            <w:tcW w:w="796" w:type="dxa"/>
            <w:tcBorders>
              <w:top w:val="nil"/>
              <w:left w:val="nil"/>
              <w:bottom w:val="nil"/>
              <w:right w:val="nil"/>
            </w:tcBorders>
            <w:shd w:val="clear" w:color="auto" w:fill="auto"/>
            <w:noWrap/>
          </w:tcPr>
          <w:p w14:paraId="51CDBD03" w14:textId="77777777" w:rsidR="00381066" w:rsidRDefault="00381066" w:rsidP="00713829">
            <w:pPr>
              <w:jc w:val="right"/>
              <w:rPr>
                <w:rFonts w:cs="Arial"/>
                <w:sz w:val="20"/>
              </w:rPr>
            </w:pPr>
            <w:r>
              <w:rPr>
                <w:rFonts w:cs="Arial"/>
                <w:sz w:val="20"/>
              </w:rPr>
              <w:t>0.546</w:t>
            </w:r>
          </w:p>
        </w:tc>
        <w:tc>
          <w:tcPr>
            <w:tcW w:w="900" w:type="dxa"/>
            <w:tcBorders>
              <w:top w:val="nil"/>
              <w:left w:val="nil"/>
              <w:bottom w:val="nil"/>
              <w:right w:val="single" w:sz="4" w:space="0" w:color="auto"/>
            </w:tcBorders>
            <w:shd w:val="clear" w:color="auto" w:fill="auto"/>
            <w:noWrap/>
          </w:tcPr>
          <w:p w14:paraId="5CD8FC99" w14:textId="77777777" w:rsidR="00381066" w:rsidRDefault="00381066" w:rsidP="00713829">
            <w:pPr>
              <w:jc w:val="right"/>
              <w:rPr>
                <w:rFonts w:cs="Arial"/>
                <w:sz w:val="20"/>
              </w:rPr>
            </w:pPr>
            <w:r>
              <w:rPr>
                <w:rFonts w:cs="Arial"/>
                <w:sz w:val="20"/>
              </w:rPr>
              <w:t>3.619</w:t>
            </w:r>
          </w:p>
        </w:tc>
      </w:tr>
      <w:tr w:rsidR="00381066" w14:paraId="098A9EE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CB2B02" w14:textId="77777777" w:rsidR="00381066" w:rsidRDefault="00381066" w:rsidP="00713829">
            <w:pPr>
              <w:rPr>
                <w:rFonts w:cs="Arial"/>
                <w:sz w:val="20"/>
              </w:rPr>
            </w:pPr>
            <w:r>
              <w:rPr>
                <w:rFonts w:cs="Arial"/>
                <w:sz w:val="20"/>
              </w:rPr>
              <w:t>2002</w:t>
            </w:r>
          </w:p>
        </w:tc>
        <w:tc>
          <w:tcPr>
            <w:tcW w:w="1116" w:type="dxa"/>
            <w:tcBorders>
              <w:top w:val="nil"/>
              <w:left w:val="single" w:sz="4" w:space="0" w:color="auto"/>
              <w:bottom w:val="nil"/>
              <w:right w:val="nil"/>
            </w:tcBorders>
            <w:shd w:val="clear" w:color="auto" w:fill="auto"/>
            <w:noWrap/>
          </w:tcPr>
          <w:p w14:paraId="273DDB4C" w14:textId="77777777" w:rsidR="00381066" w:rsidRDefault="00381066" w:rsidP="00713829">
            <w:pPr>
              <w:jc w:val="right"/>
              <w:rPr>
                <w:rFonts w:cs="Arial"/>
                <w:sz w:val="20"/>
              </w:rPr>
            </w:pPr>
            <w:r>
              <w:rPr>
                <w:rFonts w:cs="Arial"/>
                <w:sz w:val="20"/>
              </w:rPr>
              <w:t>112.257</w:t>
            </w:r>
          </w:p>
        </w:tc>
        <w:tc>
          <w:tcPr>
            <w:tcW w:w="1080" w:type="dxa"/>
            <w:gridSpan w:val="2"/>
            <w:tcBorders>
              <w:top w:val="nil"/>
              <w:left w:val="nil"/>
              <w:bottom w:val="nil"/>
              <w:right w:val="nil"/>
            </w:tcBorders>
            <w:shd w:val="clear" w:color="auto" w:fill="auto"/>
            <w:noWrap/>
          </w:tcPr>
          <w:p w14:paraId="0B12B7D9" w14:textId="77777777" w:rsidR="00381066" w:rsidRDefault="00381066" w:rsidP="00713829">
            <w:pPr>
              <w:jc w:val="right"/>
              <w:rPr>
                <w:rFonts w:cs="Arial"/>
                <w:sz w:val="20"/>
              </w:rPr>
            </w:pPr>
            <w:r>
              <w:rPr>
                <w:rFonts w:cs="Arial"/>
                <w:sz w:val="20"/>
              </w:rPr>
              <w:t>95.352</w:t>
            </w:r>
          </w:p>
        </w:tc>
        <w:tc>
          <w:tcPr>
            <w:tcW w:w="990" w:type="dxa"/>
            <w:tcBorders>
              <w:top w:val="nil"/>
              <w:left w:val="nil"/>
              <w:bottom w:val="nil"/>
              <w:right w:val="nil"/>
            </w:tcBorders>
            <w:shd w:val="clear" w:color="auto" w:fill="auto"/>
            <w:noWrap/>
          </w:tcPr>
          <w:p w14:paraId="6823AD03" w14:textId="77777777" w:rsidR="00381066" w:rsidRDefault="00381066" w:rsidP="00713829">
            <w:pPr>
              <w:jc w:val="right"/>
              <w:rPr>
                <w:rFonts w:cs="Arial"/>
                <w:sz w:val="20"/>
              </w:rPr>
            </w:pPr>
            <w:r>
              <w:rPr>
                <w:rFonts w:cs="Arial"/>
                <w:sz w:val="20"/>
              </w:rPr>
              <w:t>131.282</w:t>
            </w:r>
          </w:p>
        </w:tc>
        <w:tc>
          <w:tcPr>
            <w:tcW w:w="1098" w:type="dxa"/>
            <w:tcBorders>
              <w:top w:val="nil"/>
              <w:left w:val="single" w:sz="4" w:space="0" w:color="auto"/>
              <w:bottom w:val="nil"/>
              <w:right w:val="nil"/>
            </w:tcBorders>
            <w:shd w:val="clear" w:color="auto" w:fill="auto"/>
            <w:noWrap/>
          </w:tcPr>
          <w:p w14:paraId="3BB13A3C" w14:textId="77777777" w:rsidR="00381066" w:rsidRDefault="00381066" w:rsidP="00713829">
            <w:pPr>
              <w:jc w:val="right"/>
              <w:rPr>
                <w:rFonts w:cs="Arial"/>
                <w:sz w:val="20"/>
              </w:rPr>
            </w:pPr>
            <w:r>
              <w:rPr>
                <w:rFonts w:cs="Arial"/>
                <w:sz w:val="20"/>
              </w:rPr>
              <w:t>21.725</w:t>
            </w:r>
          </w:p>
        </w:tc>
        <w:tc>
          <w:tcPr>
            <w:tcW w:w="900" w:type="dxa"/>
            <w:gridSpan w:val="2"/>
            <w:tcBorders>
              <w:top w:val="nil"/>
              <w:left w:val="nil"/>
              <w:bottom w:val="nil"/>
              <w:right w:val="nil"/>
            </w:tcBorders>
            <w:shd w:val="clear" w:color="auto" w:fill="auto"/>
            <w:noWrap/>
          </w:tcPr>
          <w:p w14:paraId="1913EA17" w14:textId="77777777" w:rsidR="00381066" w:rsidRDefault="00381066" w:rsidP="00713829">
            <w:pPr>
              <w:jc w:val="right"/>
              <w:rPr>
                <w:rFonts w:cs="Arial"/>
                <w:sz w:val="20"/>
              </w:rPr>
            </w:pPr>
            <w:r>
              <w:rPr>
                <w:rFonts w:cs="Arial"/>
                <w:sz w:val="20"/>
              </w:rPr>
              <w:t>18.201</w:t>
            </w:r>
          </w:p>
        </w:tc>
        <w:tc>
          <w:tcPr>
            <w:tcW w:w="900" w:type="dxa"/>
            <w:tcBorders>
              <w:top w:val="nil"/>
              <w:left w:val="nil"/>
              <w:bottom w:val="nil"/>
              <w:right w:val="single" w:sz="4" w:space="0" w:color="auto"/>
            </w:tcBorders>
            <w:shd w:val="clear" w:color="auto" w:fill="auto"/>
            <w:noWrap/>
          </w:tcPr>
          <w:p w14:paraId="2C08231D" w14:textId="77777777" w:rsidR="00381066" w:rsidRDefault="00381066" w:rsidP="00713829">
            <w:pPr>
              <w:jc w:val="right"/>
              <w:rPr>
                <w:rFonts w:cs="Arial"/>
                <w:sz w:val="20"/>
              </w:rPr>
            </w:pPr>
            <w:r>
              <w:rPr>
                <w:rFonts w:cs="Arial"/>
                <w:sz w:val="20"/>
              </w:rPr>
              <w:t>25.730</w:t>
            </w:r>
          </w:p>
        </w:tc>
        <w:tc>
          <w:tcPr>
            <w:tcW w:w="1089" w:type="dxa"/>
            <w:tcBorders>
              <w:top w:val="nil"/>
              <w:left w:val="nil"/>
              <w:bottom w:val="nil"/>
              <w:right w:val="nil"/>
            </w:tcBorders>
            <w:shd w:val="clear" w:color="auto" w:fill="auto"/>
            <w:noWrap/>
          </w:tcPr>
          <w:p w14:paraId="4F37D033" w14:textId="77777777" w:rsidR="00381066" w:rsidRDefault="00381066" w:rsidP="00713829">
            <w:pPr>
              <w:jc w:val="right"/>
              <w:rPr>
                <w:rFonts w:cs="Arial"/>
                <w:sz w:val="20"/>
              </w:rPr>
            </w:pPr>
            <w:r>
              <w:rPr>
                <w:rFonts w:cs="Arial"/>
                <w:sz w:val="20"/>
              </w:rPr>
              <w:t>4.308</w:t>
            </w:r>
          </w:p>
        </w:tc>
        <w:tc>
          <w:tcPr>
            <w:tcW w:w="855" w:type="dxa"/>
            <w:tcBorders>
              <w:top w:val="nil"/>
              <w:left w:val="nil"/>
              <w:bottom w:val="nil"/>
              <w:right w:val="nil"/>
            </w:tcBorders>
            <w:shd w:val="clear" w:color="auto" w:fill="auto"/>
            <w:noWrap/>
          </w:tcPr>
          <w:p w14:paraId="2B3B0500" w14:textId="77777777" w:rsidR="00381066" w:rsidRDefault="00381066" w:rsidP="00713829">
            <w:pPr>
              <w:jc w:val="right"/>
              <w:rPr>
                <w:rFonts w:cs="Arial"/>
                <w:sz w:val="20"/>
              </w:rPr>
            </w:pPr>
            <w:r>
              <w:rPr>
                <w:rFonts w:cs="Arial"/>
                <w:sz w:val="20"/>
              </w:rPr>
              <w:t>2.925</w:t>
            </w:r>
          </w:p>
        </w:tc>
        <w:tc>
          <w:tcPr>
            <w:tcW w:w="900" w:type="dxa"/>
            <w:tcBorders>
              <w:top w:val="nil"/>
              <w:left w:val="nil"/>
              <w:bottom w:val="nil"/>
              <w:right w:val="single" w:sz="4" w:space="0" w:color="auto"/>
            </w:tcBorders>
            <w:shd w:val="clear" w:color="auto" w:fill="auto"/>
            <w:noWrap/>
          </w:tcPr>
          <w:p w14:paraId="123BADFD" w14:textId="77777777" w:rsidR="00381066" w:rsidRDefault="00381066" w:rsidP="00713829">
            <w:pPr>
              <w:jc w:val="right"/>
              <w:rPr>
                <w:rFonts w:cs="Arial"/>
                <w:sz w:val="20"/>
              </w:rPr>
            </w:pPr>
            <w:r>
              <w:rPr>
                <w:rFonts w:cs="Arial"/>
                <w:sz w:val="20"/>
              </w:rPr>
              <w:t>6.125</w:t>
            </w:r>
          </w:p>
        </w:tc>
        <w:tc>
          <w:tcPr>
            <w:tcW w:w="1197" w:type="dxa"/>
            <w:tcBorders>
              <w:top w:val="nil"/>
              <w:left w:val="nil"/>
              <w:bottom w:val="nil"/>
              <w:right w:val="nil"/>
            </w:tcBorders>
            <w:shd w:val="clear" w:color="auto" w:fill="auto"/>
            <w:noWrap/>
          </w:tcPr>
          <w:p w14:paraId="168E8659" w14:textId="77777777" w:rsidR="00381066" w:rsidRDefault="00381066" w:rsidP="00713829">
            <w:pPr>
              <w:jc w:val="right"/>
              <w:rPr>
                <w:rFonts w:cs="Arial"/>
                <w:sz w:val="20"/>
              </w:rPr>
            </w:pPr>
            <w:r>
              <w:rPr>
                <w:rFonts w:cs="Arial"/>
                <w:sz w:val="20"/>
              </w:rPr>
              <w:t>0.892</w:t>
            </w:r>
          </w:p>
        </w:tc>
        <w:tc>
          <w:tcPr>
            <w:tcW w:w="796" w:type="dxa"/>
            <w:tcBorders>
              <w:top w:val="nil"/>
              <w:left w:val="nil"/>
              <w:bottom w:val="nil"/>
              <w:right w:val="nil"/>
            </w:tcBorders>
            <w:shd w:val="clear" w:color="auto" w:fill="auto"/>
            <w:noWrap/>
          </w:tcPr>
          <w:p w14:paraId="74C4CA16" w14:textId="77777777" w:rsidR="00381066" w:rsidRDefault="00381066" w:rsidP="00713829">
            <w:pPr>
              <w:jc w:val="right"/>
              <w:rPr>
                <w:rFonts w:cs="Arial"/>
                <w:sz w:val="20"/>
              </w:rPr>
            </w:pPr>
            <w:r>
              <w:rPr>
                <w:rFonts w:cs="Arial"/>
                <w:sz w:val="20"/>
              </w:rPr>
              <w:t>0.477</w:t>
            </w:r>
          </w:p>
        </w:tc>
        <w:tc>
          <w:tcPr>
            <w:tcW w:w="900" w:type="dxa"/>
            <w:tcBorders>
              <w:top w:val="nil"/>
              <w:left w:val="nil"/>
              <w:bottom w:val="nil"/>
              <w:right w:val="single" w:sz="4" w:space="0" w:color="auto"/>
            </w:tcBorders>
            <w:shd w:val="clear" w:color="auto" w:fill="auto"/>
            <w:noWrap/>
          </w:tcPr>
          <w:p w14:paraId="3C89B251" w14:textId="77777777" w:rsidR="00381066" w:rsidRDefault="00381066" w:rsidP="00713829">
            <w:pPr>
              <w:jc w:val="right"/>
              <w:rPr>
                <w:rFonts w:cs="Arial"/>
                <w:sz w:val="20"/>
              </w:rPr>
            </w:pPr>
            <w:r>
              <w:rPr>
                <w:rFonts w:cs="Arial"/>
                <w:sz w:val="20"/>
              </w:rPr>
              <w:t>1.529</w:t>
            </w:r>
          </w:p>
        </w:tc>
      </w:tr>
      <w:tr w:rsidR="00381066" w14:paraId="412C7679"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5FDBBDD" w14:textId="77777777" w:rsidR="00381066" w:rsidRDefault="00381066" w:rsidP="00713829">
            <w:pPr>
              <w:rPr>
                <w:rFonts w:cs="Arial"/>
                <w:sz w:val="20"/>
              </w:rPr>
            </w:pPr>
            <w:r>
              <w:rPr>
                <w:rFonts w:cs="Arial"/>
                <w:sz w:val="20"/>
              </w:rPr>
              <w:t>2003</w:t>
            </w:r>
          </w:p>
        </w:tc>
        <w:tc>
          <w:tcPr>
            <w:tcW w:w="1116" w:type="dxa"/>
            <w:tcBorders>
              <w:top w:val="nil"/>
              <w:left w:val="single" w:sz="4" w:space="0" w:color="auto"/>
              <w:bottom w:val="nil"/>
              <w:right w:val="nil"/>
            </w:tcBorders>
            <w:shd w:val="clear" w:color="auto" w:fill="auto"/>
            <w:noWrap/>
          </w:tcPr>
          <w:p w14:paraId="121CC183" w14:textId="77777777" w:rsidR="00381066" w:rsidRDefault="00381066" w:rsidP="00713829">
            <w:pPr>
              <w:jc w:val="right"/>
              <w:rPr>
                <w:rFonts w:cs="Arial"/>
                <w:sz w:val="20"/>
              </w:rPr>
            </w:pPr>
            <w:r>
              <w:rPr>
                <w:rFonts w:cs="Arial"/>
                <w:sz w:val="20"/>
              </w:rPr>
              <w:t>100.276</w:t>
            </w:r>
          </w:p>
        </w:tc>
        <w:tc>
          <w:tcPr>
            <w:tcW w:w="1080" w:type="dxa"/>
            <w:gridSpan w:val="2"/>
            <w:tcBorders>
              <w:top w:val="nil"/>
              <w:left w:val="nil"/>
              <w:bottom w:val="nil"/>
              <w:right w:val="nil"/>
            </w:tcBorders>
            <w:shd w:val="clear" w:color="auto" w:fill="auto"/>
            <w:noWrap/>
          </w:tcPr>
          <w:p w14:paraId="74388937" w14:textId="77777777" w:rsidR="00381066" w:rsidRDefault="00381066" w:rsidP="00713829">
            <w:pPr>
              <w:jc w:val="right"/>
              <w:rPr>
                <w:rFonts w:cs="Arial"/>
                <w:sz w:val="20"/>
              </w:rPr>
            </w:pPr>
            <w:r>
              <w:rPr>
                <w:rFonts w:cs="Arial"/>
                <w:sz w:val="20"/>
              </w:rPr>
              <w:t>86.379</w:t>
            </w:r>
          </w:p>
        </w:tc>
        <w:tc>
          <w:tcPr>
            <w:tcW w:w="990" w:type="dxa"/>
            <w:tcBorders>
              <w:top w:val="nil"/>
              <w:left w:val="nil"/>
              <w:bottom w:val="nil"/>
              <w:right w:val="nil"/>
            </w:tcBorders>
            <w:shd w:val="clear" w:color="auto" w:fill="auto"/>
            <w:noWrap/>
          </w:tcPr>
          <w:p w14:paraId="37F4FFE3" w14:textId="77777777" w:rsidR="00381066" w:rsidRDefault="00381066" w:rsidP="00713829">
            <w:pPr>
              <w:jc w:val="right"/>
              <w:rPr>
                <w:rFonts w:cs="Arial"/>
                <w:sz w:val="20"/>
              </w:rPr>
            </w:pPr>
            <w:r>
              <w:rPr>
                <w:rFonts w:cs="Arial"/>
                <w:sz w:val="20"/>
              </w:rPr>
              <w:t>115.761</w:t>
            </w:r>
          </w:p>
        </w:tc>
        <w:tc>
          <w:tcPr>
            <w:tcW w:w="1098" w:type="dxa"/>
            <w:tcBorders>
              <w:top w:val="nil"/>
              <w:left w:val="single" w:sz="4" w:space="0" w:color="auto"/>
              <w:bottom w:val="nil"/>
              <w:right w:val="nil"/>
            </w:tcBorders>
            <w:shd w:val="clear" w:color="auto" w:fill="auto"/>
            <w:noWrap/>
          </w:tcPr>
          <w:p w14:paraId="4D097983" w14:textId="77777777" w:rsidR="00381066" w:rsidRDefault="00381066" w:rsidP="00713829">
            <w:pPr>
              <w:jc w:val="right"/>
              <w:rPr>
                <w:rFonts w:cs="Arial"/>
                <w:sz w:val="20"/>
              </w:rPr>
            </w:pPr>
            <w:r>
              <w:rPr>
                <w:rFonts w:cs="Arial"/>
                <w:sz w:val="20"/>
              </w:rPr>
              <w:t>38.003</w:t>
            </w:r>
          </w:p>
        </w:tc>
        <w:tc>
          <w:tcPr>
            <w:tcW w:w="900" w:type="dxa"/>
            <w:gridSpan w:val="2"/>
            <w:tcBorders>
              <w:top w:val="nil"/>
              <w:left w:val="nil"/>
              <w:bottom w:val="nil"/>
              <w:right w:val="nil"/>
            </w:tcBorders>
            <w:shd w:val="clear" w:color="auto" w:fill="auto"/>
            <w:noWrap/>
          </w:tcPr>
          <w:p w14:paraId="7F876C74" w14:textId="77777777" w:rsidR="00381066" w:rsidRDefault="00381066" w:rsidP="00713829">
            <w:pPr>
              <w:jc w:val="right"/>
              <w:rPr>
                <w:rFonts w:cs="Arial"/>
                <w:sz w:val="20"/>
              </w:rPr>
            </w:pPr>
            <w:r>
              <w:rPr>
                <w:rFonts w:cs="Arial"/>
                <w:sz w:val="20"/>
              </w:rPr>
              <w:t>31.365</w:t>
            </w:r>
          </w:p>
        </w:tc>
        <w:tc>
          <w:tcPr>
            <w:tcW w:w="900" w:type="dxa"/>
            <w:tcBorders>
              <w:top w:val="nil"/>
              <w:left w:val="nil"/>
              <w:bottom w:val="nil"/>
              <w:right w:val="single" w:sz="4" w:space="0" w:color="auto"/>
            </w:tcBorders>
            <w:shd w:val="clear" w:color="auto" w:fill="auto"/>
            <w:noWrap/>
          </w:tcPr>
          <w:p w14:paraId="0958A47E" w14:textId="77777777" w:rsidR="00381066" w:rsidRDefault="00381066" w:rsidP="00713829">
            <w:pPr>
              <w:jc w:val="right"/>
              <w:rPr>
                <w:rFonts w:cs="Arial"/>
                <w:sz w:val="20"/>
              </w:rPr>
            </w:pPr>
            <w:r>
              <w:rPr>
                <w:rFonts w:cs="Arial"/>
                <w:sz w:val="20"/>
              </w:rPr>
              <w:t>45.626</w:t>
            </w:r>
          </w:p>
        </w:tc>
        <w:tc>
          <w:tcPr>
            <w:tcW w:w="1089" w:type="dxa"/>
            <w:tcBorders>
              <w:top w:val="nil"/>
              <w:left w:val="nil"/>
              <w:bottom w:val="nil"/>
              <w:right w:val="nil"/>
            </w:tcBorders>
            <w:shd w:val="clear" w:color="auto" w:fill="auto"/>
            <w:noWrap/>
          </w:tcPr>
          <w:p w14:paraId="28AB1D1D" w14:textId="77777777" w:rsidR="00381066" w:rsidRDefault="00381066" w:rsidP="00713829">
            <w:pPr>
              <w:jc w:val="right"/>
              <w:rPr>
                <w:rFonts w:cs="Arial"/>
                <w:sz w:val="20"/>
              </w:rPr>
            </w:pPr>
            <w:r>
              <w:rPr>
                <w:rFonts w:cs="Arial"/>
                <w:sz w:val="20"/>
              </w:rPr>
              <w:t>11.660</w:t>
            </w:r>
          </w:p>
        </w:tc>
        <w:tc>
          <w:tcPr>
            <w:tcW w:w="855" w:type="dxa"/>
            <w:tcBorders>
              <w:top w:val="nil"/>
              <w:left w:val="nil"/>
              <w:bottom w:val="nil"/>
              <w:right w:val="nil"/>
            </w:tcBorders>
            <w:shd w:val="clear" w:color="auto" w:fill="auto"/>
            <w:noWrap/>
          </w:tcPr>
          <w:p w14:paraId="4788A2DF" w14:textId="77777777" w:rsidR="00381066" w:rsidRDefault="00381066" w:rsidP="00713829">
            <w:pPr>
              <w:jc w:val="right"/>
              <w:rPr>
                <w:rFonts w:cs="Arial"/>
                <w:sz w:val="20"/>
              </w:rPr>
            </w:pPr>
            <w:r>
              <w:rPr>
                <w:rFonts w:cs="Arial"/>
                <w:sz w:val="20"/>
              </w:rPr>
              <w:t>7.928</w:t>
            </w:r>
          </w:p>
        </w:tc>
        <w:tc>
          <w:tcPr>
            <w:tcW w:w="900" w:type="dxa"/>
            <w:tcBorders>
              <w:top w:val="nil"/>
              <w:left w:val="nil"/>
              <w:bottom w:val="nil"/>
              <w:right w:val="single" w:sz="4" w:space="0" w:color="auto"/>
            </w:tcBorders>
            <w:shd w:val="clear" w:color="auto" w:fill="auto"/>
            <w:noWrap/>
          </w:tcPr>
          <w:p w14:paraId="5FDD2DD6" w14:textId="77777777" w:rsidR="00381066" w:rsidRDefault="00381066" w:rsidP="00713829">
            <w:pPr>
              <w:jc w:val="right"/>
              <w:rPr>
                <w:rFonts w:cs="Arial"/>
                <w:sz w:val="20"/>
              </w:rPr>
            </w:pPr>
            <w:r>
              <w:rPr>
                <w:rFonts w:cs="Arial"/>
                <w:sz w:val="20"/>
              </w:rPr>
              <w:t>16.553</w:t>
            </w:r>
          </w:p>
        </w:tc>
        <w:tc>
          <w:tcPr>
            <w:tcW w:w="1197" w:type="dxa"/>
            <w:tcBorders>
              <w:top w:val="nil"/>
              <w:left w:val="nil"/>
              <w:bottom w:val="nil"/>
              <w:right w:val="nil"/>
            </w:tcBorders>
            <w:shd w:val="clear" w:color="auto" w:fill="auto"/>
            <w:noWrap/>
          </w:tcPr>
          <w:p w14:paraId="43344901" w14:textId="77777777" w:rsidR="00381066" w:rsidRDefault="00381066" w:rsidP="00713829">
            <w:pPr>
              <w:jc w:val="right"/>
              <w:rPr>
                <w:rFonts w:cs="Arial"/>
                <w:sz w:val="20"/>
              </w:rPr>
            </w:pPr>
            <w:r>
              <w:rPr>
                <w:rFonts w:cs="Arial"/>
                <w:sz w:val="20"/>
              </w:rPr>
              <w:t>1.755</w:t>
            </w:r>
          </w:p>
        </w:tc>
        <w:tc>
          <w:tcPr>
            <w:tcW w:w="796" w:type="dxa"/>
            <w:tcBorders>
              <w:top w:val="nil"/>
              <w:left w:val="nil"/>
              <w:bottom w:val="nil"/>
              <w:right w:val="nil"/>
            </w:tcBorders>
            <w:shd w:val="clear" w:color="auto" w:fill="auto"/>
            <w:noWrap/>
          </w:tcPr>
          <w:p w14:paraId="47E1722C" w14:textId="77777777" w:rsidR="00381066" w:rsidRDefault="00381066" w:rsidP="00713829">
            <w:pPr>
              <w:jc w:val="right"/>
              <w:rPr>
                <w:rFonts w:cs="Arial"/>
                <w:sz w:val="20"/>
              </w:rPr>
            </w:pPr>
            <w:r>
              <w:rPr>
                <w:rFonts w:cs="Arial"/>
                <w:sz w:val="20"/>
              </w:rPr>
              <w:t>0.882</w:t>
            </w:r>
          </w:p>
        </w:tc>
        <w:tc>
          <w:tcPr>
            <w:tcW w:w="900" w:type="dxa"/>
            <w:tcBorders>
              <w:top w:val="nil"/>
              <w:left w:val="nil"/>
              <w:bottom w:val="nil"/>
              <w:right w:val="single" w:sz="4" w:space="0" w:color="auto"/>
            </w:tcBorders>
            <w:shd w:val="clear" w:color="auto" w:fill="auto"/>
            <w:noWrap/>
          </w:tcPr>
          <w:p w14:paraId="2EE5CE6A" w14:textId="77777777" w:rsidR="00381066" w:rsidRDefault="00381066" w:rsidP="00713829">
            <w:pPr>
              <w:jc w:val="right"/>
              <w:rPr>
                <w:rFonts w:cs="Arial"/>
                <w:sz w:val="20"/>
              </w:rPr>
            </w:pPr>
            <w:r>
              <w:rPr>
                <w:rFonts w:cs="Arial"/>
                <w:sz w:val="20"/>
              </w:rPr>
              <w:t>3.142</w:t>
            </w:r>
          </w:p>
        </w:tc>
      </w:tr>
      <w:tr w:rsidR="00381066" w14:paraId="0194F62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1C9E21D" w14:textId="77777777" w:rsidR="00381066" w:rsidRDefault="00381066" w:rsidP="00713829">
            <w:pPr>
              <w:rPr>
                <w:rFonts w:cs="Arial"/>
                <w:sz w:val="20"/>
              </w:rPr>
            </w:pPr>
            <w:r>
              <w:rPr>
                <w:rFonts w:cs="Arial"/>
                <w:sz w:val="20"/>
              </w:rPr>
              <w:t>2004</w:t>
            </w:r>
          </w:p>
        </w:tc>
        <w:tc>
          <w:tcPr>
            <w:tcW w:w="1116" w:type="dxa"/>
            <w:tcBorders>
              <w:top w:val="nil"/>
              <w:left w:val="single" w:sz="4" w:space="0" w:color="auto"/>
              <w:bottom w:val="nil"/>
              <w:right w:val="nil"/>
            </w:tcBorders>
            <w:shd w:val="clear" w:color="auto" w:fill="auto"/>
            <w:noWrap/>
          </w:tcPr>
          <w:p w14:paraId="18F44A6E" w14:textId="77777777" w:rsidR="00381066" w:rsidRDefault="00381066" w:rsidP="00713829">
            <w:pPr>
              <w:jc w:val="right"/>
              <w:rPr>
                <w:rFonts w:cs="Arial"/>
                <w:sz w:val="20"/>
              </w:rPr>
            </w:pPr>
            <w:r>
              <w:rPr>
                <w:rFonts w:cs="Arial"/>
                <w:sz w:val="20"/>
              </w:rPr>
              <w:t>143.279</w:t>
            </w:r>
          </w:p>
        </w:tc>
        <w:tc>
          <w:tcPr>
            <w:tcW w:w="1080" w:type="dxa"/>
            <w:gridSpan w:val="2"/>
            <w:tcBorders>
              <w:top w:val="nil"/>
              <w:left w:val="nil"/>
              <w:bottom w:val="nil"/>
              <w:right w:val="nil"/>
            </w:tcBorders>
            <w:shd w:val="clear" w:color="auto" w:fill="auto"/>
            <w:noWrap/>
          </w:tcPr>
          <w:p w14:paraId="6ED813E8" w14:textId="77777777" w:rsidR="00381066" w:rsidRDefault="00381066" w:rsidP="00713829">
            <w:pPr>
              <w:jc w:val="right"/>
              <w:rPr>
                <w:rFonts w:cs="Arial"/>
                <w:sz w:val="20"/>
              </w:rPr>
            </w:pPr>
            <w:r>
              <w:rPr>
                <w:rFonts w:cs="Arial"/>
                <w:sz w:val="20"/>
              </w:rPr>
              <w:t>127.523</w:t>
            </w:r>
          </w:p>
        </w:tc>
        <w:tc>
          <w:tcPr>
            <w:tcW w:w="990" w:type="dxa"/>
            <w:tcBorders>
              <w:top w:val="nil"/>
              <w:left w:val="nil"/>
              <w:bottom w:val="nil"/>
              <w:right w:val="nil"/>
            </w:tcBorders>
            <w:shd w:val="clear" w:color="auto" w:fill="auto"/>
            <w:noWrap/>
          </w:tcPr>
          <w:p w14:paraId="7280A317" w14:textId="77777777" w:rsidR="00381066" w:rsidRDefault="00381066" w:rsidP="00713829">
            <w:pPr>
              <w:jc w:val="right"/>
              <w:rPr>
                <w:rFonts w:cs="Arial"/>
                <w:sz w:val="20"/>
              </w:rPr>
            </w:pPr>
            <w:r>
              <w:rPr>
                <w:rFonts w:cs="Arial"/>
                <w:sz w:val="20"/>
              </w:rPr>
              <w:t>160.430</w:t>
            </w:r>
          </w:p>
        </w:tc>
        <w:tc>
          <w:tcPr>
            <w:tcW w:w="1098" w:type="dxa"/>
            <w:tcBorders>
              <w:top w:val="nil"/>
              <w:left w:val="single" w:sz="4" w:space="0" w:color="auto"/>
              <w:bottom w:val="nil"/>
              <w:right w:val="nil"/>
            </w:tcBorders>
            <w:shd w:val="clear" w:color="auto" w:fill="auto"/>
            <w:noWrap/>
          </w:tcPr>
          <w:p w14:paraId="4BFD9447" w14:textId="77777777" w:rsidR="00381066" w:rsidRDefault="00381066" w:rsidP="00713829">
            <w:pPr>
              <w:jc w:val="right"/>
              <w:rPr>
                <w:rFonts w:cs="Arial"/>
                <w:sz w:val="20"/>
              </w:rPr>
            </w:pPr>
            <w:r>
              <w:rPr>
                <w:rFonts w:cs="Arial"/>
                <w:sz w:val="20"/>
              </w:rPr>
              <w:t>28.162</w:t>
            </w:r>
          </w:p>
        </w:tc>
        <w:tc>
          <w:tcPr>
            <w:tcW w:w="900" w:type="dxa"/>
            <w:gridSpan w:val="2"/>
            <w:tcBorders>
              <w:top w:val="nil"/>
              <w:left w:val="nil"/>
              <w:bottom w:val="nil"/>
              <w:right w:val="nil"/>
            </w:tcBorders>
            <w:shd w:val="clear" w:color="auto" w:fill="auto"/>
            <w:noWrap/>
          </w:tcPr>
          <w:p w14:paraId="5A2E496C" w14:textId="77777777" w:rsidR="00381066" w:rsidRDefault="00381066" w:rsidP="00713829">
            <w:pPr>
              <w:jc w:val="right"/>
              <w:rPr>
                <w:rFonts w:cs="Arial"/>
                <w:sz w:val="20"/>
              </w:rPr>
            </w:pPr>
            <w:r>
              <w:rPr>
                <w:rFonts w:cs="Arial"/>
                <w:sz w:val="20"/>
              </w:rPr>
              <w:t>22.442</w:t>
            </w:r>
          </w:p>
        </w:tc>
        <w:tc>
          <w:tcPr>
            <w:tcW w:w="900" w:type="dxa"/>
            <w:tcBorders>
              <w:top w:val="nil"/>
              <w:left w:val="nil"/>
              <w:bottom w:val="nil"/>
              <w:right w:val="single" w:sz="4" w:space="0" w:color="auto"/>
            </w:tcBorders>
            <w:shd w:val="clear" w:color="auto" w:fill="auto"/>
            <w:noWrap/>
          </w:tcPr>
          <w:p w14:paraId="3CC3A813" w14:textId="77777777" w:rsidR="00381066" w:rsidRDefault="00381066" w:rsidP="00713829">
            <w:pPr>
              <w:jc w:val="right"/>
              <w:rPr>
                <w:rFonts w:cs="Arial"/>
                <w:sz w:val="20"/>
              </w:rPr>
            </w:pPr>
            <w:r>
              <w:rPr>
                <w:rFonts w:cs="Arial"/>
                <w:sz w:val="20"/>
              </w:rPr>
              <w:t>34.895</w:t>
            </w:r>
          </w:p>
        </w:tc>
        <w:tc>
          <w:tcPr>
            <w:tcW w:w="1089" w:type="dxa"/>
            <w:tcBorders>
              <w:top w:val="nil"/>
              <w:left w:val="nil"/>
              <w:bottom w:val="nil"/>
              <w:right w:val="nil"/>
            </w:tcBorders>
            <w:shd w:val="clear" w:color="auto" w:fill="auto"/>
            <w:noWrap/>
          </w:tcPr>
          <w:p w14:paraId="3913B3B3" w14:textId="77777777" w:rsidR="00381066" w:rsidRDefault="00381066" w:rsidP="00713829">
            <w:pPr>
              <w:jc w:val="right"/>
              <w:rPr>
                <w:rFonts w:cs="Arial"/>
                <w:sz w:val="20"/>
              </w:rPr>
            </w:pPr>
            <w:r>
              <w:rPr>
                <w:rFonts w:cs="Arial"/>
                <w:sz w:val="20"/>
              </w:rPr>
              <w:t>9.862</w:t>
            </w:r>
          </w:p>
        </w:tc>
        <w:tc>
          <w:tcPr>
            <w:tcW w:w="855" w:type="dxa"/>
            <w:tcBorders>
              <w:top w:val="nil"/>
              <w:left w:val="nil"/>
              <w:bottom w:val="nil"/>
              <w:right w:val="nil"/>
            </w:tcBorders>
            <w:shd w:val="clear" w:color="auto" w:fill="auto"/>
            <w:noWrap/>
          </w:tcPr>
          <w:p w14:paraId="43E1A8DA" w14:textId="77777777" w:rsidR="00381066" w:rsidRDefault="00381066" w:rsidP="00713829">
            <w:pPr>
              <w:jc w:val="right"/>
              <w:rPr>
                <w:rFonts w:cs="Arial"/>
                <w:sz w:val="20"/>
              </w:rPr>
            </w:pPr>
            <w:r>
              <w:rPr>
                <w:rFonts w:cs="Arial"/>
                <w:sz w:val="20"/>
              </w:rPr>
              <w:t>7.794</w:t>
            </w:r>
          </w:p>
        </w:tc>
        <w:tc>
          <w:tcPr>
            <w:tcW w:w="900" w:type="dxa"/>
            <w:tcBorders>
              <w:top w:val="nil"/>
              <w:left w:val="nil"/>
              <w:bottom w:val="nil"/>
              <w:right w:val="single" w:sz="4" w:space="0" w:color="auto"/>
            </w:tcBorders>
            <w:shd w:val="clear" w:color="auto" w:fill="auto"/>
            <w:noWrap/>
          </w:tcPr>
          <w:p w14:paraId="43179055" w14:textId="77777777" w:rsidR="00381066" w:rsidRDefault="00381066" w:rsidP="00713829">
            <w:pPr>
              <w:jc w:val="right"/>
              <w:rPr>
                <w:rFonts w:cs="Arial"/>
                <w:sz w:val="20"/>
              </w:rPr>
            </w:pPr>
            <w:r>
              <w:rPr>
                <w:rFonts w:cs="Arial"/>
                <w:sz w:val="20"/>
              </w:rPr>
              <w:t>12.311</w:t>
            </w:r>
          </w:p>
        </w:tc>
        <w:tc>
          <w:tcPr>
            <w:tcW w:w="1197" w:type="dxa"/>
            <w:tcBorders>
              <w:top w:val="nil"/>
              <w:left w:val="nil"/>
              <w:bottom w:val="nil"/>
              <w:right w:val="nil"/>
            </w:tcBorders>
            <w:shd w:val="clear" w:color="auto" w:fill="auto"/>
            <w:noWrap/>
          </w:tcPr>
          <w:p w14:paraId="7A08DE3F" w14:textId="77777777" w:rsidR="00381066" w:rsidRDefault="00381066" w:rsidP="00713829">
            <w:pPr>
              <w:jc w:val="right"/>
              <w:rPr>
                <w:rFonts w:cs="Arial"/>
                <w:sz w:val="20"/>
              </w:rPr>
            </w:pPr>
            <w:r>
              <w:rPr>
                <w:rFonts w:cs="Arial"/>
                <w:sz w:val="20"/>
              </w:rPr>
              <w:t>1.156</w:t>
            </w:r>
          </w:p>
        </w:tc>
        <w:tc>
          <w:tcPr>
            <w:tcW w:w="796" w:type="dxa"/>
            <w:tcBorders>
              <w:top w:val="nil"/>
              <w:left w:val="nil"/>
              <w:bottom w:val="nil"/>
              <w:right w:val="nil"/>
            </w:tcBorders>
            <w:shd w:val="clear" w:color="auto" w:fill="auto"/>
            <w:noWrap/>
          </w:tcPr>
          <w:p w14:paraId="41432121" w14:textId="77777777" w:rsidR="00381066" w:rsidRDefault="00381066" w:rsidP="00713829">
            <w:pPr>
              <w:jc w:val="right"/>
              <w:rPr>
                <w:rFonts w:cs="Arial"/>
                <w:sz w:val="20"/>
              </w:rPr>
            </w:pPr>
            <w:r>
              <w:rPr>
                <w:rFonts w:cs="Arial"/>
                <w:sz w:val="20"/>
              </w:rPr>
              <w:t>0.785</w:t>
            </w:r>
          </w:p>
        </w:tc>
        <w:tc>
          <w:tcPr>
            <w:tcW w:w="900" w:type="dxa"/>
            <w:tcBorders>
              <w:top w:val="nil"/>
              <w:left w:val="nil"/>
              <w:bottom w:val="nil"/>
              <w:right w:val="single" w:sz="4" w:space="0" w:color="auto"/>
            </w:tcBorders>
            <w:shd w:val="clear" w:color="auto" w:fill="auto"/>
            <w:noWrap/>
          </w:tcPr>
          <w:p w14:paraId="475ACDC6" w14:textId="77777777" w:rsidR="00381066" w:rsidRDefault="00381066" w:rsidP="00713829">
            <w:pPr>
              <w:jc w:val="right"/>
              <w:rPr>
                <w:rFonts w:cs="Arial"/>
                <w:sz w:val="20"/>
              </w:rPr>
            </w:pPr>
            <w:r>
              <w:rPr>
                <w:rFonts w:cs="Arial"/>
                <w:sz w:val="20"/>
              </w:rPr>
              <w:t>1.643</w:t>
            </w:r>
          </w:p>
        </w:tc>
      </w:tr>
      <w:tr w:rsidR="00381066" w14:paraId="113127E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AB40C1C" w14:textId="77777777" w:rsidR="00381066" w:rsidRDefault="00381066" w:rsidP="00713829">
            <w:pPr>
              <w:rPr>
                <w:rFonts w:cs="Arial"/>
                <w:sz w:val="20"/>
              </w:rPr>
            </w:pPr>
            <w:r>
              <w:rPr>
                <w:rFonts w:cs="Arial"/>
                <w:sz w:val="20"/>
              </w:rPr>
              <w:t>2005</w:t>
            </w:r>
          </w:p>
        </w:tc>
        <w:tc>
          <w:tcPr>
            <w:tcW w:w="1116" w:type="dxa"/>
            <w:tcBorders>
              <w:top w:val="nil"/>
              <w:left w:val="single" w:sz="4" w:space="0" w:color="auto"/>
              <w:bottom w:val="nil"/>
              <w:right w:val="nil"/>
            </w:tcBorders>
            <w:shd w:val="clear" w:color="auto" w:fill="auto"/>
            <w:noWrap/>
          </w:tcPr>
          <w:p w14:paraId="7841751F" w14:textId="77777777" w:rsidR="00381066" w:rsidRDefault="00381066" w:rsidP="00713829">
            <w:pPr>
              <w:jc w:val="right"/>
              <w:rPr>
                <w:rFonts w:cs="Arial"/>
                <w:sz w:val="20"/>
              </w:rPr>
            </w:pPr>
            <w:r>
              <w:rPr>
                <w:rFonts w:cs="Arial"/>
                <w:sz w:val="20"/>
              </w:rPr>
              <w:t>99.125</w:t>
            </w:r>
          </w:p>
        </w:tc>
        <w:tc>
          <w:tcPr>
            <w:tcW w:w="1080" w:type="dxa"/>
            <w:gridSpan w:val="2"/>
            <w:tcBorders>
              <w:top w:val="nil"/>
              <w:left w:val="nil"/>
              <w:bottom w:val="nil"/>
              <w:right w:val="nil"/>
            </w:tcBorders>
            <w:shd w:val="clear" w:color="auto" w:fill="auto"/>
            <w:noWrap/>
          </w:tcPr>
          <w:p w14:paraId="02372199" w14:textId="77777777" w:rsidR="00381066" w:rsidRDefault="00381066" w:rsidP="00713829">
            <w:pPr>
              <w:jc w:val="right"/>
              <w:rPr>
                <w:rFonts w:cs="Arial"/>
                <w:sz w:val="20"/>
              </w:rPr>
            </w:pPr>
            <w:r>
              <w:rPr>
                <w:rFonts w:cs="Arial"/>
                <w:sz w:val="20"/>
              </w:rPr>
              <w:t>88.636</w:t>
            </w:r>
          </w:p>
        </w:tc>
        <w:tc>
          <w:tcPr>
            <w:tcW w:w="990" w:type="dxa"/>
            <w:tcBorders>
              <w:top w:val="nil"/>
              <w:left w:val="nil"/>
              <w:bottom w:val="nil"/>
              <w:right w:val="nil"/>
            </w:tcBorders>
            <w:shd w:val="clear" w:color="auto" w:fill="auto"/>
            <w:noWrap/>
          </w:tcPr>
          <w:p w14:paraId="18109D76" w14:textId="77777777" w:rsidR="00381066" w:rsidRDefault="00381066" w:rsidP="00713829">
            <w:pPr>
              <w:jc w:val="right"/>
              <w:rPr>
                <w:rFonts w:cs="Arial"/>
                <w:sz w:val="20"/>
              </w:rPr>
            </w:pPr>
            <w:r>
              <w:rPr>
                <w:rFonts w:cs="Arial"/>
                <w:sz w:val="20"/>
              </w:rPr>
              <w:t>110.505</w:t>
            </w:r>
          </w:p>
        </w:tc>
        <w:tc>
          <w:tcPr>
            <w:tcW w:w="1098" w:type="dxa"/>
            <w:tcBorders>
              <w:top w:val="nil"/>
              <w:left w:val="single" w:sz="4" w:space="0" w:color="auto"/>
              <w:bottom w:val="nil"/>
              <w:right w:val="nil"/>
            </w:tcBorders>
            <w:shd w:val="clear" w:color="auto" w:fill="auto"/>
            <w:noWrap/>
          </w:tcPr>
          <w:p w14:paraId="50757828" w14:textId="77777777" w:rsidR="00381066" w:rsidRDefault="00381066" w:rsidP="00713829">
            <w:pPr>
              <w:jc w:val="right"/>
              <w:rPr>
                <w:rFonts w:cs="Arial"/>
                <w:sz w:val="20"/>
              </w:rPr>
            </w:pPr>
            <w:r>
              <w:rPr>
                <w:rFonts w:cs="Arial"/>
                <w:sz w:val="20"/>
              </w:rPr>
              <w:t>29.991</w:t>
            </w:r>
          </w:p>
        </w:tc>
        <w:tc>
          <w:tcPr>
            <w:tcW w:w="900" w:type="dxa"/>
            <w:gridSpan w:val="2"/>
            <w:tcBorders>
              <w:top w:val="nil"/>
              <w:left w:val="nil"/>
              <w:bottom w:val="nil"/>
              <w:right w:val="nil"/>
            </w:tcBorders>
            <w:shd w:val="clear" w:color="auto" w:fill="auto"/>
            <w:noWrap/>
          </w:tcPr>
          <w:p w14:paraId="458F8187" w14:textId="77777777" w:rsidR="00381066" w:rsidRDefault="00381066" w:rsidP="00713829">
            <w:pPr>
              <w:jc w:val="right"/>
              <w:rPr>
                <w:rFonts w:cs="Arial"/>
                <w:sz w:val="20"/>
              </w:rPr>
            </w:pPr>
            <w:r>
              <w:rPr>
                <w:rFonts w:cs="Arial"/>
                <w:sz w:val="20"/>
              </w:rPr>
              <w:t>23.604</w:t>
            </w:r>
          </w:p>
        </w:tc>
        <w:tc>
          <w:tcPr>
            <w:tcW w:w="900" w:type="dxa"/>
            <w:tcBorders>
              <w:top w:val="nil"/>
              <w:left w:val="nil"/>
              <w:bottom w:val="nil"/>
              <w:right w:val="single" w:sz="4" w:space="0" w:color="auto"/>
            </w:tcBorders>
            <w:shd w:val="clear" w:color="auto" w:fill="auto"/>
            <w:noWrap/>
          </w:tcPr>
          <w:p w14:paraId="2D690092" w14:textId="77777777" w:rsidR="00381066" w:rsidRDefault="00381066" w:rsidP="00713829">
            <w:pPr>
              <w:jc w:val="right"/>
              <w:rPr>
                <w:rFonts w:cs="Arial"/>
                <w:sz w:val="20"/>
              </w:rPr>
            </w:pPr>
            <w:r>
              <w:rPr>
                <w:rFonts w:cs="Arial"/>
                <w:sz w:val="20"/>
              </w:rPr>
              <w:t>37.392</w:t>
            </w:r>
          </w:p>
        </w:tc>
        <w:tc>
          <w:tcPr>
            <w:tcW w:w="1089" w:type="dxa"/>
            <w:tcBorders>
              <w:top w:val="nil"/>
              <w:left w:val="nil"/>
              <w:bottom w:val="nil"/>
              <w:right w:val="nil"/>
            </w:tcBorders>
            <w:shd w:val="clear" w:color="auto" w:fill="auto"/>
            <w:noWrap/>
          </w:tcPr>
          <w:p w14:paraId="3047A36D" w14:textId="77777777" w:rsidR="00381066" w:rsidRDefault="00381066" w:rsidP="00713829">
            <w:pPr>
              <w:jc w:val="right"/>
              <w:rPr>
                <w:rFonts w:cs="Arial"/>
                <w:sz w:val="20"/>
              </w:rPr>
            </w:pPr>
            <w:r>
              <w:rPr>
                <w:rFonts w:cs="Arial"/>
                <w:sz w:val="20"/>
              </w:rPr>
              <w:t>10.507</w:t>
            </w:r>
          </w:p>
        </w:tc>
        <w:tc>
          <w:tcPr>
            <w:tcW w:w="855" w:type="dxa"/>
            <w:tcBorders>
              <w:top w:val="nil"/>
              <w:left w:val="nil"/>
              <w:bottom w:val="nil"/>
              <w:right w:val="nil"/>
            </w:tcBorders>
            <w:shd w:val="clear" w:color="auto" w:fill="auto"/>
            <w:noWrap/>
          </w:tcPr>
          <w:p w14:paraId="475563E4" w14:textId="77777777" w:rsidR="00381066" w:rsidRDefault="00381066" w:rsidP="00713829">
            <w:pPr>
              <w:jc w:val="right"/>
              <w:rPr>
                <w:rFonts w:cs="Arial"/>
                <w:sz w:val="20"/>
              </w:rPr>
            </w:pPr>
            <w:r>
              <w:rPr>
                <w:rFonts w:cs="Arial"/>
                <w:sz w:val="20"/>
              </w:rPr>
              <w:t>8.172</w:t>
            </w:r>
          </w:p>
        </w:tc>
        <w:tc>
          <w:tcPr>
            <w:tcW w:w="900" w:type="dxa"/>
            <w:tcBorders>
              <w:top w:val="nil"/>
              <w:left w:val="nil"/>
              <w:bottom w:val="nil"/>
              <w:right w:val="single" w:sz="4" w:space="0" w:color="auto"/>
            </w:tcBorders>
            <w:shd w:val="clear" w:color="auto" w:fill="auto"/>
            <w:noWrap/>
          </w:tcPr>
          <w:p w14:paraId="31E5ECC2" w14:textId="77777777" w:rsidR="00381066" w:rsidRDefault="00381066" w:rsidP="00713829">
            <w:pPr>
              <w:jc w:val="right"/>
              <w:rPr>
                <w:rFonts w:cs="Arial"/>
                <w:sz w:val="20"/>
              </w:rPr>
            </w:pPr>
            <w:r>
              <w:rPr>
                <w:rFonts w:cs="Arial"/>
                <w:sz w:val="20"/>
              </w:rPr>
              <w:t>13.302</w:t>
            </w:r>
          </w:p>
        </w:tc>
        <w:tc>
          <w:tcPr>
            <w:tcW w:w="1197" w:type="dxa"/>
            <w:tcBorders>
              <w:top w:val="nil"/>
              <w:left w:val="nil"/>
              <w:bottom w:val="nil"/>
              <w:right w:val="nil"/>
            </w:tcBorders>
            <w:shd w:val="clear" w:color="auto" w:fill="auto"/>
            <w:noWrap/>
          </w:tcPr>
          <w:p w14:paraId="5CB89A87" w14:textId="77777777" w:rsidR="00381066" w:rsidRDefault="00381066" w:rsidP="00713829">
            <w:pPr>
              <w:jc w:val="right"/>
              <w:rPr>
                <w:rFonts w:cs="Arial"/>
                <w:sz w:val="20"/>
              </w:rPr>
            </w:pPr>
            <w:r>
              <w:rPr>
                <w:rFonts w:cs="Arial"/>
                <w:sz w:val="20"/>
              </w:rPr>
              <w:t>0.574</w:t>
            </w:r>
          </w:p>
        </w:tc>
        <w:tc>
          <w:tcPr>
            <w:tcW w:w="796" w:type="dxa"/>
            <w:tcBorders>
              <w:top w:val="nil"/>
              <w:left w:val="nil"/>
              <w:bottom w:val="nil"/>
              <w:right w:val="nil"/>
            </w:tcBorders>
            <w:shd w:val="clear" w:color="auto" w:fill="auto"/>
            <w:noWrap/>
          </w:tcPr>
          <w:p w14:paraId="310D14E5" w14:textId="77777777" w:rsidR="00381066" w:rsidRDefault="00381066" w:rsidP="00713829">
            <w:pPr>
              <w:jc w:val="right"/>
              <w:rPr>
                <w:rFonts w:cs="Arial"/>
                <w:sz w:val="20"/>
              </w:rPr>
            </w:pPr>
            <w:r>
              <w:rPr>
                <w:rFonts w:cs="Arial"/>
                <w:sz w:val="20"/>
              </w:rPr>
              <w:t>0.277</w:t>
            </w:r>
          </w:p>
        </w:tc>
        <w:tc>
          <w:tcPr>
            <w:tcW w:w="900" w:type="dxa"/>
            <w:tcBorders>
              <w:top w:val="nil"/>
              <w:left w:val="nil"/>
              <w:bottom w:val="nil"/>
              <w:right w:val="single" w:sz="4" w:space="0" w:color="auto"/>
            </w:tcBorders>
            <w:shd w:val="clear" w:color="auto" w:fill="auto"/>
            <w:noWrap/>
          </w:tcPr>
          <w:p w14:paraId="5DE76597" w14:textId="77777777" w:rsidR="00381066" w:rsidRDefault="00381066" w:rsidP="00713829">
            <w:pPr>
              <w:jc w:val="right"/>
              <w:rPr>
                <w:rFonts w:cs="Arial"/>
                <w:sz w:val="20"/>
              </w:rPr>
            </w:pPr>
            <w:r>
              <w:rPr>
                <w:rFonts w:cs="Arial"/>
                <w:sz w:val="20"/>
              </w:rPr>
              <w:t>1.058</w:t>
            </w:r>
          </w:p>
        </w:tc>
      </w:tr>
      <w:tr w:rsidR="00381066" w14:paraId="1912A31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5D383EF" w14:textId="77777777" w:rsidR="00381066" w:rsidRDefault="00381066" w:rsidP="00713829">
            <w:pPr>
              <w:rPr>
                <w:rFonts w:cs="Arial"/>
                <w:sz w:val="20"/>
              </w:rPr>
            </w:pPr>
            <w:r>
              <w:rPr>
                <w:rFonts w:cs="Arial"/>
                <w:sz w:val="20"/>
              </w:rPr>
              <w:t>2006</w:t>
            </w:r>
          </w:p>
        </w:tc>
        <w:tc>
          <w:tcPr>
            <w:tcW w:w="1116" w:type="dxa"/>
            <w:tcBorders>
              <w:top w:val="nil"/>
              <w:left w:val="single" w:sz="4" w:space="0" w:color="auto"/>
              <w:bottom w:val="nil"/>
              <w:right w:val="nil"/>
            </w:tcBorders>
            <w:shd w:val="clear" w:color="auto" w:fill="auto"/>
            <w:noWrap/>
          </w:tcPr>
          <w:p w14:paraId="3E792D35" w14:textId="77777777" w:rsidR="00381066" w:rsidRDefault="00381066" w:rsidP="00713829">
            <w:pPr>
              <w:jc w:val="right"/>
              <w:rPr>
                <w:rFonts w:cs="Arial"/>
                <w:sz w:val="20"/>
              </w:rPr>
            </w:pPr>
            <w:r>
              <w:rPr>
                <w:rFonts w:cs="Arial"/>
                <w:sz w:val="20"/>
              </w:rPr>
              <w:t>84.164</w:t>
            </w:r>
          </w:p>
        </w:tc>
        <w:tc>
          <w:tcPr>
            <w:tcW w:w="1080" w:type="dxa"/>
            <w:gridSpan w:val="2"/>
            <w:tcBorders>
              <w:top w:val="nil"/>
              <w:left w:val="nil"/>
              <w:bottom w:val="nil"/>
              <w:right w:val="nil"/>
            </w:tcBorders>
            <w:shd w:val="clear" w:color="auto" w:fill="auto"/>
            <w:noWrap/>
          </w:tcPr>
          <w:p w14:paraId="49C82BBC" w14:textId="77777777" w:rsidR="00381066" w:rsidRDefault="00381066" w:rsidP="00713829">
            <w:pPr>
              <w:jc w:val="right"/>
              <w:rPr>
                <w:rFonts w:cs="Arial"/>
                <w:sz w:val="20"/>
              </w:rPr>
            </w:pPr>
            <w:r>
              <w:rPr>
                <w:rFonts w:cs="Arial"/>
                <w:sz w:val="20"/>
              </w:rPr>
              <w:t>74.958</w:t>
            </w:r>
          </w:p>
        </w:tc>
        <w:tc>
          <w:tcPr>
            <w:tcW w:w="990" w:type="dxa"/>
            <w:tcBorders>
              <w:top w:val="nil"/>
              <w:left w:val="nil"/>
              <w:bottom w:val="nil"/>
              <w:right w:val="nil"/>
            </w:tcBorders>
            <w:shd w:val="clear" w:color="auto" w:fill="auto"/>
            <w:noWrap/>
          </w:tcPr>
          <w:p w14:paraId="1F42B134" w14:textId="77777777" w:rsidR="00381066" w:rsidRDefault="00381066" w:rsidP="00713829">
            <w:pPr>
              <w:jc w:val="right"/>
              <w:rPr>
                <w:rFonts w:cs="Arial"/>
                <w:sz w:val="20"/>
              </w:rPr>
            </w:pPr>
            <w:r>
              <w:rPr>
                <w:rFonts w:cs="Arial"/>
                <w:sz w:val="20"/>
              </w:rPr>
              <w:t>94.181</w:t>
            </w:r>
          </w:p>
        </w:tc>
        <w:tc>
          <w:tcPr>
            <w:tcW w:w="1098" w:type="dxa"/>
            <w:tcBorders>
              <w:top w:val="nil"/>
              <w:left w:val="single" w:sz="4" w:space="0" w:color="auto"/>
              <w:bottom w:val="nil"/>
              <w:right w:val="nil"/>
            </w:tcBorders>
            <w:shd w:val="clear" w:color="auto" w:fill="auto"/>
            <w:noWrap/>
          </w:tcPr>
          <w:p w14:paraId="5C94CC90" w14:textId="77777777" w:rsidR="00381066" w:rsidRDefault="00381066" w:rsidP="00713829">
            <w:pPr>
              <w:jc w:val="right"/>
              <w:rPr>
                <w:rFonts w:cs="Arial"/>
                <w:sz w:val="20"/>
              </w:rPr>
            </w:pPr>
            <w:r>
              <w:rPr>
                <w:rFonts w:cs="Arial"/>
                <w:sz w:val="20"/>
              </w:rPr>
              <w:t>29.213</w:t>
            </w:r>
          </w:p>
        </w:tc>
        <w:tc>
          <w:tcPr>
            <w:tcW w:w="900" w:type="dxa"/>
            <w:gridSpan w:val="2"/>
            <w:tcBorders>
              <w:top w:val="nil"/>
              <w:left w:val="nil"/>
              <w:bottom w:val="nil"/>
              <w:right w:val="nil"/>
            </w:tcBorders>
            <w:shd w:val="clear" w:color="auto" w:fill="auto"/>
            <w:noWrap/>
          </w:tcPr>
          <w:p w14:paraId="5378A4C0" w14:textId="77777777" w:rsidR="00381066" w:rsidRDefault="00381066" w:rsidP="00713829">
            <w:pPr>
              <w:jc w:val="right"/>
              <w:rPr>
                <w:rFonts w:cs="Arial"/>
                <w:sz w:val="20"/>
              </w:rPr>
            </w:pPr>
            <w:r>
              <w:rPr>
                <w:rFonts w:cs="Arial"/>
                <w:sz w:val="20"/>
              </w:rPr>
              <w:t>24.788</w:t>
            </w:r>
          </w:p>
        </w:tc>
        <w:tc>
          <w:tcPr>
            <w:tcW w:w="900" w:type="dxa"/>
            <w:tcBorders>
              <w:top w:val="nil"/>
              <w:left w:val="nil"/>
              <w:bottom w:val="nil"/>
              <w:right w:val="single" w:sz="4" w:space="0" w:color="auto"/>
            </w:tcBorders>
            <w:shd w:val="clear" w:color="auto" w:fill="auto"/>
            <w:noWrap/>
          </w:tcPr>
          <w:p w14:paraId="56553DEE" w14:textId="77777777" w:rsidR="00381066" w:rsidRDefault="00381066" w:rsidP="00713829">
            <w:pPr>
              <w:jc w:val="right"/>
              <w:rPr>
                <w:rFonts w:cs="Arial"/>
                <w:sz w:val="20"/>
              </w:rPr>
            </w:pPr>
            <w:r>
              <w:rPr>
                <w:rFonts w:cs="Arial"/>
                <w:sz w:val="20"/>
              </w:rPr>
              <w:t>34.197</w:t>
            </w:r>
          </w:p>
        </w:tc>
        <w:tc>
          <w:tcPr>
            <w:tcW w:w="1089" w:type="dxa"/>
            <w:tcBorders>
              <w:top w:val="nil"/>
              <w:left w:val="nil"/>
              <w:bottom w:val="nil"/>
              <w:right w:val="nil"/>
            </w:tcBorders>
            <w:shd w:val="clear" w:color="auto" w:fill="auto"/>
            <w:noWrap/>
          </w:tcPr>
          <w:p w14:paraId="1F35A7AF" w14:textId="77777777" w:rsidR="00381066" w:rsidRDefault="00381066" w:rsidP="00713829">
            <w:pPr>
              <w:jc w:val="right"/>
              <w:rPr>
                <w:rFonts w:cs="Arial"/>
                <w:sz w:val="20"/>
              </w:rPr>
            </w:pPr>
            <w:r>
              <w:rPr>
                <w:rFonts w:cs="Arial"/>
                <w:sz w:val="20"/>
              </w:rPr>
              <w:t>5.762</w:t>
            </w:r>
          </w:p>
        </w:tc>
        <w:tc>
          <w:tcPr>
            <w:tcW w:w="855" w:type="dxa"/>
            <w:tcBorders>
              <w:top w:val="nil"/>
              <w:left w:val="nil"/>
              <w:bottom w:val="nil"/>
              <w:right w:val="nil"/>
            </w:tcBorders>
            <w:shd w:val="clear" w:color="auto" w:fill="auto"/>
            <w:noWrap/>
          </w:tcPr>
          <w:p w14:paraId="686E9E57" w14:textId="77777777" w:rsidR="00381066" w:rsidRDefault="00381066" w:rsidP="00713829">
            <w:pPr>
              <w:jc w:val="right"/>
              <w:rPr>
                <w:rFonts w:cs="Arial"/>
                <w:sz w:val="20"/>
              </w:rPr>
            </w:pPr>
            <w:r>
              <w:rPr>
                <w:rFonts w:cs="Arial"/>
                <w:sz w:val="20"/>
              </w:rPr>
              <w:t>4.408</w:t>
            </w:r>
          </w:p>
        </w:tc>
        <w:tc>
          <w:tcPr>
            <w:tcW w:w="900" w:type="dxa"/>
            <w:tcBorders>
              <w:top w:val="nil"/>
              <w:left w:val="nil"/>
              <w:bottom w:val="nil"/>
              <w:right w:val="single" w:sz="4" w:space="0" w:color="auto"/>
            </w:tcBorders>
            <w:shd w:val="clear" w:color="auto" w:fill="auto"/>
            <w:noWrap/>
          </w:tcPr>
          <w:p w14:paraId="76BD7187" w14:textId="77777777" w:rsidR="00381066" w:rsidRDefault="00381066" w:rsidP="00713829">
            <w:pPr>
              <w:jc w:val="right"/>
              <w:rPr>
                <w:rFonts w:cs="Arial"/>
                <w:sz w:val="20"/>
              </w:rPr>
            </w:pPr>
            <w:r>
              <w:rPr>
                <w:rFonts w:cs="Arial"/>
                <w:sz w:val="20"/>
              </w:rPr>
              <w:t>7.402</w:t>
            </w:r>
          </w:p>
        </w:tc>
        <w:tc>
          <w:tcPr>
            <w:tcW w:w="1197" w:type="dxa"/>
            <w:tcBorders>
              <w:top w:val="nil"/>
              <w:left w:val="nil"/>
              <w:bottom w:val="nil"/>
              <w:right w:val="nil"/>
            </w:tcBorders>
            <w:shd w:val="clear" w:color="auto" w:fill="auto"/>
            <w:noWrap/>
          </w:tcPr>
          <w:p w14:paraId="5CB946E5" w14:textId="77777777" w:rsidR="00381066" w:rsidRDefault="00381066" w:rsidP="00713829">
            <w:pPr>
              <w:jc w:val="right"/>
              <w:rPr>
                <w:rFonts w:cs="Arial"/>
                <w:sz w:val="20"/>
              </w:rPr>
            </w:pPr>
            <w:r>
              <w:rPr>
                <w:rFonts w:cs="Arial"/>
                <w:sz w:val="20"/>
              </w:rPr>
              <w:t>1.009</w:t>
            </w:r>
          </w:p>
        </w:tc>
        <w:tc>
          <w:tcPr>
            <w:tcW w:w="796" w:type="dxa"/>
            <w:tcBorders>
              <w:top w:val="nil"/>
              <w:left w:val="nil"/>
              <w:bottom w:val="nil"/>
              <w:right w:val="nil"/>
            </w:tcBorders>
            <w:shd w:val="clear" w:color="auto" w:fill="auto"/>
            <w:noWrap/>
          </w:tcPr>
          <w:p w14:paraId="4AE1ACF6" w14:textId="77777777" w:rsidR="00381066" w:rsidRDefault="00381066" w:rsidP="00713829">
            <w:pPr>
              <w:jc w:val="right"/>
              <w:rPr>
                <w:rFonts w:cs="Arial"/>
                <w:sz w:val="20"/>
              </w:rPr>
            </w:pPr>
            <w:r>
              <w:rPr>
                <w:rFonts w:cs="Arial"/>
                <w:sz w:val="20"/>
              </w:rPr>
              <w:t>0.636</w:t>
            </w:r>
          </w:p>
        </w:tc>
        <w:tc>
          <w:tcPr>
            <w:tcW w:w="900" w:type="dxa"/>
            <w:tcBorders>
              <w:top w:val="nil"/>
              <w:left w:val="nil"/>
              <w:bottom w:val="nil"/>
              <w:right w:val="single" w:sz="4" w:space="0" w:color="auto"/>
            </w:tcBorders>
            <w:shd w:val="clear" w:color="auto" w:fill="auto"/>
            <w:noWrap/>
          </w:tcPr>
          <w:p w14:paraId="4EB5372D" w14:textId="77777777" w:rsidR="00381066" w:rsidRDefault="00381066" w:rsidP="00713829">
            <w:pPr>
              <w:jc w:val="right"/>
              <w:rPr>
                <w:rFonts w:cs="Arial"/>
                <w:sz w:val="20"/>
              </w:rPr>
            </w:pPr>
            <w:r>
              <w:rPr>
                <w:rFonts w:cs="Arial"/>
                <w:sz w:val="20"/>
              </w:rPr>
              <w:t>1.523</w:t>
            </w:r>
          </w:p>
        </w:tc>
      </w:tr>
      <w:tr w:rsidR="00381066" w14:paraId="46CE663F" w14:textId="77777777" w:rsidTr="00713829">
        <w:trPr>
          <w:trHeight w:val="255"/>
          <w:jc w:val="center"/>
        </w:trPr>
        <w:tc>
          <w:tcPr>
            <w:tcW w:w="918" w:type="dxa"/>
            <w:tcBorders>
              <w:top w:val="nil"/>
              <w:left w:val="single" w:sz="4" w:space="0" w:color="auto"/>
              <w:bottom w:val="nil"/>
              <w:right w:val="nil"/>
            </w:tcBorders>
            <w:shd w:val="clear" w:color="auto" w:fill="auto"/>
            <w:noWrap/>
          </w:tcPr>
          <w:p w14:paraId="7B06CEB0" w14:textId="77777777" w:rsidR="00381066" w:rsidRDefault="00381066" w:rsidP="00713829">
            <w:pPr>
              <w:rPr>
                <w:rFonts w:cs="Arial"/>
                <w:sz w:val="20"/>
              </w:rPr>
            </w:pPr>
            <w:r>
              <w:rPr>
                <w:rFonts w:cs="Arial"/>
                <w:sz w:val="20"/>
              </w:rPr>
              <w:t>2007</w:t>
            </w:r>
          </w:p>
        </w:tc>
        <w:tc>
          <w:tcPr>
            <w:tcW w:w="1116" w:type="dxa"/>
            <w:tcBorders>
              <w:top w:val="nil"/>
              <w:left w:val="single" w:sz="4" w:space="0" w:color="auto"/>
              <w:bottom w:val="nil"/>
              <w:right w:val="nil"/>
            </w:tcBorders>
            <w:shd w:val="clear" w:color="auto" w:fill="auto"/>
            <w:noWrap/>
          </w:tcPr>
          <w:p w14:paraId="4F343E62" w14:textId="77777777" w:rsidR="00381066" w:rsidRDefault="00381066" w:rsidP="00713829">
            <w:pPr>
              <w:jc w:val="right"/>
              <w:rPr>
                <w:rFonts w:cs="Arial"/>
                <w:sz w:val="20"/>
              </w:rPr>
            </w:pPr>
            <w:r>
              <w:rPr>
                <w:rFonts w:cs="Arial"/>
                <w:sz w:val="20"/>
              </w:rPr>
              <w:t>62.847</w:t>
            </w:r>
          </w:p>
        </w:tc>
        <w:tc>
          <w:tcPr>
            <w:tcW w:w="1080" w:type="dxa"/>
            <w:gridSpan w:val="2"/>
            <w:tcBorders>
              <w:top w:val="nil"/>
              <w:left w:val="nil"/>
              <w:bottom w:val="nil"/>
              <w:right w:val="nil"/>
            </w:tcBorders>
            <w:shd w:val="clear" w:color="auto" w:fill="auto"/>
            <w:noWrap/>
          </w:tcPr>
          <w:p w14:paraId="224A069A" w14:textId="77777777" w:rsidR="00381066" w:rsidRDefault="00381066" w:rsidP="00713829">
            <w:pPr>
              <w:jc w:val="right"/>
              <w:rPr>
                <w:rFonts w:cs="Arial"/>
                <w:sz w:val="20"/>
              </w:rPr>
            </w:pPr>
            <w:r>
              <w:rPr>
                <w:rFonts w:cs="Arial"/>
                <w:sz w:val="20"/>
              </w:rPr>
              <w:t>55.660</w:t>
            </w:r>
          </w:p>
        </w:tc>
        <w:tc>
          <w:tcPr>
            <w:tcW w:w="990" w:type="dxa"/>
            <w:tcBorders>
              <w:top w:val="nil"/>
              <w:left w:val="nil"/>
              <w:bottom w:val="nil"/>
              <w:right w:val="nil"/>
            </w:tcBorders>
            <w:shd w:val="clear" w:color="auto" w:fill="auto"/>
            <w:noWrap/>
          </w:tcPr>
          <w:p w14:paraId="0CEC02FD" w14:textId="77777777" w:rsidR="00381066" w:rsidRDefault="00381066" w:rsidP="00713829">
            <w:pPr>
              <w:jc w:val="right"/>
              <w:rPr>
                <w:rFonts w:cs="Arial"/>
                <w:sz w:val="20"/>
              </w:rPr>
            </w:pPr>
            <w:r>
              <w:rPr>
                <w:rFonts w:cs="Arial"/>
                <w:sz w:val="20"/>
              </w:rPr>
              <w:t>70.699</w:t>
            </w:r>
          </w:p>
        </w:tc>
        <w:tc>
          <w:tcPr>
            <w:tcW w:w="1098" w:type="dxa"/>
            <w:tcBorders>
              <w:top w:val="nil"/>
              <w:left w:val="single" w:sz="4" w:space="0" w:color="auto"/>
              <w:bottom w:val="nil"/>
              <w:right w:val="nil"/>
            </w:tcBorders>
            <w:shd w:val="clear" w:color="auto" w:fill="auto"/>
            <w:noWrap/>
          </w:tcPr>
          <w:p w14:paraId="553B4A7F" w14:textId="77777777" w:rsidR="00381066" w:rsidRDefault="00381066" w:rsidP="00713829">
            <w:pPr>
              <w:jc w:val="right"/>
              <w:rPr>
                <w:rFonts w:cs="Arial"/>
                <w:sz w:val="20"/>
              </w:rPr>
            </w:pPr>
            <w:r>
              <w:rPr>
                <w:rFonts w:cs="Arial"/>
                <w:sz w:val="20"/>
              </w:rPr>
              <w:t>31.499</w:t>
            </w:r>
          </w:p>
        </w:tc>
        <w:tc>
          <w:tcPr>
            <w:tcW w:w="900" w:type="dxa"/>
            <w:gridSpan w:val="2"/>
            <w:tcBorders>
              <w:top w:val="nil"/>
              <w:left w:val="nil"/>
              <w:bottom w:val="nil"/>
              <w:right w:val="nil"/>
            </w:tcBorders>
            <w:shd w:val="clear" w:color="auto" w:fill="auto"/>
            <w:noWrap/>
          </w:tcPr>
          <w:p w14:paraId="5EA5D8E1" w14:textId="77777777" w:rsidR="00381066" w:rsidRDefault="00381066" w:rsidP="00713829">
            <w:pPr>
              <w:jc w:val="right"/>
              <w:rPr>
                <w:rFonts w:cs="Arial"/>
                <w:sz w:val="20"/>
              </w:rPr>
            </w:pPr>
            <w:r>
              <w:rPr>
                <w:rFonts w:cs="Arial"/>
                <w:sz w:val="20"/>
              </w:rPr>
              <w:t>26.656</w:t>
            </w:r>
          </w:p>
        </w:tc>
        <w:tc>
          <w:tcPr>
            <w:tcW w:w="900" w:type="dxa"/>
            <w:tcBorders>
              <w:top w:val="nil"/>
              <w:left w:val="nil"/>
              <w:bottom w:val="nil"/>
              <w:right w:val="single" w:sz="4" w:space="0" w:color="auto"/>
            </w:tcBorders>
            <w:shd w:val="clear" w:color="auto" w:fill="auto"/>
            <w:noWrap/>
          </w:tcPr>
          <w:p w14:paraId="1B7E1B6A" w14:textId="77777777" w:rsidR="00381066" w:rsidRDefault="00381066" w:rsidP="00713829">
            <w:pPr>
              <w:jc w:val="right"/>
              <w:rPr>
                <w:rFonts w:cs="Arial"/>
                <w:sz w:val="20"/>
              </w:rPr>
            </w:pPr>
            <w:r>
              <w:rPr>
                <w:rFonts w:cs="Arial"/>
                <w:sz w:val="20"/>
              </w:rPr>
              <w:t>36.963</w:t>
            </w:r>
          </w:p>
        </w:tc>
        <w:tc>
          <w:tcPr>
            <w:tcW w:w="1089" w:type="dxa"/>
            <w:tcBorders>
              <w:top w:val="nil"/>
              <w:left w:val="nil"/>
              <w:bottom w:val="nil"/>
              <w:right w:val="nil"/>
            </w:tcBorders>
            <w:shd w:val="clear" w:color="auto" w:fill="auto"/>
            <w:noWrap/>
          </w:tcPr>
          <w:p w14:paraId="4FEE65A8" w14:textId="77777777" w:rsidR="00381066" w:rsidRDefault="00381066" w:rsidP="00713829">
            <w:pPr>
              <w:jc w:val="right"/>
              <w:rPr>
                <w:rFonts w:cs="Arial"/>
                <w:sz w:val="20"/>
              </w:rPr>
            </w:pPr>
            <w:r>
              <w:rPr>
                <w:rFonts w:cs="Arial"/>
                <w:sz w:val="20"/>
              </w:rPr>
              <w:t>13.993</w:t>
            </w:r>
          </w:p>
        </w:tc>
        <w:tc>
          <w:tcPr>
            <w:tcW w:w="855" w:type="dxa"/>
            <w:tcBorders>
              <w:top w:val="nil"/>
              <w:left w:val="nil"/>
              <w:bottom w:val="nil"/>
              <w:right w:val="nil"/>
            </w:tcBorders>
            <w:shd w:val="clear" w:color="auto" w:fill="auto"/>
            <w:noWrap/>
          </w:tcPr>
          <w:p w14:paraId="07BEC80F" w14:textId="77777777" w:rsidR="00381066" w:rsidRDefault="00381066" w:rsidP="00713829">
            <w:pPr>
              <w:jc w:val="right"/>
              <w:rPr>
                <w:rFonts w:cs="Arial"/>
                <w:sz w:val="20"/>
              </w:rPr>
            </w:pPr>
            <w:r>
              <w:rPr>
                <w:rFonts w:cs="Arial"/>
                <w:sz w:val="20"/>
              </w:rPr>
              <w:t>11.240</w:t>
            </w:r>
          </w:p>
        </w:tc>
        <w:tc>
          <w:tcPr>
            <w:tcW w:w="900" w:type="dxa"/>
            <w:tcBorders>
              <w:top w:val="nil"/>
              <w:left w:val="nil"/>
              <w:bottom w:val="nil"/>
              <w:right w:val="single" w:sz="4" w:space="0" w:color="auto"/>
            </w:tcBorders>
            <w:shd w:val="clear" w:color="auto" w:fill="auto"/>
            <w:noWrap/>
          </w:tcPr>
          <w:p w14:paraId="3D0D9BC0" w14:textId="77777777" w:rsidR="00381066" w:rsidRDefault="00381066" w:rsidP="00713829">
            <w:pPr>
              <w:jc w:val="right"/>
              <w:rPr>
                <w:rFonts w:cs="Arial"/>
                <w:sz w:val="20"/>
              </w:rPr>
            </w:pPr>
            <w:r>
              <w:rPr>
                <w:rFonts w:cs="Arial"/>
                <w:sz w:val="20"/>
              </w:rPr>
              <w:t>17.215</w:t>
            </w:r>
          </w:p>
        </w:tc>
        <w:tc>
          <w:tcPr>
            <w:tcW w:w="1197" w:type="dxa"/>
            <w:tcBorders>
              <w:top w:val="nil"/>
              <w:left w:val="nil"/>
              <w:bottom w:val="nil"/>
              <w:right w:val="nil"/>
            </w:tcBorders>
            <w:shd w:val="clear" w:color="auto" w:fill="auto"/>
            <w:noWrap/>
          </w:tcPr>
          <w:p w14:paraId="4E1CE659" w14:textId="77777777" w:rsidR="00381066" w:rsidRDefault="00381066" w:rsidP="00713829">
            <w:pPr>
              <w:jc w:val="right"/>
              <w:rPr>
                <w:rFonts w:cs="Arial"/>
                <w:sz w:val="20"/>
              </w:rPr>
            </w:pPr>
            <w:r>
              <w:rPr>
                <w:rFonts w:cs="Arial"/>
                <w:sz w:val="20"/>
              </w:rPr>
              <w:t>1.036</w:t>
            </w:r>
          </w:p>
        </w:tc>
        <w:tc>
          <w:tcPr>
            <w:tcW w:w="796" w:type="dxa"/>
            <w:tcBorders>
              <w:top w:val="nil"/>
              <w:left w:val="nil"/>
              <w:bottom w:val="nil"/>
              <w:right w:val="nil"/>
            </w:tcBorders>
            <w:shd w:val="clear" w:color="auto" w:fill="auto"/>
            <w:noWrap/>
          </w:tcPr>
          <w:p w14:paraId="45BDB6C1" w14:textId="77777777" w:rsidR="00381066" w:rsidRDefault="00381066" w:rsidP="00713829">
            <w:pPr>
              <w:jc w:val="right"/>
              <w:rPr>
                <w:rFonts w:cs="Arial"/>
                <w:sz w:val="20"/>
              </w:rPr>
            </w:pPr>
            <w:r>
              <w:rPr>
                <w:rFonts w:cs="Arial"/>
                <w:sz w:val="20"/>
              </w:rPr>
              <w:t>0.646</w:t>
            </w:r>
          </w:p>
        </w:tc>
        <w:tc>
          <w:tcPr>
            <w:tcW w:w="900" w:type="dxa"/>
            <w:tcBorders>
              <w:top w:val="nil"/>
              <w:left w:val="nil"/>
              <w:bottom w:val="nil"/>
              <w:right w:val="single" w:sz="4" w:space="0" w:color="auto"/>
            </w:tcBorders>
            <w:shd w:val="clear" w:color="auto" w:fill="auto"/>
            <w:noWrap/>
          </w:tcPr>
          <w:p w14:paraId="1A18DC76" w14:textId="77777777" w:rsidR="00381066" w:rsidRDefault="00381066" w:rsidP="00713829">
            <w:pPr>
              <w:jc w:val="right"/>
              <w:rPr>
                <w:rFonts w:cs="Arial"/>
                <w:sz w:val="20"/>
              </w:rPr>
            </w:pPr>
            <w:r>
              <w:rPr>
                <w:rFonts w:cs="Arial"/>
                <w:sz w:val="20"/>
              </w:rPr>
              <w:t>1.579</w:t>
            </w:r>
          </w:p>
        </w:tc>
      </w:tr>
      <w:tr w:rsidR="00381066" w14:paraId="64B08555" w14:textId="77777777" w:rsidTr="00713829">
        <w:trPr>
          <w:trHeight w:val="255"/>
          <w:jc w:val="center"/>
        </w:trPr>
        <w:tc>
          <w:tcPr>
            <w:tcW w:w="918" w:type="dxa"/>
            <w:tcBorders>
              <w:top w:val="nil"/>
              <w:left w:val="single" w:sz="4" w:space="0" w:color="auto"/>
              <w:bottom w:val="nil"/>
              <w:right w:val="nil"/>
            </w:tcBorders>
            <w:shd w:val="clear" w:color="auto" w:fill="auto"/>
            <w:noWrap/>
          </w:tcPr>
          <w:p w14:paraId="77354E62" w14:textId="77777777" w:rsidR="00381066" w:rsidRDefault="00381066" w:rsidP="00713829">
            <w:pPr>
              <w:rPr>
                <w:rFonts w:cs="Arial"/>
                <w:sz w:val="20"/>
              </w:rPr>
            </w:pPr>
            <w:r>
              <w:rPr>
                <w:rFonts w:cs="Arial"/>
                <w:sz w:val="20"/>
              </w:rPr>
              <w:t>2008</w:t>
            </w:r>
          </w:p>
        </w:tc>
        <w:tc>
          <w:tcPr>
            <w:tcW w:w="1116" w:type="dxa"/>
            <w:tcBorders>
              <w:top w:val="nil"/>
              <w:left w:val="single" w:sz="4" w:space="0" w:color="auto"/>
              <w:bottom w:val="nil"/>
              <w:right w:val="nil"/>
            </w:tcBorders>
            <w:shd w:val="clear" w:color="auto" w:fill="auto"/>
            <w:noWrap/>
          </w:tcPr>
          <w:p w14:paraId="530CFB17" w14:textId="77777777" w:rsidR="00381066" w:rsidRDefault="00381066" w:rsidP="00713829">
            <w:pPr>
              <w:jc w:val="right"/>
              <w:rPr>
                <w:rFonts w:cs="Arial"/>
                <w:sz w:val="20"/>
              </w:rPr>
            </w:pPr>
            <w:r>
              <w:rPr>
                <w:rFonts w:cs="Arial"/>
                <w:sz w:val="20"/>
              </w:rPr>
              <w:t>49.118</w:t>
            </w:r>
          </w:p>
        </w:tc>
        <w:tc>
          <w:tcPr>
            <w:tcW w:w="1080" w:type="dxa"/>
            <w:gridSpan w:val="2"/>
            <w:tcBorders>
              <w:top w:val="nil"/>
              <w:left w:val="nil"/>
              <w:bottom w:val="nil"/>
              <w:right w:val="nil"/>
            </w:tcBorders>
            <w:shd w:val="clear" w:color="auto" w:fill="auto"/>
            <w:noWrap/>
          </w:tcPr>
          <w:p w14:paraId="34097401" w14:textId="77777777" w:rsidR="00381066" w:rsidRDefault="00381066" w:rsidP="00713829">
            <w:pPr>
              <w:jc w:val="right"/>
              <w:rPr>
                <w:rFonts w:cs="Arial"/>
                <w:sz w:val="20"/>
              </w:rPr>
            </w:pPr>
            <w:r>
              <w:rPr>
                <w:rFonts w:cs="Arial"/>
                <w:sz w:val="20"/>
              </w:rPr>
              <w:t>42.877</w:t>
            </w:r>
          </w:p>
        </w:tc>
        <w:tc>
          <w:tcPr>
            <w:tcW w:w="990" w:type="dxa"/>
            <w:tcBorders>
              <w:top w:val="nil"/>
              <w:left w:val="nil"/>
              <w:bottom w:val="nil"/>
              <w:right w:val="nil"/>
            </w:tcBorders>
            <w:shd w:val="clear" w:color="auto" w:fill="auto"/>
            <w:noWrap/>
          </w:tcPr>
          <w:p w14:paraId="69B40B40" w14:textId="77777777" w:rsidR="00381066" w:rsidRDefault="00381066" w:rsidP="00713829">
            <w:pPr>
              <w:jc w:val="right"/>
              <w:rPr>
                <w:rFonts w:cs="Arial"/>
                <w:sz w:val="20"/>
              </w:rPr>
            </w:pPr>
            <w:r>
              <w:rPr>
                <w:rFonts w:cs="Arial"/>
                <w:sz w:val="20"/>
              </w:rPr>
              <w:t>56.008</w:t>
            </w:r>
          </w:p>
        </w:tc>
        <w:tc>
          <w:tcPr>
            <w:tcW w:w="1098" w:type="dxa"/>
            <w:tcBorders>
              <w:top w:val="nil"/>
              <w:left w:val="single" w:sz="4" w:space="0" w:color="auto"/>
              <w:bottom w:val="nil"/>
              <w:right w:val="nil"/>
            </w:tcBorders>
            <w:shd w:val="clear" w:color="auto" w:fill="auto"/>
            <w:noWrap/>
          </w:tcPr>
          <w:p w14:paraId="3B207BA1" w14:textId="77777777" w:rsidR="00381066" w:rsidRDefault="00381066" w:rsidP="00713829">
            <w:pPr>
              <w:jc w:val="right"/>
              <w:rPr>
                <w:rFonts w:cs="Arial"/>
                <w:sz w:val="20"/>
              </w:rPr>
            </w:pPr>
            <w:r>
              <w:rPr>
                <w:rFonts w:cs="Arial"/>
                <w:sz w:val="20"/>
              </w:rPr>
              <w:t>23.030</w:t>
            </w:r>
          </w:p>
        </w:tc>
        <w:tc>
          <w:tcPr>
            <w:tcW w:w="900" w:type="dxa"/>
            <w:gridSpan w:val="2"/>
            <w:tcBorders>
              <w:top w:val="nil"/>
              <w:left w:val="nil"/>
              <w:bottom w:val="nil"/>
              <w:right w:val="nil"/>
            </w:tcBorders>
            <w:shd w:val="clear" w:color="auto" w:fill="auto"/>
            <w:noWrap/>
          </w:tcPr>
          <w:p w14:paraId="6833A01C" w14:textId="77777777" w:rsidR="00381066" w:rsidRDefault="00381066" w:rsidP="00713829">
            <w:pPr>
              <w:jc w:val="right"/>
              <w:rPr>
                <w:rFonts w:cs="Arial"/>
                <w:sz w:val="20"/>
              </w:rPr>
            </w:pPr>
            <w:r>
              <w:rPr>
                <w:rFonts w:cs="Arial"/>
                <w:sz w:val="20"/>
              </w:rPr>
              <w:t>19.338</w:t>
            </w:r>
          </w:p>
        </w:tc>
        <w:tc>
          <w:tcPr>
            <w:tcW w:w="900" w:type="dxa"/>
            <w:tcBorders>
              <w:top w:val="nil"/>
              <w:left w:val="nil"/>
              <w:bottom w:val="nil"/>
              <w:right w:val="single" w:sz="4" w:space="0" w:color="auto"/>
            </w:tcBorders>
            <w:shd w:val="clear" w:color="auto" w:fill="auto"/>
            <w:noWrap/>
          </w:tcPr>
          <w:p w14:paraId="1F923D19" w14:textId="77777777" w:rsidR="00381066" w:rsidRDefault="00381066" w:rsidP="00713829">
            <w:pPr>
              <w:jc w:val="right"/>
              <w:rPr>
                <w:rFonts w:cs="Arial"/>
                <w:sz w:val="20"/>
              </w:rPr>
            </w:pPr>
            <w:r>
              <w:rPr>
                <w:rFonts w:cs="Arial"/>
                <w:sz w:val="20"/>
              </w:rPr>
              <w:t>27.219</w:t>
            </w:r>
          </w:p>
        </w:tc>
        <w:tc>
          <w:tcPr>
            <w:tcW w:w="1089" w:type="dxa"/>
            <w:tcBorders>
              <w:top w:val="nil"/>
              <w:left w:val="nil"/>
              <w:bottom w:val="nil"/>
              <w:right w:val="nil"/>
            </w:tcBorders>
            <w:shd w:val="clear" w:color="auto" w:fill="auto"/>
            <w:noWrap/>
          </w:tcPr>
          <w:p w14:paraId="483EA346" w14:textId="77777777" w:rsidR="00381066" w:rsidRDefault="00381066" w:rsidP="00713829">
            <w:pPr>
              <w:jc w:val="right"/>
              <w:rPr>
                <w:rFonts w:cs="Arial"/>
                <w:sz w:val="20"/>
              </w:rPr>
            </w:pPr>
            <w:r>
              <w:rPr>
                <w:rFonts w:cs="Arial"/>
                <w:sz w:val="20"/>
              </w:rPr>
              <w:t>11.420</w:t>
            </w:r>
          </w:p>
        </w:tc>
        <w:tc>
          <w:tcPr>
            <w:tcW w:w="855" w:type="dxa"/>
            <w:tcBorders>
              <w:top w:val="nil"/>
              <w:left w:val="nil"/>
              <w:bottom w:val="nil"/>
              <w:right w:val="nil"/>
            </w:tcBorders>
            <w:shd w:val="clear" w:color="auto" w:fill="auto"/>
            <w:noWrap/>
          </w:tcPr>
          <w:p w14:paraId="260AA14D" w14:textId="77777777" w:rsidR="00381066" w:rsidRDefault="00381066" w:rsidP="00713829">
            <w:pPr>
              <w:jc w:val="right"/>
              <w:rPr>
                <w:rFonts w:cs="Arial"/>
                <w:sz w:val="20"/>
              </w:rPr>
            </w:pPr>
            <w:r>
              <w:rPr>
                <w:rFonts w:cs="Arial"/>
                <w:sz w:val="20"/>
              </w:rPr>
              <w:t>9.172</w:t>
            </w:r>
          </w:p>
        </w:tc>
        <w:tc>
          <w:tcPr>
            <w:tcW w:w="900" w:type="dxa"/>
            <w:tcBorders>
              <w:top w:val="nil"/>
              <w:left w:val="nil"/>
              <w:bottom w:val="nil"/>
              <w:right w:val="single" w:sz="4" w:space="0" w:color="auto"/>
            </w:tcBorders>
            <w:shd w:val="clear" w:color="auto" w:fill="auto"/>
            <w:noWrap/>
          </w:tcPr>
          <w:p w14:paraId="00DADDE5" w14:textId="77777777" w:rsidR="00381066" w:rsidRDefault="00381066" w:rsidP="00713829">
            <w:pPr>
              <w:jc w:val="right"/>
              <w:rPr>
                <w:rFonts w:cs="Arial"/>
                <w:sz w:val="20"/>
              </w:rPr>
            </w:pPr>
            <w:r>
              <w:rPr>
                <w:rFonts w:cs="Arial"/>
                <w:sz w:val="20"/>
              </w:rPr>
              <w:t>14.052</w:t>
            </w:r>
          </w:p>
        </w:tc>
        <w:tc>
          <w:tcPr>
            <w:tcW w:w="1197" w:type="dxa"/>
            <w:tcBorders>
              <w:top w:val="nil"/>
              <w:left w:val="nil"/>
              <w:bottom w:val="nil"/>
              <w:right w:val="nil"/>
            </w:tcBorders>
            <w:shd w:val="clear" w:color="auto" w:fill="auto"/>
            <w:noWrap/>
          </w:tcPr>
          <w:p w14:paraId="677F4247" w14:textId="77777777" w:rsidR="00381066" w:rsidRDefault="00381066" w:rsidP="00713829">
            <w:pPr>
              <w:jc w:val="right"/>
              <w:rPr>
                <w:rFonts w:cs="Arial"/>
                <w:sz w:val="20"/>
              </w:rPr>
            </w:pPr>
            <w:r>
              <w:rPr>
                <w:rFonts w:cs="Arial"/>
                <w:sz w:val="20"/>
              </w:rPr>
              <w:t>3.034</w:t>
            </w:r>
          </w:p>
        </w:tc>
        <w:tc>
          <w:tcPr>
            <w:tcW w:w="796" w:type="dxa"/>
            <w:tcBorders>
              <w:top w:val="nil"/>
              <w:left w:val="nil"/>
              <w:bottom w:val="nil"/>
              <w:right w:val="nil"/>
            </w:tcBorders>
            <w:shd w:val="clear" w:color="auto" w:fill="auto"/>
            <w:noWrap/>
          </w:tcPr>
          <w:p w14:paraId="181E7E74" w14:textId="77777777" w:rsidR="00381066" w:rsidRDefault="00381066" w:rsidP="00713829">
            <w:pPr>
              <w:jc w:val="right"/>
              <w:rPr>
                <w:rFonts w:cs="Arial"/>
                <w:sz w:val="20"/>
              </w:rPr>
            </w:pPr>
            <w:r>
              <w:rPr>
                <w:rFonts w:cs="Arial"/>
                <w:sz w:val="20"/>
              </w:rPr>
              <w:t>2.099</w:t>
            </w:r>
          </w:p>
        </w:tc>
        <w:tc>
          <w:tcPr>
            <w:tcW w:w="900" w:type="dxa"/>
            <w:tcBorders>
              <w:top w:val="nil"/>
              <w:left w:val="nil"/>
              <w:bottom w:val="nil"/>
              <w:right w:val="single" w:sz="4" w:space="0" w:color="auto"/>
            </w:tcBorders>
            <w:shd w:val="clear" w:color="auto" w:fill="auto"/>
            <w:noWrap/>
          </w:tcPr>
          <w:p w14:paraId="64E5F338" w14:textId="77777777" w:rsidR="00381066" w:rsidRDefault="00381066" w:rsidP="00713829">
            <w:pPr>
              <w:jc w:val="right"/>
              <w:rPr>
                <w:rFonts w:cs="Arial"/>
                <w:sz w:val="20"/>
              </w:rPr>
            </w:pPr>
            <w:r>
              <w:rPr>
                <w:rFonts w:cs="Arial"/>
                <w:sz w:val="20"/>
              </w:rPr>
              <w:t>4.245</w:t>
            </w:r>
          </w:p>
        </w:tc>
      </w:tr>
      <w:tr w:rsidR="00381066" w14:paraId="71DD13F9" w14:textId="77777777" w:rsidTr="00713829">
        <w:trPr>
          <w:trHeight w:val="255"/>
          <w:jc w:val="center"/>
        </w:trPr>
        <w:tc>
          <w:tcPr>
            <w:tcW w:w="918" w:type="dxa"/>
            <w:tcBorders>
              <w:top w:val="nil"/>
              <w:left w:val="single" w:sz="4" w:space="0" w:color="auto"/>
              <w:bottom w:val="nil"/>
              <w:right w:val="nil"/>
            </w:tcBorders>
            <w:shd w:val="clear" w:color="auto" w:fill="auto"/>
            <w:noWrap/>
          </w:tcPr>
          <w:p w14:paraId="62F7ED7C" w14:textId="77777777" w:rsidR="00381066" w:rsidRDefault="00381066" w:rsidP="00713829">
            <w:pPr>
              <w:rPr>
                <w:rFonts w:cs="Arial"/>
                <w:sz w:val="20"/>
              </w:rPr>
            </w:pPr>
            <w:r>
              <w:rPr>
                <w:rFonts w:cs="Arial"/>
                <w:sz w:val="20"/>
              </w:rPr>
              <w:t>2009</w:t>
            </w:r>
          </w:p>
        </w:tc>
        <w:tc>
          <w:tcPr>
            <w:tcW w:w="1116" w:type="dxa"/>
            <w:tcBorders>
              <w:top w:val="nil"/>
              <w:left w:val="single" w:sz="4" w:space="0" w:color="auto"/>
              <w:bottom w:val="nil"/>
              <w:right w:val="nil"/>
            </w:tcBorders>
            <w:shd w:val="clear" w:color="auto" w:fill="auto"/>
            <w:noWrap/>
          </w:tcPr>
          <w:p w14:paraId="5C5EA58E" w14:textId="77777777" w:rsidR="00381066" w:rsidRDefault="00381066" w:rsidP="00713829">
            <w:pPr>
              <w:jc w:val="right"/>
              <w:rPr>
                <w:rFonts w:cs="Arial"/>
                <w:sz w:val="20"/>
              </w:rPr>
            </w:pPr>
            <w:r>
              <w:rPr>
                <w:rFonts w:cs="Arial"/>
                <w:sz w:val="20"/>
              </w:rPr>
              <w:t>31.675</w:t>
            </w:r>
          </w:p>
        </w:tc>
        <w:tc>
          <w:tcPr>
            <w:tcW w:w="1080" w:type="dxa"/>
            <w:gridSpan w:val="2"/>
            <w:tcBorders>
              <w:top w:val="nil"/>
              <w:left w:val="nil"/>
              <w:bottom w:val="nil"/>
              <w:right w:val="nil"/>
            </w:tcBorders>
            <w:shd w:val="clear" w:color="auto" w:fill="auto"/>
            <w:noWrap/>
          </w:tcPr>
          <w:p w14:paraId="36022DED" w14:textId="77777777" w:rsidR="00381066" w:rsidRDefault="00381066" w:rsidP="00713829">
            <w:pPr>
              <w:jc w:val="right"/>
              <w:rPr>
                <w:rFonts w:cs="Arial"/>
                <w:sz w:val="20"/>
              </w:rPr>
            </w:pPr>
            <w:r>
              <w:rPr>
                <w:rFonts w:cs="Arial"/>
                <w:sz w:val="20"/>
              </w:rPr>
              <w:t>27.381</w:t>
            </w:r>
          </w:p>
        </w:tc>
        <w:tc>
          <w:tcPr>
            <w:tcW w:w="990" w:type="dxa"/>
            <w:tcBorders>
              <w:top w:val="nil"/>
              <w:left w:val="nil"/>
              <w:bottom w:val="nil"/>
              <w:right w:val="nil"/>
            </w:tcBorders>
            <w:shd w:val="clear" w:color="auto" w:fill="auto"/>
            <w:noWrap/>
          </w:tcPr>
          <w:p w14:paraId="0CA8A1CF" w14:textId="77777777" w:rsidR="00381066" w:rsidRDefault="00381066" w:rsidP="00713829">
            <w:pPr>
              <w:jc w:val="right"/>
              <w:rPr>
                <w:rFonts w:cs="Arial"/>
                <w:sz w:val="20"/>
              </w:rPr>
            </w:pPr>
            <w:r>
              <w:rPr>
                <w:rFonts w:cs="Arial"/>
                <w:sz w:val="20"/>
              </w:rPr>
              <w:t>36.449</w:t>
            </w:r>
          </w:p>
        </w:tc>
        <w:tc>
          <w:tcPr>
            <w:tcW w:w="1098" w:type="dxa"/>
            <w:tcBorders>
              <w:top w:val="nil"/>
              <w:left w:val="single" w:sz="4" w:space="0" w:color="auto"/>
              <w:bottom w:val="nil"/>
              <w:right w:val="nil"/>
            </w:tcBorders>
            <w:shd w:val="clear" w:color="auto" w:fill="auto"/>
            <w:noWrap/>
          </w:tcPr>
          <w:p w14:paraId="3C544B54" w14:textId="77777777" w:rsidR="00381066" w:rsidRDefault="00381066" w:rsidP="00713829">
            <w:pPr>
              <w:jc w:val="right"/>
              <w:rPr>
                <w:rFonts w:cs="Arial"/>
                <w:sz w:val="20"/>
              </w:rPr>
            </w:pPr>
            <w:r>
              <w:rPr>
                <w:rFonts w:cs="Arial"/>
                <w:sz w:val="20"/>
              </w:rPr>
              <w:t>12.531</w:t>
            </w:r>
          </w:p>
        </w:tc>
        <w:tc>
          <w:tcPr>
            <w:tcW w:w="900" w:type="dxa"/>
            <w:gridSpan w:val="2"/>
            <w:tcBorders>
              <w:top w:val="nil"/>
              <w:left w:val="nil"/>
              <w:bottom w:val="nil"/>
              <w:right w:val="nil"/>
            </w:tcBorders>
            <w:shd w:val="clear" w:color="auto" w:fill="auto"/>
            <w:noWrap/>
          </w:tcPr>
          <w:p w14:paraId="08DABA26" w14:textId="77777777" w:rsidR="00381066" w:rsidRDefault="00381066" w:rsidP="00713829">
            <w:pPr>
              <w:jc w:val="right"/>
              <w:rPr>
                <w:rFonts w:cs="Arial"/>
                <w:sz w:val="20"/>
              </w:rPr>
            </w:pPr>
            <w:r>
              <w:rPr>
                <w:rFonts w:cs="Arial"/>
                <w:sz w:val="20"/>
              </w:rPr>
              <w:t>10.433</w:t>
            </w:r>
          </w:p>
        </w:tc>
        <w:tc>
          <w:tcPr>
            <w:tcW w:w="900" w:type="dxa"/>
            <w:tcBorders>
              <w:top w:val="nil"/>
              <w:left w:val="nil"/>
              <w:bottom w:val="nil"/>
              <w:right w:val="single" w:sz="4" w:space="0" w:color="auto"/>
            </w:tcBorders>
            <w:shd w:val="clear" w:color="auto" w:fill="auto"/>
            <w:noWrap/>
          </w:tcPr>
          <w:p w14:paraId="4A23F51B" w14:textId="77777777" w:rsidR="00381066" w:rsidRDefault="00381066" w:rsidP="00713829">
            <w:pPr>
              <w:jc w:val="right"/>
              <w:rPr>
                <w:rFonts w:cs="Arial"/>
                <w:sz w:val="20"/>
              </w:rPr>
            </w:pPr>
            <w:r>
              <w:rPr>
                <w:rFonts w:cs="Arial"/>
                <w:sz w:val="20"/>
              </w:rPr>
              <w:t>14.926</w:t>
            </w:r>
          </w:p>
        </w:tc>
        <w:tc>
          <w:tcPr>
            <w:tcW w:w="1089" w:type="dxa"/>
            <w:tcBorders>
              <w:top w:val="nil"/>
              <w:left w:val="nil"/>
              <w:bottom w:val="nil"/>
              <w:right w:val="nil"/>
            </w:tcBorders>
            <w:shd w:val="clear" w:color="auto" w:fill="auto"/>
            <w:noWrap/>
          </w:tcPr>
          <w:p w14:paraId="607EFA94" w14:textId="77777777" w:rsidR="00381066" w:rsidRDefault="00381066" w:rsidP="00713829">
            <w:pPr>
              <w:jc w:val="right"/>
              <w:rPr>
                <w:rFonts w:cs="Arial"/>
                <w:sz w:val="20"/>
              </w:rPr>
            </w:pPr>
            <w:r>
              <w:rPr>
                <w:rFonts w:cs="Arial"/>
                <w:sz w:val="20"/>
              </w:rPr>
              <w:t>5.261</w:t>
            </w:r>
          </w:p>
        </w:tc>
        <w:tc>
          <w:tcPr>
            <w:tcW w:w="855" w:type="dxa"/>
            <w:tcBorders>
              <w:top w:val="nil"/>
              <w:left w:val="nil"/>
              <w:bottom w:val="nil"/>
              <w:right w:val="nil"/>
            </w:tcBorders>
            <w:shd w:val="clear" w:color="auto" w:fill="auto"/>
            <w:noWrap/>
          </w:tcPr>
          <w:p w14:paraId="025FDD94" w14:textId="77777777" w:rsidR="00381066" w:rsidRDefault="00381066" w:rsidP="00713829">
            <w:pPr>
              <w:jc w:val="right"/>
              <w:rPr>
                <w:rFonts w:cs="Arial"/>
                <w:sz w:val="20"/>
              </w:rPr>
            </w:pPr>
            <w:r>
              <w:rPr>
                <w:rFonts w:cs="Arial"/>
                <w:sz w:val="20"/>
              </w:rPr>
              <w:t>3.713</w:t>
            </w:r>
          </w:p>
        </w:tc>
        <w:tc>
          <w:tcPr>
            <w:tcW w:w="900" w:type="dxa"/>
            <w:tcBorders>
              <w:top w:val="nil"/>
              <w:left w:val="nil"/>
              <w:bottom w:val="nil"/>
              <w:right w:val="single" w:sz="4" w:space="0" w:color="auto"/>
            </w:tcBorders>
            <w:shd w:val="clear" w:color="auto" w:fill="auto"/>
            <w:noWrap/>
          </w:tcPr>
          <w:p w14:paraId="32C43A21" w14:textId="77777777" w:rsidR="00381066" w:rsidRDefault="00381066" w:rsidP="00713829">
            <w:pPr>
              <w:jc w:val="right"/>
              <w:rPr>
                <w:rFonts w:cs="Arial"/>
                <w:sz w:val="20"/>
              </w:rPr>
            </w:pPr>
            <w:r>
              <w:rPr>
                <w:rFonts w:cs="Arial"/>
                <w:sz w:val="20"/>
              </w:rPr>
              <w:t>7.240</w:t>
            </w:r>
          </w:p>
        </w:tc>
        <w:tc>
          <w:tcPr>
            <w:tcW w:w="1197" w:type="dxa"/>
            <w:tcBorders>
              <w:top w:val="nil"/>
              <w:left w:val="nil"/>
              <w:bottom w:val="nil"/>
              <w:right w:val="nil"/>
            </w:tcBorders>
            <w:shd w:val="clear" w:color="auto" w:fill="auto"/>
            <w:noWrap/>
          </w:tcPr>
          <w:p w14:paraId="2CF6C2C8" w14:textId="77777777" w:rsidR="00381066" w:rsidRDefault="00381066" w:rsidP="00713829">
            <w:pPr>
              <w:jc w:val="right"/>
              <w:rPr>
                <w:rFonts w:cs="Arial"/>
                <w:sz w:val="20"/>
              </w:rPr>
            </w:pPr>
            <w:r>
              <w:rPr>
                <w:rFonts w:cs="Arial"/>
                <w:sz w:val="20"/>
              </w:rPr>
              <w:t>1.268</w:t>
            </w:r>
          </w:p>
        </w:tc>
        <w:tc>
          <w:tcPr>
            <w:tcW w:w="796" w:type="dxa"/>
            <w:tcBorders>
              <w:top w:val="nil"/>
              <w:left w:val="nil"/>
              <w:bottom w:val="nil"/>
              <w:right w:val="nil"/>
            </w:tcBorders>
            <w:shd w:val="clear" w:color="auto" w:fill="auto"/>
            <w:noWrap/>
          </w:tcPr>
          <w:p w14:paraId="119B4561" w14:textId="77777777" w:rsidR="00381066" w:rsidRDefault="00381066" w:rsidP="00713829">
            <w:pPr>
              <w:jc w:val="right"/>
              <w:rPr>
                <w:rFonts w:cs="Arial"/>
                <w:sz w:val="20"/>
              </w:rPr>
            </w:pPr>
            <w:r>
              <w:rPr>
                <w:rFonts w:cs="Arial"/>
                <w:sz w:val="20"/>
              </w:rPr>
              <w:t>0.711</w:t>
            </w:r>
          </w:p>
        </w:tc>
        <w:tc>
          <w:tcPr>
            <w:tcW w:w="900" w:type="dxa"/>
            <w:tcBorders>
              <w:top w:val="nil"/>
              <w:left w:val="nil"/>
              <w:bottom w:val="nil"/>
              <w:right w:val="single" w:sz="4" w:space="0" w:color="auto"/>
            </w:tcBorders>
            <w:shd w:val="clear" w:color="auto" w:fill="auto"/>
            <w:noWrap/>
          </w:tcPr>
          <w:p w14:paraId="0CC16219" w14:textId="77777777" w:rsidR="00381066" w:rsidRDefault="00381066" w:rsidP="00713829">
            <w:pPr>
              <w:jc w:val="right"/>
              <w:rPr>
                <w:rFonts w:cs="Arial"/>
                <w:sz w:val="20"/>
              </w:rPr>
            </w:pPr>
            <w:r>
              <w:rPr>
                <w:rFonts w:cs="Arial"/>
                <w:sz w:val="20"/>
              </w:rPr>
              <w:t>2.095</w:t>
            </w:r>
          </w:p>
        </w:tc>
      </w:tr>
      <w:tr w:rsidR="00381066" w14:paraId="451143E7"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9542ED1" w14:textId="77777777" w:rsidR="00381066" w:rsidRDefault="00381066" w:rsidP="00713829">
            <w:pPr>
              <w:rPr>
                <w:rFonts w:cs="Arial"/>
                <w:sz w:val="20"/>
              </w:rPr>
            </w:pPr>
            <w:r>
              <w:rPr>
                <w:rFonts w:cs="Arial"/>
                <w:sz w:val="20"/>
              </w:rPr>
              <w:t>2010</w:t>
            </w:r>
          </w:p>
        </w:tc>
        <w:tc>
          <w:tcPr>
            <w:tcW w:w="1116" w:type="dxa"/>
            <w:tcBorders>
              <w:top w:val="nil"/>
              <w:left w:val="single" w:sz="4" w:space="0" w:color="auto"/>
              <w:bottom w:val="nil"/>
              <w:right w:val="nil"/>
            </w:tcBorders>
            <w:shd w:val="clear" w:color="auto" w:fill="auto"/>
            <w:noWrap/>
          </w:tcPr>
          <w:p w14:paraId="3D94EF67" w14:textId="77777777" w:rsidR="00381066" w:rsidRDefault="00381066" w:rsidP="00713829">
            <w:pPr>
              <w:jc w:val="right"/>
              <w:rPr>
                <w:rFonts w:cs="Arial"/>
                <w:sz w:val="20"/>
              </w:rPr>
            </w:pPr>
            <w:r>
              <w:rPr>
                <w:rFonts w:cs="Arial"/>
                <w:sz w:val="20"/>
              </w:rPr>
              <w:t>32.789</w:t>
            </w:r>
          </w:p>
        </w:tc>
        <w:tc>
          <w:tcPr>
            <w:tcW w:w="1080" w:type="dxa"/>
            <w:gridSpan w:val="2"/>
            <w:tcBorders>
              <w:top w:val="nil"/>
              <w:left w:val="nil"/>
              <w:bottom w:val="nil"/>
              <w:right w:val="nil"/>
            </w:tcBorders>
            <w:shd w:val="clear" w:color="auto" w:fill="auto"/>
            <w:noWrap/>
          </w:tcPr>
          <w:p w14:paraId="15B11657" w14:textId="77777777" w:rsidR="00381066" w:rsidRDefault="00381066" w:rsidP="00713829">
            <w:pPr>
              <w:jc w:val="right"/>
              <w:rPr>
                <w:rFonts w:cs="Arial"/>
                <w:sz w:val="20"/>
              </w:rPr>
            </w:pPr>
            <w:r>
              <w:rPr>
                <w:rFonts w:cs="Arial"/>
                <w:sz w:val="20"/>
              </w:rPr>
              <w:t>28.700</w:t>
            </w:r>
          </w:p>
        </w:tc>
        <w:tc>
          <w:tcPr>
            <w:tcW w:w="990" w:type="dxa"/>
            <w:tcBorders>
              <w:top w:val="nil"/>
              <w:left w:val="nil"/>
              <w:bottom w:val="nil"/>
              <w:right w:val="nil"/>
            </w:tcBorders>
            <w:shd w:val="clear" w:color="auto" w:fill="auto"/>
            <w:noWrap/>
          </w:tcPr>
          <w:p w14:paraId="45B2CBDD" w14:textId="77777777" w:rsidR="00381066" w:rsidRDefault="00381066" w:rsidP="00713829">
            <w:pPr>
              <w:jc w:val="right"/>
              <w:rPr>
                <w:rFonts w:cs="Arial"/>
                <w:sz w:val="20"/>
              </w:rPr>
            </w:pPr>
            <w:r>
              <w:rPr>
                <w:rFonts w:cs="Arial"/>
                <w:sz w:val="20"/>
              </w:rPr>
              <w:t>37.294</w:t>
            </w:r>
          </w:p>
        </w:tc>
        <w:tc>
          <w:tcPr>
            <w:tcW w:w="1098" w:type="dxa"/>
            <w:tcBorders>
              <w:top w:val="nil"/>
              <w:left w:val="single" w:sz="4" w:space="0" w:color="auto"/>
              <w:bottom w:val="nil"/>
              <w:right w:val="nil"/>
            </w:tcBorders>
            <w:shd w:val="clear" w:color="auto" w:fill="auto"/>
            <w:noWrap/>
          </w:tcPr>
          <w:p w14:paraId="7743C954" w14:textId="77777777" w:rsidR="00381066" w:rsidRDefault="00381066" w:rsidP="00713829">
            <w:pPr>
              <w:jc w:val="right"/>
              <w:rPr>
                <w:rFonts w:cs="Arial"/>
                <w:sz w:val="20"/>
              </w:rPr>
            </w:pPr>
            <w:r>
              <w:rPr>
                <w:rFonts w:cs="Arial"/>
                <w:sz w:val="20"/>
              </w:rPr>
              <w:t>20.640</w:t>
            </w:r>
          </w:p>
        </w:tc>
        <w:tc>
          <w:tcPr>
            <w:tcW w:w="900" w:type="dxa"/>
            <w:gridSpan w:val="2"/>
            <w:tcBorders>
              <w:top w:val="nil"/>
              <w:left w:val="nil"/>
              <w:bottom w:val="nil"/>
              <w:right w:val="nil"/>
            </w:tcBorders>
            <w:shd w:val="clear" w:color="auto" w:fill="auto"/>
            <w:noWrap/>
          </w:tcPr>
          <w:p w14:paraId="7E8F98DE" w14:textId="77777777" w:rsidR="00381066" w:rsidRDefault="00381066" w:rsidP="00713829">
            <w:pPr>
              <w:jc w:val="right"/>
              <w:rPr>
                <w:rFonts w:cs="Arial"/>
                <w:sz w:val="20"/>
              </w:rPr>
            </w:pPr>
            <w:r>
              <w:rPr>
                <w:rFonts w:cs="Arial"/>
                <w:sz w:val="20"/>
              </w:rPr>
              <w:t>16.940</w:t>
            </w:r>
          </w:p>
        </w:tc>
        <w:tc>
          <w:tcPr>
            <w:tcW w:w="900" w:type="dxa"/>
            <w:tcBorders>
              <w:top w:val="nil"/>
              <w:left w:val="nil"/>
              <w:bottom w:val="nil"/>
              <w:right w:val="single" w:sz="4" w:space="0" w:color="auto"/>
            </w:tcBorders>
            <w:shd w:val="clear" w:color="auto" w:fill="auto"/>
            <w:noWrap/>
          </w:tcPr>
          <w:p w14:paraId="65E87881" w14:textId="77777777" w:rsidR="00381066" w:rsidRDefault="00381066" w:rsidP="00713829">
            <w:pPr>
              <w:jc w:val="right"/>
              <w:rPr>
                <w:rFonts w:cs="Arial"/>
                <w:sz w:val="20"/>
              </w:rPr>
            </w:pPr>
            <w:r>
              <w:rPr>
                <w:rFonts w:cs="Arial"/>
                <w:sz w:val="20"/>
              </w:rPr>
              <w:t>24.906</w:t>
            </w:r>
          </w:p>
        </w:tc>
        <w:tc>
          <w:tcPr>
            <w:tcW w:w="1089" w:type="dxa"/>
            <w:tcBorders>
              <w:top w:val="nil"/>
              <w:left w:val="nil"/>
              <w:bottom w:val="nil"/>
              <w:right w:val="nil"/>
            </w:tcBorders>
            <w:shd w:val="clear" w:color="auto" w:fill="auto"/>
            <w:noWrap/>
          </w:tcPr>
          <w:p w14:paraId="2263D072" w14:textId="77777777" w:rsidR="00381066" w:rsidRDefault="00381066" w:rsidP="00713829">
            <w:pPr>
              <w:jc w:val="right"/>
              <w:rPr>
                <w:rFonts w:cs="Arial"/>
                <w:sz w:val="20"/>
              </w:rPr>
            </w:pPr>
            <w:r>
              <w:rPr>
                <w:rFonts w:cs="Arial"/>
                <w:sz w:val="20"/>
              </w:rPr>
              <w:t>4.179</w:t>
            </w:r>
          </w:p>
        </w:tc>
        <w:tc>
          <w:tcPr>
            <w:tcW w:w="855" w:type="dxa"/>
            <w:tcBorders>
              <w:top w:val="nil"/>
              <w:left w:val="nil"/>
              <w:bottom w:val="nil"/>
              <w:right w:val="nil"/>
            </w:tcBorders>
            <w:shd w:val="clear" w:color="auto" w:fill="auto"/>
            <w:noWrap/>
          </w:tcPr>
          <w:p w14:paraId="6A40683F" w14:textId="77777777" w:rsidR="00381066" w:rsidRDefault="00381066" w:rsidP="00713829">
            <w:pPr>
              <w:jc w:val="right"/>
              <w:rPr>
                <w:rFonts w:cs="Arial"/>
                <w:sz w:val="20"/>
              </w:rPr>
            </w:pPr>
            <w:r>
              <w:rPr>
                <w:rFonts w:cs="Arial"/>
                <w:sz w:val="20"/>
              </w:rPr>
              <w:t>3.271</w:t>
            </w:r>
          </w:p>
        </w:tc>
        <w:tc>
          <w:tcPr>
            <w:tcW w:w="900" w:type="dxa"/>
            <w:tcBorders>
              <w:top w:val="nil"/>
              <w:left w:val="nil"/>
              <w:bottom w:val="nil"/>
              <w:right w:val="single" w:sz="4" w:space="0" w:color="auto"/>
            </w:tcBorders>
            <w:shd w:val="clear" w:color="auto" w:fill="auto"/>
            <w:noWrap/>
          </w:tcPr>
          <w:p w14:paraId="43EC39FD" w14:textId="77777777" w:rsidR="00381066" w:rsidRDefault="00381066" w:rsidP="00713829">
            <w:pPr>
              <w:jc w:val="right"/>
              <w:rPr>
                <w:rFonts w:cs="Arial"/>
                <w:sz w:val="20"/>
              </w:rPr>
            </w:pPr>
            <w:r>
              <w:rPr>
                <w:rFonts w:cs="Arial"/>
                <w:sz w:val="20"/>
              </w:rPr>
              <w:t>5.260</w:t>
            </w:r>
          </w:p>
        </w:tc>
        <w:tc>
          <w:tcPr>
            <w:tcW w:w="1197" w:type="dxa"/>
            <w:tcBorders>
              <w:top w:val="nil"/>
              <w:left w:val="nil"/>
              <w:bottom w:val="nil"/>
              <w:right w:val="nil"/>
            </w:tcBorders>
            <w:shd w:val="clear" w:color="auto" w:fill="auto"/>
            <w:noWrap/>
          </w:tcPr>
          <w:p w14:paraId="58797779" w14:textId="77777777" w:rsidR="00381066" w:rsidRDefault="00381066" w:rsidP="00713829">
            <w:pPr>
              <w:jc w:val="right"/>
              <w:rPr>
                <w:rFonts w:cs="Arial"/>
                <w:sz w:val="20"/>
              </w:rPr>
            </w:pPr>
            <w:r>
              <w:rPr>
                <w:rFonts w:cs="Arial"/>
                <w:sz w:val="20"/>
              </w:rPr>
              <w:t>1.565</w:t>
            </w:r>
          </w:p>
        </w:tc>
        <w:tc>
          <w:tcPr>
            <w:tcW w:w="796" w:type="dxa"/>
            <w:tcBorders>
              <w:top w:val="nil"/>
              <w:left w:val="nil"/>
              <w:bottom w:val="nil"/>
              <w:right w:val="nil"/>
            </w:tcBorders>
            <w:shd w:val="clear" w:color="auto" w:fill="auto"/>
            <w:noWrap/>
          </w:tcPr>
          <w:p w14:paraId="46E9519F" w14:textId="77777777" w:rsidR="00381066" w:rsidRDefault="00381066" w:rsidP="00713829">
            <w:pPr>
              <w:jc w:val="right"/>
              <w:rPr>
                <w:rFonts w:cs="Arial"/>
                <w:sz w:val="20"/>
              </w:rPr>
            </w:pPr>
            <w:r>
              <w:rPr>
                <w:rFonts w:cs="Arial"/>
                <w:sz w:val="20"/>
              </w:rPr>
              <w:t>1.012</w:t>
            </w:r>
          </w:p>
        </w:tc>
        <w:tc>
          <w:tcPr>
            <w:tcW w:w="900" w:type="dxa"/>
            <w:tcBorders>
              <w:top w:val="nil"/>
              <w:left w:val="nil"/>
              <w:bottom w:val="nil"/>
              <w:right w:val="single" w:sz="4" w:space="0" w:color="auto"/>
            </w:tcBorders>
            <w:shd w:val="clear" w:color="auto" w:fill="auto"/>
            <w:noWrap/>
          </w:tcPr>
          <w:p w14:paraId="7FED137B" w14:textId="77777777" w:rsidR="00381066" w:rsidRDefault="00381066" w:rsidP="00713829">
            <w:pPr>
              <w:jc w:val="right"/>
              <w:rPr>
                <w:rFonts w:cs="Arial"/>
                <w:sz w:val="20"/>
              </w:rPr>
            </w:pPr>
            <w:r>
              <w:rPr>
                <w:rFonts w:cs="Arial"/>
                <w:sz w:val="20"/>
              </w:rPr>
              <w:t>2.314</w:t>
            </w:r>
          </w:p>
        </w:tc>
      </w:tr>
      <w:tr w:rsidR="00381066" w14:paraId="5D53432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4266D640" w14:textId="77777777" w:rsidR="00381066" w:rsidRDefault="00381066" w:rsidP="00713829">
            <w:pPr>
              <w:rPr>
                <w:rFonts w:cs="Arial"/>
                <w:sz w:val="20"/>
              </w:rPr>
            </w:pPr>
            <w:r>
              <w:rPr>
                <w:rFonts w:cs="Arial"/>
                <w:sz w:val="20"/>
              </w:rPr>
              <w:t>2011</w:t>
            </w:r>
          </w:p>
        </w:tc>
        <w:tc>
          <w:tcPr>
            <w:tcW w:w="1116" w:type="dxa"/>
            <w:tcBorders>
              <w:top w:val="nil"/>
              <w:left w:val="single" w:sz="4" w:space="0" w:color="auto"/>
              <w:bottom w:val="nil"/>
              <w:right w:val="nil"/>
            </w:tcBorders>
            <w:shd w:val="clear" w:color="auto" w:fill="auto"/>
            <w:noWrap/>
          </w:tcPr>
          <w:p w14:paraId="7E362D36" w14:textId="77777777" w:rsidR="00381066" w:rsidRDefault="00381066" w:rsidP="00713829">
            <w:pPr>
              <w:jc w:val="right"/>
              <w:rPr>
                <w:rFonts w:cs="Arial"/>
                <w:sz w:val="20"/>
              </w:rPr>
            </w:pPr>
            <w:r>
              <w:rPr>
                <w:rFonts w:cs="Arial"/>
                <w:sz w:val="20"/>
              </w:rPr>
              <w:t>52.955</w:t>
            </w:r>
          </w:p>
        </w:tc>
        <w:tc>
          <w:tcPr>
            <w:tcW w:w="1080" w:type="dxa"/>
            <w:gridSpan w:val="2"/>
            <w:tcBorders>
              <w:top w:val="nil"/>
              <w:left w:val="nil"/>
              <w:bottom w:val="nil"/>
              <w:right w:val="nil"/>
            </w:tcBorders>
            <w:shd w:val="clear" w:color="auto" w:fill="auto"/>
            <w:noWrap/>
          </w:tcPr>
          <w:p w14:paraId="7F717A42" w14:textId="77777777" w:rsidR="00381066" w:rsidRDefault="00381066" w:rsidP="00713829">
            <w:pPr>
              <w:jc w:val="right"/>
              <w:rPr>
                <w:rFonts w:cs="Arial"/>
                <w:sz w:val="20"/>
              </w:rPr>
            </w:pPr>
            <w:r>
              <w:rPr>
                <w:rFonts w:cs="Arial"/>
                <w:sz w:val="20"/>
              </w:rPr>
              <w:t>46.067</w:t>
            </w:r>
          </w:p>
        </w:tc>
        <w:tc>
          <w:tcPr>
            <w:tcW w:w="990" w:type="dxa"/>
            <w:tcBorders>
              <w:top w:val="nil"/>
              <w:left w:val="nil"/>
              <w:bottom w:val="nil"/>
              <w:right w:val="nil"/>
            </w:tcBorders>
            <w:shd w:val="clear" w:color="auto" w:fill="auto"/>
            <w:noWrap/>
          </w:tcPr>
          <w:p w14:paraId="3F6C29BE" w14:textId="77777777" w:rsidR="00381066" w:rsidRDefault="00381066" w:rsidP="00713829">
            <w:pPr>
              <w:jc w:val="right"/>
              <w:rPr>
                <w:rFonts w:cs="Arial"/>
                <w:sz w:val="20"/>
              </w:rPr>
            </w:pPr>
            <w:r>
              <w:rPr>
                <w:rFonts w:cs="Arial"/>
                <w:sz w:val="20"/>
              </w:rPr>
              <w:t>60.576</w:t>
            </w:r>
          </w:p>
        </w:tc>
        <w:tc>
          <w:tcPr>
            <w:tcW w:w="1098" w:type="dxa"/>
            <w:tcBorders>
              <w:top w:val="nil"/>
              <w:left w:val="single" w:sz="4" w:space="0" w:color="auto"/>
              <w:bottom w:val="nil"/>
              <w:right w:val="nil"/>
            </w:tcBorders>
            <w:shd w:val="clear" w:color="auto" w:fill="auto"/>
            <w:noWrap/>
          </w:tcPr>
          <w:p w14:paraId="338A29ED" w14:textId="77777777" w:rsidR="00381066" w:rsidRDefault="00381066" w:rsidP="00713829">
            <w:pPr>
              <w:jc w:val="right"/>
              <w:rPr>
                <w:rFonts w:cs="Arial"/>
                <w:sz w:val="20"/>
              </w:rPr>
            </w:pPr>
            <w:r>
              <w:rPr>
                <w:rFonts w:cs="Arial"/>
                <w:sz w:val="20"/>
              </w:rPr>
              <w:t>44.301</w:t>
            </w:r>
          </w:p>
        </w:tc>
        <w:tc>
          <w:tcPr>
            <w:tcW w:w="900" w:type="dxa"/>
            <w:gridSpan w:val="2"/>
            <w:tcBorders>
              <w:top w:val="nil"/>
              <w:left w:val="nil"/>
              <w:bottom w:val="nil"/>
              <w:right w:val="nil"/>
            </w:tcBorders>
            <w:shd w:val="clear" w:color="auto" w:fill="auto"/>
            <w:noWrap/>
          </w:tcPr>
          <w:p w14:paraId="56774303" w14:textId="77777777" w:rsidR="00381066" w:rsidRDefault="00381066" w:rsidP="00713829">
            <w:pPr>
              <w:jc w:val="right"/>
              <w:rPr>
                <w:rFonts w:cs="Arial"/>
                <w:sz w:val="20"/>
              </w:rPr>
            </w:pPr>
            <w:r>
              <w:rPr>
                <w:rFonts w:cs="Arial"/>
                <w:sz w:val="20"/>
              </w:rPr>
              <w:t>36.962</w:t>
            </w:r>
          </w:p>
        </w:tc>
        <w:tc>
          <w:tcPr>
            <w:tcW w:w="900" w:type="dxa"/>
            <w:tcBorders>
              <w:top w:val="nil"/>
              <w:left w:val="nil"/>
              <w:bottom w:val="nil"/>
              <w:right w:val="single" w:sz="4" w:space="0" w:color="auto"/>
            </w:tcBorders>
            <w:shd w:val="clear" w:color="auto" w:fill="auto"/>
            <w:noWrap/>
          </w:tcPr>
          <w:p w14:paraId="3852A2BB" w14:textId="77777777" w:rsidR="00381066" w:rsidRDefault="00381066" w:rsidP="00713829">
            <w:pPr>
              <w:jc w:val="right"/>
              <w:rPr>
                <w:rFonts w:cs="Arial"/>
                <w:sz w:val="20"/>
              </w:rPr>
            </w:pPr>
            <w:r>
              <w:rPr>
                <w:rFonts w:cs="Arial"/>
                <w:sz w:val="20"/>
              </w:rPr>
              <w:t>52.665</w:t>
            </w:r>
          </w:p>
        </w:tc>
        <w:tc>
          <w:tcPr>
            <w:tcW w:w="1089" w:type="dxa"/>
            <w:tcBorders>
              <w:top w:val="nil"/>
              <w:left w:val="nil"/>
              <w:bottom w:val="nil"/>
              <w:right w:val="nil"/>
            </w:tcBorders>
            <w:shd w:val="clear" w:color="auto" w:fill="auto"/>
            <w:noWrap/>
          </w:tcPr>
          <w:p w14:paraId="5539B533" w14:textId="77777777" w:rsidR="00381066" w:rsidRDefault="00381066" w:rsidP="00713829">
            <w:pPr>
              <w:jc w:val="right"/>
              <w:rPr>
                <w:rFonts w:cs="Arial"/>
                <w:sz w:val="20"/>
              </w:rPr>
            </w:pPr>
            <w:r>
              <w:rPr>
                <w:rFonts w:cs="Arial"/>
                <w:sz w:val="20"/>
              </w:rPr>
              <w:t>9.845</w:t>
            </w:r>
          </w:p>
        </w:tc>
        <w:tc>
          <w:tcPr>
            <w:tcW w:w="855" w:type="dxa"/>
            <w:tcBorders>
              <w:top w:val="nil"/>
              <w:left w:val="nil"/>
              <w:bottom w:val="nil"/>
              <w:right w:val="nil"/>
            </w:tcBorders>
            <w:shd w:val="clear" w:color="auto" w:fill="auto"/>
            <w:noWrap/>
          </w:tcPr>
          <w:p w14:paraId="21E95A7E" w14:textId="77777777" w:rsidR="00381066" w:rsidRDefault="00381066" w:rsidP="00713829">
            <w:pPr>
              <w:jc w:val="right"/>
              <w:rPr>
                <w:rFonts w:cs="Arial"/>
                <w:sz w:val="20"/>
              </w:rPr>
            </w:pPr>
            <w:r>
              <w:rPr>
                <w:rFonts w:cs="Arial"/>
                <w:sz w:val="20"/>
              </w:rPr>
              <w:t>7.754</w:t>
            </w:r>
          </w:p>
        </w:tc>
        <w:tc>
          <w:tcPr>
            <w:tcW w:w="900" w:type="dxa"/>
            <w:tcBorders>
              <w:top w:val="nil"/>
              <w:left w:val="nil"/>
              <w:bottom w:val="nil"/>
              <w:right w:val="single" w:sz="4" w:space="0" w:color="auto"/>
            </w:tcBorders>
            <w:shd w:val="clear" w:color="auto" w:fill="auto"/>
            <w:noWrap/>
          </w:tcPr>
          <w:p w14:paraId="10415C02" w14:textId="77777777" w:rsidR="00381066" w:rsidRDefault="00381066" w:rsidP="00713829">
            <w:pPr>
              <w:jc w:val="right"/>
              <w:rPr>
                <w:rFonts w:cs="Arial"/>
                <w:sz w:val="20"/>
              </w:rPr>
            </w:pPr>
            <w:r>
              <w:rPr>
                <w:rFonts w:cs="Arial"/>
                <w:sz w:val="20"/>
              </w:rPr>
              <w:t>12.325</w:t>
            </w:r>
          </w:p>
        </w:tc>
        <w:tc>
          <w:tcPr>
            <w:tcW w:w="1197" w:type="dxa"/>
            <w:tcBorders>
              <w:top w:val="nil"/>
              <w:left w:val="nil"/>
              <w:bottom w:val="nil"/>
              <w:right w:val="nil"/>
            </w:tcBorders>
            <w:shd w:val="clear" w:color="auto" w:fill="auto"/>
            <w:noWrap/>
          </w:tcPr>
          <w:p w14:paraId="36737019" w14:textId="77777777" w:rsidR="00381066" w:rsidRDefault="00381066" w:rsidP="00713829">
            <w:pPr>
              <w:jc w:val="right"/>
              <w:rPr>
                <w:rFonts w:cs="Arial"/>
                <w:sz w:val="20"/>
              </w:rPr>
            </w:pPr>
            <w:r>
              <w:rPr>
                <w:rFonts w:cs="Arial"/>
                <w:sz w:val="20"/>
              </w:rPr>
              <w:t>1.794</w:t>
            </w:r>
          </w:p>
        </w:tc>
        <w:tc>
          <w:tcPr>
            <w:tcW w:w="796" w:type="dxa"/>
            <w:tcBorders>
              <w:top w:val="nil"/>
              <w:left w:val="nil"/>
              <w:bottom w:val="nil"/>
              <w:right w:val="nil"/>
            </w:tcBorders>
            <w:shd w:val="clear" w:color="auto" w:fill="auto"/>
            <w:noWrap/>
          </w:tcPr>
          <w:p w14:paraId="05A051D7" w14:textId="77777777" w:rsidR="00381066" w:rsidRDefault="00381066" w:rsidP="00713829">
            <w:pPr>
              <w:jc w:val="right"/>
              <w:rPr>
                <w:rFonts w:cs="Arial"/>
                <w:sz w:val="20"/>
              </w:rPr>
            </w:pPr>
            <w:r>
              <w:rPr>
                <w:rFonts w:cs="Arial"/>
                <w:sz w:val="20"/>
              </w:rPr>
              <w:t>1.147</w:t>
            </w:r>
          </w:p>
        </w:tc>
        <w:tc>
          <w:tcPr>
            <w:tcW w:w="900" w:type="dxa"/>
            <w:tcBorders>
              <w:top w:val="nil"/>
              <w:left w:val="nil"/>
              <w:bottom w:val="nil"/>
              <w:right w:val="single" w:sz="4" w:space="0" w:color="auto"/>
            </w:tcBorders>
            <w:shd w:val="clear" w:color="auto" w:fill="auto"/>
            <w:noWrap/>
          </w:tcPr>
          <w:p w14:paraId="72706804" w14:textId="77777777" w:rsidR="00381066" w:rsidRDefault="00381066" w:rsidP="00713829">
            <w:pPr>
              <w:jc w:val="right"/>
              <w:rPr>
                <w:rFonts w:cs="Arial"/>
                <w:sz w:val="20"/>
              </w:rPr>
            </w:pPr>
            <w:r>
              <w:rPr>
                <w:rFonts w:cs="Arial"/>
                <w:sz w:val="20"/>
              </w:rPr>
              <w:t>2.677</w:t>
            </w:r>
          </w:p>
        </w:tc>
      </w:tr>
      <w:tr w:rsidR="00381066" w14:paraId="57AE366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5E445056" w14:textId="77777777" w:rsidR="00381066" w:rsidRDefault="00381066" w:rsidP="00713829">
            <w:pPr>
              <w:rPr>
                <w:rFonts w:cs="Arial"/>
                <w:sz w:val="20"/>
              </w:rPr>
            </w:pPr>
            <w:r>
              <w:rPr>
                <w:rFonts w:cs="Arial"/>
                <w:sz w:val="20"/>
              </w:rPr>
              <w:t>2012</w:t>
            </w:r>
          </w:p>
        </w:tc>
        <w:tc>
          <w:tcPr>
            <w:tcW w:w="1116" w:type="dxa"/>
            <w:tcBorders>
              <w:top w:val="nil"/>
              <w:left w:val="single" w:sz="4" w:space="0" w:color="auto"/>
              <w:bottom w:val="nil"/>
              <w:right w:val="nil"/>
            </w:tcBorders>
            <w:shd w:val="clear" w:color="auto" w:fill="auto"/>
            <w:noWrap/>
          </w:tcPr>
          <w:p w14:paraId="7DCAE847" w14:textId="77777777" w:rsidR="00381066" w:rsidRDefault="00381066" w:rsidP="00713829">
            <w:pPr>
              <w:jc w:val="right"/>
              <w:rPr>
                <w:rFonts w:cs="Arial"/>
                <w:sz w:val="20"/>
              </w:rPr>
            </w:pPr>
            <w:r>
              <w:rPr>
                <w:rFonts w:cs="Arial"/>
                <w:sz w:val="20"/>
              </w:rPr>
              <w:t>86.737</w:t>
            </w:r>
          </w:p>
        </w:tc>
        <w:tc>
          <w:tcPr>
            <w:tcW w:w="1080" w:type="dxa"/>
            <w:gridSpan w:val="2"/>
            <w:tcBorders>
              <w:top w:val="nil"/>
              <w:left w:val="nil"/>
              <w:bottom w:val="nil"/>
              <w:right w:val="nil"/>
            </w:tcBorders>
            <w:shd w:val="clear" w:color="auto" w:fill="auto"/>
            <w:noWrap/>
          </w:tcPr>
          <w:p w14:paraId="6C3DE15A" w14:textId="77777777" w:rsidR="00381066" w:rsidRDefault="00381066" w:rsidP="00713829">
            <w:pPr>
              <w:jc w:val="right"/>
              <w:rPr>
                <w:rFonts w:cs="Arial"/>
                <w:sz w:val="20"/>
              </w:rPr>
            </w:pPr>
            <w:r>
              <w:rPr>
                <w:rFonts w:cs="Arial"/>
                <w:sz w:val="20"/>
              </w:rPr>
              <w:t>71.647</w:t>
            </w:r>
          </w:p>
        </w:tc>
        <w:tc>
          <w:tcPr>
            <w:tcW w:w="990" w:type="dxa"/>
            <w:tcBorders>
              <w:top w:val="nil"/>
              <w:left w:val="nil"/>
              <w:bottom w:val="nil"/>
              <w:right w:val="nil"/>
            </w:tcBorders>
            <w:shd w:val="clear" w:color="auto" w:fill="auto"/>
            <w:noWrap/>
          </w:tcPr>
          <w:p w14:paraId="1CFB39C0" w14:textId="77777777" w:rsidR="00381066" w:rsidRDefault="00381066" w:rsidP="00713829">
            <w:pPr>
              <w:jc w:val="right"/>
              <w:rPr>
                <w:rFonts w:cs="Arial"/>
                <w:sz w:val="20"/>
              </w:rPr>
            </w:pPr>
            <w:r>
              <w:rPr>
                <w:rFonts w:cs="Arial"/>
                <w:sz w:val="20"/>
              </w:rPr>
              <w:t>104.057</w:t>
            </w:r>
          </w:p>
        </w:tc>
        <w:tc>
          <w:tcPr>
            <w:tcW w:w="1098" w:type="dxa"/>
            <w:tcBorders>
              <w:top w:val="nil"/>
              <w:left w:val="single" w:sz="4" w:space="0" w:color="auto"/>
              <w:bottom w:val="nil"/>
              <w:right w:val="nil"/>
            </w:tcBorders>
            <w:shd w:val="clear" w:color="auto" w:fill="auto"/>
            <w:noWrap/>
          </w:tcPr>
          <w:p w14:paraId="6CE33E8F" w14:textId="77777777" w:rsidR="00381066" w:rsidRDefault="00381066" w:rsidP="00713829">
            <w:pPr>
              <w:jc w:val="right"/>
              <w:rPr>
                <w:rFonts w:cs="Arial"/>
                <w:sz w:val="20"/>
              </w:rPr>
            </w:pPr>
            <w:r>
              <w:rPr>
                <w:rFonts w:cs="Arial"/>
                <w:sz w:val="20"/>
              </w:rPr>
              <w:t>37.886</w:t>
            </w:r>
          </w:p>
        </w:tc>
        <w:tc>
          <w:tcPr>
            <w:tcW w:w="900" w:type="dxa"/>
            <w:gridSpan w:val="2"/>
            <w:tcBorders>
              <w:top w:val="nil"/>
              <w:left w:val="nil"/>
              <w:bottom w:val="nil"/>
              <w:right w:val="nil"/>
            </w:tcBorders>
            <w:shd w:val="clear" w:color="auto" w:fill="auto"/>
            <w:noWrap/>
          </w:tcPr>
          <w:p w14:paraId="64E3DC8C" w14:textId="77777777" w:rsidR="00381066" w:rsidRDefault="00381066" w:rsidP="00713829">
            <w:pPr>
              <w:jc w:val="right"/>
              <w:rPr>
                <w:rFonts w:cs="Arial"/>
                <w:sz w:val="20"/>
              </w:rPr>
            </w:pPr>
            <w:r>
              <w:rPr>
                <w:rFonts w:cs="Arial"/>
                <w:sz w:val="20"/>
              </w:rPr>
              <w:t>31.920</w:t>
            </w:r>
          </w:p>
        </w:tc>
        <w:tc>
          <w:tcPr>
            <w:tcW w:w="900" w:type="dxa"/>
            <w:tcBorders>
              <w:top w:val="nil"/>
              <w:left w:val="nil"/>
              <w:bottom w:val="nil"/>
              <w:right w:val="single" w:sz="4" w:space="0" w:color="auto"/>
            </w:tcBorders>
            <w:shd w:val="clear" w:color="auto" w:fill="auto"/>
            <w:noWrap/>
          </w:tcPr>
          <w:p w14:paraId="1490D695" w14:textId="77777777" w:rsidR="00381066" w:rsidRDefault="00381066" w:rsidP="00713829">
            <w:pPr>
              <w:jc w:val="right"/>
              <w:rPr>
                <w:rFonts w:cs="Arial"/>
                <w:sz w:val="20"/>
              </w:rPr>
            </w:pPr>
            <w:r>
              <w:rPr>
                <w:rFonts w:cs="Arial"/>
                <w:sz w:val="20"/>
              </w:rPr>
              <w:t>44.640</w:t>
            </w:r>
          </w:p>
        </w:tc>
        <w:tc>
          <w:tcPr>
            <w:tcW w:w="1089" w:type="dxa"/>
            <w:tcBorders>
              <w:top w:val="nil"/>
              <w:left w:val="nil"/>
              <w:bottom w:val="nil"/>
              <w:right w:val="nil"/>
            </w:tcBorders>
            <w:shd w:val="clear" w:color="auto" w:fill="auto"/>
            <w:noWrap/>
          </w:tcPr>
          <w:p w14:paraId="1384BEF0" w14:textId="77777777" w:rsidR="00381066" w:rsidRDefault="00381066" w:rsidP="00713829">
            <w:pPr>
              <w:jc w:val="right"/>
              <w:rPr>
                <w:rFonts w:cs="Arial"/>
                <w:sz w:val="20"/>
              </w:rPr>
            </w:pPr>
            <w:r>
              <w:rPr>
                <w:rFonts w:cs="Arial"/>
                <w:sz w:val="20"/>
              </w:rPr>
              <w:t>5.706</w:t>
            </w:r>
          </w:p>
        </w:tc>
        <w:tc>
          <w:tcPr>
            <w:tcW w:w="855" w:type="dxa"/>
            <w:tcBorders>
              <w:top w:val="nil"/>
              <w:left w:val="nil"/>
              <w:bottom w:val="nil"/>
              <w:right w:val="nil"/>
            </w:tcBorders>
            <w:shd w:val="clear" w:color="auto" w:fill="auto"/>
            <w:noWrap/>
          </w:tcPr>
          <w:p w14:paraId="669DC87D" w14:textId="77777777" w:rsidR="00381066" w:rsidRDefault="00381066" w:rsidP="00713829">
            <w:pPr>
              <w:jc w:val="right"/>
              <w:rPr>
                <w:rFonts w:cs="Arial"/>
                <w:sz w:val="20"/>
              </w:rPr>
            </w:pPr>
            <w:r>
              <w:rPr>
                <w:rFonts w:cs="Arial"/>
                <w:sz w:val="20"/>
              </w:rPr>
              <w:t>4.192</w:t>
            </w:r>
          </w:p>
        </w:tc>
        <w:tc>
          <w:tcPr>
            <w:tcW w:w="900" w:type="dxa"/>
            <w:tcBorders>
              <w:top w:val="nil"/>
              <w:left w:val="nil"/>
              <w:bottom w:val="nil"/>
              <w:right w:val="single" w:sz="4" w:space="0" w:color="auto"/>
            </w:tcBorders>
            <w:shd w:val="clear" w:color="auto" w:fill="auto"/>
            <w:noWrap/>
          </w:tcPr>
          <w:p w14:paraId="4E21524E" w14:textId="77777777" w:rsidR="00381066" w:rsidRDefault="00381066" w:rsidP="00713829">
            <w:pPr>
              <w:jc w:val="right"/>
              <w:rPr>
                <w:rFonts w:cs="Arial"/>
                <w:sz w:val="20"/>
              </w:rPr>
            </w:pPr>
            <w:r>
              <w:rPr>
                <w:rFonts w:cs="Arial"/>
                <w:sz w:val="20"/>
              </w:rPr>
              <w:t>7.590</w:t>
            </w:r>
          </w:p>
        </w:tc>
        <w:tc>
          <w:tcPr>
            <w:tcW w:w="1197" w:type="dxa"/>
            <w:tcBorders>
              <w:top w:val="nil"/>
              <w:left w:val="nil"/>
              <w:bottom w:val="nil"/>
              <w:right w:val="nil"/>
            </w:tcBorders>
            <w:shd w:val="clear" w:color="auto" w:fill="auto"/>
            <w:noWrap/>
          </w:tcPr>
          <w:p w14:paraId="6F5F4D94" w14:textId="77777777" w:rsidR="00381066" w:rsidRDefault="00381066" w:rsidP="00713829">
            <w:pPr>
              <w:jc w:val="right"/>
              <w:rPr>
                <w:rFonts w:cs="Arial"/>
                <w:sz w:val="20"/>
              </w:rPr>
            </w:pPr>
            <w:r>
              <w:rPr>
                <w:rFonts w:cs="Arial"/>
                <w:sz w:val="20"/>
              </w:rPr>
              <w:t>1.195</w:t>
            </w:r>
          </w:p>
        </w:tc>
        <w:tc>
          <w:tcPr>
            <w:tcW w:w="796" w:type="dxa"/>
            <w:tcBorders>
              <w:top w:val="nil"/>
              <w:left w:val="nil"/>
              <w:bottom w:val="nil"/>
              <w:right w:val="nil"/>
            </w:tcBorders>
            <w:shd w:val="clear" w:color="auto" w:fill="auto"/>
            <w:noWrap/>
          </w:tcPr>
          <w:p w14:paraId="36301F67" w14:textId="77777777" w:rsidR="00381066" w:rsidRDefault="00381066" w:rsidP="00713829">
            <w:pPr>
              <w:jc w:val="right"/>
              <w:rPr>
                <w:rFonts w:cs="Arial"/>
                <w:sz w:val="20"/>
              </w:rPr>
            </w:pPr>
            <w:r>
              <w:rPr>
                <w:rFonts w:cs="Arial"/>
                <w:sz w:val="20"/>
              </w:rPr>
              <w:t>0.678</w:t>
            </w:r>
          </w:p>
        </w:tc>
        <w:tc>
          <w:tcPr>
            <w:tcW w:w="900" w:type="dxa"/>
            <w:tcBorders>
              <w:top w:val="nil"/>
              <w:left w:val="nil"/>
              <w:bottom w:val="nil"/>
              <w:right w:val="single" w:sz="4" w:space="0" w:color="auto"/>
            </w:tcBorders>
            <w:shd w:val="clear" w:color="auto" w:fill="auto"/>
            <w:noWrap/>
          </w:tcPr>
          <w:p w14:paraId="6F3176FA" w14:textId="77777777" w:rsidR="00381066" w:rsidRDefault="00381066" w:rsidP="00713829">
            <w:pPr>
              <w:jc w:val="right"/>
              <w:rPr>
                <w:rFonts w:cs="Arial"/>
                <w:sz w:val="20"/>
              </w:rPr>
            </w:pPr>
            <w:r>
              <w:rPr>
                <w:rFonts w:cs="Arial"/>
                <w:sz w:val="20"/>
              </w:rPr>
              <w:t>1.957</w:t>
            </w:r>
          </w:p>
        </w:tc>
      </w:tr>
      <w:tr w:rsidR="00381066" w14:paraId="710A5D43" w14:textId="77777777" w:rsidTr="00713829">
        <w:trPr>
          <w:trHeight w:val="255"/>
          <w:jc w:val="center"/>
        </w:trPr>
        <w:tc>
          <w:tcPr>
            <w:tcW w:w="918" w:type="dxa"/>
            <w:tcBorders>
              <w:top w:val="nil"/>
              <w:left w:val="single" w:sz="4" w:space="0" w:color="auto"/>
              <w:bottom w:val="nil"/>
              <w:right w:val="nil"/>
            </w:tcBorders>
            <w:shd w:val="clear" w:color="auto" w:fill="auto"/>
            <w:noWrap/>
          </w:tcPr>
          <w:p w14:paraId="5168EDE5" w14:textId="77777777" w:rsidR="00381066" w:rsidRDefault="00381066" w:rsidP="00713829">
            <w:pPr>
              <w:rPr>
                <w:rFonts w:cs="Arial"/>
                <w:sz w:val="20"/>
              </w:rPr>
            </w:pPr>
            <w:r>
              <w:rPr>
                <w:rFonts w:cs="Arial"/>
                <w:sz w:val="20"/>
              </w:rPr>
              <w:t>2013</w:t>
            </w:r>
          </w:p>
        </w:tc>
        <w:tc>
          <w:tcPr>
            <w:tcW w:w="1116" w:type="dxa"/>
            <w:tcBorders>
              <w:top w:val="nil"/>
              <w:left w:val="single" w:sz="4" w:space="0" w:color="auto"/>
              <w:bottom w:val="nil"/>
              <w:right w:val="nil"/>
            </w:tcBorders>
            <w:shd w:val="clear" w:color="auto" w:fill="auto"/>
            <w:noWrap/>
          </w:tcPr>
          <w:p w14:paraId="417B4F0C" w14:textId="77777777" w:rsidR="00381066" w:rsidRDefault="00381066" w:rsidP="00713829">
            <w:pPr>
              <w:jc w:val="right"/>
              <w:rPr>
                <w:rFonts w:cs="Arial"/>
                <w:sz w:val="20"/>
              </w:rPr>
            </w:pPr>
            <w:r>
              <w:rPr>
                <w:rFonts w:cs="Arial"/>
                <w:sz w:val="20"/>
              </w:rPr>
              <w:t>63.668</w:t>
            </w:r>
          </w:p>
        </w:tc>
        <w:tc>
          <w:tcPr>
            <w:tcW w:w="1080" w:type="dxa"/>
            <w:gridSpan w:val="2"/>
            <w:tcBorders>
              <w:top w:val="nil"/>
              <w:left w:val="nil"/>
              <w:bottom w:val="nil"/>
              <w:right w:val="nil"/>
            </w:tcBorders>
            <w:shd w:val="clear" w:color="auto" w:fill="auto"/>
            <w:noWrap/>
          </w:tcPr>
          <w:p w14:paraId="32944591" w14:textId="77777777" w:rsidR="00381066" w:rsidRDefault="00381066" w:rsidP="00713829">
            <w:pPr>
              <w:jc w:val="right"/>
              <w:rPr>
                <w:rFonts w:cs="Arial"/>
                <w:sz w:val="20"/>
              </w:rPr>
            </w:pPr>
            <w:r>
              <w:rPr>
                <w:rFonts w:cs="Arial"/>
                <w:sz w:val="20"/>
              </w:rPr>
              <w:t>48.784</w:t>
            </w:r>
          </w:p>
        </w:tc>
        <w:tc>
          <w:tcPr>
            <w:tcW w:w="990" w:type="dxa"/>
            <w:tcBorders>
              <w:top w:val="nil"/>
              <w:left w:val="nil"/>
              <w:bottom w:val="nil"/>
              <w:right w:val="nil"/>
            </w:tcBorders>
            <w:shd w:val="clear" w:color="auto" w:fill="auto"/>
            <w:noWrap/>
          </w:tcPr>
          <w:p w14:paraId="7D3DAD14" w14:textId="77777777" w:rsidR="00381066" w:rsidRDefault="00381066" w:rsidP="00713829">
            <w:pPr>
              <w:jc w:val="right"/>
              <w:rPr>
                <w:rFonts w:cs="Arial"/>
                <w:sz w:val="20"/>
              </w:rPr>
            </w:pPr>
            <w:r>
              <w:rPr>
                <w:rFonts w:cs="Arial"/>
                <w:sz w:val="20"/>
              </w:rPr>
              <w:t>81.669</w:t>
            </w:r>
          </w:p>
        </w:tc>
        <w:tc>
          <w:tcPr>
            <w:tcW w:w="1098" w:type="dxa"/>
            <w:tcBorders>
              <w:top w:val="nil"/>
              <w:left w:val="single" w:sz="4" w:space="0" w:color="auto"/>
              <w:bottom w:val="nil"/>
              <w:right w:val="nil"/>
            </w:tcBorders>
            <w:shd w:val="clear" w:color="auto" w:fill="auto"/>
            <w:noWrap/>
          </w:tcPr>
          <w:p w14:paraId="4225DD90" w14:textId="77777777" w:rsidR="00381066" w:rsidRDefault="00381066" w:rsidP="00713829">
            <w:pPr>
              <w:jc w:val="right"/>
              <w:rPr>
                <w:rFonts w:cs="Arial"/>
                <w:sz w:val="20"/>
              </w:rPr>
            </w:pPr>
            <w:r>
              <w:rPr>
                <w:rFonts w:cs="Arial"/>
                <w:sz w:val="20"/>
              </w:rPr>
              <w:t>30.117</w:t>
            </w:r>
          </w:p>
        </w:tc>
        <w:tc>
          <w:tcPr>
            <w:tcW w:w="900" w:type="dxa"/>
            <w:gridSpan w:val="2"/>
            <w:tcBorders>
              <w:top w:val="nil"/>
              <w:left w:val="nil"/>
              <w:bottom w:val="nil"/>
              <w:right w:val="nil"/>
            </w:tcBorders>
            <w:shd w:val="clear" w:color="auto" w:fill="auto"/>
            <w:noWrap/>
          </w:tcPr>
          <w:p w14:paraId="41B1BC8C" w14:textId="77777777" w:rsidR="00381066" w:rsidRDefault="00381066" w:rsidP="00713829">
            <w:pPr>
              <w:jc w:val="right"/>
              <w:rPr>
                <w:rFonts w:cs="Arial"/>
                <w:sz w:val="20"/>
              </w:rPr>
            </w:pPr>
            <w:r>
              <w:rPr>
                <w:rFonts w:cs="Arial"/>
                <w:sz w:val="20"/>
              </w:rPr>
              <w:t>22.610</w:t>
            </w:r>
          </w:p>
        </w:tc>
        <w:tc>
          <w:tcPr>
            <w:tcW w:w="900" w:type="dxa"/>
            <w:tcBorders>
              <w:top w:val="nil"/>
              <w:left w:val="nil"/>
              <w:bottom w:val="nil"/>
              <w:right w:val="single" w:sz="4" w:space="0" w:color="auto"/>
            </w:tcBorders>
            <w:shd w:val="clear" w:color="auto" w:fill="auto"/>
            <w:noWrap/>
          </w:tcPr>
          <w:p w14:paraId="5A9B1B87" w14:textId="77777777" w:rsidR="00381066" w:rsidRDefault="00381066" w:rsidP="00713829">
            <w:pPr>
              <w:jc w:val="right"/>
              <w:rPr>
                <w:rFonts w:cs="Arial"/>
                <w:sz w:val="20"/>
              </w:rPr>
            </w:pPr>
            <w:r>
              <w:rPr>
                <w:rFonts w:cs="Arial"/>
                <w:sz w:val="20"/>
              </w:rPr>
              <w:t>39.324</w:t>
            </w:r>
          </w:p>
        </w:tc>
        <w:tc>
          <w:tcPr>
            <w:tcW w:w="1089" w:type="dxa"/>
            <w:tcBorders>
              <w:top w:val="nil"/>
              <w:left w:val="nil"/>
              <w:bottom w:val="nil"/>
              <w:right w:val="nil"/>
            </w:tcBorders>
            <w:shd w:val="clear" w:color="auto" w:fill="auto"/>
            <w:noWrap/>
          </w:tcPr>
          <w:p w14:paraId="0B7BEDA0" w14:textId="77777777" w:rsidR="00381066" w:rsidRDefault="00381066" w:rsidP="00713829">
            <w:pPr>
              <w:jc w:val="right"/>
              <w:rPr>
                <w:rFonts w:cs="Arial"/>
                <w:sz w:val="20"/>
              </w:rPr>
            </w:pPr>
            <w:r>
              <w:rPr>
                <w:rFonts w:cs="Arial"/>
                <w:sz w:val="20"/>
              </w:rPr>
              <w:t>18.335</w:t>
            </w:r>
          </w:p>
        </w:tc>
        <w:tc>
          <w:tcPr>
            <w:tcW w:w="855" w:type="dxa"/>
            <w:tcBorders>
              <w:top w:val="nil"/>
              <w:left w:val="nil"/>
              <w:bottom w:val="nil"/>
              <w:right w:val="nil"/>
            </w:tcBorders>
            <w:shd w:val="clear" w:color="auto" w:fill="auto"/>
            <w:noWrap/>
          </w:tcPr>
          <w:p w14:paraId="2C57D5F6" w14:textId="77777777" w:rsidR="00381066" w:rsidRDefault="00381066" w:rsidP="00713829">
            <w:pPr>
              <w:jc w:val="right"/>
              <w:rPr>
                <w:rFonts w:cs="Arial"/>
                <w:sz w:val="20"/>
              </w:rPr>
            </w:pPr>
            <w:r>
              <w:rPr>
                <w:rFonts w:cs="Arial"/>
                <w:sz w:val="20"/>
              </w:rPr>
              <w:t>14.516</w:t>
            </w:r>
          </w:p>
        </w:tc>
        <w:tc>
          <w:tcPr>
            <w:tcW w:w="900" w:type="dxa"/>
            <w:tcBorders>
              <w:top w:val="nil"/>
              <w:left w:val="nil"/>
              <w:bottom w:val="nil"/>
              <w:right w:val="single" w:sz="4" w:space="0" w:color="auto"/>
            </w:tcBorders>
            <w:shd w:val="clear" w:color="auto" w:fill="auto"/>
            <w:noWrap/>
          </w:tcPr>
          <w:p w14:paraId="40B8191B" w14:textId="77777777" w:rsidR="00381066" w:rsidRDefault="00381066" w:rsidP="00713829">
            <w:pPr>
              <w:jc w:val="right"/>
              <w:rPr>
                <w:rFonts w:cs="Arial"/>
                <w:sz w:val="20"/>
              </w:rPr>
            </w:pPr>
            <w:r>
              <w:rPr>
                <w:rFonts w:cs="Arial"/>
                <w:sz w:val="20"/>
              </w:rPr>
              <w:t>22.850</w:t>
            </w:r>
          </w:p>
        </w:tc>
        <w:tc>
          <w:tcPr>
            <w:tcW w:w="1197" w:type="dxa"/>
            <w:tcBorders>
              <w:top w:val="nil"/>
              <w:left w:val="nil"/>
              <w:bottom w:val="nil"/>
              <w:right w:val="nil"/>
            </w:tcBorders>
            <w:shd w:val="clear" w:color="auto" w:fill="auto"/>
            <w:noWrap/>
          </w:tcPr>
          <w:p w14:paraId="71A7F95F" w14:textId="77777777" w:rsidR="00381066" w:rsidRDefault="00381066" w:rsidP="00713829">
            <w:pPr>
              <w:jc w:val="right"/>
              <w:rPr>
                <w:rFonts w:cs="Arial"/>
                <w:sz w:val="20"/>
              </w:rPr>
            </w:pPr>
            <w:r>
              <w:rPr>
                <w:rFonts w:cs="Arial"/>
                <w:sz w:val="20"/>
              </w:rPr>
              <w:t>0.660</w:t>
            </w:r>
          </w:p>
        </w:tc>
        <w:tc>
          <w:tcPr>
            <w:tcW w:w="796" w:type="dxa"/>
            <w:tcBorders>
              <w:top w:val="nil"/>
              <w:left w:val="nil"/>
              <w:bottom w:val="nil"/>
              <w:right w:val="nil"/>
            </w:tcBorders>
            <w:shd w:val="clear" w:color="auto" w:fill="auto"/>
            <w:noWrap/>
          </w:tcPr>
          <w:p w14:paraId="5416A62D" w14:textId="77777777" w:rsidR="00381066" w:rsidRDefault="00381066" w:rsidP="00713829">
            <w:pPr>
              <w:jc w:val="right"/>
              <w:rPr>
                <w:rFonts w:cs="Arial"/>
                <w:sz w:val="20"/>
              </w:rPr>
            </w:pPr>
            <w:r>
              <w:rPr>
                <w:rFonts w:cs="Arial"/>
                <w:sz w:val="20"/>
              </w:rPr>
              <w:t>0.341</w:t>
            </w:r>
          </w:p>
        </w:tc>
        <w:tc>
          <w:tcPr>
            <w:tcW w:w="900" w:type="dxa"/>
            <w:tcBorders>
              <w:top w:val="nil"/>
              <w:left w:val="nil"/>
              <w:bottom w:val="nil"/>
              <w:right w:val="single" w:sz="4" w:space="0" w:color="auto"/>
            </w:tcBorders>
            <w:shd w:val="clear" w:color="auto" w:fill="auto"/>
            <w:noWrap/>
          </w:tcPr>
          <w:p w14:paraId="03F1DF26" w14:textId="77777777" w:rsidR="00381066" w:rsidRDefault="00381066" w:rsidP="00713829">
            <w:pPr>
              <w:jc w:val="right"/>
              <w:rPr>
                <w:rFonts w:cs="Arial"/>
                <w:sz w:val="20"/>
              </w:rPr>
            </w:pPr>
            <w:r>
              <w:rPr>
                <w:rFonts w:cs="Arial"/>
                <w:sz w:val="20"/>
              </w:rPr>
              <w:t>1.159</w:t>
            </w:r>
          </w:p>
        </w:tc>
      </w:tr>
      <w:tr w:rsidR="00381066" w14:paraId="0E6B0EA1"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5A8D6D7" w14:textId="77777777" w:rsidR="00381066" w:rsidRDefault="00381066" w:rsidP="00713829">
            <w:pPr>
              <w:rPr>
                <w:rFonts w:cs="Arial"/>
                <w:sz w:val="20"/>
              </w:rPr>
            </w:pPr>
            <w:r>
              <w:rPr>
                <w:rFonts w:cs="Arial"/>
                <w:sz w:val="20"/>
              </w:rPr>
              <w:t>2014</w:t>
            </w:r>
          </w:p>
        </w:tc>
        <w:tc>
          <w:tcPr>
            <w:tcW w:w="1116" w:type="dxa"/>
            <w:tcBorders>
              <w:top w:val="nil"/>
              <w:left w:val="single" w:sz="4" w:space="0" w:color="auto"/>
              <w:bottom w:val="nil"/>
              <w:right w:val="nil"/>
            </w:tcBorders>
            <w:shd w:val="clear" w:color="auto" w:fill="auto"/>
            <w:noWrap/>
          </w:tcPr>
          <w:p w14:paraId="2946C78E" w14:textId="77777777" w:rsidR="00381066" w:rsidRDefault="00381066" w:rsidP="00713829">
            <w:pPr>
              <w:jc w:val="right"/>
              <w:rPr>
                <w:rFonts w:cs="Arial"/>
                <w:sz w:val="20"/>
              </w:rPr>
            </w:pPr>
            <w:r>
              <w:rPr>
                <w:rFonts w:cs="Arial"/>
                <w:sz w:val="20"/>
              </w:rPr>
              <w:t>73.424</w:t>
            </w:r>
          </w:p>
        </w:tc>
        <w:tc>
          <w:tcPr>
            <w:tcW w:w="1080" w:type="dxa"/>
            <w:gridSpan w:val="2"/>
            <w:tcBorders>
              <w:top w:val="nil"/>
              <w:left w:val="nil"/>
              <w:bottom w:val="nil"/>
              <w:right w:val="nil"/>
            </w:tcBorders>
            <w:shd w:val="clear" w:color="auto" w:fill="auto"/>
            <w:noWrap/>
          </w:tcPr>
          <w:p w14:paraId="1B625713" w14:textId="77777777" w:rsidR="00381066" w:rsidRDefault="00381066" w:rsidP="00713829">
            <w:pPr>
              <w:jc w:val="right"/>
              <w:rPr>
                <w:rFonts w:cs="Arial"/>
                <w:sz w:val="20"/>
              </w:rPr>
            </w:pPr>
            <w:r>
              <w:rPr>
                <w:rFonts w:cs="Arial"/>
                <w:sz w:val="20"/>
              </w:rPr>
              <w:t>59.839</w:t>
            </w:r>
          </w:p>
        </w:tc>
        <w:tc>
          <w:tcPr>
            <w:tcW w:w="990" w:type="dxa"/>
            <w:tcBorders>
              <w:top w:val="nil"/>
              <w:left w:val="nil"/>
              <w:bottom w:val="nil"/>
              <w:right w:val="nil"/>
            </w:tcBorders>
            <w:shd w:val="clear" w:color="auto" w:fill="auto"/>
            <w:noWrap/>
          </w:tcPr>
          <w:p w14:paraId="26B32821" w14:textId="77777777" w:rsidR="00381066" w:rsidRDefault="00381066" w:rsidP="00713829">
            <w:pPr>
              <w:jc w:val="right"/>
              <w:rPr>
                <w:rFonts w:cs="Arial"/>
                <w:sz w:val="20"/>
              </w:rPr>
            </w:pPr>
            <w:r>
              <w:rPr>
                <w:rFonts w:cs="Arial"/>
                <w:sz w:val="20"/>
              </w:rPr>
              <w:t>89.165</w:t>
            </w:r>
          </w:p>
        </w:tc>
        <w:tc>
          <w:tcPr>
            <w:tcW w:w="1098" w:type="dxa"/>
            <w:tcBorders>
              <w:top w:val="nil"/>
              <w:left w:val="single" w:sz="4" w:space="0" w:color="auto"/>
              <w:bottom w:val="nil"/>
              <w:right w:val="nil"/>
            </w:tcBorders>
            <w:shd w:val="clear" w:color="auto" w:fill="auto"/>
            <w:noWrap/>
          </w:tcPr>
          <w:p w14:paraId="4217449E" w14:textId="77777777" w:rsidR="00381066" w:rsidRDefault="00381066" w:rsidP="00713829">
            <w:pPr>
              <w:jc w:val="right"/>
              <w:rPr>
                <w:rFonts w:cs="Arial"/>
                <w:sz w:val="20"/>
              </w:rPr>
            </w:pPr>
            <w:r>
              <w:rPr>
                <w:rFonts w:cs="Arial"/>
                <w:sz w:val="20"/>
              </w:rPr>
              <w:t>29.594</w:t>
            </w:r>
          </w:p>
        </w:tc>
        <w:tc>
          <w:tcPr>
            <w:tcW w:w="900" w:type="dxa"/>
            <w:gridSpan w:val="2"/>
            <w:tcBorders>
              <w:top w:val="nil"/>
              <w:left w:val="nil"/>
              <w:bottom w:val="nil"/>
              <w:right w:val="nil"/>
            </w:tcBorders>
            <w:shd w:val="clear" w:color="auto" w:fill="auto"/>
            <w:noWrap/>
          </w:tcPr>
          <w:p w14:paraId="11B037F2" w14:textId="77777777" w:rsidR="00381066" w:rsidRDefault="00381066" w:rsidP="00713829">
            <w:pPr>
              <w:jc w:val="right"/>
              <w:rPr>
                <w:rFonts w:cs="Arial"/>
                <w:sz w:val="20"/>
              </w:rPr>
            </w:pPr>
            <w:r>
              <w:rPr>
                <w:rFonts w:cs="Arial"/>
                <w:sz w:val="20"/>
              </w:rPr>
              <w:t>23.955</w:t>
            </w:r>
          </w:p>
        </w:tc>
        <w:tc>
          <w:tcPr>
            <w:tcW w:w="900" w:type="dxa"/>
            <w:tcBorders>
              <w:top w:val="nil"/>
              <w:left w:val="nil"/>
              <w:bottom w:val="nil"/>
              <w:right w:val="single" w:sz="4" w:space="0" w:color="auto"/>
            </w:tcBorders>
            <w:shd w:val="clear" w:color="auto" w:fill="auto"/>
            <w:noWrap/>
          </w:tcPr>
          <w:p w14:paraId="305EEA86" w14:textId="77777777" w:rsidR="00381066" w:rsidRDefault="00381066" w:rsidP="00713829">
            <w:pPr>
              <w:jc w:val="right"/>
              <w:rPr>
                <w:rFonts w:cs="Arial"/>
                <w:sz w:val="20"/>
              </w:rPr>
            </w:pPr>
            <w:r>
              <w:rPr>
                <w:rFonts w:cs="Arial"/>
                <w:sz w:val="20"/>
              </w:rPr>
              <w:t>36.160</w:t>
            </w:r>
          </w:p>
        </w:tc>
        <w:tc>
          <w:tcPr>
            <w:tcW w:w="1089" w:type="dxa"/>
            <w:tcBorders>
              <w:top w:val="nil"/>
              <w:left w:val="nil"/>
              <w:bottom w:val="nil"/>
              <w:right w:val="nil"/>
            </w:tcBorders>
            <w:shd w:val="clear" w:color="auto" w:fill="auto"/>
            <w:noWrap/>
          </w:tcPr>
          <w:p w14:paraId="4457E594" w14:textId="77777777" w:rsidR="00381066" w:rsidRDefault="00381066" w:rsidP="00713829">
            <w:pPr>
              <w:jc w:val="right"/>
              <w:rPr>
                <w:rFonts w:cs="Arial"/>
                <w:sz w:val="20"/>
              </w:rPr>
            </w:pPr>
            <w:r>
              <w:rPr>
                <w:rFonts w:cs="Arial"/>
                <w:sz w:val="20"/>
              </w:rPr>
              <w:t>13.078</w:t>
            </w:r>
          </w:p>
        </w:tc>
        <w:tc>
          <w:tcPr>
            <w:tcW w:w="855" w:type="dxa"/>
            <w:tcBorders>
              <w:top w:val="nil"/>
              <w:left w:val="nil"/>
              <w:bottom w:val="nil"/>
              <w:right w:val="nil"/>
            </w:tcBorders>
            <w:shd w:val="clear" w:color="auto" w:fill="auto"/>
            <w:noWrap/>
          </w:tcPr>
          <w:p w14:paraId="7B0F42DE" w14:textId="77777777" w:rsidR="00381066" w:rsidRDefault="00381066" w:rsidP="00713829">
            <w:pPr>
              <w:jc w:val="right"/>
              <w:rPr>
                <w:rFonts w:cs="Arial"/>
                <w:sz w:val="20"/>
              </w:rPr>
            </w:pPr>
            <w:r>
              <w:rPr>
                <w:rFonts w:cs="Arial"/>
                <w:sz w:val="20"/>
              </w:rPr>
              <w:t>10.490</w:t>
            </w:r>
          </w:p>
        </w:tc>
        <w:tc>
          <w:tcPr>
            <w:tcW w:w="900" w:type="dxa"/>
            <w:tcBorders>
              <w:top w:val="nil"/>
              <w:left w:val="nil"/>
              <w:bottom w:val="nil"/>
              <w:right w:val="single" w:sz="4" w:space="0" w:color="auto"/>
            </w:tcBorders>
            <w:shd w:val="clear" w:color="auto" w:fill="auto"/>
            <w:noWrap/>
          </w:tcPr>
          <w:p w14:paraId="13853244" w14:textId="77777777" w:rsidR="00381066" w:rsidRDefault="00381066" w:rsidP="00713829">
            <w:pPr>
              <w:jc w:val="right"/>
              <w:rPr>
                <w:rFonts w:cs="Arial"/>
                <w:sz w:val="20"/>
              </w:rPr>
            </w:pPr>
            <w:r>
              <w:rPr>
                <w:rFonts w:cs="Arial"/>
                <w:sz w:val="20"/>
              </w:rPr>
              <w:t>16.110</w:t>
            </w:r>
          </w:p>
        </w:tc>
        <w:tc>
          <w:tcPr>
            <w:tcW w:w="1197" w:type="dxa"/>
            <w:tcBorders>
              <w:top w:val="nil"/>
              <w:left w:val="nil"/>
              <w:bottom w:val="nil"/>
              <w:right w:val="nil"/>
            </w:tcBorders>
            <w:shd w:val="clear" w:color="auto" w:fill="auto"/>
            <w:noWrap/>
          </w:tcPr>
          <w:p w14:paraId="77E618AA" w14:textId="77777777" w:rsidR="00381066" w:rsidRDefault="00381066" w:rsidP="00713829">
            <w:pPr>
              <w:jc w:val="right"/>
              <w:rPr>
                <w:rFonts w:cs="Arial"/>
                <w:sz w:val="20"/>
              </w:rPr>
            </w:pPr>
            <w:r>
              <w:rPr>
                <w:rFonts w:cs="Arial"/>
                <w:sz w:val="20"/>
              </w:rPr>
              <w:t>0.646</w:t>
            </w:r>
          </w:p>
        </w:tc>
        <w:tc>
          <w:tcPr>
            <w:tcW w:w="796" w:type="dxa"/>
            <w:tcBorders>
              <w:top w:val="nil"/>
              <w:left w:val="nil"/>
              <w:bottom w:val="nil"/>
              <w:right w:val="nil"/>
            </w:tcBorders>
            <w:shd w:val="clear" w:color="auto" w:fill="auto"/>
            <w:noWrap/>
          </w:tcPr>
          <w:p w14:paraId="514D3A47" w14:textId="77777777" w:rsidR="00381066" w:rsidRDefault="00381066" w:rsidP="00713829">
            <w:pPr>
              <w:jc w:val="right"/>
              <w:rPr>
                <w:rFonts w:cs="Arial"/>
                <w:sz w:val="20"/>
              </w:rPr>
            </w:pPr>
            <w:r>
              <w:rPr>
                <w:rFonts w:cs="Arial"/>
                <w:sz w:val="20"/>
              </w:rPr>
              <w:t>0.335</w:t>
            </w:r>
          </w:p>
        </w:tc>
        <w:tc>
          <w:tcPr>
            <w:tcW w:w="900" w:type="dxa"/>
            <w:tcBorders>
              <w:top w:val="nil"/>
              <w:left w:val="nil"/>
              <w:bottom w:val="nil"/>
              <w:right w:val="single" w:sz="4" w:space="0" w:color="auto"/>
            </w:tcBorders>
            <w:shd w:val="clear" w:color="auto" w:fill="auto"/>
            <w:noWrap/>
          </w:tcPr>
          <w:p w14:paraId="1AC18DD6" w14:textId="77777777" w:rsidR="00381066" w:rsidRDefault="00381066" w:rsidP="00713829">
            <w:pPr>
              <w:jc w:val="right"/>
              <w:rPr>
                <w:rFonts w:cs="Arial"/>
                <w:sz w:val="20"/>
              </w:rPr>
            </w:pPr>
            <w:r>
              <w:rPr>
                <w:rFonts w:cs="Arial"/>
                <w:sz w:val="20"/>
              </w:rPr>
              <w:t>1.132</w:t>
            </w:r>
          </w:p>
        </w:tc>
      </w:tr>
      <w:tr w:rsidR="00381066" w14:paraId="35D1383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C1CFFB2" w14:textId="77777777" w:rsidR="00381066" w:rsidRDefault="00381066" w:rsidP="00713829">
            <w:pPr>
              <w:rPr>
                <w:rFonts w:cs="Arial"/>
                <w:sz w:val="20"/>
              </w:rPr>
            </w:pPr>
            <w:r>
              <w:rPr>
                <w:rFonts w:cs="Arial"/>
                <w:sz w:val="20"/>
              </w:rPr>
              <w:t>2015</w:t>
            </w:r>
          </w:p>
        </w:tc>
        <w:tc>
          <w:tcPr>
            <w:tcW w:w="1116" w:type="dxa"/>
            <w:tcBorders>
              <w:top w:val="nil"/>
              <w:left w:val="single" w:sz="4" w:space="0" w:color="auto"/>
              <w:bottom w:val="nil"/>
              <w:right w:val="nil"/>
            </w:tcBorders>
            <w:shd w:val="clear" w:color="auto" w:fill="auto"/>
            <w:noWrap/>
          </w:tcPr>
          <w:p w14:paraId="3F8A14E6" w14:textId="77777777" w:rsidR="00381066" w:rsidRDefault="00381066" w:rsidP="00713829">
            <w:pPr>
              <w:jc w:val="right"/>
              <w:rPr>
                <w:rFonts w:cs="Arial"/>
                <w:sz w:val="20"/>
              </w:rPr>
            </w:pPr>
            <w:r>
              <w:rPr>
                <w:rFonts w:cs="Arial"/>
                <w:sz w:val="20"/>
              </w:rPr>
              <w:t>56.250</w:t>
            </w:r>
          </w:p>
        </w:tc>
        <w:tc>
          <w:tcPr>
            <w:tcW w:w="1080" w:type="dxa"/>
            <w:gridSpan w:val="2"/>
            <w:tcBorders>
              <w:top w:val="nil"/>
              <w:left w:val="nil"/>
              <w:bottom w:val="nil"/>
              <w:right w:val="nil"/>
            </w:tcBorders>
            <w:shd w:val="clear" w:color="auto" w:fill="auto"/>
            <w:noWrap/>
          </w:tcPr>
          <w:p w14:paraId="2F508F1A" w14:textId="77777777" w:rsidR="00381066" w:rsidRDefault="00381066" w:rsidP="00713829">
            <w:pPr>
              <w:jc w:val="right"/>
              <w:rPr>
                <w:rFonts w:cs="Arial"/>
                <w:sz w:val="20"/>
              </w:rPr>
            </w:pPr>
            <w:r>
              <w:rPr>
                <w:rFonts w:cs="Arial"/>
                <w:sz w:val="20"/>
              </w:rPr>
              <w:t>46.833</w:t>
            </w:r>
          </w:p>
        </w:tc>
        <w:tc>
          <w:tcPr>
            <w:tcW w:w="990" w:type="dxa"/>
            <w:tcBorders>
              <w:top w:val="nil"/>
              <w:left w:val="nil"/>
              <w:bottom w:val="nil"/>
              <w:right w:val="nil"/>
            </w:tcBorders>
            <w:shd w:val="clear" w:color="auto" w:fill="auto"/>
            <w:noWrap/>
          </w:tcPr>
          <w:p w14:paraId="408EA03A" w14:textId="77777777" w:rsidR="00381066" w:rsidRDefault="00381066" w:rsidP="00713829">
            <w:pPr>
              <w:jc w:val="right"/>
              <w:rPr>
                <w:rFonts w:cs="Arial"/>
                <w:sz w:val="20"/>
              </w:rPr>
            </w:pPr>
            <w:r>
              <w:rPr>
                <w:rFonts w:cs="Arial"/>
                <w:sz w:val="20"/>
              </w:rPr>
              <w:t>66.999</w:t>
            </w:r>
          </w:p>
        </w:tc>
        <w:tc>
          <w:tcPr>
            <w:tcW w:w="1098" w:type="dxa"/>
            <w:tcBorders>
              <w:top w:val="nil"/>
              <w:left w:val="single" w:sz="4" w:space="0" w:color="auto"/>
              <w:bottom w:val="nil"/>
              <w:right w:val="nil"/>
            </w:tcBorders>
            <w:shd w:val="clear" w:color="auto" w:fill="auto"/>
            <w:noWrap/>
          </w:tcPr>
          <w:p w14:paraId="3AA5AB5C" w14:textId="77777777" w:rsidR="00381066" w:rsidRDefault="00381066" w:rsidP="00713829">
            <w:pPr>
              <w:jc w:val="right"/>
              <w:rPr>
                <w:rFonts w:cs="Arial"/>
                <w:sz w:val="20"/>
              </w:rPr>
            </w:pPr>
            <w:r>
              <w:rPr>
                <w:rFonts w:cs="Arial"/>
                <w:sz w:val="20"/>
              </w:rPr>
              <w:t>27.205</w:t>
            </w:r>
          </w:p>
        </w:tc>
        <w:tc>
          <w:tcPr>
            <w:tcW w:w="900" w:type="dxa"/>
            <w:gridSpan w:val="2"/>
            <w:tcBorders>
              <w:top w:val="nil"/>
              <w:left w:val="nil"/>
              <w:bottom w:val="nil"/>
              <w:right w:val="nil"/>
            </w:tcBorders>
            <w:shd w:val="clear" w:color="auto" w:fill="auto"/>
            <w:noWrap/>
          </w:tcPr>
          <w:p w14:paraId="00ABBD8B" w14:textId="77777777" w:rsidR="00381066" w:rsidRDefault="00381066" w:rsidP="00713829">
            <w:pPr>
              <w:jc w:val="right"/>
              <w:rPr>
                <w:rFonts w:cs="Arial"/>
                <w:sz w:val="20"/>
              </w:rPr>
            </w:pPr>
            <w:r>
              <w:rPr>
                <w:rFonts w:cs="Arial"/>
                <w:sz w:val="20"/>
              </w:rPr>
              <w:t>21.810</w:t>
            </w:r>
          </w:p>
        </w:tc>
        <w:tc>
          <w:tcPr>
            <w:tcW w:w="900" w:type="dxa"/>
            <w:tcBorders>
              <w:top w:val="nil"/>
              <w:left w:val="nil"/>
              <w:bottom w:val="nil"/>
              <w:right w:val="single" w:sz="4" w:space="0" w:color="auto"/>
            </w:tcBorders>
            <w:shd w:val="clear" w:color="auto" w:fill="auto"/>
            <w:noWrap/>
          </w:tcPr>
          <w:p w14:paraId="57933E28" w14:textId="77777777" w:rsidR="00381066" w:rsidRDefault="00381066" w:rsidP="00713829">
            <w:pPr>
              <w:jc w:val="right"/>
              <w:rPr>
                <w:rFonts w:cs="Arial"/>
                <w:sz w:val="20"/>
              </w:rPr>
            </w:pPr>
            <w:r>
              <w:rPr>
                <w:rFonts w:cs="Arial"/>
                <w:sz w:val="20"/>
              </w:rPr>
              <w:t>33.530</w:t>
            </w:r>
          </w:p>
        </w:tc>
        <w:tc>
          <w:tcPr>
            <w:tcW w:w="1089" w:type="dxa"/>
            <w:tcBorders>
              <w:top w:val="nil"/>
              <w:left w:val="nil"/>
              <w:bottom w:val="nil"/>
              <w:right w:val="nil"/>
            </w:tcBorders>
            <w:shd w:val="clear" w:color="auto" w:fill="auto"/>
            <w:noWrap/>
          </w:tcPr>
          <w:p w14:paraId="46C47B5E" w14:textId="77777777" w:rsidR="00381066" w:rsidRDefault="00381066" w:rsidP="00713829">
            <w:pPr>
              <w:jc w:val="right"/>
              <w:rPr>
                <w:rFonts w:cs="Arial"/>
                <w:sz w:val="20"/>
              </w:rPr>
            </w:pPr>
            <w:r>
              <w:rPr>
                <w:rFonts w:cs="Arial"/>
                <w:sz w:val="20"/>
              </w:rPr>
              <w:t>17.265</w:t>
            </w:r>
          </w:p>
        </w:tc>
        <w:tc>
          <w:tcPr>
            <w:tcW w:w="855" w:type="dxa"/>
            <w:tcBorders>
              <w:top w:val="nil"/>
              <w:left w:val="nil"/>
              <w:bottom w:val="nil"/>
              <w:right w:val="nil"/>
            </w:tcBorders>
            <w:shd w:val="clear" w:color="auto" w:fill="auto"/>
            <w:noWrap/>
          </w:tcPr>
          <w:p w14:paraId="7ABDAD98" w14:textId="77777777" w:rsidR="00381066" w:rsidRDefault="00381066" w:rsidP="00713829">
            <w:pPr>
              <w:jc w:val="right"/>
              <w:rPr>
                <w:rFonts w:cs="Arial"/>
                <w:sz w:val="20"/>
              </w:rPr>
            </w:pPr>
            <w:r>
              <w:rPr>
                <w:rFonts w:cs="Arial"/>
                <w:sz w:val="20"/>
              </w:rPr>
              <w:t>14.431</w:t>
            </w:r>
          </w:p>
        </w:tc>
        <w:tc>
          <w:tcPr>
            <w:tcW w:w="900" w:type="dxa"/>
            <w:tcBorders>
              <w:top w:val="nil"/>
              <w:left w:val="nil"/>
              <w:bottom w:val="nil"/>
              <w:right w:val="single" w:sz="4" w:space="0" w:color="auto"/>
            </w:tcBorders>
            <w:shd w:val="clear" w:color="auto" w:fill="auto"/>
            <w:noWrap/>
          </w:tcPr>
          <w:p w14:paraId="59B9A85D" w14:textId="77777777" w:rsidR="00381066" w:rsidRDefault="00381066" w:rsidP="00713829">
            <w:pPr>
              <w:jc w:val="right"/>
              <w:rPr>
                <w:rFonts w:cs="Arial"/>
                <w:sz w:val="20"/>
              </w:rPr>
            </w:pPr>
            <w:r>
              <w:rPr>
                <w:rFonts w:cs="Arial"/>
                <w:sz w:val="20"/>
              </w:rPr>
              <w:t>20.490</w:t>
            </w:r>
          </w:p>
        </w:tc>
        <w:tc>
          <w:tcPr>
            <w:tcW w:w="1197" w:type="dxa"/>
            <w:tcBorders>
              <w:top w:val="nil"/>
              <w:left w:val="nil"/>
              <w:bottom w:val="nil"/>
              <w:right w:val="nil"/>
            </w:tcBorders>
            <w:shd w:val="clear" w:color="auto" w:fill="auto"/>
            <w:noWrap/>
          </w:tcPr>
          <w:p w14:paraId="427CD346" w14:textId="77777777" w:rsidR="00381066" w:rsidRDefault="00381066" w:rsidP="00713829">
            <w:pPr>
              <w:jc w:val="right"/>
              <w:rPr>
                <w:rFonts w:cs="Arial"/>
                <w:sz w:val="20"/>
              </w:rPr>
            </w:pPr>
            <w:r>
              <w:rPr>
                <w:rFonts w:cs="Arial"/>
                <w:sz w:val="20"/>
              </w:rPr>
              <w:t>0.504</w:t>
            </w:r>
          </w:p>
        </w:tc>
        <w:tc>
          <w:tcPr>
            <w:tcW w:w="796" w:type="dxa"/>
            <w:tcBorders>
              <w:top w:val="nil"/>
              <w:left w:val="nil"/>
              <w:bottom w:val="nil"/>
              <w:right w:val="nil"/>
            </w:tcBorders>
            <w:shd w:val="clear" w:color="auto" w:fill="auto"/>
            <w:noWrap/>
          </w:tcPr>
          <w:p w14:paraId="49C1F5F4" w14:textId="77777777" w:rsidR="00381066" w:rsidRDefault="00381066" w:rsidP="00713829">
            <w:pPr>
              <w:jc w:val="right"/>
              <w:rPr>
                <w:rFonts w:cs="Arial"/>
                <w:sz w:val="20"/>
              </w:rPr>
            </w:pPr>
            <w:r>
              <w:rPr>
                <w:rFonts w:cs="Arial"/>
                <w:sz w:val="20"/>
              </w:rPr>
              <w:t>0.208</w:t>
            </w:r>
          </w:p>
        </w:tc>
        <w:tc>
          <w:tcPr>
            <w:tcW w:w="900" w:type="dxa"/>
            <w:tcBorders>
              <w:top w:val="nil"/>
              <w:left w:val="nil"/>
              <w:bottom w:val="nil"/>
              <w:right w:val="single" w:sz="4" w:space="0" w:color="auto"/>
            </w:tcBorders>
            <w:shd w:val="clear" w:color="auto" w:fill="auto"/>
            <w:noWrap/>
          </w:tcPr>
          <w:p w14:paraId="31055D18" w14:textId="77777777" w:rsidR="00381066" w:rsidRDefault="00381066" w:rsidP="00713829">
            <w:pPr>
              <w:jc w:val="right"/>
              <w:rPr>
                <w:rFonts w:cs="Arial"/>
                <w:sz w:val="20"/>
              </w:rPr>
            </w:pPr>
            <w:r>
              <w:rPr>
                <w:rFonts w:cs="Arial"/>
                <w:sz w:val="20"/>
              </w:rPr>
              <w:t>1.032</w:t>
            </w:r>
          </w:p>
        </w:tc>
      </w:tr>
      <w:tr w:rsidR="00381066" w14:paraId="32101440" w14:textId="77777777" w:rsidTr="00713829">
        <w:trPr>
          <w:trHeight w:val="255"/>
          <w:jc w:val="center"/>
        </w:trPr>
        <w:tc>
          <w:tcPr>
            <w:tcW w:w="918" w:type="dxa"/>
            <w:tcBorders>
              <w:top w:val="nil"/>
              <w:left w:val="single" w:sz="4" w:space="0" w:color="auto"/>
              <w:bottom w:val="nil"/>
              <w:right w:val="nil"/>
            </w:tcBorders>
            <w:shd w:val="clear" w:color="auto" w:fill="auto"/>
            <w:noWrap/>
          </w:tcPr>
          <w:p w14:paraId="36655471" w14:textId="77777777" w:rsidR="00381066" w:rsidRDefault="00381066" w:rsidP="00713829">
            <w:pPr>
              <w:rPr>
                <w:rFonts w:cs="Arial"/>
                <w:sz w:val="20"/>
              </w:rPr>
            </w:pPr>
            <w:r>
              <w:rPr>
                <w:rFonts w:cs="Arial"/>
                <w:sz w:val="20"/>
              </w:rPr>
              <w:t>2016</w:t>
            </w:r>
          </w:p>
        </w:tc>
        <w:tc>
          <w:tcPr>
            <w:tcW w:w="1116" w:type="dxa"/>
            <w:tcBorders>
              <w:top w:val="nil"/>
              <w:left w:val="single" w:sz="4" w:space="0" w:color="auto"/>
              <w:bottom w:val="nil"/>
              <w:right w:val="nil"/>
            </w:tcBorders>
            <w:shd w:val="clear" w:color="auto" w:fill="auto"/>
            <w:noWrap/>
          </w:tcPr>
          <w:p w14:paraId="68654612" w14:textId="77777777" w:rsidR="00381066" w:rsidRDefault="00381066" w:rsidP="00713829">
            <w:pPr>
              <w:jc w:val="right"/>
              <w:rPr>
                <w:rFonts w:cs="Arial"/>
                <w:sz w:val="20"/>
              </w:rPr>
            </w:pPr>
            <w:r>
              <w:rPr>
                <w:rFonts w:cs="Arial"/>
                <w:sz w:val="20"/>
              </w:rPr>
              <w:t>125.923</w:t>
            </w:r>
          </w:p>
        </w:tc>
        <w:tc>
          <w:tcPr>
            <w:tcW w:w="1080" w:type="dxa"/>
            <w:gridSpan w:val="2"/>
            <w:tcBorders>
              <w:top w:val="nil"/>
              <w:left w:val="nil"/>
              <w:bottom w:val="nil"/>
              <w:right w:val="nil"/>
            </w:tcBorders>
            <w:shd w:val="clear" w:color="auto" w:fill="auto"/>
            <w:noWrap/>
          </w:tcPr>
          <w:p w14:paraId="103E0446" w14:textId="77777777" w:rsidR="00381066" w:rsidRDefault="00381066" w:rsidP="00713829">
            <w:pPr>
              <w:jc w:val="right"/>
              <w:rPr>
                <w:rFonts w:cs="Arial"/>
                <w:sz w:val="20"/>
              </w:rPr>
            </w:pPr>
            <w:r>
              <w:rPr>
                <w:rFonts w:cs="Arial"/>
                <w:sz w:val="20"/>
              </w:rPr>
              <w:t>109.938</w:t>
            </w:r>
          </w:p>
        </w:tc>
        <w:tc>
          <w:tcPr>
            <w:tcW w:w="990" w:type="dxa"/>
            <w:tcBorders>
              <w:top w:val="nil"/>
              <w:left w:val="nil"/>
              <w:bottom w:val="nil"/>
              <w:right w:val="nil"/>
            </w:tcBorders>
            <w:shd w:val="clear" w:color="auto" w:fill="auto"/>
            <w:noWrap/>
          </w:tcPr>
          <w:p w14:paraId="36369BD7" w14:textId="77777777" w:rsidR="00381066" w:rsidRDefault="00381066" w:rsidP="00713829">
            <w:pPr>
              <w:jc w:val="right"/>
              <w:rPr>
                <w:rFonts w:cs="Arial"/>
                <w:sz w:val="20"/>
              </w:rPr>
            </w:pPr>
            <w:r>
              <w:rPr>
                <w:rFonts w:cs="Arial"/>
                <w:sz w:val="20"/>
              </w:rPr>
              <w:t>143.565</w:t>
            </w:r>
          </w:p>
        </w:tc>
        <w:tc>
          <w:tcPr>
            <w:tcW w:w="1098" w:type="dxa"/>
            <w:tcBorders>
              <w:top w:val="nil"/>
              <w:left w:val="single" w:sz="4" w:space="0" w:color="auto"/>
              <w:bottom w:val="nil"/>
              <w:right w:val="nil"/>
            </w:tcBorders>
            <w:shd w:val="clear" w:color="auto" w:fill="auto"/>
            <w:noWrap/>
          </w:tcPr>
          <w:p w14:paraId="68055999" w14:textId="77777777" w:rsidR="00381066" w:rsidRDefault="00381066" w:rsidP="00713829">
            <w:pPr>
              <w:jc w:val="right"/>
              <w:rPr>
                <w:rFonts w:cs="Arial"/>
                <w:sz w:val="20"/>
              </w:rPr>
            </w:pPr>
            <w:r>
              <w:rPr>
                <w:rFonts w:cs="Arial"/>
                <w:sz w:val="20"/>
              </w:rPr>
              <w:t>30.564</w:t>
            </w:r>
          </w:p>
        </w:tc>
        <w:tc>
          <w:tcPr>
            <w:tcW w:w="900" w:type="dxa"/>
            <w:gridSpan w:val="2"/>
            <w:tcBorders>
              <w:top w:val="nil"/>
              <w:left w:val="nil"/>
              <w:bottom w:val="nil"/>
              <w:right w:val="nil"/>
            </w:tcBorders>
            <w:shd w:val="clear" w:color="auto" w:fill="auto"/>
            <w:noWrap/>
          </w:tcPr>
          <w:p w14:paraId="304B4243" w14:textId="77777777" w:rsidR="00381066" w:rsidRDefault="00381066" w:rsidP="00713829">
            <w:pPr>
              <w:jc w:val="right"/>
              <w:rPr>
                <w:rFonts w:cs="Arial"/>
                <w:sz w:val="20"/>
              </w:rPr>
            </w:pPr>
            <w:r>
              <w:rPr>
                <w:rFonts w:cs="Arial"/>
                <w:sz w:val="20"/>
              </w:rPr>
              <w:t>25.904</w:t>
            </w:r>
          </w:p>
        </w:tc>
        <w:tc>
          <w:tcPr>
            <w:tcW w:w="900" w:type="dxa"/>
            <w:tcBorders>
              <w:top w:val="nil"/>
              <w:left w:val="nil"/>
              <w:bottom w:val="nil"/>
              <w:right w:val="single" w:sz="4" w:space="0" w:color="auto"/>
            </w:tcBorders>
            <w:shd w:val="clear" w:color="auto" w:fill="auto"/>
            <w:noWrap/>
          </w:tcPr>
          <w:p w14:paraId="5239CB99" w14:textId="77777777" w:rsidR="00381066" w:rsidRDefault="00381066" w:rsidP="00713829">
            <w:pPr>
              <w:jc w:val="right"/>
              <w:rPr>
                <w:rFonts w:cs="Arial"/>
                <w:sz w:val="20"/>
              </w:rPr>
            </w:pPr>
            <w:r>
              <w:rPr>
                <w:rFonts w:cs="Arial"/>
                <w:sz w:val="20"/>
              </w:rPr>
              <w:t>35.817</w:t>
            </w:r>
          </w:p>
        </w:tc>
        <w:tc>
          <w:tcPr>
            <w:tcW w:w="1089" w:type="dxa"/>
            <w:tcBorders>
              <w:top w:val="nil"/>
              <w:left w:val="nil"/>
              <w:bottom w:val="nil"/>
              <w:right w:val="nil"/>
            </w:tcBorders>
            <w:shd w:val="clear" w:color="auto" w:fill="auto"/>
            <w:noWrap/>
          </w:tcPr>
          <w:p w14:paraId="0E447C75" w14:textId="77777777" w:rsidR="00381066" w:rsidRDefault="00381066" w:rsidP="00713829">
            <w:pPr>
              <w:jc w:val="right"/>
              <w:rPr>
                <w:rFonts w:cs="Arial"/>
                <w:sz w:val="20"/>
              </w:rPr>
            </w:pPr>
            <w:r>
              <w:rPr>
                <w:rFonts w:cs="Arial"/>
                <w:sz w:val="20"/>
              </w:rPr>
              <w:t>14.700</w:t>
            </w:r>
          </w:p>
        </w:tc>
        <w:tc>
          <w:tcPr>
            <w:tcW w:w="855" w:type="dxa"/>
            <w:tcBorders>
              <w:top w:val="nil"/>
              <w:left w:val="nil"/>
              <w:bottom w:val="nil"/>
              <w:right w:val="nil"/>
            </w:tcBorders>
            <w:shd w:val="clear" w:color="auto" w:fill="auto"/>
            <w:noWrap/>
          </w:tcPr>
          <w:p w14:paraId="7467601B" w14:textId="77777777" w:rsidR="00381066" w:rsidRDefault="00381066" w:rsidP="00713829">
            <w:pPr>
              <w:jc w:val="right"/>
              <w:rPr>
                <w:rFonts w:cs="Arial"/>
                <w:sz w:val="20"/>
              </w:rPr>
            </w:pPr>
            <w:r>
              <w:rPr>
                <w:rFonts w:cs="Arial"/>
                <w:sz w:val="20"/>
              </w:rPr>
              <w:t>11.999</w:t>
            </w:r>
          </w:p>
        </w:tc>
        <w:tc>
          <w:tcPr>
            <w:tcW w:w="900" w:type="dxa"/>
            <w:tcBorders>
              <w:top w:val="nil"/>
              <w:left w:val="nil"/>
              <w:bottom w:val="nil"/>
              <w:right w:val="single" w:sz="4" w:space="0" w:color="auto"/>
            </w:tcBorders>
            <w:shd w:val="clear" w:color="auto" w:fill="auto"/>
            <w:noWrap/>
          </w:tcPr>
          <w:p w14:paraId="3CDED037" w14:textId="77777777" w:rsidR="00381066" w:rsidRDefault="00381066" w:rsidP="00713829">
            <w:pPr>
              <w:jc w:val="right"/>
              <w:rPr>
                <w:rFonts w:cs="Arial"/>
                <w:sz w:val="20"/>
              </w:rPr>
            </w:pPr>
            <w:r>
              <w:rPr>
                <w:rFonts w:cs="Arial"/>
                <w:sz w:val="20"/>
              </w:rPr>
              <w:t>17.826</w:t>
            </w:r>
          </w:p>
        </w:tc>
        <w:tc>
          <w:tcPr>
            <w:tcW w:w="1197" w:type="dxa"/>
            <w:tcBorders>
              <w:top w:val="nil"/>
              <w:left w:val="nil"/>
              <w:bottom w:val="nil"/>
              <w:right w:val="nil"/>
            </w:tcBorders>
            <w:shd w:val="clear" w:color="auto" w:fill="auto"/>
            <w:noWrap/>
          </w:tcPr>
          <w:p w14:paraId="4AE690BE" w14:textId="77777777" w:rsidR="00381066" w:rsidRDefault="00381066" w:rsidP="00713829">
            <w:pPr>
              <w:jc w:val="right"/>
              <w:rPr>
                <w:rFonts w:cs="Arial"/>
                <w:sz w:val="20"/>
              </w:rPr>
            </w:pPr>
            <w:r>
              <w:rPr>
                <w:rFonts w:cs="Arial"/>
                <w:sz w:val="20"/>
              </w:rPr>
              <w:t>0.071</w:t>
            </w:r>
          </w:p>
        </w:tc>
        <w:tc>
          <w:tcPr>
            <w:tcW w:w="796" w:type="dxa"/>
            <w:tcBorders>
              <w:top w:val="nil"/>
              <w:left w:val="nil"/>
              <w:bottom w:val="nil"/>
              <w:right w:val="nil"/>
            </w:tcBorders>
            <w:shd w:val="clear" w:color="auto" w:fill="auto"/>
            <w:noWrap/>
          </w:tcPr>
          <w:p w14:paraId="0A4B9CCC" w14:textId="77777777" w:rsidR="00381066" w:rsidRDefault="00381066" w:rsidP="00713829">
            <w:pPr>
              <w:jc w:val="right"/>
              <w:rPr>
                <w:rFonts w:cs="Arial"/>
                <w:sz w:val="20"/>
              </w:rPr>
            </w:pPr>
            <w:r>
              <w:rPr>
                <w:rFonts w:cs="Arial"/>
                <w:sz w:val="20"/>
              </w:rPr>
              <w:t>0.011</w:t>
            </w:r>
          </w:p>
        </w:tc>
        <w:tc>
          <w:tcPr>
            <w:tcW w:w="900" w:type="dxa"/>
            <w:tcBorders>
              <w:top w:val="nil"/>
              <w:left w:val="nil"/>
              <w:bottom w:val="nil"/>
              <w:right w:val="single" w:sz="4" w:space="0" w:color="auto"/>
            </w:tcBorders>
            <w:shd w:val="clear" w:color="auto" w:fill="auto"/>
            <w:noWrap/>
          </w:tcPr>
          <w:p w14:paraId="11CAF46F" w14:textId="77777777" w:rsidR="00381066" w:rsidRDefault="00381066" w:rsidP="00713829">
            <w:pPr>
              <w:jc w:val="right"/>
              <w:rPr>
                <w:rFonts w:cs="Arial"/>
                <w:sz w:val="20"/>
              </w:rPr>
            </w:pPr>
            <w:r>
              <w:rPr>
                <w:rFonts w:cs="Arial"/>
                <w:sz w:val="20"/>
              </w:rPr>
              <w:t>0.245</w:t>
            </w:r>
          </w:p>
        </w:tc>
      </w:tr>
      <w:tr w:rsidR="00381066" w14:paraId="2BB42D48" w14:textId="77777777" w:rsidTr="00713829">
        <w:trPr>
          <w:trHeight w:val="255"/>
          <w:jc w:val="center"/>
        </w:trPr>
        <w:tc>
          <w:tcPr>
            <w:tcW w:w="918" w:type="dxa"/>
            <w:tcBorders>
              <w:top w:val="nil"/>
              <w:left w:val="single" w:sz="4" w:space="0" w:color="auto"/>
              <w:bottom w:val="nil"/>
              <w:right w:val="nil"/>
            </w:tcBorders>
            <w:shd w:val="clear" w:color="auto" w:fill="auto"/>
            <w:noWrap/>
          </w:tcPr>
          <w:p w14:paraId="2DE5B17E" w14:textId="77777777" w:rsidR="00381066" w:rsidRDefault="00381066" w:rsidP="00713829">
            <w:pPr>
              <w:rPr>
                <w:rFonts w:cs="Arial"/>
                <w:sz w:val="20"/>
              </w:rPr>
            </w:pPr>
            <w:r>
              <w:rPr>
                <w:rFonts w:cs="Arial"/>
                <w:sz w:val="20"/>
              </w:rPr>
              <w:t>2017</w:t>
            </w:r>
          </w:p>
        </w:tc>
        <w:tc>
          <w:tcPr>
            <w:tcW w:w="1116" w:type="dxa"/>
            <w:tcBorders>
              <w:top w:val="nil"/>
              <w:left w:val="single" w:sz="4" w:space="0" w:color="auto"/>
              <w:bottom w:val="nil"/>
              <w:right w:val="nil"/>
            </w:tcBorders>
            <w:shd w:val="clear" w:color="auto" w:fill="auto"/>
            <w:noWrap/>
          </w:tcPr>
          <w:p w14:paraId="5FD70B3C" w14:textId="77777777" w:rsidR="00381066" w:rsidRDefault="00381066" w:rsidP="00713829">
            <w:pPr>
              <w:jc w:val="right"/>
              <w:rPr>
                <w:rFonts w:cs="Arial"/>
                <w:sz w:val="20"/>
              </w:rPr>
            </w:pPr>
            <w:r>
              <w:rPr>
                <w:rFonts w:cs="Arial"/>
                <w:sz w:val="20"/>
              </w:rPr>
              <w:t>90.108</w:t>
            </w:r>
          </w:p>
        </w:tc>
        <w:tc>
          <w:tcPr>
            <w:tcW w:w="1080" w:type="dxa"/>
            <w:gridSpan w:val="2"/>
            <w:tcBorders>
              <w:top w:val="nil"/>
              <w:left w:val="nil"/>
              <w:bottom w:val="nil"/>
              <w:right w:val="nil"/>
            </w:tcBorders>
            <w:shd w:val="clear" w:color="auto" w:fill="auto"/>
            <w:noWrap/>
          </w:tcPr>
          <w:p w14:paraId="57D6DC2E" w14:textId="77777777" w:rsidR="00381066" w:rsidRDefault="00381066" w:rsidP="00713829">
            <w:pPr>
              <w:jc w:val="right"/>
              <w:rPr>
                <w:rFonts w:cs="Arial"/>
                <w:sz w:val="20"/>
              </w:rPr>
            </w:pPr>
            <w:r>
              <w:rPr>
                <w:rFonts w:cs="Arial"/>
                <w:sz w:val="20"/>
              </w:rPr>
              <w:t>77.318</w:t>
            </w:r>
          </w:p>
        </w:tc>
        <w:tc>
          <w:tcPr>
            <w:tcW w:w="990" w:type="dxa"/>
            <w:tcBorders>
              <w:top w:val="nil"/>
              <w:left w:val="nil"/>
              <w:bottom w:val="nil"/>
              <w:right w:val="nil"/>
            </w:tcBorders>
            <w:shd w:val="clear" w:color="auto" w:fill="auto"/>
            <w:noWrap/>
          </w:tcPr>
          <w:p w14:paraId="68C9B350" w14:textId="77777777" w:rsidR="00381066" w:rsidRDefault="00381066" w:rsidP="00713829">
            <w:pPr>
              <w:jc w:val="right"/>
              <w:rPr>
                <w:rFonts w:cs="Arial"/>
                <w:sz w:val="20"/>
              </w:rPr>
            </w:pPr>
            <w:r>
              <w:rPr>
                <w:rFonts w:cs="Arial"/>
                <w:sz w:val="20"/>
              </w:rPr>
              <w:t>104.399</w:t>
            </w:r>
          </w:p>
        </w:tc>
        <w:tc>
          <w:tcPr>
            <w:tcW w:w="1098" w:type="dxa"/>
            <w:tcBorders>
              <w:top w:val="nil"/>
              <w:left w:val="single" w:sz="4" w:space="0" w:color="auto"/>
              <w:bottom w:val="nil"/>
              <w:right w:val="nil"/>
            </w:tcBorders>
            <w:shd w:val="clear" w:color="auto" w:fill="auto"/>
            <w:noWrap/>
          </w:tcPr>
          <w:p w14:paraId="1CF105C4" w14:textId="77777777" w:rsidR="00381066" w:rsidRDefault="00381066" w:rsidP="00713829">
            <w:pPr>
              <w:jc w:val="right"/>
              <w:rPr>
                <w:rFonts w:cs="Arial"/>
                <w:sz w:val="20"/>
              </w:rPr>
            </w:pPr>
            <w:r>
              <w:rPr>
                <w:rFonts w:cs="Arial"/>
                <w:sz w:val="20"/>
              </w:rPr>
              <w:t>21.561</w:t>
            </w:r>
          </w:p>
        </w:tc>
        <w:tc>
          <w:tcPr>
            <w:tcW w:w="900" w:type="dxa"/>
            <w:gridSpan w:val="2"/>
            <w:tcBorders>
              <w:top w:val="nil"/>
              <w:left w:val="nil"/>
              <w:bottom w:val="nil"/>
              <w:right w:val="nil"/>
            </w:tcBorders>
            <w:shd w:val="clear" w:color="auto" w:fill="auto"/>
            <w:noWrap/>
          </w:tcPr>
          <w:p w14:paraId="6576F3C9" w14:textId="77777777" w:rsidR="00381066" w:rsidRDefault="00381066" w:rsidP="00713829">
            <w:pPr>
              <w:jc w:val="right"/>
              <w:rPr>
                <w:rFonts w:cs="Arial"/>
                <w:sz w:val="20"/>
              </w:rPr>
            </w:pPr>
            <w:r>
              <w:rPr>
                <w:rFonts w:cs="Arial"/>
                <w:sz w:val="20"/>
              </w:rPr>
              <w:t>17.650</w:t>
            </w:r>
          </w:p>
        </w:tc>
        <w:tc>
          <w:tcPr>
            <w:tcW w:w="900" w:type="dxa"/>
            <w:tcBorders>
              <w:top w:val="nil"/>
              <w:left w:val="nil"/>
              <w:bottom w:val="nil"/>
              <w:right w:val="single" w:sz="4" w:space="0" w:color="auto"/>
            </w:tcBorders>
            <w:shd w:val="clear" w:color="auto" w:fill="auto"/>
            <w:noWrap/>
          </w:tcPr>
          <w:p w14:paraId="1F736014" w14:textId="77777777" w:rsidR="00381066" w:rsidRDefault="00381066" w:rsidP="00713829">
            <w:pPr>
              <w:jc w:val="right"/>
              <w:rPr>
                <w:rFonts w:cs="Arial"/>
                <w:sz w:val="20"/>
              </w:rPr>
            </w:pPr>
            <w:r>
              <w:rPr>
                <w:rFonts w:cs="Arial"/>
                <w:sz w:val="20"/>
              </w:rPr>
              <w:t>26.080</w:t>
            </w:r>
          </w:p>
        </w:tc>
        <w:tc>
          <w:tcPr>
            <w:tcW w:w="1089" w:type="dxa"/>
            <w:tcBorders>
              <w:top w:val="nil"/>
              <w:left w:val="nil"/>
              <w:bottom w:val="nil"/>
              <w:right w:val="nil"/>
            </w:tcBorders>
            <w:shd w:val="clear" w:color="auto" w:fill="auto"/>
            <w:noWrap/>
          </w:tcPr>
          <w:p w14:paraId="2839B4FC" w14:textId="77777777" w:rsidR="00381066" w:rsidRDefault="00381066" w:rsidP="00713829">
            <w:pPr>
              <w:jc w:val="right"/>
              <w:rPr>
                <w:rFonts w:cs="Arial"/>
                <w:sz w:val="20"/>
              </w:rPr>
            </w:pPr>
            <w:r>
              <w:rPr>
                <w:rFonts w:cs="Arial"/>
                <w:sz w:val="20"/>
              </w:rPr>
              <w:t>6.110</w:t>
            </w:r>
          </w:p>
        </w:tc>
        <w:tc>
          <w:tcPr>
            <w:tcW w:w="855" w:type="dxa"/>
            <w:tcBorders>
              <w:top w:val="nil"/>
              <w:left w:val="nil"/>
              <w:bottom w:val="nil"/>
              <w:right w:val="nil"/>
            </w:tcBorders>
            <w:shd w:val="clear" w:color="auto" w:fill="auto"/>
            <w:noWrap/>
          </w:tcPr>
          <w:p w14:paraId="48E0F998" w14:textId="77777777" w:rsidR="00381066" w:rsidRDefault="00381066" w:rsidP="00713829">
            <w:pPr>
              <w:jc w:val="right"/>
              <w:rPr>
                <w:rFonts w:cs="Arial"/>
                <w:sz w:val="20"/>
              </w:rPr>
            </w:pPr>
            <w:r>
              <w:rPr>
                <w:rFonts w:cs="Arial"/>
                <w:sz w:val="20"/>
              </w:rPr>
              <w:t>4.908</w:t>
            </w:r>
          </w:p>
        </w:tc>
        <w:tc>
          <w:tcPr>
            <w:tcW w:w="900" w:type="dxa"/>
            <w:tcBorders>
              <w:top w:val="nil"/>
              <w:left w:val="nil"/>
              <w:bottom w:val="nil"/>
              <w:right w:val="single" w:sz="4" w:space="0" w:color="auto"/>
            </w:tcBorders>
            <w:shd w:val="clear" w:color="auto" w:fill="auto"/>
            <w:noWrap/>
          </w:tcPr>
          <w:p w14:paraId="79D41215" w14:textId="77777777" w:rsidR="00381066" w:rsidRDefault="00381066" w:rsidP="00713829">
            <w:pPr>
              <w:jc w:val="right"/>
              <w:rPr>
                <w:rFonts w:cs="Arial"/>
                <w:sz w:val="20"/>
              </w:rPr>
            </w:pPr>
            <w:r>
              <w:rPr>
                <w:rFonts w:cs="Arial"/>
                <w:sz w:val="20"/>
              </w:rPr>
              <w:t>7.518</w:t>
            </w:r>
          </w:p>
        </w:tc>
        <w:tc>
          <w:tcPr>
            <w:tcW w:w="1197" w:type="dxa"/>
            <w:tcBorders>
              <w:top w:val="nil"/>
              <w:left w:val="nil"/>
              <w:bottom w:val="nil"/>
              <w:right w:val="nil"/>
            </w:tcBorders>
            <w:shd w:val="clear" w:color="auto" w:fill="auto"/>
            <w:noWrap/>
          </w:tcPr>
          <w:p w14:paraId="57C6B5F9" w14:textId="77777777" w:rsidR="00381066" w:rsidRDefault="00381066" w:rsidP="00713829">
            <w:pPr>
              <w:jc w:val="right"/>
              <w:rPr>
                <w:rFonts w:cs="Arial"/>
                <w:sz w:val="20"/>
              </w:rPr>
            </w:pPr>
            <w:r>
              <w:rPr>
                <w:rFonts w:cs="Arial"/>
                <w:sz w:val="20"/>
              </w:rPr>
              <w:t>0.376</w:t>
            </w:r>
          </w:p>
        </w:tc>
        <w:tc>
          <w:tcPr>
            <w:tcW w:w="796" w:type="dxa"/>
            <w:tcBorders>
              <w:top w:val="nil"/>
              <w:left w:val="nil"/>
              <w:bottom w:val="nil"/>
              <w:right w:val="nil"/>
            </w:tcBorders>
            <w:shd w:val="clear" w:color="auto" w:fill="auto"/>
            <w:noWrap/>
          </w:tcPr>
          <w:p w14:paraId="7D400584" w14:textId="77777777" w:rsidR="00381066" w:rsidRDefault="00381066" w:rsidP="00713829">
            <w:pPr>
              <w:jc w:val="right"/>
              <w:rPr>
                <w:rFonts w:cs="Arial"/>
                <w:sz w:val="20"/>
              </w:rPr>
            </w:pPr>
            <w:r>
              <w:rPr>
                <w:rFonts w:cs="Arial"/>
                <w:sz w:val="20"/>
              </w:rPr>
              <w:t>0.160</w:t>
            </w:r>
          </w:p>
        </w:tc>
        <w:tc>
          <w:tcPr>
            <w:tcW w:w="900" w:type="dxa"/>
            <w:tcBorders>
              <w:top w:val="nil"/>
              <w:left w:val="nil"/>
              <w:bottom w:val="nil"/>
              <w:right w:val="single" w:sz="4" w:space="0" w:color="auto"/>
            </w:tcBorders>
            <w:shd w:val="clear" w:color="auto" w:fill="auto"/>
            <w:noWrap/>
          </w:tcPr>
          <w:p w14:paraId="1C20A705" w14:textId="77777777" w:rsidR="00381066" w:rsidRDefault="00381066" w:rsidP="00713829">
            <w:pPr>
              <w:jc w:val="right"/>
              <w:rPr>
                <w:rFonts w:cs="Arial"/>
                <w:sz w:val="20"/>
              </w:rPr>
            </w:pPr>
            <w:r>
              <w:rPr>
                <w:rFonts w:cs="Arial"/>
                <w:sz w:val="20"/>
              </w:rPr>
              <w:t>0.756</w:t>
            </w:r>
          </w:p>
        </w:tc>
      </w:tr>
      <w:tr w:rsidR="00381066" w14:paraId="2CA5F70A" w14:textId="77777777" w:rsidTr="007C7D5E">
        <w:trPr>
          <w:trHeight w:val="255"/>
          <w:jc w:val="center"/>
        </w:trPr>
        <w:tc>
          <w:tcPr>
            <w:tcW w:w="918" w:type="dxa"/>
            <w:tcBorders>
              <w:top w:val="nil"/>
              <w:left w:val="single" w:sz="4" w:space="0" w:color="auto"/>
              <w:bottom w:val="nil"/>
              <w:right w:val="nil"/>
            </w:tcBorders>
            <w:shd w:val="clear" w:color="auto" w:fill="auto"/>
            <w:noWrap/>
          </w:tcPr>
          <w:p w14:paraId="3A39DB0E" w14:textId="77777777" w:rsidR="00381066" w:rsidRDefault="00381066" w:rsidP="00713829">
            <w:pPr>
              <w:rPr>
                <w:rFonts w:cs="Arial"/>
                <w:sz w:val="20"/>
              </w:rPr>
            </w:pPr>
            <w:r>
              <w:rPr>
                <w:rFonts w:cs="Arial"/>
                <w:sz w:val="20"/>
              </w:rPr>
              <w:t>2018</w:t>
            </w:r>
          </w:p>
        </w:tc>
        <w:tc>
          <w:tcPr>
            <w:tcW w:w="1116" w:type="dxa"/>
            <w:tcBorders>
              <w:top w:val="nil"/>
              <w:left w:val="single" w:sz="4" w:space="0" w:color="auto"/>
              <w:bottom w:val="nil"/>
              <w:right w:val="nil"/>
            </w:tcBorders>
            <w:shd w:val="clear" w:color="auto" w:fill="auto"/>
            <w:noWrap/>
          </w:tcPr>
          <w:p w14:paraId="58956EE4" w14:textId="77777777" w:rsidR="00381066" w:rsidRDefault="00381066" w:rsidP="00713829">
            <w:pPr>
              <w:jc w:val="right"/>
              <w:rPr>
                <w:rFonts w:cs="Arial"/>
                <w:sz w:val="20"/>
              </w:rPr>
            </w:pPr>
            <w:r>
              <w:rPr>
                <w:rFonts w:cs="Arial"/>
                <w:sz w:val="20"/>
              </w:rPr>
              <w:t>105.779</w:t>
            </w:r>
          </w:p>
        </w:tc>
        <w:tc>
          <w:tcPr>
            <w:tcW w:w="1080" w:type="dxa"/>
            <w:gridSpan w:val="2"/>
            <w:tcBorders>
              <w:top w:val="nil"/>
              <w:left w:val="nil"/>
              <w:bottom w:val="nil"/>
              <w:right w:val="nil"/>
            </w:tcBorders>
            <w:shd w:val="clear" w:color="auto" w:fill="auto"/>
            <w:noWrap/>
          </w:tcPr>
          <w:p w14:paraId="77CC139D" w14:textId="77777777" w:rsidR="00381066" w:rsidRDefault="00381066" w:rsidP="00713829">
            <w:pPr>
              <w:jc w:val="right"/>
              <w:rPr>
                <w:rFonts w:cs="Arial"/>
                <w:sz w:val="20"/>
              </w:rPr>
            </w:pPr>
            <w:r>
              <w:rPr>
                <w:rFonts w:cs="Arial"/>
                <w:sz w:val="20"/>
              </w:rPr>
              <w:t>91.984</w:t>
            </w:r>
          </w:p>
        </w:tc>
        <w:tc>
          <w:tcPr>
            <w:tcW w:w="990" w:type="dxa"/>
            <w:tcBorders>
              <w:top w:val="nil"/>
              <w:left w:val="nil"/>
              <w:bottom w:val="nil"/>
              <w:right w:val="nil"/>
            </w:tcBorders>
            <w:shd w:val="clear" w:color="auto" w:fill="auto"/>
            <w:noWrap/>
          </w:tcPr>
          <w:p w14:paraId="6B1978BA" w14:textId="77777777" w:rsidR="00381066" w:rsidRDefault="00381066" w:rsidP="00713829">
            <w:pPr>
              <w:jc w:val="right"/>
              <w:rPr>
                <w:rFonts w:cs="Arial"/>
                <w:sz w:val="20"/>
              </w:rPr>
            </w:pPr>
            <w:r>
              <w:rPr>
                <w:rFonts w:cs="Arial"/>
                <w:sz w:val="20"/>
              </w:rPr>
              <w:t>121.047</w:t>
            </w:r>
          </w:p>
        </w:tc>
        <w:tc>
          <w:tcPr>
            <w:tcW w:w="1098" w:type="dxa"/>
            <w:tcBorders>
              <w:top w:val="nil"/>
              <w:left w:val="single" w:sz="4" w:space="0" w:color="auto"/>
              <w:bottom w:val="nil"/>
              <w:right w:val="nil"/>
            </w:tcBorders>
            <w:shd w:val="clear" w:color="auto" w:fill="auto"/>
            <w:noWrap/>
          </w:tcPr>
          <w:p w14:paraId="4B3959CD" w14:textId="77777777" w:rsidR="00381066" w:rsidRDefault="00381066" w:rsidP="00713829">
            <w:pPr>
              <w:jc w:val="right"/>
              <w:rPr>
                <w:rFonts w:cs="Arial"/>
                <w:sz w:val="20"/>
              </w:rPr>
            </w:pPr>
            <w:r>
              <w:rPr>
                <w:rFonts w:cs="Arial"/>
                <w:sz w:val="20"/>
              </w:rPr>
              <w:t>34.588</w:t>
            </w:r>
          </w:p>
        </w:tc>
        <w:tc>
          <w:tcPr>
            <w:tcW w:w="900" w:type="dxa"/>
            <w:gridSpan w:val="2"/>
            <w:tcBorders>
              <w:top w:val="nil"/>
              <w:left w:val="nil"/>
              <w:bottom w:val="nil"/>
              <w:right w:val="nil"/>
            </w:tcBorders>
            <w:shd w:val="clear" w:color="auto" w:fill="auto"/>
            <w:noWrap/>
          </w:tcPr>
          <w:p w14:paraId="7236EC67" w14:textId="77777777" w:rsidR="00381066" w:rsidRDefault="00381066" w:rsidP="00713829">
            <w:pPr>
              <w:jc w:val="right"/>
              <w:rPr>
                <w:rFonts w:cs="Arial"/>
                <w:sz w:val="20"/>
              </w:rPr>
            </w:pPr>
            <w:r>
              <w:rPr>
                <w:rFonts w:cs="Arial"/>
                <w:sz w:val="20"/>
              </w:rPr>
              <w:t>28.017</w:t>
            </w:r>
          </w:p>
        </w:tc>
        <w:tc>
          <w:tcPr>
            <w:tcW w:w="900" w:type="dxa"/>
            <w:tcBorders>
              <w:top w:val="nil"/>
              <w:left w:val="nil"/>
              <w:bottom w:val="nil"/>
              <w:right w:val="single" w:sz="4" w:space="0" w:color="auto"/>
            </w:tcBorders>
            <w:shd w:val="clear" w:color="auto" w:fill="auto"/>
            <w:noWrap/>
          </w:tcPr>
          <w:p w14:paraId="401830F1" w14:textId="77777777" w:rsidR="00381066" w:rsidRDefault="00381066" w:rsidP="00713829">
            <w:pPr>
              <w:jc w:val="right"/>
              <w:rPr>
                <w:rFonts w:cs="Arial"/>
                <w:sz w:val="20"/>
              </w:rPr>
            </w:pPr>
            <w:r>
              <w:rPr>
                <w:rFonts w:cs="Arial"/>
                <w:sz w:val="20"/>
              </w:rPr>
              <w:t>42.233</w:t>
            </w:r>
          </w:p>
        </w:tc>
        <w:tc>
          <w:tcPr>
            <w:tcW w:w="1089" w:type="dxa"/>
            <w:tcBorders>
              <w:top w:val="nil"/>
              <w:left w:val="nil"/>
              <w:bottom w:val="nil"/>
              <w:right w:val="nil"/>
            </w:tcBorders>
            <w:shd w:val="clear" w:color="auto" w:fill="auto"/>
            <w:noWrap/>
          </w:tcPr>
          <w:p w14:paraId="7B1A5B66" w14:textId="77777777" w:rsidR="00381066" w:rsidRDefault="00381066" w:rsidP="00713829">
            <w:pPr>
              <w:jc w:val="right"/>
              <w:rPr>
                <w:rFonts w:cs="Arial"/>
                <w:sz w:val="20"/>
              </w:rPr>
            </w:pPr>
            <w:r>
              <w:rPr>
                <w:rFonts w:cs="Arial"/>
                <w:sz w:val="20"/>
              </w:rPr>
              <w:t>4.493</w:t>
            </w:r>
          </w:p>
        </w:tc>
        <w:tc>
          <w:tcPr>
            <w:tcW w:w="855" w:type="dxa"/>
            <w:tcBorders>
              <w:top w:val="nil"/>
              <w:left w:val="nil"/>
              <w:bottom w:val="nil"/>
              <w:right w:val="nil"/>
            </w:tcBorders>
            <w:shd w:val="clear" w:color="auto" w:fill="auto"/>
            <w:noWrap/>
          </w:tcPr>
          <w:p w14:paraId="3D314DB1" w14:textId="77777777" w:rsidR="00381066" w:rsidRDefault="00381066" w:rsidP="00713829">
            <w:pPr>
              <w:jc w:val="right"/>
              <w:rPr>
                <w:rFonts w:cs="Arial"/>
                <w:sz w:val="20"/>
              </w:rPr>
            </w:pPr>
            <w:r>
              <w:rPr>
                <w:rFonts w:cs="Arial"/>
                <w:sz w:val="20"/>
              </w:rPr>
              <w:t>3.326</w:t>
            </w:r>
          </w:p>
        </w:tc>
        <w:tc>
          <w:tcPr>
            <w:tcW w:w="900" w:type="dxa"/>
            <w:tcBorders>
              <w:top w:val="nil"/>
              <w:left w:val="nil"/>
              <w:bottom w:val="nil"/>
              <w:right w:val="single" w:sz="4" w:space="0" w:color="auto"/>
            </w:tcBorders>
            <w:shd w:val="clear" w:color="auto" w:fill="auto"/>
            <w:noWrap/>
          </w:tcPr>
          <w:p w14:paraId="277E6009" w14:textId="77777777" w:rsidR="00381066" w:rsidRDefault="00381066" w:rsidP="00713829">
            <w:pPr>
              <w:jc w:val="right"/>
              <w:rPr>
                <w:rFonts w:cs="Arial"/>
                <w:sz w:val="20"/>
              </w:rPr>
            </w:pPr>
            <w:r>
              <w:rPr>
                <w:rFonts w:cs="Arial"/>
                <w:sz w:val="20"/>
              </w:rPr>
              <w:t>5.939</w:t>
            </w:r>
          </w:p>
        </w:tc>
        <w:tc>
          <w:tcPr>
            <w:tcW w:w="1197" w:type="dxa"/>
            <w:tcBorders>
              <w:top w:val="nil"/>
              <w:left w:val="nil"/>
              <w:bottom w:val="nil"/>
              <w:right w:val="nil"/>
            </w:tcBorders>
            <w:shd w:val="clear" w:color="auto" w:fill="auto"/>
            <w:noWrap/>
          </w:tcPr>
          <w:p w14:paraId="3636FFDA" w14:textId="77777777" w:rsidR="00381066" w:rsidRDefault="00381066" w:rsidP="00713829">
            <w:pPr>
              <w:jc w:val="right"/>
              <w:rPr>
                <w:rFonts w:cs="Arial"/>
                <w:sz w:val="20"/>
              </w:rPr>
            </w:pPr>
            <w:r>
              <w:rPr>
                <w:rFonts w:cs="Arial"/>
                <w:sz w:val="20"/>
              </w:rPr>
              <w:t>0.765</w:t>
            </w:r>
          </w:p>
        </w:tc>
        <w:tc>
          <w:tcPr>
            <w:tcW w:w="796" w:type="dxa"/>
            <w:tcBorders>
              <w:top w:val="nil"/>
              <w:left w:val="nil"/>
              <w:bottom w:val="nil"/>
              <w:right w:val="nil"/>
            </w:tcBorders>
            <w:shd w:val="clear" w:color="auto" w:fill="auto"/>
            <w:noWrap/>
          </w:tcPr>
          <w:p w14:paraId="77022C14" w14:textId="77777777" w:rsidR="00381066" w:rsidRDefault="00381066" w:rsidP="00713829">
            <w:pPr>
              <w:jc w:val="right"/>
              <w:rPr>
                <w:rFonts w:cs="Arial"/>
                <w:sz w:val="20"/>
              </w:rPr>
            </w:pPr>
            <w:r>
              <w:rPr>
                <w:rFonts w:cs="Arial"/>
                <w:sz w:val="20"/>
              </w:rPr>
              <w:t>0.437</w:t>
            </w:r>
          </w:p>
        </w:tc>
        <w:tc>
          <w:tcPr>
            <w:tcW w:w="900" w:type="dxa"/>
            <w:tcBorders>
              <w:top w:val="nil"/>
              <w:left w:val="nil"/>
              <w:bottom w:val="nil"/>
              <w:right w:val="single" w:sz="4" w:space="0" w:color="auto"/>
            </w:tcBorders>
            <w:shd w:val="clear" w:color="auto" w:fill="auto"/>
            <w:noWrap/>
          </w:tcPr>
          <w:p w14:paraId="2961EBF6" w14:textId="77777777" w:rsidR="00381066" w:rsidRDefault="00381066" w:rsidP="00713829">
            <w:pPr>
              <w:jc w:val="right"/>
              <w:rPr>
                <w:rFonts w:cs="Arial"/>
                <w:sz w:val="20"/>
              </w:rPr>
            </w:pPr>
            <w:r>
              <w:rPr>
                <w:rFonts w:cs="Arial"/>
                <w:sz w:val="20"/>
              </w:rPr>
              <w:t>1.247</w:t>
            </w:r>
          </w:p>
        </w:tc>
      </w:tr>
      <w:tr w:rsidR="007C7D5E" w14:paraId="4B38D0A5" w14:textId="77777777" w:rsidTr="006865D1">
        <w:trPr>
          <w:trHeight w:val="255"/>
          <w:jc w:val="center"/>
        </w:trPr>
        <w:tc>
          <w:tcPr>
            <w:tcW w:w="918" w:type="dxa"/>
            <w:tcBorders>
              <w:top w:val="nil"/>
              <w:left w:val="single" w:sz="4" w:space="0" w:color="auto"/>
              <w:bottom w:val="nil"/>
              <w:right w:val="nil"/>
            </w:tcBorders>
            <w:shd w:val="clear" w:color="auto" w:fill="auto"/>
            <w:noWrap/>
          </w:tcPr>
          <w:p w14:paraId="7602F6B9" w14:textId="77777777" w:rsidR="007C7D5E" w:rsidRDefault="007C7D5E" w:rsidP="00713829">
            <w:pPr>
              <w:rPr>
                <w:rFonts w:cs="Arial"/>
                <w:sz w:val="20"/>
              </w:rPr>
            </w:pPr>
            <w:r>
              <w:rPr>
                <w:rFonts w:cs="Arial"/>
                <w:sz w:val="20"/>
              </w:rPr>
              <w:t>2019</w:t>
            </w:r>
          </w:p>
        </w:tc>
        <w:tc>
          <w:tcPr>
            <w:tcW w:w="1116" w:type="dxa"/>
            <w:tcBorders>
              <w:top w:val="nil"/>
              <w:left w:val="single" w:sz="4" w:space="0" w:color="auto"/>
              <w:bottom w:val="nil"/>
              <w:right w:val="nil"/>
            </w:tcBorders>
            <w:shd w:val="clear" w:color="auto" w:fill="auto"/>
            <w:noWrap/>
          </w:tcPr>
          <w:p w14:paraId="6AC00AF8" w14:textId="77777777" w:rsidR="007C7D5E" w:rsidRDefault="004D0C0A" w:rsidP="00713829">
            <w:pPr>
              <w:jc w:val="right"/>
              <w:rPr>
                <w:rFonts w:cs="Arial"/>
                <w:sz w:val="20"/>
              </w:rPr>
            </w:pPr>
            <w:r>
              <w:rPr>
                <w:rFonts w:cs="Arial"/>
                <w:sz w:val="20"/>
              </w:rPr>
              <w:t>105.179</w:t>
            </w:r>
          </w:p>
        </w:tc>
        <w:tc>
          <w:tcPr>
            <w:tcW w:w="1080" w:type="dxa"/>
            <w:gridSpan w:val="2"/>
            <w:tcBorders>
              <w:top w:val="nil"/>
              <w:left w:val="nil"/>
              <w:bottom w:val="nil"/>
              <w:right w:val="nil"/>
            </w:tcBorders>
            <w:shd w:val="clear" w:color="auto" w:fill="auto"/>
            <w:noWrap/>
          </w:tcPr>
          <w:p w14:paraId="6471BE5C" w14:textId="77777777" w:rsidR="007C7D5E" w:rsidRDefault="004D0C0A" w:rsidP="00713829">
            <w:pPr>
              <w:jc w:val="right"/>
              <w:rPr>
                <w:rFonts w:cs="Arial"/>
                <w:sz w:val="20"/>
              </w:rPr>
            </w:pPr>
            <w:r>
              <w:rPr>
                <w:rFonts w:cs="Arial"/>
                <w:sz w:val="20"/>
              </w:rPr>
              <w:t>90.101</w:t>
            </w:r>
          </w:p>
        </w:tc>
        <w:tc>
          <w:tcPr>
            <w:tcW w:w="990" w:type="dxa"/>
            <w:tcBorders>
              <w:top w:val="nil"/>
              <w:left w:val="nil"/>
              <w:bottom w:val="nil"/>
              <w:right w:val="nil"/>
            </w:tcBorders>
            <w:shd w:val="clear" w:color="auto" w:fill="auto"/>
            <w:noWrap/>
          </w:tcPr>
          <w:p w14:paraId="7AA0A955" w14:textId="77777777" w:rsidR="007C7D5E" w:rsidRDefault="004D0C0A" w:rsidP="00713829">
            <w:pPr>
              <w:jc w:val="right"/>
              <w:rPr>
                <w:rFonts w:cs="Arial"/>
                <w:sz w:val="20"/>
              </w:rPr>
            </w:pPr>
            <w:r>
              <w:rPr>
                <w:rFonts w:cs="Arial"/>
                <w:sz w:val="20"/>
              </w:rPr>
              <w:t>122.045</w:t>
            </w:r>
          </w:p>
        </w:tc>
        <w:tc>
          <w:tcPr>
            <w:tcW w:w="1098" w:type="dxa"/>
            <w:tcBorders>
              <w:top w:val="nil"/>
              <w:left w:val="single" w:sz="4" w:space="0" w:color="auto"/>
              <w:bottom w:val="nil"/>
              <w:right w:val="nil"/>
            </w:tcBorders>
            <w:shd w:val="clear" w:color="auto" w:fill="auto"/>
            <w:noWrap/>
          </w:tcPr>
          <w:p w14:paraId="008D20E3" w14:textId="77777777" w:rsidR="007C7D5E" w:rsidRDefault="004D0C0A" w:rsidP="00713829">
            <w:pPr>
              <w:jc w:val="right"/>
              <w:rPr>
                <w:rFonts w:cs="Arial"/>
                <w:sz w:val="20"/>
              </w:rPr>
            </w:pPr>
            <w:r>
              <w:rPr>
                <w:rFonts w:cs="Arial"/>
                <w:sz w:val="20"/>
              </w:rPr>
              <w:t>28.839</w:t>
            </w:r>
          </w:p>
        </w:tc>
        <w:tc>
          <w:tcPr>
            <w:tcW w:w="900" w:type="dxa"/>
            <w:gridSpan w:val="2"/>
            <w:tcBorders>
              <w:top w:val="nil"/>
              <w:left w:val="nil"/>
              <w:bottom w:val="nil"/>
              <w:right w:val="nil"/>
            </w:tcBorders>
            <w:shd w:val="clear" w:color="auto" w:fill="auto"/>
            <w:noWrap/>
          </w:tcPr>
          <w:p w14:paraId="41335372" w14:textId="77777777" w:rsidR="007C7D5E" w:rsidRDefault="004D0C0A" w:rsidP="00713829">
            <w:pPr>
              <w:jc w:val="right"/>
              <w:rPr>
                <w:rFonts w:cs="Arial"/>
                <w:sz w:val="20"/>
              </w:rPr>
            </w:pPr>
            <w:r>
              <w:rPr>
                <w:rFonts w:cs="Arial"/>
                <w:sz w:val="20"/>
              </w:rPr>
              <w:t>24.456</w:t>
            </w:r>
          </w:p>
        </w:tc>
        <w:tc>
          <w:tcPr>
            <w:tcW w:w="900" w:type="dxa"/>
            <w:tcBorders>
              <w:top w:val="nil"/>
              <w:left w:val="nil"/>
              <w:bottom w:val="nil"/>
              <w:right w:val="single" w:sz="4" w:space="0" w:color="auto"/>
            </w:tcBorders>
            <w:shd w:val="clear" w:color="auto" w:fill="auto"/>
            <w:noWrap/>
          </w:tcPr>
          <w:p w14:paraId="691511FB" w14:textId="77777777" w:rsidR="007C7D5E" w:rsidRDefault="004D0C0A" w:rsidP="00713829">
            <w:pPr>
              <w:jc w:val="right"/>
              <w:rPr>
                <w:rFonts w:cs="Arial"/>
                <w:sz w:val="20"/>
              </w:rPr>
            </w:pPr>
            <w:r>
              <w:rPr>
                <w:rFonts w:cs="Arial"/>
                <w:sz w:val="20"/>
              </w:rPr>
              <w:t>33.778</w:t>
            </w:r>
          </w:p>
        </w:tc>
        <w:tc>
          <w:tcPr>
            <w:tcW w:w="1089" w:type="dxa"/>
            <w:tcBorders>
              <w:top w:val="nil"/>
              <w:left w:val="nil"/>
              <w:bottom w:val="nil"/>
              <w:right w:val="nil"/>
            </w:tcBorders>
            <w:shd w:val="clear" w:color="auto" w:fill="auto"/>
            <w:noWrap/>
          </w:tcPr>
          <w:p w14:paraId="685FC01E" w14:textId="77777777" w:rsidR="007C7D5E" w:rsidRDefault="00E953CD" w:rsidP="00713829">
            <w:pPr>
              <w:jc w:val="right"/>
              <w:rPr>
                <w:rFonts w:cs="Arial"/>
                <w:sz w:val="20"/>
              </w:rPr>
            </w:pPr>
            <w:r>
              <w:rPr>
                <w:rFonts w:cs="Arial"/>
                <w:sz w:val="20"/>
              </w:rPr>
              <w:t>9.347</w:t>
            </w:r>
          </w:p>
        </w:tc>
        <w:tc>
          <w:tcPr>
            <w:tcW w:w="855" w:type="dxa"/>
            <w:tcBorders>
              <w:top w:val="nil"/>
              <w:left w:val="nil"/>
              <w:bottom w:val="nil"/>
              <w:right w:val="nil"/>
            </w:tcBorders>
            <w:shd w:val="clear" w:color="auto" w:fill="auto"/>
            <w:noWrap/>
          </w:tcPr>
          <w:p w14:paraId="3C5A3B5B" w14:textId="77777777" w:rsidR="007C7D5E" w:rsidRDefault="007561E1" w:rsidP="00713829">
            <w:pPr>
              <w:jc w:val="right"/>
              <w:rPr>
                <w:rFonts w:cs="Arial"/>
                <w:sz w:val="20"/>
              </w:rPr>
            </w:pPr>
            <w:r>
              <w:rPr>
                <w:rFonts w:cs="Arial"/>
                <w:sz w:val="20"/>
              </w:rPr>
              <w:t>6.126</w:t>
            </w:r>
          </w:p>
        </w:tc>
        <w:tc>
          <w:tcPr>
            <w:tcW w:w="900" w:type="dxa"/>
            <w:tcBorders>
              <w:top w:val="nil"/>
              <w:left w:val="nil"/>
              <w:bottom w:val="nil"/>
              <w:right w:val="single" w:sz="4" w:space="0" w:color="auto"/>
            </w:tcBorders>
            <w:shd w:val="clear" w:color="auto" w:fill="auto"/>
            <w:noWrap/>
          </w:tcPr>
          <w:p w14:paraId="6CA3E095" w14:textId="77777777" w:rsidR="007C7D5E" w:rsidRDefault="00013DE7" w:rsidP="00713829">
            <w:pPr>
              <w:jc w:val="right"/>
              <w:rPr>
                <w:rFonts w:cs="Arial"/>
                <w:sz w:val="20"/>
              </w:rPr>
            </w:pPr>
            <w:r>
              <w:rPr>
                <w:rFonts w:cs="Arial"/>
                <w:sz w:val="20"/>
              </w:rPr>
              <w:t>11.371</w:t>
            </w:r>
          </w:p>
        </w:tc>
        <w:tc>
          <w:tcPr>
            <w:tcW w:w="1197" w:type="dxa"/>
            <w:tcBorders>
              <w:top w:val="nil"/>
              <w:left w:val="nil"/>
              <w:bottom w:val="nil"/>
              <w:right w:val="nil"/>
            </w:tcBorders>
            <w:shd w:val="clear" w:color="auto" w:fill="auto"/>
            <w:noWrap/>
          </w:tcPr>
          <w:p w14:paraId="65EB9BC1" w14:textId="77777777" w:rsidR="007C7D5E" w:rsidRDefault="004D0C0A" w:rsidP="00713829">
            <w:pPr>
              <w:jc w:val="right"/>
              <w:rPr>
                <w:rFonts w:cs="Arial"/>
                <w:sz w:val="20"/>
              </w:rPr>
            </w:pPr>
            <w:r>
              <w:rPr>
                <w:rFonts w:cs="Arial"/>
                <w:sz w:val="20"/>
              </w:rPr>
              <w:t>0.768</w:t>
            </w:r>
          </w:p>
        </w:tc>
        <w:tc>
          <w:tcPr>
            <w:tcW w:w="796" w:type="dxa"/>
            <w:tcBorders>
              <w:top w:val="nil"/>
              <w:left w:val="nil"/>
              <w:bottom w:val="nil"/>
              <w:right w:val="nil"/>
            </w:tcBorders>
            <w:shd w:val="clear" w:color="auto" w:fill="auto"/>
            <w:noWrap/>
          </w:tcPr>
          <w:p w14:paraId="1AC31D0C" w14:textId="77777777" w:rsidR="007C7D5E" w:rsidRDefault="00B2344D" w:rsidP="00713829">
            <w:pPr>
              <w:jc w:val="right"/>
              <w:rPr>
                <w:rFonts w:cs="Arial"/>
                <w:sz w:val="20"/>
              </w:rPr>
            </w:pPr>
            <w:r>
              <w:rPr>
                <w:rFonts w:cs="Arial"/>
                <w:sz w:val="20"/>
              </w:rPr>
              <w:t>0.402</w:t>
            </w:r>
          </w:p>
        </w:tc>
        <w:tc>
          <w:tcPr>
            <w:tcW w:w="900" w:type="dxa"/>
            <w:tcBorders>
              <w:top w:val="nil"/>
              <w:left w:val="nil"/>
              <w:bottom w:val="nil"/>
              <w:right w:val="single" w:sz="4" w:space="0" w:color="auto"/>
            </w:tcBorders>
            <w:shd w:val="clear" w:color="auto" w:fill="auto"/>
            <w:noWrap/>
          </w:tcPr>
          <w:p w14:paraId="4A3E1858" w14:textId="77777777" w:rsidR="007C7D5E" w:rsidRDefault="00CE5CB4" w:rsidP="00713829">
            <w:pPr>
              <w:jc w:val="right"/>
              <w:rPr>
                <w:rFonts w:cs="Arial"/>
                <w:sz w:val="20"/>
              </w:rPr>
            </w:pPr>
            <w:r>
              <w:rPr>
                <w:rFonts w:cs="Arial"/>
                <w:sz w:val="20"/>
              </w:rPr>
              <w:t>1.335</w:t>
            </w:r>
          </w:p>
        </w:tc>
      </w:tr>
      <w:tr w:rsidR="006865D1" w14:paraId="34D5B15F" w14:textId="77777777" w:rsidTr="00713829">
        <w:trPr>
          <w:trHeight w:val="255"/>
          <w:jc w:val="center"/>
        </w:trPr>
        <w:tc>
          <w:tcPr>
            <w:tcW w:w="918" w:type="dxa"/>
            <w:tcBorders>
              <w:top w:val="nil"/>
              <w:left w:val="single" w:sz="4" w:space="0" w:color="auto"/>
              <w:bottom w:val="single" w:sz="4" w:space="0" w:color="auto"/>
              <w:right w:val="nil"/>
            </w:tcBorders>
            <w:shd w:val="clear" w:color="auto" w:fill="auto"/>
            <w:noWrap/>
          </w:tcPr>
          <w:p w14:paraId="7611E354" w14:textId="67576A06" w:rsidR="006865D1" w:rsidRDefault="006865D1" w:rsidP="00713829">
            <w:pPr>
              <w:rPr>
                <w:rFonts w:cs="Arial"/>
                <w:sz w:val="20"/>
              </w:rPr>
            </w:pPr>
            <w:r>
              <w:rPr>
                <w:rFonts w:cs="Arial"/>
                <w:sz w:val="20"/>
              </w:rPr>
              <w:t>2020</w:t>
            </w:r>
          </w:p>
        </w:tc>
        <w:tc>
          <w:tcPr>
            <w:tcW w:w="1116" w:type="dxa"/>
            <w:tcBorders>
              <w:top w:val="nil"/>
              <w:left w:val="single" w:sz="4" w:space="0" w:color="auto"/>
              <w:bottom w:val="single" w:sz="4" w:space="0" w:color="auto"/>
              <w:right w:val="nil"/>
            </w:tcBorders>
            <w:shd w:val="clear" w:color="auto" w:fill="auto"/>
            <w:noWrap/>
          </w:tcPr>
          <w:p w14:paraId="274B07BA" w14:textId="5702BB1E" w:rsidR="006865D1" w:rsidRDefault="00B33751" w:rsidP="00713829">
            <w:pPr>
              <w:jc w:val="right"/>
              <w:rPr>
                <w:rFonts w:cs="Arial"/>
                <w:sz w:val="20"/>
              </w:rPr>
            </w:pPr>
            <w:r>
              <w:rPr>
                <w:rFonts w:cs="Arial"/>
                <w:sz w:val="20"/>
              </w:rPr>
              <w:t>103.485</w:t>
            </w:r>
          </w:p>
        </w:tc>
        <w:tc>
          <w:tcPr>
            <w:tcW w:w="1080" w:type="dxa"/>
            <w:gridSpan w:val="2"/>
            <w:tcBorders>
              <w:top w:val="nil"/>
              <w:left w:val="nil"/>
              <w:bottom w:val="single" w:sz="4" w:space="0" w:color="auto"/>
              <w:right w:val="nil"/>
            </w:tcBorders>
            <w:shd w:val="clear" w:color="auto" w:fill="auto"/>
            <w:noWrap/>
          </w:tcPr>
          <w:p w14:paraId="047427F1" w14:textId="0A387B82" w:rsidR="006865D1" w:rsidRDefault="00B33751" w:rsidP="00713829">
            <w:pPr>
              <w:jc w:val="right"/>
              <w:rPr>
                <w:rFonts w:cs="Arial"/>
                <w:sz w:val="20"/>
              </w:rPr>
            </w:pPr>
            <w:r>
              <w:rPr>
                <w:rFonts w:cs="Arial"/>
                <w:sz w:val="20"/>
              </w:rPr>
              <w:t>88.161</w:t>
            </w:r>
          </w:p>
        </w:tc>
        <w:tc>
          <w:tcPr>
            <w:tcW w:w="990" w:type="dxa"/>
            <w:tcBorders>
              <w:top w:val="nil"/>
              <w:left w:val="nil"/>
              <w:bottom w:val="single" w:sz="4" w:space="0" w:color="auto"/>
              <w:right w:val="nil"/>
            </w:tcBorders>
            <w:shd w:val="clear" w:color="auto" w:fill="auto"/>
            <w:noWrap/>
          </w:tcPr>
          <w:p w14:paraId="772CF2F5" w14:textId="2385F339" w:rsidR="006865D1" w:rsidRDefault="00B33751" w:rsidP="00713829">
            <w:pPr>
              <w:jc w:val="right"/>
              <w:rPr>
                <w:rFonts w:cs="Arial"/>
                <w:sz w:val="20"/>
              </w:rPr>
            </w:pPr>
            <w:r>
              <w:rPr>
                <w:rFonts w:cs="Arial"/>
                <w:sz w:val="20"/>
              </w:rPr>
              <w:t>120.695</w:t>
            </w:r>
          </w:p>
        </w:tc>
        <w:tc>
          <w:tcPr>
            <w:tcW w:w="1098" w:type="dxa"/>
            <w:tcBorders>
              <w:top w:val="nil"/>
              <w:left w:val="single" w:sz="4" w:space="0" w:color="auto"/>
              <w:bottom w:val="single" w:sz="4" w:space="0" w:color="auto"/>
              <w:right w:val="nil"/>
            </w:tcBorders>
            <w:shd w:val="clear" w:color="auto" w:fill="auto"/>
            <w:noWrap/>
          </w:tcPr>
          <w:p w14:paraId="127199DE" w14:textId="175FE1F3" w:rsidR="006865D1" w:rsidRDefault="00B33751" w:rsidP="00713829">
            <w:pPr>
              <w:jc w:val="right"/>
              <w:rPr>
                <w:rFonts w:cs="Arial"/>
                <w:sz w:val="20"/>
              </w:rPr>
            </w:pPr>
            <w:r>
              <w:rPr>
                <w:rFonts w:cs="Arial"/>
                <w:sz w:val="20"/>
              </w:rPr>
              <w:t>29.831</w:t>
            </w:r>
          </w:p>
        </w:tc>
        <w:tc>
          <w:tcPr>
            <w:tcW w:w="900" w:type="dxa"/>
            <w:gridSpan w:val="2"/>
            <w:tcBorders>
              <w:top w:val="nil"/>
              <w:left w:val="nil"/>
              <w:bottom w:val="single" w:sz="4" w:space="0" w:color="auto"/>
              <w:right w:val="nil"/>
            </w:tcBorders>
            <w:shd w:val="clear" w:color="auto" w:fill="auto"/>
            <w:noWrap/>
          </w:tcPr>
          <w:p w14:paraId="2B288CAD" w14:textId="4C8D3D5E" w:rsidR="006865D1" w:rsidRDefault="00B33751" w:rsidP="00713829">
            <w:pPr>
              <w:jc w:val="right"/>
              <w:rPr>
                <w:rFonts w:cs="Arial"/>
                <w:sz w:val="20"/>
              </w:rPr>
            </w:pPr>
            <w:r>
              <w:rPr>
                <w:rFonts w:cs="Arial"/>
                <w:sz w:val="20"/>
              </w:rPr>
              <w:t>25.350</w:t>
            </w:r>
          </w:p>
        </w:tc>
        <w:tc>
          <w:tcPr>
            <w:tcW w:w="900" w:type="dxa"/>
            <w:tcBorders>
              <w:top w:val="nil"/>
              <w:left w:val="nil"/>
              <w:bottom w:val="single" w:sz="4" w:space="0" w:color="auto"/>
              <w:right w:val="single" w:sz="4" w:space="0" w:color="auto"/>
            </w:tcBorders>
            <w:shd w:val="clear" w:color="auto" w:fill="auto"/>
            <w:noWrap/>
          </w:tcPr>
          <w:p w14:paraId="4DA99713" w14:textId="456894E5" w:rsidR="006865D1" w:rsidRDefault="00B33751" w:rsidP="00713829">
            <w:pPr>
              <w:jc w:val="right"/>
              <w:rPr>
                <w:rFonts w:cs="Arial"/>
                <w:sz w:val="20"/>
              </w:rPr>
            </w:pPr>
            <w:r>
              <w:rPr>
                <w:rFonts w:cs="Arial"/>
                <w:sz w:val="20"/>
              </w:rPr>
              <w:t>34.873</w:t>
            </w:r>
          </w:p>
        </w:tc>
        <w:tc>
          <w:tcPr>
            <w:tcW w:w="1089" w:type="dxa"/>
            <w:tcBorders>
              <w:top w:val="nil"/>
              <w:left w:val="nil"/>
              <w:bottom w:val="single" w:sz="4" w:space="0" w:color="auto"/>
              <w:right w:val="nil"/>
            </w:tcBorders>
            <w:shd w:val="clear" w:color="auto" w:fill="auto"/>
            <w:noWrap/>
          </w:tcPr>
          <w:p w14:paraId="7E157FA7" w14:textId="25D168F1" w:rsidR="006865D1" w:rsidRDefault="00B33751" w:rsidP="00713829">
            <w:pPr>
              <w:jc w:val="right"/>
              <w:rPr>
                <w:rFonts w:cs="Arial"/>
                <w:sz w:val="20"/>
              </w:rPr>
            </w:pPr>
            <w:r>
              <w:rPr>
                <w:rFonts w:cs="Arial"/>
                <w:sz w:val="20"/>
              </w:rPr>
              <w:t>7.160</w:t>
            </w:r>
          </w:p>
        </w:tc>
        <w:tc>
          <w:tcPr>
            <w:tcW w:w="855" w:type="dxa"/>
            <w:tcBorders>
              <w:top w:val="nil"/>
              <w:left w:val="nil"/>
              <w:bottom w:val="single" w:sz="4" w:space="0" w:color="auto"/>
              <w:right w:val="nil"/>
            </w:tcBorders>
            <w:shd w:val="clear" w:color="auto" w:fill="auto"/>
            <w:noWrap/>
          </w:tcPr>
          <w:p w14:paraId="19CF1C03" w14:textId="44056175" w:rsidR="006865D1" w:rsidRDefault="00B33751" w:rsidP="00713829">
            <w:pPr>
              <w:jc w:val="right"/>
              <w:rPr>
                <w:rFonts w:cs="Arial"/>
                <w:sz w:val="20"/>
              </w:rPr>
            </w:pPr>
            <w:r>
              <w:rPr>
                <w:rFonts w:cs="Arial"/>
                <w:sz w:val="20"/>
              </w:rPr>
              <w:t>5.495</w:t>
            </w:r>
          </w:p>
        </w:tc>
        <w:tc>
          <w:tcPr>
            <w:tcW w:w="900" w:type="dxa"/>
            <w:tcBorders>
              <w:top w:val="nil"/>
              <w:left w:val="nil"/>
              <w:bottom w:val="single" w:sz="4" w:space="0" w:color="auto"/>
              <w:right w:val="single" w:sz="4" w:space="0" w:color="auto"/>
            </w:tcBorders>
            <w:shd w:val="clear" w:color="auto" w:fill="auto"/>
            <w:noWrap/>
          </w:tcPr>
          <w:p w14:paraId="397259C2" w14:textId="3EDB2FC8" w:rsidR="006865D1" w:rsidRDefault="00B33751" w:rsidP="00713829">
            <w:pPr>
              <w:jc w:val="right"/>
              <w:rPr>
                <w:rFonts w:cs="Arial"/>
                <w:sz w:val="20"/>
              </w:rPr>
            </w:pPr>
            <w:r>
              <w:rPr>
                <w:rFonts w:cs="Arial"/>
                <w:sz w:val="20"/>
              </w:rPr>
              <w:t>9.171</w:t>
            </w:r>
          </w:p>
        </w:tc>
        <w:tc>
          <w:tcPr>
            <w:tcW w:w="1197" w:type="dxa"/>
            <w:tcBorders>
              <w:top w:val="nil"/>
              <w:left w:val="nil"/>
              <w:bottom w:val="single" w:sz="4" w:space="0" w:color="auto"/>
              <w:right w:val="nil"/>
            </w:tcBorders>
            <w:shd w:val="clear" w:color="auto" w:fill="auto"/>
            <w:noWrap/>
          </w:tcPr>
          <w:p w14:paraId="72EA49EE" w14:textId="55552587" w:rsidR="006865D1" w:rsidRDefault="00B33751" w:rsidP="00713829">
            <w:pPr>
              <w:jc w:val="right"/>
              <w:rPr>
                <w:rFonts w:cs="Arial"/>
                <w:sz w:val="20"/>
              </w:rPr>
            </w:pPr>
            <w:r>
              <w:rPr>
                <w:rFonts w:cs="Arial"/>
                <w:sz w:val="20"/>
              </w:rPr>
              <w:t>0.562</w:t>
            </w:r>
          </w:p>
        </w:tc>
        <w:tc>
          <w:tcPr>
            <w:tcW w:w="796" w:type="dxa"/>
            <w:tcBorders>
              <w:top w:val="nil"/>
              <w:left w:val="nil"/>
              <w:bottom w:val="single" w:sz="4" w:space="0" w:color="auto"/>
              <w:right w:val="nil"/>
            </w:tcBorders>
            <w:shd w:val="clear" w:color="auto" w:fill="auto"/>
            <w:noWrap/>
          </w:tcPr>
          <w:p w14:paraId="2123233A" w14:textId="49618361" w:rsidR="006865D1" w:rsidRDefault="00B33751" w:rsidP="00713829">
            <w:pPr>
              <w:jc w:val="right"/>
              <w:rPr>
                <w:rFonts w:cs="Arial"/>
                <w:sz w:val="20"/>
              </w:rPr>
            </w:pPr>
            <w:r>
              <w:rPr>
                <w:rFonts w:cs="Arial"/>
                <w:sz w:val="20"/>
              </w:rPr>
              <w:t>0.278</w:t>
            </w:r>
          </w:p>
        </w:tc>
        <w:tc>
          <w:tcPr>
            <w:tcW w:w="900" w:type="dxa"/>
            <w:tcBorders>
              <w:top w:val="nil"/>
              <w:left w:val="nil"/>
              <w:bottom w:val="single" w:sz="4" w:space="0" w:color="auto"/>
              <w:right w:val="single" w:sz="4" w:space="0" w:color="auto"/>
            </w:tcBorders>
            <w:shd w:val="clear" w:color="auto" w:fill="auto"/>
            <w:noWrap/>
          </w:tcPr>
          <w:p w14:paraId="5C0B33F9" w14:textId="1C285532" w:rsidR="006865D1" w:rsidRDefault="00B33751" w:rsidP="00713829">
            <w:pPr>
              <w:jc w:val="right"/>
              <w:rPr>
                <w:rFonts w:cs="Arial"/>
                <w:sz w:val="20"/>
              </w:rPr>
            </w:pPr>
            <w:r>
              <w:rPr>
                <w:rFonts w:cs="Arial"/>
                <w:sz w:val="20"/>
              </w:rPr>
              <w:t>1.018</w:t>
            </w:r>
          </w:p>
        </w:tc>
      </w:tr>
    </w:tbl>
    <w:p w14:paraId="5DA91A43" w14:textId="77777777" w:rsidR="00381066" w:rsidRDefault="00381066" w:rsidP="00381066">
      <w:pPr>
        <w:rPr>
          <w:i/>
          <w:sz w:val="20"/>
        </w:rPr>
      </w:pPr>
      <w:r>
        <w:rPr>
          <w:i/>
        </w:rPr>
        <w:br w:type="page"/>
      </w:r>
    </w:p>
    <w:p w14:paraId="3B6171C1" w14:textId="0D943D81" w:rsidR="00381066" w:rsidRDefault="00C36F3D" w:rsidP="003A5387">
      <w:pPr>
        <w:pStyle w:val="Caption-Table"/>
      </w:pPr>
      <w:r>
        <w:lastRenderedPageBreak/>
        <w:t>Table 6</w:t>
      </w:r>
      <w:r w:rsidR="00381066">
        <w:t>. Data used in the risk analysis of catch options: point estimates of abundance (number x 10</w:t>
      </w:r>
      <w:r w:rsidR="00381066">
        <w:rPr>
          <w:position w:val="6"/>
          <w:vertAlign w:val="superscript"/>
        </w:rPr>
        <w:t>6</w:t>
      </w:r>
      <w:r w:rsidR="00381066">
        <w:t xml:space="preserve">) of snow crab male </w:t>
      </w:r>
      <w:proofErr w:type="spellStart"/>
      <w:r w:rsidR="00381066">
        <w:t>prerecruits</w:t>
      </w:r>
      <w:proofErr w:type="spellEnd"/>
      <w:r w:rsidR="00381066">
        <w:t xml:space="preserve"> (R-4, R-3 and R-2), the estimated (with 95% confidence intervals) and forecast (from the Bayesian model with 95% credible intervals) values for recruitment biomass (t; R-1), estimated residual biomass (t) and estimated commercial biomass (t) in the southern Gulf of St. Lawrence based on trawl survey data, and survivorship rates (S) between years used for the forecast model of commercial biomass. S is calculated based on a 5-year moving average.</w:t>
      </w:r>
    </w:p>
    <w:tbl>
      <w:tblPr>
        <w:tblW w:w="13417" w:type="dxa"/>
        <w:jc w:val="center"/>
        <w:tblLayout w:type="fixed"/>
        <w:tblCellMar>
          <w:left w:w="115" w:type="dxa"/>
          <w:right w:w="115" w:type="dxa"/>
        </w:tblCellMar>
        <w:tblLook w:val="0000" w:firstRow="0" w:lastRow="0" w:firstColumn="0" w:lastColumn="0" w:noHBand="0" w:noVBand="0"/>
      </w:tblPr>
      <w:tblGrid>
        <w:gridCol w:w="1363"/>
        <w:gridCol w:w="720"/>
        <w:gridCol w:w="720"/>
        <w:gridCol w:w="720"/>
        <w:gridCol w:w="2160"/>
        <w:gridCol w:w="2064"/>
        <w:gridCol w:w="2160"/>
        <w:gridCol w:w="2160"/>
        <w:gridCol w:w="1350"/>
      </w:tblGrid>
      <w:tr w:rsidR="00381066" w14:paraId="6613D70C" w14:textId="77777777" w:rsidTr="00713829">
        <w:trPr>
          <w:trHeight w:val="288"/>
          <w:tblHeader/>
          <w:jc w:val="center"/>
        </w:trPr>
        <w:tc>
          <w:tcPr>
            <w:tcW w:w="1363" w:type="dxa"/>
            <w:vMerge w:val="restart"/>
            <w:tcBorders>
              <w:top w:val="single" w:sz="12" w:space="0" w:color="auto"/>
            </w:tcBorders>
            <w:vAlign w:val="center"/>
          </w:tcPr>
          <w:p w14:paraId="2455C4CB" w14:textId="77777777" w:rsidR="00381066" w:rsidRDefault="00381066" w:rsidP="00713829">
            <w:pPr>
              <w:ind w:right="-108"/>
              <w:jc w:val="center"/>
              <w:rPr>
                <w:sz w:val="16"/>
                <w:szCs w:val="16"/>
                <w:lang w:val="fr-CA"/>
              </w:rPr>
            </w:pPr>
            <w:r>
              <w:rPr>
                <w:sz w:val="16"/>
                <w:szCs w:val="16"/>
                <w:lang w:val="fr-CA"/>
              </w:rPr>
              <w:t xml:space="preserve">Survey </w:t>
            </w:r>
            <w:proofErr w:type="spellStart"/>
            <w:r>
              <w:rPr>
                <w:sz w:val="16"/>
                <w:szCs w:val="16"/>
                <w:lang w:val="fr-CA"/>
              </w:rPr>
              <w:t>Year</w:t>
            </w:r>
            <w:proofErr w:type="spellEnd"/>
          </w:p>
        </w:tc>
        <w:tc>
          <w:tcPr>
            <w:tcW w:w="2160" w:type="dxa"/>
            <w:gridSpan w:val="3"/>
            <w:tcBorders>
              <w:top w:val="single" w:sz="12" w:space="0" w:color="auto"/>
              <w:bottom w:val="single" w:sz="6" w:space="0" w:color="auto"/>
            </w:tcBorders>
            <w:vAlign w:val="center"/>
          </w:tcPr>
          <w:p w14:paraId="096B64C2" w14:textId="77777777" w:rsidR="00381066" w:rsidRDefault="00381066" w:rsidP="00713829">
            <w:pPr>
              <w:jc w:val="center"/>
              <w:rPr>
                <w:sz w:val="16"/>
                <w:szCs w:val="16"/>
                <w:lang w:val="fr-FR"/>
              </w:rPr>
            </w:pPr>
            <w:proofErr w:type="spellStart"/>
            <w:r>
              <w:rPr>
                <w:sz w:val="16"/>
                <w:szCs w:val="16"/>
                <w:lang w:val="fr-FR"/>
              </w:rPr>
              <w:t>Prerecruits</w:t>
            </w:r>
            <w:proofErr w:type="spellEnd"/>
            <w:r>
              <w:rPr>
                <w:sz w:val="16"/>
                <w:szCs w:val="16"/>
                <w:lang w:val="fr-FR"/>
              </w:rPr>
              <w:t xml:space="preserve"> (</w:t>
            </w:r>
            <w:proofErr w:type="spellStart"/>
            <w:r>
              <w:rPr>
                <w:sz w:val="16"/>
                <w:szCs w:val="16"/>
                <w:lang w:val="fr-FR"/>
              </w:rPr>
              <w:t>number</w:t>
            </w:r>
            <w:proofErr w:type="spellEnd"/>
            <w:r>
              <w:rPr>
                <w:sz w:val="16"/>
                <w:szCs w:val="16"/>
                <w:lang w:val="fr-FR"/>
              </w:rPr>
              <w:t>)</w:t>
            </w:r>
          </w:p>
        </w:tc>
        <w:tc>
          <w:tcPr>
            <w:tcW w:w="2160" w:type="dxa"/>
            <w:tcBorders>
              <w:top w:val="single" w:sz="12" w:space="0" w:color="auto"/>
              <w:bottom w:val="single" w:sz="6" w:space="0" w:color="auto"/>
            </w:tcBorders>
            <w:vAlign w:val="center"/>
          </w:tcPr>
          <w:p w14:paraId="7805251D" w14:textId="77777777" w:rsidR="00381066" w:rsidRDefault="00381066" w:rsidP="00713829">
            <w:pPr>
              <w:jc w:val="center"/>
              <w:rPr>
                <w:sz w:val="16"/>
                <w:szCs w:val="16"/>
                <w:lang w:val="en-CA"/>
              </w:rPr>
            </w:pPr>
            <w:r>
              <w:rPr>
                <w:sz w:val="16"/>
                <w:szCs w:val="16"/>
                <w:lang w:val="en-CA"/>
              </w:rPr>
              <w:t>Recruitment to the fishery (t)</w:t>
            </w:r>
          </w:p>
        </w:tc>
        <w:tc>
          <w:tcPr>
            <w:tcW w:w="2064" w:type="dxa"/>
            <w:tcBorders>
              <w:top w:val="single" w:sz="12" w:space="0" w:color="auto"/>
              <w:bottom w:val="single" w:sz="6" w:space="0" w:color="auto"/>
            </w:tcBorders>
            <w:vAlign w:val="center"/>
          </w:tcPr>
          <w:p w14:paraId="786DC40A" w14:textId="77777777" w:rsidR="00381066" w:rsidRDefault="00381066" w:rsidP="00713829">
            <w:pPr>
              <w:jc w:val="center"/>
              <w:rPr>
                <w:sz w:val="16"/>
                <w:szCs w:val="16"/>
                <w:lang w:val="fr-FR"/>
              </w:rPr>
            </w:pPr>
            <w:proofErr w:type="spellStart"/>
            <w:r>
              <w:rPr>
                <w:sz w:val="16"/>
                <w:szCs w:val="16"/>
                <w:lang w:val="fr-FR"/>
              </w:rPr>
              <w:t>Forecast</w:t>
            </w:r>
            <w:proofErr w:type="spellEnd"/>
            <w:r>
              <w:rPr>
                <w:sz w:val="16"/>
                <w:szCs w:val="16"/>
                <w:lang w:val="fr-FR"/>
              </w:rPr>
              <w:t xml:space="preserve"> </w:t>
            </w:r>
            <w:proofErr w:type="spellStart"/>
            <w:r>
              <w:rPr>
                <w:sz w:val="16"/>
                <w:szCs w:val="16"/>
                <w:lang w:val="fr-FR"/>
              </w:rPr>
              <w:t>recruitment</w:t>
            </w:r>
            <w:proofErr w:type="spellEnd"/>
            <w:r>
              <w:rPr>
                <w:sz w:val="16"/>
                <w:szCs w:val="16"/>
                <w:lang w:val="fr-FR"/>
              </w:rPr>
              <w:t xml:space="preserve"> (t)</w:t>
            </w:r>
          </w:p>
        </w:tc>
        <w:tc>
          <w:tcPr>
            <w:tcW w:w="2160" w:type="dxa"/>
            <w:tcBorders>
              <w:top w:val="single" w:sz="12" w:space="0" w:color="auto"/>
              <w:bottom w:val="single" w:sz="6" w:space="0" w:color="auto"/>
            </w:tcBorders>
            <w:vAlign w:val="center"/>
          </w:tcPr>
          <w:p w14:paraId="2606B33D" w14:textId="77777777" w:rsidR="00381066" w:rsidRDefault="00381066" w:rsidP="00713829">
            <w:pPr>
              <w:jc w:val="center"/>
              <w:rPr>
                <w:sz w:val="16"/>
                <w:szCs w:val="16"/>
                <w:lang w:val="fr-FR"/>
              </w:rPr>
            </w:pPr>
            <w:proofErr w:type="spellStart"/>
            <w:r>
              <w:rPr>
                <w:sz w:val="16"/>
                <w:szCs w:val="16"/>
                <w:lang w:val="fr-FR"/>
              </w:rPr>
              <w:t>Residual</w:t>
            </w:r>
            <w:proofErr w:type="spellEnd"/>
            <w:r>
              <w:rPr>
                <w:sz w:val="16"/>
                <w:szCs w:val="16"/>
                <w:lang w:val="fr-FR"/>
              </w:rPr>
              <w:t xml:space="preserve"> </w:t>
            </w:r>
            <w:proofErr w:type="spellStart"/>
            <w:r>
              <w:rPr>
                <w:sz w:val="16"/>
                <w:szCs w:val="16"/>
                <w:lang w:val="fr-FR"/>
              </w:rPr>
              <w:t>biomass</w:t>
            </w:r>
            <w:proofErr w:type="spellEnd"/>
            <w:r>
              <w:rPr>
                <w:sz w:val="16"/>
                <w:szCs w:val="16"/>
                <w:lang w:val="fr-FR"/>
              </w:rPr>
              <w:t xml:space="preserve"> (t)</w:t>
            </w:r>
          </w:p>
        </w:tc>
        <w:tc>
          <w:tcPr>
            <w:tcW w:w="2160" w:type="dxa"/>
            <w:tcBorders>
              <w:top w:val="single" w:sz="12" w:space="0" w:color="auto"/>
              <w:bottom w:val="single" w:sz="6" w:space="0" w:color="auto"/>
            </w:tcBorders>
            <w:vAlign w:val="center"/>
          </w:tcPr>
          <w:p w14:paraId="6A16EB85" w14:textId="77777777" w:rsidR="00381066" w:rsidRDefault="00381066" w:rsidP="00713829">
            <w:pPr>
              <w:jc w:val="center"/>
              <w:rPr>
                <w:sz w:val="16"/>
                <w:szCs w:val="16"/>
                <w:lang w:val="fr-FR"/>
              </w:rPr>
            </w:pPr>
            <w:r>
              <w:rPr>
                <w:sz w:val="16"/>
                <w:szCs w:val="16"/>
                <w:lang w:val="fr-FR"/>
              </w:rPr>
              <w:t xml:space="preserve">Commercial </w:t>
            </w:r>
            <w:proofErr w:type="spellStart"/>
            <w:r>
              <w:rPr>
                <w:sz w:val="16"/>
                <w:szCs w:val="16"/>
                <w:lang w:val="fr-FR"/>
              </w:rPr>
              <w:t>biomass</w:t>
            </w:r>
            <w:proofErr w:type="spellEnd"/>
            <w:r>
              <w:rPr>
                <w:sz w:val="16"/>
                <w:szCs w:val="16"/>
                <w:lang w:val="fr-FR"/>
              </w:rPr>
              <w:t xml:space="preserve"> (t)</w:t>
            </w:r>
          </w:p>
        </w:tc>
        <w:tc>
          <w:tcPr>
            <w:tcW w:w="1350" w:type="dxa"/>
            <w:tcBorders>
              <w:top w:val="single" w:sz="12" w:space="0" w:color="auto"/>
              <w:bottom w:val="single" w:sz="6" w:space="0" w:color="auto"/>
            </w:tcBorders>
            <w:vAlign w:val="center"/>
          </w:tcPr>
          <w:p w14:paraId="0C564EA5" w14:textId="77777777" w:rsidR="00381066" w:rsidRDefault="00381066" w:rsidP="00713829">
            <w:pPr>
              <w:ind w:right="-115"/>
              <w:jc w:val="center"/>
              <w:rPr>
                <w:sz w:val="16"/>
                <w:szCs w:val="16"/>
                <w:lang w:val="fr-CA"/>
              </w:rPr>
            </w:pPr>
            <w:r>
              <w:rPr>
                <w:sz w:val="16"/>
                <w:szCs w:val="16"/>
                <w:lang w:val="en-CA"/>
              </w:rPr>
              <w:t xml:space="preserve">Survivorship </w:t>
            </w:r>
            <w:r>
              <w:rPr>
                <w:sz w:val="16"/>
                <w:szCs w:val="16"/>
                <w:lang w:val="fr-CA"/>
              </w:rPr>
              <w:t>rates</w:t>
            </w:r>
          </w:p>
        </w:tc>
      </w:tr>
      <w:tr w:rsidR="00381066" w14:paraId="11E7B44D" w14:textId="77777777" w:rsidTr="00713829">
        <w:trPr>
          <w:trHeight w:val="288"/>
          <w:tblHeader/>
          <w:jc w:val="center"/>
        </w:trPr>
        <w:tc>
          <w:tcPr>
            <w:tcW w:w="1363" w:type="dxa"/>
            <w:vMerge/>
            <w:tcBorders>
              <w:bottom w:val="single" w:sz="6" w:space="0" w:color="auto"/>
            </w:tcBorders>
            <w:vAlign w:val="center"/>
          </w:tcPr>
          <w:p w14:paraId="222DCFA9" w14:textId="77777777" w:rsidR="00381066" w:rsidRDefault="00381066" w:rsidP="00713829">
            <w:pPr>
              <w:ind w:right="-108"/>
              <w:jc w:val="center"/>
              <w:rPr>
                <w:sz w:val="16"/>
                <w:szCs w:val="16"/>
                <w:lang w:val="fr-CA"/>
              </w:rPr>
            </w:pPr>
          </w:p>
        </w:tc>
        <w:tc>
          <w:tcPr>
            <w:tcW w:w="720" w:type="dxa"/>
            <w:tcBorders>
              <w:top w:val="single" w:sz="6" w:space="0" w:color="auto"/>
              <w:bottom w:val="single" w:sz="6" w:space="0" w:color="auto"/>
            </w:tcBorders>
            <w:vAlign w:val="center"/>
          </w:tcPr>
          <w:p w14:paraId="52845A3D" w14:textId="77777777" w:rsidR="00381066" w:rsidRDefault="00381066" w:rsidP="00713829">
            <w:pPr>
              <w:jc w:val="center"/>
              <w:rPr>
                <w:sz w:val="16"/>
                <w:szCs w:val="16"/>
                <w:lang w:val="fr-FR"/>
              </w:rPr>
            </w:pPr>
            <w:r>
              <w:rPr>
                <w:sz w:val="16"/>
                <w:szCs w:val="16"/>
                <w:lang w:val="fr-FR"/>
              </w:rPr>
              <w:t>R – 4</w:t>
            </w:r>
          </w:p>
        </w:tc>
        <w:tc>
          <w:tcPr>
            <w:tcW w:w="720" w:type="dxa"/>
            <w:tcBorders>
              <w:top w:val="single" w:sz="6" w:space="0" w:color="auto"/>
              <w:bottom w:val="single" w:sz="6" w:space="0" w:color="auto"/>
            </w:tcBorders>
            <w:vAlign w:val="center"/>
          </w:tcPr>
          <w:p w14:paraId="3A86B9D1" w14:textId="77777777" w:rsidR="00381066" w:rsidRDefault="00381066" w:rsidP="00713829">
            <w:pPr>
              <w:ind w:right="-40"/>
              <w:jc w:val="center"/>
              <w:rPr>
                <w:sz w:val="16"/>
                <w:szCs w:val="16"/>
                <w:lang w:val="fr-FR"/>
              </w:rPr>
            </w:pPr>
            <w:r>
              <w:rPr>
                <w:sz w:val="16"/>
                <w:szCs w:val="16"/>
                <w:lang w:val="fr-FR"/>
              </w:rPr>
              <w:t>R - 3</w:t>
            </w:r>
          </w:p>
        </w:tc>
        <w:tc>
          <w:tcPr>
            <w:tcW w:w="720" w:type="dxa"/>
            <w:tcBorders>
              <w:top w:val="single" w:sz="6" w:space="0" w:color="auto"/>
              <w:bottom w:val="single" w:sz="6" w:space="0" w:color="auto"/>
            </w:tcBorders>
            <w:vAlign w:val="center"/>
          </w:tcPr>
          <w:p w14:paraId="5D9350BB" w14:textId="77777777" w:rsidR="00381066" w:rsidRDefault="00381066" w:rsidP="00713829">
            <w:pPr>
              <w:jc w:val="center"/>
              <w:rPr>
                <w:sz w:val="16"/>
                <w:szCs w:val="16"/>
                <w:lang w:val="fr-FR"/>
              </w:rPr>
            </w:pPr>
            <w:r>
              <w:rPr>
                <w:sz w:val="16"/>
                <w:szCs w:val="16"/>
                <w:lang w:val="fr-FR"/>
              </w:rPr>
              <w:t>R - 2</w:t>
            </w:r>
          </w:p>
        </w:tc>
        <w:tc>
          <w:tcPr>
            <w:tcW w:w="2160" w:type="dxa"/>
            <w:tcBorders>
              <w:top w:val="single" w:sz="6" w:space="0" w:color="auto"/>
              <w:bottom w:val="single" w:sz="6" w:space="0" w:color="auto"/>
            </w:tcBorders>
            <w:vAlign w:val="center"/>
          </w:tcPr>
          <w:p w14:paraId="778CEC8C" w14:textId="77777777" w:rsidR="00381066" w:rsidRDefault="00381066" w:rsidP="00713829">
            <w:pPr>
              <w:jc w:val="center"/>
              <w:rPr>
                <w:sz w:val="16"/>
                <w:szCs w:val="16"/>
                <w:lang w:val="fr-FR"/>
              </w:rPr>
            </w:pPr>
            <w:r>
              <w:rPr>
                <w:sz w:val="16"/>
                <w:szCs w:val="16"/>
                <w:lang w:val="fr-FR"/>
              </w:rPr>
              <w:t>R - 1</w:t>
            </w:r>
          </w:p>
        </w:tc>
        <w:tc>
          <w:tcPr>
            <w:tcW w:w="2064" w:type="dxa"/>
            <w:tcBorders>
              <w:top w:val="single" w:sz="6" w:space="0" w:color="auto"/>
              <w:bottom w:val="single" w:sz="6" w:space="0" w:color="auto"/>
            </w:tcBorders>
            <w:vAlign w:val="center"/>
          </w:tcPr>
          <w:p w14:paraId="745BB629" w14:textId="77777777" w:rsidR="00381066" w:rsidRDefault="00381066" w:rsidP="00713829">
            <w:pPr>
              <w:jc w:val="center"/>
              <w:rPr>
                <w:sz w:val="16"/>
                <w:szCs w:val="16"/>
                <w:lang w:val="fr-FR"/>
              </w:rPr>
            </w:pPr>
            <w:r>
              <w:rPr>
                <w:sz w:val="16"/>
                <w:szCs w:val="16"/>
                <w:lang w:val="fr-FR"/>
              </w:rPr>
              <w:t>R-1</w:t>
            </w:r>
          </w:p>
        </w:tc>
        <w:tc>
          <w:tcPr>
            <w:tcW w:w="2160" w:type="dxa"/>
            <w:tcBorders>
              <w:top w:val="single" w:sz="6" w:space="0" w:color="auto"/>
              <w:bottom w:val="single" w:sz="6" w:space="0" w:color="auto"/>
            </w:tcBorders>
            <w:vAlign w:val="center"/>
          </w:tcPr>
          <w:p w14:paraId="7D68341C" w14:textId="77777777" w:rsidR="00381066" w:rsidRDefault="00381066" w:rsidP="00713829">
            <w:pPr>
              <w:jc w:val="center"/>
              <w:rPr>
                <w:sz w:val="16"/>
                <w:szCs w:val="16"/>
                <w:lang w:val="fr-FR"/>
              </w:rPr>
            </w:pPr>
            <w:proofErr w:type="spellStart"/>
            <w:r>
              <w:rPr>
                <w:sz w:val="16"/>
                <w:szCs w:val="16"/>
                <w:lang w:val="fr-FR"/>
              </w:rPr>
              <w:t>Res</w:t>
            </w:r>
            <w:proofErr w:type="spellEnd"/>
          </w:p>
        </w:tc>
        <w:tc>
          <w:tcPr>
            <w:tcW w:w="2160" w:type="dxa"/>
            <w:tcBorders>
              <w:top w:val="single" w:sz="6" w:space="0" w:color="auto"/>
              <w:bottom w:val="single" w:sz="6" w:space="0" w:color="auto"/>
            </w:tcBorders>
            <w:vAlign w:val="center"/>
          </w:tcPr>
          <w:p w14:paraId="21A401B2" w14:textId="77777777" w:rsidR="00381066" w:rsidRDefault="00381066" w:rsidP="00713829">
            <w:pPr>
              <w:jc w:val="center"/>
              <w:rPr>
                <w:sz w:val="16"/>
                <w:szCs w:val="16"/>
                <w:lang w:val="fr-FR"/>
              </w:rPr>
            </w:pPr>
            <w:r>
              <w:rPr>
                <w:sz w:val="16"/>
                <w:szCs w:val="16"/>
                <w:lang w:val="fr-FR"/>
              </w:rPr>
              <w:t>B</w:t>
            </w:r>
          </w:p>
        </w:tc>
        <w:tc>
          <w:tcPr>
            <w:tcW w:w="1350" w:type="dxa"/>
            <w:tcBorders>
              <w:top w:val="single" w:sz="6" w:space="0" w:color="auto"/>
              <w:bottom w:val="single" w:sz="6" w:space="0" w:color="auto"/>
            </w:tcBorders>
            <w:vAlign w:val="center"/>
          </w:tcPr>
          <w:p w14:paraId="2BE1D651" w14:textId="77777777" w:rsidR="00381066" w:rsidRDefault="00381066" w:rsidP="00713829">
            <w:pPr>
              <w:jc w:val="center"/>
              <w:rPr>
                <w:sz w:val="16"/>
                <w:szCs w:val="16"/>
                <w:lang w:val="fr-FR"/>
              </w:rPr>
            </w:pPr>
            <w:r>
              <w:rPr>
                <w:sz w:val="16"/>
                <w:szCs w:val="16"/>
                <w:lang w:val="fr-FR"/>
              </w:rPr>
              <w:t>S</w:t>
            </w:r>
          </w:p>
        </w:tc>
      </w:tr>
      <w:tr w:rsidR="00381066" w14:paraId="3FB9A819" w14:textId="77777777" w:rsidTr="00713829">
        <w:trPr>
          <w:trHeight w:val="288"/>
          <w:jc w:val="center"/>
        </w:trPr>
        <w:tc>
          <w:tcPr>
            <w:tcW w:w="1363" w:type="dxa"/>
            <w:vAlign w:val="center"/>
          </w:tcPr>
          <w:p w14:paraId="00FC9D68" w14:textId="77777777" w:rsidR="00381066" w:rsidRDefault="00381066" w:rsidP="00713829">
            <w:pPr>
              <w:tabs>
                <w:tab w:val="left" w:pos="1080"/>
              </w:tabs>
              <w:ind w:right="-108"/>
              <w:jc w:val="center"/>
              <w:rPr>
                <w:rFonts w:cs="Arial"/>
                <w:sz w:val="16"/>
                <w:szCs w:val="16"/>
              </w:rPr>
            </w:pPr>
            <w:r>
              <w:rPr>
                <w:rFonts w:cs="Arial"/>
                <w:sz w:val="16"/>
                <w:szCs w:val="16"/>
              </w:rPr>
              <w:t>1997</w:t>
            </w:r>
          </w:p>
        </w:tc>
        <w:tc>
          <w:tcPr>
            <w:tcW w:w="720" w:type="dxa"/>
            <w:vAlign w:val="center"/>
          </w:tcPr>
          <w:p w14:paraId="762F516E" w14:textId="77777777" w:rsidR="00381066" w:rsidRDefault="005B50DB" w:rsidP="00713829">
            <w:pPr>
              <w:jc w:val="center"/>
              <w:rPr>
                <w:rFonts w:cs="Arial"/>
                <w:sz w:val="16"/>
                <w:szCs w:val="16"/>
              </w:rPr>
            </w:pPr>
            <w:r>
              <w:rPr>
                <w:rFonts w:cs="Arial"/>
                <w:sz w:val="16"/>
                <w:szCs w:val="16"/>
              </w:rPr>
              <w:t>114.0</w:t>
            </w:r>
          </w:p>
        </w:tc>
        <w:tc>
          <w:tcPr>
            <w:tcW w:w="720" w:type="dxa"/>
            <w:vAlign w:val="center"/>
          </w:tcPr>
          <w:p w14:paraId="1053E113" w14:textId="77777777" w:rsidR="00381066" w:rsidRDefault="005B50DB" w:rsidP="00713829">
            <w:pPr>
              <w:jc w:val="center"/>
              <w:rPr>
                <w:rFonts w:cs="Arial"/>
                <w:sz w:val="16"/>
                <w:szCs w:val="16"/>
              </w:rPr>
            </w:pPr>
            <w:r>
              <w:rPr>
                <w:rFonts w:cs="Arial"/>
                <w:sz w:val="16"/>
                <w:szCs w:val="16"/>
              </w:rPr>
              <w:t>98.2</w:t>
            </w:r>
          </w:p>
        </w:tc>
        <w:tc>
          <w:tcPr>
            <w:tcW w:w="720" w:type="dxa"/>
            <w:vAlign w:val="center"/>
          </w:tcPr>
          <w:p w14:paraId="7CEE5B82" w14:textId="77777777" w:rsidR="00381066" w:rsidRDefault="00FB408F" w:rsidP="00713829">
            <w:pPr>
              <w:jc w:val="center"/>
              <w:rPr>
                <w:rFonts w:cs="Arial"/>
                <w:sz w:val="16"/>
                <w:szCs w:val="16"/>
              </w:rPr>
            </w:pPr>
            <w:r>
              <w:rPr>
                <w:rFonts w:cs="Arial"/>
                <w:sz w:val="16"/>
                <w:szCs w:val="16"/>
              </w:rPr>
              <w:t>59.7</w:t>
            </w:r>
          </w:p>
        </w:tc>
        <w:tc>
          <w:tcPr>
            <w:tcW w:w="2160" w:type="dxa"/>
            <w:vAlign w:val="center"/>
          </w:tcPr>
          <w:p w14:paraId="5F39809D" w14:textId="77777777" w:rsidR="00381066" w:rsidRPr="00957EDC" w:rsidRDefault="00381066" w:rsidP="00713829">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064" w:type="dxa"/>
            <w:vAlign w:val="center"/>
          </w:tcPr>
          <w:p w14:paraId="3C07E093" w14:textId="77777777" w:rsidR="00381066" w:rsidRDefault="00381066" w:rsidP="00713829">
            <w:pPr>
              <w:jc w:val="center"/>
              <w:rPr>
                <w:rFonts w:cs="Arial"/>
                <w:sz w:val="16"/>
                <w:szCs w:val="16"/>
              </w:rPr>
            </w:pPr>
            <w:proofErr w:type="spellStart"/>
            <w:r>
              <w:rPr>
                <w:rFonts w:cs="Arial"/>
                <w:sz w:val="16"/>
                <w:szCs w:val="16"/>
              </w:rPr>
              <w:t>na</w:t>
            </w:r>
            <w:proofErr w:type="spellEnd"/>
          </w:p>
        </w:tc>
        <w:tc>
          <w:tcPr>
            <w:tcW w:w="2160" w:type="dxa"/>
            <w:vAlign w:val="center"/>
          </w:tcPr>
          <w:p w14:paraId="153F4391" w14:textId="77777777" w:rsidR="00381066" w:rsidRPr="00957EDC" w:rsidRDefault="00381066" w:rsidP="00713829">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vAlign w:val="center"/>
          </w:tcPr>
          <w:p w14:paraId="370FD530" w14:textId="77777777" w:rsidR="00381066" w:rsidRPr="00957EDC" w:rsidRDefault="00381066" w:rsidP="00713829">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350" w:type="dxa"/>
          </w:tcPr>
          <w:p w14:paraId="75725F29"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0C0CC492" w14:textId="77777777" w:rsidTr="00713829">
        <w:trPr>
          <w:trHeight w:val="288"/>
          <w:jc w:val="center"/>
        </w:trPr>
        <w:tc>
          <w:tcPr>
            <w:tcW w:w="1363" w:type="dxa"/>
            <w:vAlign w:val="center"/>
          </w:tcPr>
          <w:p w14:paraId="507298D4" w14:textId="77777777" w:rsidR="00381066" w:rsidRDefault="00381066" w:rsidP="00713829">
            <w:pPr>
              <w:tabs>
                <w:tab w:val="left" w:pos="1080"/>
              </w:tabs>
              <w:ind w:right="-108"/>
              <w:jc w:val="center"/>
              <w:rPr>
                <w:rFonts w:cs="Arial"/>
                <w:sz w:val="16"/>
                <w:szCs w:val="16"/>
              </w:rPr>
            </w:pPr>
            <w:r>
              <w:rPr>
                <w:rFonts w:cs="Arial"/>
                <w:sz w:val="16"/>
                <w:szCs w:val="16"/>
              </w:rPr>
              <w:t>1998</w:t>
            </w:r>
          </w:p>
        </w:tc>
        <w:tc>
          <w:tcPr>
            <w:tcW w:w="720" w:type="dxa"/>
            <w:vAlign w:val="center"/>
          </w:tcPr>
          <w:p w14:paraId="575DDD5F" w14:textId="77777777" w:rsidR="00381066" w:rsidRDefault="005B50DB" w:rsidP="00713829">
            <w:pPr>
              <w:jc w:val="center"/>
              <w:rPr>
                <w:rFonts w:cs="Arial"/>
                <w:sz w:val="16"/>
                <w:szCs w:val="16"/>
              </w:rPr>
            </w:pPr>
            <w:r>
              <w:rPr>
                <w:rFonts w:cs="Arial"/>
                <w:sz w:val="16"/>
                <w:szCs w:val="16"/>
              </w:rPr>
              <w:t>135.3</w:t>
            </w:r>
          </w:p>
        </w:tc>
        <w:tc>
          <w:tcPr>
            <w:tcW w:w="720" w:type="dxa"/>
            <w:vAlign w:val="center"/>
          </w:tcPr>
          <w:p w14:paraId="470275FB" w14:textId="77777777" w:rsidR="00381066" w:rsidRDefault="005B50DB" w:rsidP="00713829">
            <w:pPr>
              <w:jc w:val="center"/>
              <w:rPr>
                <w:rFonts w:cs="Arial"/>
                <w:sz w:val="16"/>
                <w:szCs w:val="16"/>
              </w:rPr>
            </w:pPr>
            <w:r>
              <w:rPr>
                <w:rFonts w:cs="Arial"/>
                <w:sz w:val="16"/>
                <w:szCs w:val="16"/>
              </w:rPr>
              <w:t>91.3</w:t>
            </w:r>
          </w:p>
        </w:tc>
        <w:tc>
          <w:tcPr>
            <w:tcW w:w="720" w:type="dxa"/>
            <w:vAlign w:val="center"/>
          </w:tcPr>
          <w:p w14:paraId="4474EA50" w14:textId="77777777" w:rsidR="00381066" w:rsidRDefault="00FB408F" w:rsidP="00713829">
            <w:pPr>
              <w:jc w:val="center"/>
              <w:rPr>
                <w:rFonts w:cs="Arial"/>
                <w:sz w:val="16"/>
                <w:szCs w:val="16"/>
              </w:rPr>
            </w:pPr>
            <w:r>
              <w:rPr>
                <w:rFonts w:cs="Arial"/>
                <w:sz w:val="16"/>
                <w:szCs w:val="16"/>
              </w:rPr>
              <w:t>60.3</w:t>
            </w:r>
          </w:p>
        </w:tc>
        <w:tc>
          <w:tcPr>
            <w:tcW w:w="2160" w:type="dxa"/>
            <w:vAlign w:val="center"/>
          </w:tcPr>
          <w:p w14:paraId="544DC784" w14:textId="77777777" w:rsidR="00381066" w:rsidRPr="00957EDC" w:rsidRDefault="00381066" w:rsidP="00713829">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064" w:type="dxa"/>
          </w:tcPr>
          <w:p w14:paraId="46EC0598" w14:textId="77777777" w:rsidR="00381066" w:rsidRDefault="00381066" w:rsidP="00713829">
            <w:pPr>
              <w:jc w:val="center"/>
              <w:rPr>
                <w:rFonts w:cs="Arial"/>
                <w:sz w:val="16"/>
                <w:szCs w:val="16"/>
              </w:rPr>
            </w:pPr>
            <w:proofErr w:type="spellStart"/>
            <w:r>
              <w:rPr>
                <w:rFonts w:cs="Arial"/>
                <w:sz w:val="16"/>
                <w:szCs w:val="16"/>
              </w:rPr>
              <w:t>na</w:t>
            </w:r>
            <w:proofErr w:type="spellEnd"/>
          </w:p>
        </w:tc>
        <w:tc>
          <w:tcPr>
            <w:tcW w:w="2160" w:type="dxa"/>
            <w:vAlign w:val="center"/>
          </w:tcPr>
          <w:p w14:paraId="679F6E9C" w14:textId="77777777" w:rsidR="00381066" w:rsidRPr="00957EDC" w:rsidRDefault="00381066" w:rsidP="00713829">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vAlign w:val="center"/>
          </w:tcPr>
          <w:p w14:paraId="6A634111" w14:textId="77777777" w:rsidR="00381066" w:rsidRPr="00957EDC" w:rsidRDefault="00381066" w:rsidP="00713829">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350" w:type="dxa"/>
          </w:tcPr>
          <w:p w14:paraId="7CC426AD"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78521AE5" w14:textId="77777777" w:rsidTr="00713829">
        <w:trPr>
          <w:trHeight w:val="288"/>
          <w:jc w:val="center"/>
        </w:trPr>
        <w:tc>
          <w:tcPr>
            <w:tcW w:w="1363" w:type="dxa"/>
            <w:vAlign w:val="center"/>
          </w:tcPr>
          <w:p w14:paraId="60DDC31E" w14:textId="77777777" w:rsidR="00381066" w:rsidRDefault="00381066" w:rsidP="00713829">
            <w:pPr>
              <w:tabs>
                <w:tab w:val="left" w:pos="1080"/>
              </w:tabs>
              <w:ind w:right="-108"/>
              <w:jc w:val="center"/>
              <w:rPr>
                <w:rFonts w:cs="Arial"/>
                <w:sz w:val="16"/>
                <w:szCs w:val="16"/>
              </w:rPr>
            </w:pPr>
            <w:r>
              <w:rPr>
                <w:rFonts w:cs="Arial"/>
                <w:sz w:val="16"/>
                <w:szCs w:val="16"/>
              </w:rPr>
              <w:t>1999</w:t>
            </w:r>
          </w:p>
        </w:tc>
        <w:tc>
          <w:tcPr>
            <w:tcW w:w="720" w:type="dxa"/>
            <w:vAlign w:val="center"/>
          </w:tcPr>
          <w:p w14:paraId="36934AF0" w14:textId="77777777" w:rsidR="00381066" w:rsidRDefault="005B50DB" w:rsidP="00713829">
            <w:pPr>
              <w:jc w:val="center"/>
              <w:rPr>
                <w:rFonts w:cs="Arial"/>
                <w:sz w:val="16"/>
                <w:szCs w:val="16"/>
              </w:rPr>
            </w:pPr>
            <w:r>
              <w:rPr>
                <w:rFonts w:cs="Arial"/>
                <w:sz w:val="16"/>
                <w:szCs w:val="16"/>
              </w:rPr>
              <w:t>195.6</w:t>
            </w:r>
          </w:p>
        </w:tc>
        <w:tc>
          <w:tcPr>
            <w:tcW w:w="720" w:type="dxa"/>
            <w:vAlign w:val="center"/>
          </w:tcPr>
          <w:p w14:paraId="4BAEA863" w14:textId="77777777" w:rsidR="00381066" w:rsidRDefault="005B50DB" w:rsidP="00713829">
            <w:pPr>
              <w:jc w:val="center"/>
              <w:rPr>
                <w:rFonts w:cs="Arial"/>
                <w:sz w:val="16"/>
                <w:szCs w:val="16"/>
              </w:rPr>
            </w:pPr>
            <w:r>
              <w:rPr>
                <w:rFonts w:cs="Arial"/>
                <w:sz w:val="16"/>
                <w:szCs w:val="16"/>
              </w:rPr>
              <w:t>151.1</w:t>
            </w:r>
          </w:p>
        </w:tc>
        <w:tc>
          <w:tcPr>
            <w:tcW w:w="720" w:type="dxa"/>
            <w:vAlign w:val="center"/>
          </w:tcPr>
          <w:p w14:paraId="067EB795" w14:textId="77777777" w:rsidR="00381066" w:rsidRDefault="00FB408F" w:rsidP="00713829">
            <w:pPr>
              <w:jc w:val="center"/>
              <w:rPr>
                <w:rFonts w:cs="Arial"/>
                <w:sz w:val="16"/>
                <w:szCs w:val="16"/>
              </w:rPr>
            </w:pPr>
            <w:r>
              <w:rPr>
                <w:rFonts w:cs="Arial"/>
                <w:sz w:val="16"/>
                <w:szCs w:val="16"/>
              </w:rPr>
              <w:t>112.9</w:t>
            </w:r>
          </w:p>
        </w:tc>
        <w:tc>
          <w:tcPr>
            <w:tcW w:w="2160" w:type="dxa"/>
            <w:vAlign w:val="center"/>
          </w:tcPr>
          <w:p w14:paraId="46558BE5" w14:textId="77777777" w:rsidR="00381066" w:rsidRPr="00957EDC" w:rsidRDefault="00381066" w:rsidP="00713829">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064" w:type="dxa"/>
          </w:tcPr>
          <w:p w14:paraId="5AE4B5F1" w14:textId="77777777" w:rsidR="00381066" w:rsidRDefault="00381066" w:rsidP="00713829">
            <w:pPr>
              <w:jc w:val="center"/>
              <w:rPr>
                <w:rFonts w:cs="Arial"/>
                <w:sz w:val="16"/>
                <w:szCs w:val="16"/>
              </w:rPr>
            </w:pPr>
            <w:proofErr w:type="spellStart"/>
            <w:r>
              <w:rPr>
                <w:rFonts w:cs="Arial"/>
                <w:sz w:val="16"/>
                <w:szCs w:val="16"/>
              </w:rPr>
              <w:t>na</w:t>
            </w:r>
            <w:proofErr w:type="spellEnd"/>
          </w:p>
        </w:tc>
        <w:tc>
          <w:tcPr>
            <w:tcW w:w="2160" w:type="dxa"/>
            <w:vAlign w:val="center"/>
          </w:tcPr>
          <w:p w14:paraId="1324D205" w14:textId="77777777" w:rsidR="00381066" w:rsidRPr="00957EDC" w:rsidRDefault="00381066" w:rsidP="00713829">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vAlign w:val="center"/>
          </w:tcPr>
          <w:p w14:paraId="0699B9C6" w14:textId="77777777" w:rsidR="00381066" w:rsidRPr="00957EDC" w:rsidRDefault="00381066" w:rsidP="00713829">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350" w:type="dxa"/>
          </w:tcPr>
          <w:p w14:paraId="52789DFF"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0696A495" w14:textId="77777777" w:rsidTr="00713829">
        <w:trPr>
          <w:trHeight w:val="288"/>
          <w:jc w:val="center"/>
        </w:trPr>
        <w:tc>
          <w:tcPr>
            <w:tcW w:w="1363" w:type="dxa"/>
            <w:vAlign w:val="center"/>
          </w:tcPr>
          <w:p w14:paraId="00DECC8A" w14:textId="77777777" w:rsidR="00381066" w:rsidRDefault="00381066" w:rsidP="00713829">
            <w:pPr>
              <w:tabs>
                <w:tab w:val="left" w:pos="1080"/>
              </w:tabs>
              <w:ind w:right="-108"/>
              <w:jc w:val="center"/>
              <w:rPr>
                <w:rFonts w:cs="Arial"/>
                <w:sz w:val="16"/>
                <w:szCs w:val="16"/>
              </w:rPr>
            </w:pPr>
            <w:r>
              <w:rPr>
                <w:rFonts w:cs="Arial"/>
                <w:sz w:val="16"/>
                <w:szCs w:val="16"/>
              </w:rPr>
              <w:t>2000</w:t>
            </w:r>
          </w:p>
        </w:tc>
        <w:tc>
          <w:tcPr>
            <w:tcW w:w="720" w:type="dxa"/>
            <w:vAlign w:val="center"/>
          </w:tcPr>
          <w:p w14:paraId="7E597BA8" w14:textId="77777777" w:rsidR="00381066" w:rsidRDefault="005B50DB" w:rsidP="00713829">
            <w:pPr>
              <w:jc w:val="center"/>
              <w:rPr>
                <w:rFonts w:cs="Arial"/>
                <w:sz w:val="16"/>
                <w:szCs w:val="16"/>
              </w:rPr>
            </w:pPr>
            <w:r>
              <w:rPr>
                <w:rFonts w:cs="Arial"/>
                <w:sz w:val="16"/>
                <w:szCs w:val="16"/>
              </w:rPr>
              <w:t>237.5</w:t>
            </w:r>
          </w:p>
        </w:tc>
        <w:tc>
          <w:tcPr>
            <w:tcW w:w="720" w:type="dxa"/>
            <w:vAlign w:val="center"/>
          </w:tcPr>
          <w:p w14:paraId="49E9DEB5" w14:textId="77777777" w:rsidR="00381066" w:rsidRDefault="005B50DB" w:rsidP="00713829">
            <w:pPr>
              <w:jc w:val="center"/>
              <w:rPr>
                <w:rFonts w:cs="Arial"/>
                <w:sz w:val="16"/>
                <w:szCs w:val="16"/>
              </w:rPr>
            </w:pPr>
            <w:r>
              <w:rPr>
                <w:rFonts w:cs="Arial"/>
                <w:sz w:val="16"/>
                <w:szCs w:val="16"/>
              </w:rPr>
              <w:t>159.1</w:t>
            </w:r>
          </w:p>
        </w:tc>
        <w:tc>
          <w:tcPr>
            <w:tcW w:w="720" w:type="dxa"/>
            <w:vAlign w:val="center"/>
          </w:tcPr>
          <w:p w14:paraId="2C11A2BE" w14:textId="77777777" w:rsidR="00381066" w:rsidRDefault="00FB408F" w:rsidP="00713829">
            <w:pPr>
              <w:jc w:val="center"/>
              <w:rPr>
                <w:rFonts w:cs="Arial"/>
                <w:sz w:val="16"/>
                <w:szCs w:val="16"/>
              </w:rPr>
            </w:pPr>
            <w:r>
              <w:rPr>
                <w:rFonts w:cs="Arial"/>
                <w:sz w:val="16"/>
                <w:szCs w:val="16"/>
              </w:rPr>
              <w:t>88.4</w:t>
            </w:r>
          </w:p>
        </w:tc>
        <w:tc>
          <w:tcPr>
            <w:tcW w:w="2160" w:type="dxa"/>
            <w:vAlign w:val="center"/>
          </w:tcPr>
          <w:p w14:paraId="3B9D1676" w14:textId="77777777" w:rsidR="00381066" w:rsidRPr="00957EDC" w:rsidRDefault="00381066" w:rsidP="00713829">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064" w:type="dxa"/>
          </w:tcPr>
          <w:p w14:paraId="147372A1" w14:textId="77777777" w:rsidR="00381066" w:rsidRDefault="00381066" w:rsidP="00713829">
            <w:pPr>
              <w:jc w:val="center"/>
              <w:rPr>
                <w:rFonts w:cs="Arial"/>
                <w:sz w:val="16"/>
                <w:szCs w:val="16"/>
              </w:rPr>
            </w:pPr>
            <w:proofErr w:type="spellStart"/>
            <w:r>
              <w:rPr>
                <w:rFonts w:cs="Arial"/>
                <w:sz w:val="16"/>
                <w:szCs w:val="16"/>
              </w:rPr>
              <w:t>na</w:t>
            </w:r>
            <w:proofErr w:type="spellEnd"/>
          </w:p>
        </w:tc>
        <w:tc>
          <w:tcPr>
            <w:tcW w:w="2160" w:type="dxa"/>
            <w:vAlign w:val="center"/>
          </w:tcPr>
          <w:p w14:paraId="2C014216" w14:textId="77777777" w:rsidR="00381066" w:rsidRPr="00957EDC" w:rsidRDefault="00381066" w:rsidP="00713829">
            <w:pPr>
              <w:rPr>
                <w:rFonts w:cs="Arial"/>
                <w:sz w:val="16"/>
                <w:szCs w:val="16"/>
              </w:rPr>
            </w:pPr>
            <w:r w:rsidRPr="00957EDC">
              <w:rPr>
                <w:rFonts w:cs="Arial"/>
                <w:bCs/>
                <w:sz w:val="16"/>
                <w:szCs w:val="16"/>
              </w:rPr>
              <w:t>9,979</w:t>
            </w:r>
            <w:r w:rsidRPr="00957EDC">
              <w:rPr>
                <w:rFonts w:cs="Arial"/>
                <w:b/>
                <w:bCs/>
                <w:sz w:val="16"/>
                <w:szCs w:val="16"/>
              </w:rPr>
              <w:t xml:space="preserve"> </w:t>
            </w:r>
            <w:r w:rsidRPr="00957EDC">
              <w:rPr>
                <w:rFonts w:cs="Arial"/>
                <w:sz w:val="16"/>
                <w:szCs w:val="16"/>
              </w:rPr>
              <w:t>(6,987-13,827)</w:t>
            </w:r>
          </w:p>
        </w:tc>
        <w:tc>
          <w:tcPr>
            <w:tcW w:w="2160" w:type="dxa"/>
            <w:vAlign w:val="center"/>
          </w:tcPr>
          <w:p w14:paraId="4751174A" w14:textId="77777777" w:rsidR="00381066" w:rsidRPr="00957EDC" w:rsidRDefault="00381066" w:rsidP="00713829">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350" w:type="dxa"/>
          </w:tcPr>
          <w:p w14:paraId="0CF74ECC"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3E24A741" w14:textId="77777777" w:rsidTr="00713829">
        <w:trPr>
          <w:trHeight w:val="288"/>
          <w:jc w:val="center"/>
        </w:trPr>
        <w:tc>
          <w:tcPr>
            <w:tcW w:w="1363" w:type="dxa"/>
            <w:vAlign w:val="center"/>
          </w:tcPr>
          <w:p w14:paraId="5C348BA5" w14:textId="77777777" w:rsidR="00381066" w:rsidRDefault="00381066" w:rsidP="00713829">
            <w:pPr>
              <w:tabs>
                <w:tab w:val="left" w:pos="1080"/>
              </w:tabs>
              <w:ind w:right="-108"/>
              <w:jc w:val="center"/>
              <w:rPr>
                <w:rFonts w:cs="Arial"/>
                <w:sz w:val="16"/>
                <w:szCs w:val="16"/>
              </w:rPr>
            </w:pPr>
            <w:r>
              <w:rPr>
                <w:rFonts w:cs="Arial"/>
                <w:sz w:val="16"/>
                <w:szCs w:val="16"/>
              </w:rPr>
              <w:t>2001</w:t>
            </w:r>
          </w:p>
        </w:tc>
        <w:tc>
          <w:tcPr>
            <w:tcW w:w="720" w:type="dxa"/>
            <w:vAlign w:val="center"/>
          </w:tcPr>
          <w:p w14:paraId="66DE1686" w14:textId="77777777" w:rsidR="00381066" w:rsidRDefault="005B50DB" w:rsidP="00713829">
            <w:pPr>
              <w:jc w:val="center"/>
              <w:rPr>
                <w:rFonts w:cs="Arial"/>
                <w:sz w:val="16"/>
                <w:szCs w:val="16"/>
              </w:rPr>
            </w:pPr>
            <w:r>
              <w:rPr>
                <w:rFonts w:cs="Arial"/>
                <w:sz w:val="16"/>
                <w:szCs w:val="16"/>
              </w:rPr>
              <w:t>310.8</w:t>
            </w:r>
          </w:p>
        </w:tc>
        <w:tc>
          <w:tcPr>
            <w:tcW w:w="720" w:type="dxa"/>
            <w:vAlign w:val="center"/>
          </w:tcPr>
          <w:p w14:paraId="71130DDC" w14:textId="77777777" w:rsidR="00381066" w:rsidRDefault="005B50DB" w:rsidP="00713829">
            <w:pPr>
              <w:jc w:val="center"/>
              <w:rPr>
                <w:rFonts w:cs="Arial"/>
                <w:sz w:val="16"/>
                <w:szCs w:val="16"/>
              </w:rPr>
            </w:pPr>
            <w:r>
              <w:rPr>
                <w:rFonts w:cs="Arial"/>
                <w:sz w:val="16"/>
                <w:szCs w:val="16"/>
              </w:rPr>
              <w:t>227.3</w:t>
            </w:r>
          </w:p>
        </w:tc>
        <w:tc>
          <w:tcPr>
            <w:tcW w:w="720" w:type="dxa"/>
            <w:vAlign w:val="center"/>
          </w:tcPr>
          <w:p w14:paraId="0307A271" w14:textId="77777777" w:rsidR="00381066" w:rsidRDefault="00FB408F" w:rsidP="00713829">
            <w:pPr>
              <w:jc w:val="center"/>
              <w:rPr>
                <w:rFonts w:cs="Arial"/>
                <w:sz w:val="16"/>
                <w:szCs w:val="16"/>
              </w:rPr>
            </w:pPr>
            <w:r>
              <w:rPr>
                <w:rFonts w:cs="Arial"/>
                <w:sz w:val="16"/>
                <w:szCs w:val="16"/>
              </w:rPr>
              <w:t>136.3</w:t>
            </w:r>
          </w:p>
        </w:tc>
        <w:tc>
          <w:tcPr>
            <w:tcW w:w="2160" w:type="dxa"/>
            <w:vAlign w:val="center"/>
          </w:tcPr>
          <w:p w14:paraId="56EF83B8" w14:textId="77777777" w:rsidR="00381066" w:rsidRPr="00957EDC" w:rsidRDefault="00381066" w:rsidP="00713829">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064" w:type="dxa"/>
          </w:tcPr>
          <w:p w14:paraId="3D9D0C4D" w14:textId="77777777" w:rsidR="00381066" w:rsidRDefault="00381066" w:rsidP="00713829">
            <w:pPr>
              <w:jc w:val="center"/>
              <w:rPr>
                <w:rFonts w:cs="Arial"/>
                <w:sz w:val="16"/>
                <w:szCs w:val="16"/>
              </w:rPr>
            </w:pPr>
            <w:proofErr w:type="spellStart"/>
            <w:r>
              <w:rPr>
                <w:rFonts w:cs="Arial"/>
                <w:sz w:val="16"/>
                <w:szCs w:val="16"/>
              </w:rPr>
              <w:t>na</w:t>
            </w:r>
            <w:proofErr w:type="spellEnd"/>
          </w:p>
        </w:tc>
        <w:tc>
          <w:tcPr>
            <w:tcW w:w="2160" w:type="dxa"/>
            <w:vAlign w:val="center"/>
          </w:tcPr>
          <w:p w14:paraId="4CEDCA60" w14:textId="77777777" w:rsidR="00381066" w:rsidRPr="00957EDC" w:rsidRDefault="00381066" w:rsidP="00713829">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vAlign w:val="center"/>
          </w:tcPr>
          <w:p w14:paraId="5979AE00" w14:textId="77777777" w:rsidR="00381066" w:rsidRPr="00957EDC" w:rsidRDefault="00381066" w:rsidP="00713829">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350" w:type="dxa"/>
          </w:tcPr>
          <w:p w14:paraId="2C1509C5"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6918A7B9" w14:textId="77777777" w:rsidTr="00713829">
        <w:trPr>
          <w:trHeight w:val="288"/>
          <w:jc w:val="center"/>
        </w:trPr>
        <w:tc>
          <w:tcPr>
            <w:tcW w:w="1363" w:type="dxa"/>
            <w:vAlign w:val="center"/>
          </w:tcPr>
          <w:p w14:paraId="1F31368B" w14:textId="77777777" w:rsidR="00381066" w:rsidRDefault="00381066" w:rsidP="00713829">
            <w:pPr>
              <w:tabs>
                <w:tab w:val="left" w:pos="1080"/>
              </w:tabs>
              <w:ind w:right="-108"/>
              <w:jc w:val="center"/>
              <w:rPr>
                <w:rFonts w:cs="Arial"/>
                <w:sz w:val="16"/>
                <w:szCs w:val="16"/>
              </w:rPr>
            </w:pPr>
            <w:r>
              <w:rPr>
                <w:rFonts w:cs="Arial"/>
                <w:sz w:val="16"/>
                <w:szCs w:val="16"/>
              </w:rPr>
              <w:t>2002</w:t>
            </w:r>
          </w:p>
        </w:tc>
        <w:tc>
          <w:tcPr>
            <w:tcW w:w="720" w:type="dxa"/>
            <w:vAlign w:val="center"/>
          </w:tcPr>
          <w:p w14:paraId="3E062260" w14:textId="77777777" w:rsidR="00381066" w:rsidRDefault="005B50DB" w:rsidP="00713829">
            <w:pPr>
              <w:jc w:val="center"/>
              <w:rPr>
                <w:rFonts w:cs="Arial"/>
                <w:sz w:val="16"/>
                <w:szCs w:val="16"/>
              </w:rPr>
            </w:pPr>
            <w:r>
              <w:rPr>
                <w:rFonts w:cs="Arial"/>
                <w:sz w:val="16"/>
                <w:szCs w:val="16"/>
              </w:rPr>
              <w:t>164.3</w:t>
            </w:r>
          </w:p>
        </w:tc>
        <w:tc>
          <w:tcPr>
            <w:tcW w:w="720" w:type="dxa"/>
            <w:vAlign w:val="center"/>
          </w:tcPr>
          <w:p w14:paraId="0C619957" w14:textId="77777777" w:rsidR="00381066" w:rsidRDefault="005B50DB" w:rsidP="00713829">
            <w:pPr>
              <w:jc w:val="center"/>
              <w:rPr>
                <w:rFonts w:cs="Arial"/>
                <w:sz w:val="16"/>
                <w:szCs w:val="16"/>
              </w:rPr>
            </w:pPr>
            <w:r>
              <w:rPr>
                <w:rFonts w:cs="Arial"/>
                <w:sz w:val="16"/>
                <w:szCs w:val="16"/>
              </w:rPr>
              <w:t>242.2</w:t>
            </w:r>
          </w:p>
        </w:tc>
        <w:tc>
          <w:tcPr>
            <w:tcW w:w="720" w:type="dxa"/>
            <w:vAlign w:val="center"/>
          </w:tcPr>
          <w:p w14:paraId="174457A1" w14:textId="77777777" w:rsidR="00381066" w:rsidRDefault="00FB408F" w:rsidP="00713829">
            <w:pPr>
              <w:jc w:val="center"/>
              <w:rPr>
                <w:rFonts w:cs="Arial"/>
                <w:sz w:val="16"/>
                <w:szCs w:val="16"/>
              </w:rPr>
            </w:pPr>
            <w:r>
              <w:rPr>
                <w:rFonts w:cs="Arial"/>
                <w:sz w:val="16"/>
                <w:szCs w:val="16"/>
              </w:rPr>
              <w:t>202.2</w:t>
            </w:r>
          </w:p>
        </w:tc>
        <w:tc>
          <w:tcPr>
            <w:tcW w:w="2160" w:type="dxa"/>
            <w:vAlign w:val="center"/>
          </w:tcPr>
          <w:p w14:paraId="33E277BB" w14:textId="77777777" w:rsidR="00381066" w:rsidRPr="00957EDC" w:rsidRDefault="00381066" w:rsidP="00713829">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064" w:type="dxa"/>
          </w:tcPr>
          <w:p w14:paraId="12181C46" w14:textId="77777777" w:rsidR="00381066" w:rsidRDefault="00381066" w:rsidP="00713829">
            <w:pPr>
              <w:jc w:val="center"/>
              <w:rPr>
                <w:rFonts w:cs="Arial"/>
                <w:sz w:val="16"/>
                <w:szCs w:val="16"/>
              </w:rPr>
            </w:pPr>
            <w:proofErr w:type="spellStart"/>
            <w:r>
              <w:rPr>
                <w:rFonts w:cs="Arial"/>
                <w:sz w:val="16"/>
                <w:szCs w:val="16"/>
              </w:rPr>
              <w:t>na</w:t>
            </w:r>
            <w:proofErr w:type="spellEnd"/>
          </w:p>
        </w:tc>
        <w:tc>
          <w:tcPr>
            <w:tcW w:w="2160" w:type="dxa"/>
            <w:vAlign w:val="center"/>
          </w:tcPr>
          <w:p w14:paraId="42016D04" w14:textId="77777777" w:rsidR="00381066" w:rsidRPr="00957EDC" w:rsidRDefault="00381066" w:rsidP="00713829">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vAlign w:val="center"/>
          </w:tcPr>
          <w:p w14:paraId="4BC00626" w14:textId="77777777" w:rsidR="00381066" w:rsidRPr="00957EDC" w:rsidRDefault="00381066" w:rsidP="00713829">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350" w:type="dxa"/>
          </w:tcPr>
          <w:p w14:paraId="20B8B586"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0E8A0BAD" w14:textId="77777777" w:rsidTr="00713829">
        <w:trPr>
          <w:trHeight w:val="288"/>
          <w:jc w:val="center"/>
        </w:trPr>
        <w:tc>
          <w:tcPr>
            <w:tcW w:w="1363" w:type="dxa"/>
            <w:vAlign w:val="center"/>
          </w:tcPr>
          <w:p w14:paraId="71E7606F" w14:textId="77777777" w:rsidR="00381066" w:rsidRDefault="00381066" w:rsidP="00713829">
            <w:pPr>
              <w:tabs>
                <w:tab w:val="left" w:pos="1080"/>
              </w:tabs>
              <w:ind w:right="-108"/>
              <w:jc w:val="center"/>
              <w:rPr>
                <w:rFonts w:cs="Arial"/>
                <w:sz w:val="16"/>
                <w:szCs w:val="16"/>
              </w:rPr>
            </w:pPr>
            <w:r>
              <w:rPr>
                <w:rFonts w:cs="Arial"/>
                <w:sz w:val="16"/>
                <w:szCs w:val="16"/>
              </w:rPr>
              <w:t>2003</w:t>
            </w:r>
          </w:p>
        </w:tc>
        <w:tc>
          <w:tcPr>
            <w:tcW w:w="720" w:type="dxa"/>
            <w:vAlign w:val="center"/>
          </w:tcPr>
          <w:p w14:paraId="546B88AB" w14:textId="77777777" w:rsidR="00381066" w:rsidRDefault="005B50DB" w:rsidP="00713829">
            <w:pPr>
              <w:jc w:val="center"/>
              <w:rPr>
                <w:rFonts w:cs="Arial"/>
                <w:sz w:val="16"/>
                <w:szCs w:val="16"/>
              </w:rPr>
            </w:pPr>
            <w:r>
              <w:rPr>
                <w:rFonts w:cs="Arial"/>
                <w:sz w:val="16"/>
                <w:szCs w:val="16"/>
              </w:rPr>
              <w:t>133.2</w:t>
            </w:r>
          </w:p>
        </w:tc>
        <w:tc>
          <w:tcPr>
            <w:tcW w:w="720" w:type="dxa"/>
            <w:vAlign w:val="center"/>
          </w:tcPr>
          <w:p w14:paraId="3C66FC30" w14:textId="77777777" w:rsidR="00381066" w:rsidRDefault="005B50DB" w:rsidP="00713829">
            <w:pPr>
              <w:jc w:val="center"/>
              <w:rPr>
                <w:rFonts w:cs="Arial"/>
                <w:sz w:val="16"/>
                <w:szCs w:val="16"/>
              </w:rPr>
            </w:pPr>
            <w:r>
              <w:rPr>
                <w:rFonts w:cs="Arial"/>
                <w:sz w:val="16"/>
                <w:szCs w:val="16"/>
              </w:rPr>
              <w:t>202.3</w:t>
            </w:r>
          </w:p>
        </w:tc>
        <w:tc>
          <w:tcPr>
            <w:tcW w:w="720" w:type="dxa"/>
            <w:vAlign w:val="center"/>
          </w:tcPr>
          <w:p w14:paraId="55E57EC6" w14:textId="77777777" w:rsidR="00381066" w:rsidRDefault="00FB408F" w:rsidP="00713829">
            <w:pPr>
              <w:jc w:val="center"/>
              <w:rPr>
                <w:rFonts w:cs="Arial"/>
                <w:sz w:val="16"/>
                <w:szCs w:val="16"/>
              </w:rPr>
            </w:pPr>
            <w:r>
              <w:rPr>
                <w:rFonts w:cs="Arial"/>
                <w:sz w:val="16"/>
                <w:szCs w:val="16"/>
              </w:rPr>
              <w:t>178.5</w:t>
            </w:r>
          </w:p>
        </w:tc>
        <w:tc>
          <w:tcPr>
            <w:tcW w:w="2160" w:type="dxa"/>
            <w:vAlign w:val="center"/>
          </w:tcPr>
          <w:p w14:paraId="603D5AC1" w14:textId="77777777" w:rsidR="00381066" w:rsidRPr="00957EDC" w:rsidRDefault="00381066" w:rsidP="00713829">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064" w:type="dxa"/>
          </w:tcPr>
          <w:p w14:paraId="2CCF7C60" w14:textId="77777777" w:rsidR="00381066" w:rsidRDefault="00381066" w:rsidP="00713829">
            <w:pPr>
              <w:jc w:val="center"/>
              <w:rPr>
                <w:rFonts w:cs="Arial"/>
                <w:sz w:val="16"/>
                <w:szCs w:val="16"/>
              </w:rPr>
            </w:pPr>
            <w:proofErr w:type="spellStart"/>
            <w:r>
              <w:rPr>
                <w:rFonts w:cs="Arial"/>
                <w:sz w:val="16"/>
                <w:szCs w:val="16"/>
              </w:rPr>
              <w:t>na</w:t>
            </w:r>
            <w:proofErr w:type="spellEnd"/>
          </w:p>
        </w:tc>
        <w:tc>
          <w:tcPr>
            <w:tcW w:w="2160" w:type="dxa"/>
            <w:vAlign w:val="center"/>
          </w:tcPr>
          <w:p w14:paraId="2EE335AF" w14:textId="77777777" w:rsidR="00381066" w:rsidRPr="00957EDC" w:rsidRDefault="00381066" w:rsidP="00713829">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vAlign w:val="center"/>
          </w:tcPr>
          <w:p w14:paraId="5D8F4700" w14:textId="77777777" w:rsidR="00381066" w:rsidRPr="00957EDC" w:rsidRDefault="00381066" w:rsidP="00713829">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350" w:type="dxa"/>
          </w:tcPr>
          <w:p w14:paraId="5CA3AF54"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5EBF6395" w14:textId="77777777" w:rsidTr="00713829">
        <w:trPr>
          <w:trHeight w:val="288"/>
          <w:jc w:val="center"/>
        </w:trPr>
        <w:tc>
          <w:tcPr>
            <w:tcW w:w="1363" w:type="dxa"/>
            <w:vAlign w:val="center"/>
          </w:tcPr>
          <w:p w14:paraId="60EE9D60" w14:textId="77777777" w:rsidR="00381066" w:rsidRDefault="00381066" w:rsidP="00713829">
            <w:pPr>
              <w:tabs>
                <w:tab w:val="left" w:pos="1080"/>
              </w:tabs>
              <w:ind w:right="-108"/>
              <w:jc w:val="center"/>
              <w:rPr>
                <w:rFonts w:cs="Arial"/>
                <w:sz w:val="16"/>
                <w:szCs w:val="16"/>
              </w:rPr>
            </w:pPr>
            <w:r>
              <w:rPr>
                <w:rFonts w:cs="Arial"/>
                <w:sz w:val="16"/>
                <w:szCs w:val="16"/>
              </w:rPr>
              <w:t>2004</w:t>
            </w:r>
          </w:p>
        </w:tc>
        <w:tc>
          <w:tcPr>
            <w:tcW w:w="720" w:type="dxa"/>
            <w:vAlign w:val="center"/>
          </w:tcPr>
          <w:p w14:paraId="3D184830" w14:textId="77777777" w:rsidR="00381066" w:rsidRDefault="005B50DB" w:rsidP="00713829">
            <w:pPr>
              <w:jc w:val="center"/>
              <w:rPr>
                <w:rFonts w:cs="Arial"/>
                <w:sz w:val="16"/>
                <w:szCs w:val="16"/>
              </w:rPr>
            </w:pPr>
            <w:r>
              <w:rPr>
                <w:rFonts w:cs="Arial"/>
                <w:sz w:val="16"/>
                <w:szCs w:val="16"/>
              </w:rPr>
              <w:t>85.8</w:t>
            </w:r>
          </w:p>
        </w:tc>
        <w:tc>
          <w:tcPr>
            <w:tcW w:w="720" w:type="dxa"/>
            <w:vAlign w:val="center"/>
          </w:tcPr>
          <w:p w14:paraId="67962AE2" w14:textId="77777777" w:rsidR="00381066" w:rsidRDefault="005B50DB" w:rsidP="00713829">
            <w:pPr>
              <w:jc w:val="center"/>
              <w:rPr>
                <w:rFonts w:cs="Arial"/>
                <w:sz w:val="16"/>
                <w:szCs w:val="16"/>
              </w:rPr>
            </w:pPr>
            <w:r>
              <w:rPr>
                <w:rFonts w:cs="Arial"/>
                <w:sz w:val="16"/>
                <w:szCs w:val="16"/>
              </w:rPr>
              <w:t>122.9</w:t>
            </w:r>
          </w:p>
        </w:tc>
        <w:tc>
          <w:tcPr>
            <w:tcW w:w="720" w:type="dxa"/>
            <w:vAlign w:val="center"/>
          </w:tcPr>
          <w:p w14:paraId="06F80AF4" w14:textId="77777777" w:rsidR="00381066" w:rsidRDefault="00FB408F" w:rsidP="00713829">
            <w:pPr>
              <w:jc w:val="center"/>
              <w:rPr>
                <w:rFonts w:cs="Arial"/>
                <w:sz w:val="16"/>
                <w:szCs w:val="16"/>
              </w:rPr>
            </w:pPr>
            <w:r>
              <w:rPr>
                <w:rFonts w:cs="Arial"/>
                <w:sz w:val="16"/>
                <w:szCs w:val="16"/>
              </w:rPr>
              <w:t>144.1</w:t>
            </w:r>
          </w:p>
        </w:tc>
        <w:tc>
          <w:tcPr>
            <w:tcW w:w="2160" w:type="dxa"/>
            <w:vAlign w:val="center"/>
          </w:tcPr>
          <w:p w14:paraId="74C8E6DD" w14:textId="77777777" w:rsidR="00381066" w:rsidRPr="00957EDC" w:rsidRDefault="00381066" w:rsidP="00713829">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064" w:type="dxa"/>
          </w:tcPr>
          <w:p w14:paraId="5A4D9D47" w14:textId="77777777" w:rsidR="00381066" w:rsidRDefault="00381066" w:rsidP="00713829">
            <w:pPr>
              <w:jc w:val="center"/>
              <w:rPr>
                <w:rFonts w:cs="Arial"/>
                <w:sz w:val="16"/>
                <w:szCs w:val="16"/>
              </w:rPr>
            </w:pPr>
            <w:proofErr w:type="spellStart"/>
            <w:r>
              <w:rPr>
                <w:rFonts w:cs="Arial"/>
                <w:sz w:val="16"/>
                <w:szCs w:val="16"/>
              </w:rPr>
              <w:t>na</w:t>
            </w:r>
            <w:proofErr w:type="spellEnd"/>
          </w:p>
        </w:tc>
        <w:tc>
          <w:tcPr>
            <w:tcW w:w="2160" w:type="dxa"/>
            <w:vAlign w:val="center"/>
          </w:tcPr>
          <w:p w14:paraId="6E978355" w14:textId="77777777" w:rsidR="00381066" w:rsidRPr="00957EDC" w:rsidRDefault="00381066" w:rsidP="00713829">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vAlign w:val="center"/>
          </w:tcPr>
          <w:p w14:paraId="45964C37" w14:textId="77777777" w:rsidR="00381066" w:rsidRPr="00957EDC" w:rsidRDefault="00381066" w:rsidP="00713829">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350" w:type="dxa"/>
          </w:tcPr>
          <w:p w14:paraId="31F6A908"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13A08905" w14:textId="77777777" w:rsidTr="00713829">
        <w:trPr>
          <w:trHeight w:val="288"/>
          <w:jc w:val="center"/>
        </w:trPr>
        <w:tc>
          <w:tcPr>
            <w:tcW w:w="1363" w:type="dxa"/>
            <w:vAlign w:val="center"/>
          </w:tcPr>
          <w:p w14:paraId="6F5C3680" w14:textId="77777777" w:rsidR="00381066" w:rsidRDefault="00381066" w:rsidP="00713829">
            <w:pPr>
              <w:tabs>
                <w:tab w:val="left" w:pos="1080"/>
              </w:tabs>
              <w:ind w:right="-108"/>
              <w:jc w:val="center"/>
              <w:rPr>
                <w:rFonts w:cs="Arial"/>
                <w:sz w:val="16"/>
                <w:szCs w:val="16"/>
              </w:rPr>
            </w:pPr>
            <w:r>
              <w:rPr>
                <w:rFonts w:cs="Arial"/>
                <w:sz w:val="16"/>
                <w:szCs w:val="16"/>
              </w:rPr>
              <w:t>2005</w:t>
            </w:r>
          </w:p>
        </w:tc>
        <w:tc>
          <w:tcPr>
            <w:tcW w:w="720" w:type="dxa"/>
            <w:vAlign w:val="center"/>
          </w:tcPr>
          <w:p w14:paraId="3FA3B181" w14:textId="77777777" w:rsidR="00381066" w:rsidRDefault="005B50DB" w:rsidP="00713829">
            <w:pPr>
              <w:jc w:val="center"/>
              <w:rPr>
                <w:rFonts w:cs="Arial"/>
                <w:sz w:val="16"/>
                <w:szCs w:val="16"/>
              </w:rPr>
            </w:pPr>
            <w:r>
              <w:rPr>
                <w:rFonts w:cs="Arial"/>
                <w:sz w:val="16"/>
                <w:szCs w:val="16"/>
              </w:rPr>
              <w:t>62.2</w:t>
            </w:r>
          </w:p>
        </w:tc>
        <w:tc>
          <w:tcPr>
            <w:tcW w:w="720" w:type="dxa"/>
            <w:vAlign w:val="center"/>
          </w:tcPr>
          <w:p w14:paraId="05DD7603" w14:textId="77777777" w:rsidR="00381066" w:rsidRDefault="005B50DB" w:rsidP="00713829">
            <w:pPr>
              <w:jc w:val="center"/>
              <w:rPr>
                <w:rFonts w:cs="Arial"/>
                <w:sz w:val="16"/>
                <w:szCs w:val="16"/>
              </w:rPr>
            </w:pPr>
            <w:r>
              <w:rPr>
                <w:rFonts w:cs="Arial"/>
                <w:sz w:val="16"/>
                <w:szCs w:val="16"/>
              </w:rPr>
              <w:t>79.8</w:t>
            </w:r>
          </w:p>
        </w:tc>
        <w:tc>
          <w:tcPr>
            <w:tcW w:w="720" w:type="dxa"/>
            <w:vAlign w:val="center"/>
          </w:tcPr>
          <w:p w14:paraId="1C0503E5" w14:textId="77777777" w:rsidR="00381066" w:rsidRDefault="00FB408F" w:rsidP="00713829">
            <w:pPr>
              <w:jc w:val="center"/>
              <w:rPr>
                <w:rFonts w:cs="Arial"/>
                <w:sz w:val="16"/>
                <w:szCs w:val="16"/>
              </w:rPr>
            </w:pPr>
            <w:r>
              <w:rPr>
                <w:rFonts w:cs="Arial"/>
                <w:sz w:val="16"/>
                <w:szCs w:val="16"/>
              </w:rPr>
              <w:t>117.2</w:t>
            </w:r>
          </w:p>
        </w:tc>
        <w:tc>
          <w:tcPr>
            <w:tcW w:w="2160" w:type="dxa"/>
            <w:vAlign w:val="center"/>
          </w:tcPr>
          <w:p w14:paraId="07732184" w14:textId="77777777" w:rsidR="00381066" w:rsidRPr="00957EDC" w:rsidRDefault="00381066" w:rsidP="00713829">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064" w:type="dxa"/>
            <w:vAlign w:val="center"/>
          </w:tcPr>
          <w:p w14:paraId="66D976B4" w14:textId="77777777" w:rsidR="00381066" w:rsidRDefault="00381066" w:rsidP="00713829">
            <w:pPr>
              <w:jc w:val="center"/>
              <w:rPr>
                <w:rFonts w:cs="Arial"/>
                <w:bCs/>
                <w:sz w:val="16"/>
                <w:szCs w:val="16"/>
              </w:rPr>
            </w:pPr>
            <w:r>
              <w:rPr>
                <w:rFonts w:cs="Arial"/>
                <w:bCs/>
                <w:sz w:val="16"/>
                <w:szCs w:val="16"/>
              </w:rPr>
              <w:t xml:space="preserve">60,500 </w:t>
            </w:r>
            <w:r>
              <w:rPr>
                <w:rFonts w:cs="Arial"/>
                <w:sz w:val="16"/>
                <w:szCs w:val="16"/>
              </w:rPr>
              <w:t>(38,800-86,000)</w:t>
            </w:r>
          </w:p>
        </w:tc>
        <w:tc>
          <w:tcPr>
            <w:tcW w:w="2160" w:type="dxa"/>
            <w:vAlign w:val="center"/>
          </w:tcPr>
          <w:p w14:paraId="3FABC89C" w14:textId="77777777" w:rsidR="00381066" w:rsidRPr="00957EDC" w:rsidRDefault="00381066" w:rsidP="00713829">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vAlign w:val="center"/>
          </w:tcPr>
          <w:p w14:paraId="3C3BCDC2" w14:textId="77777777" w:rsidR="00381066" w:rsidRPr="00957EDC" w:rsidRDefault="00381066" w:rsidP="00713829">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350" w:type="dxa"/>
          </w:tcPr>
          <w:p w14:paraId="5D515115"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37112765" w14:textId="77777777" w:rsidTr="00713829">
        <w:trPr>
          <w:trHeight w:val="288"/>
          <w:jc w:val="center"/>
        </w:trPr>
        <w:tc>
          <w:tcPr>
            <w:tcW w:w="1363" w:type="dxa"/>
            <w:vAlign w:val="center"/>
          </w:tcPr>
          <w:p w14:paraId="10B537FF" w14:textId="77777777" w:rsidR="00381066" w:rsidRDefault="00381066" w:rsidP="00713829">
            <w:pPr>
              <w:tabs>
                <w:tab w:val="left" w:pos="1080"/>
              </w:tabs>
              <w:ind w:right="-108"/>
              <w:jc w:val="center"/>
              <w:rPr>
                <w:rFonts w:cs="Arial"/>
                <w:sz w:val="16"/>
                <w:szCs w:val="16"/>
              </w:rPr>
            </w:pPr>
            <w:r>
              <w:rPr>
                <w:rFonts w:cs="Arial"/>
                <w:sz w:val="16"/>
                <w:szCs w:val="16"/>
              </w:rPr>
              <w:t>2006</w:t>
            </w:r>
          </w:p>
        </w:tc>
        <w:tc>
          <w:tcPr>
            <w:tcW w:w="720" w:type="dxa"/>
            <w:vAlign w:val="center"/>
          </w:tcPr>
          <w:p w14:paraId="1331E770" w14:textId="77777777" w:rsidR="00381066" w:rsidRDefault="005B50DB" w:rsidP="00713829">
            <w:pPr>
              <w:jc w:val="center"/>
              <w:rPr>
                <w:rFonts w:cs="Arial"/>
                <w:sz w:val="16"/>
                <w:szCs w:val="16"/>
              </w:rPr>
            </w:pPr>
            <w:r>
              <w:rPr>
                <w:rFonts w:cs="Arial"/>
                <w:sz w:val="16"/>
                <w:szCs w:val="16"/>
              </w:rPr>
              <w:t>54.1</w:t>
            </w:r>
          </w:p>
        </w:tc>
        <w:tc>
          <w:tcPr>
            <w:tcW w:w="720" w:type="dxa"/>
            <w:vAlign w:val="center"/>
          </w:tcPr>
          <w:p w14:paraId="7C887732" w14:textId="77777777" w:rsidR="00381066" w:rsidRDefault="005B50DB" w:rsidP="00713829">
            <w:pPr>
              <w:jc w:val="center"/>
              <w:rPr>
                <w:rFonts w:cs="Arial"/>
                <w:sz w:val="16"/>
                <w:szCs w:val="16"/>
              </w:rPr>
            </w:pPr>
            <w:r>
              <w:rPr>
                <w:rFonts w:cs="Arial"/>
                <w:sz w:val="16"/>
                <w:szCs w:val="16"/>
              </w:rPr>
              <w:t>49.6</w:t>
            </w:r>
          </w:p>
        </w:tc>
        <w:tc>
          <w:tcPr>
            <w:tcW w:w="720" w:type="dxa"/>
            <w:vAlign w:val="center"/>
          </w:tcPr>
          <w:p w14:paraId="1A51AC42" w14:textId="77777777" w:rsidR="00381066" w:rsidRDefault="00FB408F" w:rsidP="00713829">
            <w:pPr>
              <w:jc w:val="center"/>
              <w:rPr>
                <w:rFonts w:cs="Arial"/>
                <w:sz w:val="16"/>
                <w:szCs w:val="16"/>
              </w:rPr>
            </w:pPr>
            <w:r>
              <w:rPr>
                <w:rFonts w:cs="Arial"/>
                <w:sz w:val="16"/>
                <w:szCs w:val="16"/>
              </w:rPr>
              <w:t>65.7</w:t>
            </w:r>
          </w:p>
        </w:tc>
        <w:tc>
          <w:tcPr>
            <w:tcW w:w="2160" w:type="dxa"/>
            <w:vAlign w:val="center"/>
          </w:tcPr>
          <w:p w14:paraId="4A4A1374" w14:textId="77777777" w:rsidR="00381066" w:rsidRPr="00957EDC" w:rsidRDefault="00381066" w:rsidP="00713829">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064" w:type="dxa"/>
            <w:vAlign w:val="center"/>
          </w:tcPr>
          <w:p w14:paraId="16D91AD1" w14:textId="77777777" w:rsidR="00381066" w:rsidRDefault="00381066" w:rsidP="00713829">
            <w:pPr>
              <w:jc w:val="center"/>
              <w:rPr>
                <w:rFonts w:cs="Arial"/>
                <w:sz w:val="16"/>
                <w:szCs w:val="16"/>
              </w:rPr>
            </w:pPr>
            <w:r>
              <w:rPr>
                <w:rFonts w:cs="Arial"/>
                <w:sz w:val="16"/>
                <w:szCs w:val="16"/>
              </w:rPr>
              <w:t>49,700 (33,200-73,000)</w:t>
            </w:r>
          </w:p>
        </w:tc>
        <w:tc>
          <w:tcPr>
            <w:tcW w:w="2160" w:type="dxa"/>
            <w:vAlign w:val="center"/>
          </w:tcPr>
          <w:p w14:paraId="21E676F4" w14:textId="77777777" w:rsidR="00381066" w:rsidRPr="00957EDC" w:rsidRDefault="00381066" w:rsidP="00713829">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vAlign w:val="center"/>
          </w:tcPr>
          <w:p w14:paraId="216E3CDE" w14:textId="77777777" w:rsidR="00381066" w:rsidRPr="00957EDC" w:rsidRDefault="00381066" w:rsidP="00713829">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350" w:type="dxa"/>
          </w:tcPr>
          <w:p w14:paraId="1D21DC67"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5220FC96" w14:textId="77777777" w:rsidTr="00713829">
        <w:trPr>
          <w:trHeight w:val="288"/>
          <w:jc w:val="center"/>
        </w:trPr>
        <w:tc>
          <w:tcPr>
            <w:tcW w:w="1363" w:type="dxa"/>
            <w:vAlign w:val="center"/>
          </w:tcPr>
          <w:p w14:paraId="28212E93" w14:textId="77777777" w:rsidR="00381066" w:rsidRDefault="00381066" w:rsidP="00713829">
            <w:pPr>
              <w:tabs>
                <w:tab w:val="left" w:pos="1080"/>
              </w:tabs>
              <w:ind w:right="-108"/>
              <w:jc w:val="center"/>
              <w:rPr>
                <w:rFonts w:cs="Arial"/>
                <w:sz w:val="16"/>
                <w:szCs w:val="16"/>
              </w:rPr>
            </w:pPr>
            <w:r>
              <w:rPr>
                <w:rFonts w:cs="Arial"/>
                <w:sz w:val="16"/>
                <w:szCs w:val="16"/>
              </w:rPr>
              <w:t>2007</w:t>
            </w:r>
          </w:p>
        </w:tc>
        <w:tc>
          <w:tcPr>
            <w:tcW w:w="720" w:type="dxa"/>
            <w:vAlign w:val="center"/>
          </w:tcPr>
          <w:p w14:paraId="1C0491ED" w14:textId="77777777" w:rsidR="00381066" w:rsidRDefault="005B50DB" w:rsidP="00713829">
            <w:pPr>
              <w:jc w:val="center"/>
              <w:rPr>
                <w:rFonts w:cs="Arial"/>
                <w:sz w:val="16"/>
                <w:szCs w:val="16"/>
              </w:rPr>
            </w:pPr>
            <w:r>
              <w:rPr>
                <w:rFonts w:cs="Arial"/>
                <w:sz w:val="16"/>
                <w:szCs w:val="16"/>
              </w:rPr>
              <w:t>56.5</w:t>
            </w:r>
          </w:p>
        </w:tc>
        <w:tc>
          <w:tcPr>
            <w:tcW w:w="720" w:type="dxa"/>
            <w:vAlign w:val="center"/>
          </w:tcPr>
          <w:p w14:paraId="765EE060" w14:textId="77777777" w:rsidR="00381066" w:rsidRDefault="005B50DB" w:rsidP="00713829">
            <w:pPr>
              <w:jc w:val="center"/>
              <w:rPr>
                <w:rFonts w:cs="Arial"/>
                <w:sz w:val="16"/>
                <w:szCs w:val="16"/>
              </w:rPr>
            </w:pPr>
            <w:r>
              <w:rPr>
                <w:rFonts w:cs="Arial"/>
                <w:sz w:val="16"/>
                <w:szCs w:val="16"/>
              </w:rPr>
              <w:t>47.6</w:t>
            </w:r>
          </w:p>
        </w:tc>
        <w:tc>
          <w:tcPr>
            <w:tcW w:w="720" w:type="dxa"/>
            <w:vAlign w:val="center"/>
          </w:tcPr>
          <w:p w14:paraId="30D2B451" w14:textId="77777777" w:rsidR="00381066" w:rsidRDefault="00FB408F" w:rsidP="00713829">
            <w:pPr>
              <w:jc w:val="center"/>
              <w:rPr>
                <w:rFonts w:cs="Arial"/>
                <w:sz w:val="16"/>
                <w:szCs w:val="16"/>
              </w:rPr>
            </w:pPr>
            <w:r>
              <w:rPr>
                <w:rFonts w:cs="Arial"/>
                <w:sz w:val="16"/>
                <w:szCs w:val="16"/>
              </w:rPr>
              <w:t>55.4</w:t>
            </w:r>
          </w:p>
        </w:tc>
        <w:tc>
          <w:tcPr>
            <w:tcW w:w="2160" w:type="dxa"/>
            <w:vAlign w:val="center"/>
          </w:tcPr>
          <w:p w14:paraId="1E5C6191" w14:textId="77777777" w:rsidR="00381066" w:rsidRPr="00957EDC" w:rsidRDefault="00381066" w:rsidP="00713829">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064" w:type="dxa"/>
            <w:vAlign w:val="center"/>
          </w:tcPr>
          <w:p w14:paraId="5917BEDB" w14:textId="77777777" w:rsidR="00381066" w:rsidRDefault="00381066" w:rsidP="00713829">
            <w:pPr>
              <w:jc w:val="center"/>
              <w:rPr>
                <w:rFonts w:cs="Arial"/>
                <w:sz w:val="16"/>
                <w:szCs w:val="16"/>
              </w:rPr>
            </w:pPr>
            <w:r>
              <w:rPr>
                <w:rFonts w:cs="Arial"/>
                <w:sz w:val="16"/>
                <w:szCs w:val="16"/>
              </w:rPr>
              <w:t>35,200 (21,300-55,000)</w:t>
            </w:r>
          </w:p>
        </w:tc>
        <w:tc>
          <w:tcPr>
            <w:tcW w:w="2160" w:type="dxa"/>
            <w:vAlign w:val="center"/>
          </w:tcPr>
          <w:p w14:paraId="7F01C6D3" w14:textId="77777777" w:rsidR="00381066" w:rsidRPr="00957EDC" w:rsidRDefault="00381066" w:rsidP="00713829">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vAlign w:val="center"/>
          </w:tcPr>
          <w:p w14:paraId="023582BE" w14:textId="77777777" w:rsidR="00381066" w:rsidRPr="00957EDC" w:rsidRDefault="00381066" w:rsidP="00713829">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350" w:type="dxa"/>
          </w:tcPr>
          <w:p w14:paraId="59E570B0"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3AB4470B" w14:textId="77777777" w:rsidTr="00713829">
        <w:trPr>
          <w:trHeight w:val="288"/>
          <w:jc w:val="center"/>
        </w:trPr>
        <w:tc>
          <w:tcPr>
            <w:tcW w:w="1363" w:type="dxa"/>
            <w:vAlign w:val="center"/>
          </w:tcPr>
          <w:p w14:paraId="5686DF82" w14:textId="77777777" w:rsidR="00381066" w:rsidRDefault="00381066" w:rsidP="00713829">
            <w:pPr>
              <w:tabs>
                <w:tab w:val="left" w:pos="1080"/>
              </w:tabs>
              <w:ind w:right="-108"/>
              <w:jc w:val="center"/>
              <w:rPr>
                <w:rFonts w:cs="Arial"/>
                <w:sz w:val="16"/>
                <w:szCs w:val="16"/>
              </w:rPr>
            </w:pPr>
            <w:r>
              <w:rPr>
                <w:rFonts w:cs="Arial"/>
                <w:sz w:val="16"/>
                <w:szCs w:val="16"/>
              </w:rPr>
              <w:t>2008</w:t>
            </w:r>
          </w:p>
        </w:tc>
        <w:tc>
          <w:tcPr>
            <w:tcW w:w="720" w:type="dxa"/>
            <w:vAlign w:val="center"/>
          </w:tcPr>
          <w:p w14:paraId="0F394FFA" w14:textId="77777777" w:rsidR="00381066" w:rsidRDefault="005B50DB" w:rsidP="00713829">
            <w:pPr>
              <w:jc w:val="center"/>
              <w:rPr>
                <w:rFonts w:cs="Arial"/>
                <w:sz w:val="16"/>
                <w:szCs w:val="16"/>
              </w:rPr>
            </w:pPr>
            <w:r>
              <w:rPr>
                <w:rFonts w:cs="Arial"/>
                <w:sz w:val="16"/>
                <w:szCs w:val="16"/>
              </w:rPr>
              <w:t>80.6</w:t>
            </w:r>
          </w:p>
        </w:tc>
        <w:tc>
          <w:tcPr>
            <w:tcW w:w="720" w:type="dxa"/>
            <w:vAlign w:val="center"/>
          </w:tcPr>
          <w:p w14:paraId="24BDE3D1" w14:textId="77777777" w:rsidR="00381066" w:rsidRDefault="005B50DB" w:rsidP="00713829">
            <w:pPr>
              <w:jc w:val="center"/>
              <w:rPr>
                <w:rFonts w:cs="Arial"/>
                <w:sz w:val="16"/>
                <w:szCs w:val="16"/>
              </w:rPr>
            </w:pPr>
            <w:r>
              <w:rPr>
                <w:rFonts w:cs="Arial"/>
                <w:sz w:val="16"/>
                <w:szCs w:val="16"/>
              </w:rPr>
              <w:t>54.6</w:t>
            </w:r>
          </w:p>
        </w:tc>
        <w:tc>
          <w:tcPr>
            <w:tcW w:w="720" w:type="dxa"/>
            <w:vAlign w:val="center"/>
          </w:tcPr>
          <w:p w14:paraId="23D99308" w14:textId="77777777" w:rsidR="00381066" w:rsidRDefault="00FB408F" w:rsidP="00713829">
            <w:pPr>
              <w:jc w:val="center"/>
              <w:rPr>
                <w:rFonts w:cs="Arial"/>
                <w:sz w:val="16"/>
                <w:szCs w:val="16"/>
              </w:rPr>
            </w:pPr>
            <w:r>
              <w:rPr>
                <w:rFonts w:cs="Arial"/>
                <w:sz w:val="16"/>
                <w:szCs w:val="16"/>
              </w:rPr>
              <w:t>45.8</w:t>
            </w:r>
          </w:p>
        </w:tc>
        <w:tc>
          <w:tcPr>
            <w:tcW w:w="2160" w:type="dxa"/>
            <w:vAlign w:val="center"/>
          </w:tcPr>
          <w:p w14:paraId="6CEA6608" w14:textId="77777777" w:rsidR="00381066" w:rsidRPr="00957EDC" w:rsidRDefault="00381066" w:rsidP="00713829">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064" w:type="dxa"/>
            <w:vAlign w:val="center"/>
          </w:tcPr>
          <w:p w14:paraId="77592FB9" w14:textId="77777777" w:rsidR="00381066" w:rsidRDefault="00381066" w:rsidP="00713829">
            <w:pPr>
              <w:jc w:val="center"/>
              <w:rPr>
                <w:rFonts w:cs="Arial"/>
                <w:sz w:val="16"/>
                <w:szCs w:val="16"/>
              </w:rPr>
            </w:pPr>
            <w:r>
              <w:rPr>
                <w:rFonts w:cs="Arial"/>
                <w:sz w:val="16"/>
                <w:szCs w:val="16"/>
              </w:rPr>
              <w:t>29,000 (18,500-42,000)</w:t>
            </w:r>
          </w:p>
        </w:tc>
        <w:tc>
          <w:tcPr>
            <w:tcW w:w="2160" w:type="dxa"/>
            <w:vAlign w:val="center"/>
          </w:tcPr>
          <w:p w14:paraId="3388BEEC" w14:textId="77777777" w:rsidR="00381066" w:rsidRPr="00957EDC" w:rsidRDefault="00381066" w:rsidP="00713829">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vAlign w:val="center"/>
          </w:tcPr>
          <w:p w14:paraId="2011412C" w14:textId="77777777" w:rsidR="00381066" w:rsidRPr="00957EDC" w:rsidRDefault="00381066" w:rsidP="00713829">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350" w:type="dxa"/>
          </w:tcPr>
          <w:p w14:paraId="50FDFBDE"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7EC9805F" w14:textId="77777777" w:rsidTr="00713829">
        <w:trPr>
          <w:trHeight w:val="288"/>
          <w:jc w:val="center"/>
        </w:trPr>
        <w:tc>
          <w:tcPr>
            <w:tcW w:w="1363" w:type="dxa"/>
            <w:tcBorders>
              <w:bottom w:val="single" w:sz="4" w:space="0" w:color="auto"/>
            </w:tcBorders>
            <w:vAlign w:val="center"/>
          </w:tcPr>
          <w:p w14:paraId="31165135" w14:textId="77777777" w:rsidR="00381066" w:rsidRDefault="00381066" w:rsidP="00713829">
            <w:pPr>
              <w:tabs>
                <w:tab w:val="left" w:pos="1080"/>
              </w:tabs>
              <w:ind w:right="-108"/>
              <w:jc w:val="center"/>
              <w:rPr>
                <w:rFonts w:cs="Arial"/>
                <w:sz w:val="16"/>
                <w:szCs w:val="16"/>
              </w:rPr>
            </w:pPr>
            <w:r>
              <w:rPr>
                <w:rFonts w:cs="Arial"/>
                <w:sz w:val="16"/>
                <w:szCs w:val="16"/>
              </w:rPr>
              <w:t>2009</w:t>
            </w:r>
          </w:p>
        </w:tc>
        <w:tc>
          <w:tcPr>
            <w:tcW w:w="720" w:type="dxa"/>
            <w:tcBorders>
              <w:bottom w:val="single" w:sz="4" w:space="0" w:color="auto"/>
            </w:tcBorders>
            <w:vAlign w:val="center"/>
          </w:tcPr>
          <w:p w14:paraId="40361A6C" w14:textId="77777777" w:rsidR="00381066" w:rsidRDefault="005B50DB" w:rsidP="00713829">
            <w:pPr>
              <w:jc w:val="center"/>
              <w:rPr>
                <w:rFonts w:cs="Arial"/>
                <w:sz w:val="16"/>
                <w:szCs w:val="16"/>
              </w:rPr>
            </w:pPr>
            <w:r>
              <w:rPr>
                <w:rFonts w:cs="Arial"/>
                <w:sz w:val="16"/>
                <w:szCs w:val="16"/>
              </w:rPr>
              <w:t>88.5</w:t>
            </w:r>
          </w:p>
        </w:tc>
        <w:tc>
          <w:tcPr>
            <w:tcW w:w="720" w:type="dxa"/>
            <w:tcBorders>
              <w:bottom w:val="single" w:sz="4" w:space="0" w:color="auto"/>
            </w:tcBorders>
            <w:vAlign w:val="center"/>
          </w:tcPr>
          <w:p w14:paraId="76A0759A" w14:textId="77777777" w:rsidR="00381066" w:rsidRDefault="005B50DB" w:rsidP="00713829">
            <w:pPr>
              <w:jc w:val="center"/>
              <w:rPr>
                <w:rFonts w:cs="Arial"/>
                <w:sz w:val="16"/>
                <w:szCs w:val="16"/>
              </w:rPr>
            </w:pPr>
            <w:r>
              <w:rPr>
                <w:rFonts w:cs="Arial"/>
                <w:sz w:val="16"/>
                <w:szCs w:val="16"/>
              </w:rPr>
              <w:t>69.3</w:t>
            </w:r>
          </w:p>
        </w:tc>
        <w:tc>
          <w:tcPr>
            <w:tcW w:w="720" w:type="dxa"/>
            <w:tcBorders>
              <w:bottom w:val="single" w:sz="4" w:space="0" w:color="auto"/>
            </w:tcBorders>
            <w:vAlign w:val="center"/>
          </w:tcPr>
          <w:p w14:paraId="04CC8305" w14:textId="77777777" w:rsidR="00381066" w:rsidRDefault="00FB408F" w:rsidP="00713829">
            <w:pPr>
              <w:jc w:val="center"/>
              <w:rPr>
                <w:rFonts w:cs="Arial"/>
                <w:sz w:val="16"/>
                <w:szCs w:val="16"/>
              </w:rPr>
            </w:pPr>
            <w:r>
              <w:rPr>
                <w:rFonts w:cs="Arial"/>
                <w:sz w:val="16"/>
                <w:szCs w:val="16"/>
              </w:rPr>
              <w:t>43.8</w:t>
            </w:r>
          </w:p>
        </w:tc>
        <w:tc>
          <w:tcPr>
            <w:tcW w:w="2160" w:type="dxa"/>
            <w:tcBorders>
              <w:bottom w:val="single" w:sz="4" w:space="0" w:color="auto"/>
            </w:tcBorders>
            <w:vAlign w:val="center"/>
          </w:tcPr>
          <w:p w14:paraId="34CB03D9" w14:textId="77777777" w:rsidR="00381066" w:rsidRPr="00957EDC" w:rsidRDefault="00381066" w:rsidP="00713829">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064" w:type="dxa"/>
            <w:tcBorders>
              <w:bottom w:val="single" w:sz="4" w:space="0" w:color="auto"/>
            </w:tcBorders>
            <w:vAlign w:val="center"/>
          </w:tcPr>
          <w:p w14:paraId="6B5F7C0A" w14:textId="77777777" w:rsidR="00381066" w:rsidRDefault="00381066" w:rsidP="00713829">
            <w:pPr>
              <w:jc w:val="center"/>
              <w:rPr>
                <w:rFonts w:cs="Arial"/>
                <w:sz w:val="16"/>
                <w:szCs w:val="16"/>
              </w:rPr>
            </w:pPr>
            <w:r>
              <w:rPr>
                <w:rFonts w:cs="Arial"/>
                <w:sz w:val="16"/>
                <w:szCs w:val="16"/>
              </w:rPr>
              <w:t>27,700 (17,800-38,000)</w:t>
            </w:r>
          </w:p>
        </w:tc>
        <w:tc>
          <w:tcPr>
            <w:tcW w:w="2160" w:type="dxa"/>
            <w:tcBorders>
              <w:bottom w:val="single" w:sz="4" w:space="0" w:color="auto"/>
            </w:tcBorders>
            <w:vAlign w:val="center"/>
          </w:tcPr>
          <w:p w14:paraId="49266E2A" w14:textId="77777777" w:rsidR="00381066" w:rsidRPr="00957EDC" w:rsidRDefault="00381066" w:rsidP="00713829">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tcBorders>
              <w:bottom w:val="single" w:sz="4" w:space="0" w:color="auto"/>
            </w:tcBorders>
            <w:vAlign w:val="center"/>
          </w:tcPr>
          <w:p w14:paraId="625D15B3" w14:textId="77777777" w:rsidR="00381066" w:rsidRPr="00957EDC" w:rsidRDefault="00381066" w:rsidP="00713829">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350" w:type="dxa"/>
            <w:tcBorders>
              <w:bottom w:val="single" w:sz="4" w:space="0" w:color="auto"/>
            </w:tcBorders>
          </w:tcPr>
          <w:p w14:paraId="28166911" w14:textId="77777777" w:rsidR="00381066" w:rsidRDefault="00381066" w:rsidP="00713829">
            <w:pPr>
              <w:jc w:val="center"/>
              <w:rPr>
                <w:rFonts w:cs="Arial"/>
                <w:sz w:val="16"/>
                <w:szCs w:val="16"/>
              </w:rPr>
            </w:pPr>
            <w:proofErr w:type="spellStart"/>
            <w:r>
              <w:rPr>
                <w:rFonts w:cs="Arial"/>
                <w:sz w:val="16"/>
                <w:szCs w:val="16"/>
              </w:rPr>
              <w:t>na</w:t>
            </w:r>
            <w:proofErr w:type="spellEnd"/>
          </w:p>
        </w:tc>
      </w:tr>
      <w:tr w:rsidR="00381066" w14:paraId="30B67042" w14:textId="77777777" w:rsidTr="00713829">
        <w:trPr>
          <w:trHeight w:val="288"/>
          <w:jc w:val="center"/>
        </w:trPr>
        <w:tc>
          <w:tcPr>
            <w:tcW w:w="1363" w:type="dxa"/>
            <w:tcBorders>
              <w:top w:val="single" w:sz="4" w:space="0" w:color="auto"/>
            </w:tcBorders>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720" w:type="dxa"/>
            <w:tcBorders>
              <w:top w:val="single" w:sz="4" w:space="0" w:color="auto"/>
            </w:tcBorders>
            <w:vAlign w:val="center"/>
          </w:tcPr>
          <w:p w14:paraId="4EA1EA8A" w14:textId="77777777" w:rsidR="00381066" w:rsidRDefault="005B50DB" w:rsidP="00713829">
            <w:pPr>
              <w:jc w:val="center"/>
              <w:rPr>
                <w:rFonts w:cs="Arial"/>
                <w:sz w:val="16"/>
                <w:szCs w:val="16"/>
              </w:rPr>
            </w:pPr>
            <w:r>
              <w:rPr>
                <w:rFonts w:cs="Arial"/>
                <w:sz w:val="16"/>
                <w:szCs w:val="16"/>
              </w:rPr>
              <w:t>140.8</w:t>
            </w:r>
          </w:p>
        </w:tc>
        <w:tc>
          <w:tcPr>
            <w:tcW w:w="720" w:type="dxa"/>
            <w:tcBorders>
              <w:top w:val="single" w:sz="4" w:space="0" w:color="auto"/>
            </w:tcBorders>
            <w:vAlign w:val="center"/>
          </w:tcPr>
          <w:p w14:paraId="34AF95E3" w14:textId="77777777" w:rsidR="00381066" w:rsidRDefault="005B50DB" w:rsidP="00713829">
            <w:pPr>
              <w:jc w:val="center"/>
              <w:rPr>
                <w:rFonts w:cs="Arial"/>
                <w:sz w:val="16"/>
                <w:szCs w:val="16"/>
              </w:rPr>
            </w:pPr>
            <w:r>
              <w:rPr>
                <w:rFonts w:cs="Arial"/>
                <w:sz w:val="16"/>
                <w:szCs w:val="16"/>
              </w:rPr>
              <w:t>110.3</w:t>
            </w:r>
          </w:p>
        </w:tc>
        <w:tc>
          <w:tcPr>
            <w:tcW w:w="720" w:type="dxa"/>
            <w:tcBorders>
              <w:top w:val="single" w:sz="4" w:space="0" w:color="auto"/>
            </w:tcBorders>
            <w:vAlign w:val="center"/>
          </w:tcPr>
          <w:p w14:paraId="4F15F291" w14:textId="77777777" w:rsidR="00381066" w:rsidRDefault="00FB408F" w:rsidP="00713829">
            <w:pPr>
              <w:jc w:val="center"/>
              <w:rPr>
                <w:rFonts w:cs="Arial"/>
                <w:sz w:val="16"/>
                <w:szCs w:val="16"/>
              </w:rPr>
            </w:pPr>
            <w:r>
              <w:rPr>
                <w:rFonts w:cs="Arial"/>
                <w:sz w:val="16"/>
                <w:szCs w:val="16"/>
              </w:rPr>
              <w:t>72.5</w:t>
            </w:r>
          </w:p>
        </w:tc>
        <w:tc>
          <w:tcPr>
            <w:tcW w:w="2160" w:type="dxa"/>
            <w:tcBorders>
              <w:top w:val="single" w:sz="4" w:space="0" w:color="auto"/>
            </w:tcBorders>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064" w:type="dxa"/>
            <w:tcBorders>
              <w:top w:val="single" w:sz="4" w:space="0" w:color="auto"/>
            </w:tcBorders>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2160" w:type="dxa"/>
            <w:tcBorders>
              <w:top w:val="single" w:sz="4" w:space="0" w:color="auto"/>
            </w:tcBorders>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tcBorders>
              <w:top w:val="single" w:sz="4" w:space="0" w:color="auto"/>
            </w:tcBorders>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350" w:type="dxa"/>
            <w:tcBorders>
              <w:top w:val="single" w:sz="4" w:space="0" w:color="auto"/>
            </w:tcBorders>
            <w:vAlign w:val="center"/>
          </w:tcPr>
          <w:p w14:paraId="7D57E9EF" w14:textId="77777777" w:rsidR="00381066" w:rsidRDefault="00381066" w:rsidP="00713829">
            <w:pPr>
              <w:jc w:val="center"/>
              <w:rPr>
                <w:rFonts w:cs="Arial"/>
                <w:sz w:val="16"/>
                <w:szCs w:val="16"/>
              </w:rPr>
            </w:pPr>
            <w:r>
              <w:rPr>
                <w:rFonts w:cs="Arial"/>
                <w:sz w:val="16"/>
                <w:szCs w:val="16"/>
              </w:rPr>
              <w:t>0.64</w:t>
            </w:r>
          </w:p>
        </w:tc>
      </w:tr>
      <w:tr w:rsidR="00381066" w14:paraId="1BF02C30" w14:textId="77777777" w:rsidTr="00713829">
        <w:trPr>
          <w:trHeight w:val="288"/>
          <w:jc w:val="center"/>
        </w:trPr>
        <w:tc>
          <w:tcPr>
            <w:tcW w:w="1363"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720" w:type="dxa"/>
            <w:vAlign w:val="center"/>
          </w:tcPr>
          <w:p w14:paraId="514B4988" w14:textId="77777777" w:rsidR="00381066" w:rsidRDefault="005B50DB" w:rsidP="00713829">
            <w:pPr>
              <w:jc w:val="center"/>
              <w:rPr>
                <w:rFonts w:cs="Arial"/>
                <w:sz w:val="16"/>
                <w:szCs w:val="16"/>
              </w:rPr>
            </w:pPr>
            <w:r>
              <w:rPr>
                <w:rFonts w:cs="Arial"/>
                <w:sz w:val="16"/>
                <w:szCs w:val="16"/>
              </w:rPr>
              <w:t>91.4</w:t>
            </w:r>
          </w:p>
        </w:tc>
        <w:tc>
          <w:tcPr>
            <w:tcW w:w="720" w:type="dxa"/>
            <w:vAlign w:val="center"/>
          </w:tcPr>
          <w:p w14:paraId="5050B5E8" w14:textId="77777777" w:rsidR="00381066" w:rsidRDefault="005B50DB" w:rsidP="00713829">
            <w:pPr>
              <w:jc w:val="center"/>
              <w:rPr>
                <w:rFonts w:cs="Arial"/>
                <w:sz w:val="16"/>
                <w:szCs w:val="16"/>
              </w:rPr>
            </w:pPr>
            <w:r>
              <w:rPr>
                <w:rFonts w:cs="Arial"/>
                <w:sz w:val="16"/>
                <w:szCs w:val="16"/>
              </w:rPr>
              <w:t>99.2</w:t>
            </w:r>
          </w:p>
        </w:tc>
        <w:tc>
          <w:tcPr>
            <w:tcW w:w="720" w:type="dxa"/>
            <w:vAlign w:val="center"/>
          </w:tcPr>
          <w:p w14:paraId="435F5468" w14:textId="77777777" w:rsidR="00381066" w:rsidRDefault="00FB408F" w:rsidP="00713829">
            <w:pPr>
              <w:jc w:val="center"/>
              <w:rPr>
                <w:rFonts w:cs="Arial"/>
                <w:sz w:val="16"/>
                <w:szCs w:val="16"/>
              </w:rPr>
            </w:pPr>
            <w:r>
              <w:rPr>
                <w:rFonts w:cs="Arial"/>
                <w:sz w:val="16"/>
                <w:szCs w:val="16"/>
              </w:rPr>
              <w:t>88.2</w:t>
            </w:r>
          </w:p>
        </w:tc>
        <w:tc>
          <w:tcPr>
            <w:tcW w:w="2160" w:type="dxa"/>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064" w:type="dxa"/>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2160" w:type="dxa"/>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350" w:type="dxa"/>
            <w:vAlign w:val="center"/>
          </w:tcPr>
          <w:p w14:paraId="5B746915" w14:textId="77777777" w:rsidR="00381066" w:rsidRDefault="00381066" w:rsidP="00713829">
            <w:pPr>
              <w:jc w:val="center"/>
              <w:rPr>
                <w:rFonts w:cs="Arial"/>
                <w:sz w:val="16"/>
                <w:szCs w:val="16"/>
              </w:rPr>
            </w:pPr>
            <w:r>
              <w:rPr>
                <w:rFonts w:cs="Arial"/>
                <w:sz w:val="16"/>
                <w:szCs w:val="16"/>
              </w:rPr>
              <w:t>0.64</w:t>
            </w:r>
          </w:p>
        </w:tc>
      </w:tr>
      <w:tr w:rsidR="00381066" w14:paraId="717CCF71" w14:textId="77777777" w:rsidTr="00713829">
        <w:trPr>
          <w:trHeight w:val="288"/>
          <w:jc w:val="center"/>
        </w:trPr>
        <w:tc>
          <w:tcPr>
            <w:tcW w:w="1363"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720" w:type="dxa"/>
            <w:vAlign w:val="center"/>
          </w:tcPr>
          <w:p w14:paraId="7C2A61D4" w14:textId="77777777" w:rsidR="00381066" w:rsidRDefault="005B50DB" w:rsidP="00713829">
            <w:pPr>
              <w:jc w:val="center"/>
              <w:rPr>
                <w:rFonts w:cs="Arial"/>
                <w:sz w:val="16"/>
                <w:szCs w:val="16"/>
              </w:rPr>
            </w:pPr>
            <w:r>
              <w:rPr>
                <w:rFonts w:cs="Arial"/>
                <w:sz w:val="16"/>
                <w:szCs w:val="16"/>
              </w:rPr>
              <w:t>95.7</w:t>
            </w:r>
          </w:p>
        </w:tc>
        <w:tc>
          <w:tcPr>
            <w:tcW w:w="720" w:type="dxa"/>
            <w:vAlign w:val="center"/>
          </w:tcPr>
          <w:p w14:paraId="00F7F6D5" w14:textId="77777777" w:rsidR="00381066" w:rsidRDefault="00381066" w:rsidP="005B50DB">
            <w:pPr>
              <w:jc w:val="center"/>
              <w:rPr>
                <w:rFonts w:cs="Arial"/>
                <w:sz w:val="16"/>
                <w:szCs w:val="16"/>
              </w:rPr>
            </w:pPr>
            <w:r>
              <w:rPr>
                <w:rFonts w:cs="Arial"/>
                <w:sz w:val="16"/>
                <w:szCs w:val="16"/>
              </w:rPr>
              <w:t>86.</w:t>
            </w:r>
            <w:r w:rsidR="005B50DB">
              <w:rPr>
                <w:rFonts w:cs="Arial"/>
                <w:sz w:val="16"/>
                <w:szCs w:val="16"/>
              </w:rPr>
              <w:t>4</w:t>
            </w:r>
          </w:p>
        </w:tc>
        <w:tc>
          <w:tcPr>
            <w:tcW w:w="720" w:type="dxa"/>
            <w:vAlign w:val="center"/>
          </w:tcPr>
          <w:p w14:paraId="43C503C0" w14:textId="77777777" w:rsidR="00381066" w:rsidRDefault="00FB408F" w:rsidP="00713829">
            <w:pPr>
              <w:jc w:val="center"/>
              <w:rPr>
                <w:rFonts w:cs="Arial"/>
                <w:sz w:val="16"/>
                <w:szCs w:val="16"/>
              </w:rPr>
            </w:pPr>
            <w:r>
              <w:rPr>
                <w:rFonts w:cs="Arial"/>
                <w:sz w:val="16"/>
                <w:szCs w:val="16"/>
              </w:rPr>
              <w:t>80.5</w:t>
            </w:r>
          </w:p>
        </w:tc>
        <w:tc>
          <w:tcPr>
            <w:tcW w:w="2160" w:type="dxa"/>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064" w:type="dxa"/>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2160" w:type="dxa"/>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350" w:type="dxa"/>
            <w:vAlign w:val="center"/>
          </w:tcPr>
          <w:p w14:paraId="162DAE1A" w14:textId="77777777" w:rsidR="00381066" w:rsidRDefault="00381066" w:rsidP="00713829">
            <w:pPr>
              <w:jc w:val="center"/>
              <w:rPr>
                <w:rFonts w:cs="Arial"/>
                <w:sz w:val="16"/>
                <w:szCs w:val="16"/>
              </w:rPr>
            </w:pPr>
            <w:r>
              <w:rPr>
                <w:rFonts w:cs="Arial"/>
                <w:sz w:val="16"/>
                <w:szCs w:val="16"/>
              </w:rPr>
              <w:t>0.69</w:t>
            </w:r>
          </w:p>
        </w:tc>
      </w:tr>
      <w:tr w:rsidR="00381066" w14:paraId="1C22827A" w14:textId="77777777" w:rsidTr="00713829">
        <w:trPr>
          <w:trHeight w:val="288"/>
          <w:jc w:val="center"/>
        </w:trPr>
        <w:tc>
          <w:tcPr>
            <w:tcW w:w="1363"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720" w:type="dxa"/>
            <w:vAlign w:val="center"/>
          </w:tcPr>
          <w:p w14:paraId="1798257C" w14:textId="77777777" w:rsidR="00381066" w:rsidRDefault="005B50DB" w:rsidP="00713829">
            <w:pPr>
              <w:jc w:val="center"/>
              <w:rPr>
                <w:rFonts w:cs="Arial"/>
                <w:sz w:val="16"/>
                <w:szCs w:val="16"/>
              </w:rPr>
            </w:pPr>
            <w:r>
              <w:rPr>
                <w:rFonts w:cs="Arial"/>
                <w:sz w:val="16"/>
                <w:szCs w:val="16"/>
              </w:rPr>
              <w:t>103.1</w:t>
            </w:r>
          </w:p>
        </w:tc>
        <w:tc>
          <w:tcPr>
            <w:tcW w:w="720" w:type="dxa"/>
            <w:vAlign w:val="center"/>
          </w:tcPr>
          <w:p w14:paraId="42E2B780" w14:textId="77777777" w:rsidR="00381066" w:rsidRDefault="005B50DB" w:rsidP="00713829">
            <w:pPr>
              <w:jc w:val="center"/>
              <w:rPr>
                <w:rFonts w:cs="Arial"/>
                <w:sz w:val="16"/>
                <w:szCs w:val="16"/>
              </w:rPr>
            </w:pPr>
            <w:r>
              <w:rPr>
                <w:rFonts w:cs="Arial"/>
                <w:sz w:val="16"/>
                <w:szCs w:val="16"/>
              </w:rPr>
              <w:t>85.1</w:t>
            </w:r>
          </w:p>
        </w:tc>
        <w:tc>
          <w:tcPr>
            <w:tcW w:w="720" w:type="dxa"/>
            <w:vAlign w:val="center"/>
          </w:tcPr>
          <w:p w14:paraId="0EA67ED9" w14:textId="77777777" w:rsidR="00381066" w:rsidRDefault="00FB408F" w:rsidP="00713829">
            <w:pPr>
              <w:jc w:val="center"/>
              <w:rPr>
                <w:rFonts w:cs="Arial"/>
                <w:sz w:val="16"/>
                <w:szCs w:val="16"/>
              </w:rPr>
            </w:pPr>
            <w:r>
              <w:rPr>
                <w:rFonts w:cs="Arial"/>
                <w:sz w:val="16"/>
                <w:szCs w:val="16"/>
              </w:rPr>
              <w:t>79.4</w:t>
            </w:r>
          </w:p>
        </w:tc>
        <w:tc>
          <w:tcPr>
            <w:tcW w:w="2160" w:type="dxa"/>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064" w:type="dxa"/>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2160" w:type="dxa"/>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350" w:type="dxa"/>
            <w:vAlign w:val="center"/>
          </w:tcPr>
          <w:p w14:paraId="1A21C22A" w14:textId="77777777" w:rsidR="00381066" w:rsidRDefault="00381066" w:rsidP="00713829">
            <w:pPr>
              <w:jc w:val="center"/>
              <w:rPr>
                <w:rFonts w:cs="Arial"/>
                <w:sz w:val="16"/>
                <w:szCs w:val="16"/>
              </w:rPr>
            </w:pPr>
            <w:r>
              <w:rPr>
                <w:rFonts w:cs="Arial"/>
                <w:sz w:val="16"/>
                <w:szCs w:val="16"/>
              </w:rPr>
              <w:t>0.72</w:t>
            </w:r>
          </w:p>
        </w:tc>
      </w:tr>
      <w:tr w:rsidR="00381066" w14:paraId="546A8D8F" w14:textId="77777777" w:rsidTr="00713829">
        <w:trPr>
          <w:trHeight w:val="288"/>
          <w:jc w:val="center"/>
        </w:trPr>
        <w:tc>
          <w:tcPr>
            <w:tcW w:w="1363"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720" w:type="dxa"/>
            <w:vAlign w:val="center"/>
          </w:tcPr>
          <w:p w14:paraId="200DEA46" w14:textId="77777777" w:rsidR="00381066" w:rsidRDefault="005B50DB" w:rsidP="00713829">
            <w:pPr>
              <w:jc w:val="center"/>
              <w:rPr>
                <w:rFonts w:cs="Arial"/>
                <w:sz w:val="16"/>
                <w:szCs w:val="16"/>
              </w:rPr>
            </w:pPr>
            <w:r>
              <w:rPr>
                <w:rFonts w:cs="Arial"/>
                <w:sz w:val="16"/>
                <w:szCs w:val="16"/>
              </w:rPr>
              <w:t>105.1</w:t>
            </w:r>
          </w:p>
        </w:tc>
        <w:tc>
          <w:tcPr>
            <w:tcW w:w="720" w:type="dxa"/>
            <w:vAlign w:val="center"/>
          </w:tcPr>
          <w:p w14:paraId="50E131B5" w14:textId="77777777" w:rsidR="00381066" w:rsidRDefault="005B50DB" w:rsidP="00713829">
            <w:pPr>
              <w:jc w:val="center"/>
              <w:rPr>
                <w:rFonts w:cs="Arial"/>
                <w:sz w:val="16"/>
                <w:szCs w:val="16"/>
              </w:rPr>
            </w:pPr>
            <w:r>
              <w:rPr>
                <w:rFonts w:cs="Arial"/>
                <w:sz w:val="16"/>
                <w:szCs w:val="16"/>
              </w:rPr>
              <w:t>93.6</w:t>
            </w:r>
          </w:p>
        </w:tc>
        <w:tc>
          <w:tcPr>
            <w:tcW w:w="720" w:type="dxa"/>
            <w:vAlign w:val="center"/>
          </w:tcPr>
          <w:p w14:paraId="6A3CC205" w14:textId="77777777" w:rsidR="00381066" w:rsidRDefault="00FB408F" w:rsidP="00713829">
            <w:pPr>
              <w:jc w:val="center"/>
              <w:rPr>
                <w:rFonts w:cs="Arial"/>
                <w:sz w:val="16"/>
                <w:szCs w:val="16"/>
              </w:rPr>
            </w:pPr>
            <w:r>
              <w:rPr>
                <w:rFonts w:cs="Arial"/>
                <w:sz w:val="16"/>
                <w:szCs w:val="16"/>
              </w:rPr>
              <w:t>117.2</w:t>
            </w:r>
          </w:p>
        </w:tc>
        <w:tc>
          <w:tcPr>
            <w:tcW w:w="2160" w:type="dxa"/>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064" w:type="dxa"/>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2160" w:type="dxa"/>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350" w:type="dxa"/>
            <w:vAlign w:val="center"/>
          </w:tcPr>
          <w:p w14:paraId="2C6C5E4D" w14:textId="77777777" w:rsidR="00381066" w:rsidRDefault="00381066" w:rsidP="00713829">
            <w:pPr>
              <w:jc w:val="center"/>
              <w:rPr>
                <w:rFonts w:cs="Arial"/>
                <w:sz w:val="16"/>
                <w:szCs w:val="16"/>
              </w:rPr>
            </w:pPr>
            <w:r>
              <w:rPr>
                <w:rFonts w:cs="Arial"/>
                <w:sz w:val="16"/>
                <w:szCs w:val="16"/>
              </w:rPr>
              <w:t>0.72</w:t>
            </w:r>
          </w:p>
        </w:tc>
      </w:tr>
      <w:tr w:rsidR="00381066" w14:paraId="48ADA375" w14:textId="77777777" w:rsidTr="00713829">
        <w:trPr>
          <w:trHeight w:val="288"/>
          <w:jc w:val="center"/>
        </w:trPr>
        <w:tc>
          <w:tcPr>
            <w:tcW w:w="1363"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720" w:type="dxa"/>
            <w:vAlign w:val="center"/>
          </w:tcPr>
          <w:p w14:paraId="3129FFB9" w14:textId="77777777" w:rsidR="00381066" w:rsidRDefault="005B50DB" w:rsidP="00713829">
            <w:pPr>
              <w:jc w:val="center"/>
              <w:rPr>
                <w:rFonts w:cs="Arial"/>
                <w:sz w:val="16"/>
                <w:szCs w:val="16"/>
              </w:rPr>
            </w:pPr>
            <w:r>
              <w:rPr>
                <w:rFonts w:cs="Arial"/>
                <w:sz w:val="16"/>
                <w:szCs w:val="16"/>
              </w:rPr>
              <w:t>107.1</w:t>
            </w:r>
          </w:p>
        </w:tc>
        <w:tc>
          <w:tcPr>
            <w:tcW w:w="720" w:type="dxa"/>
            <w:vAlign w:val="center"/>
          </w:tcPr>
          <w:p w14:paraId="334416CD" w14:textId="77777777" w:rsidR="00381066" w:rsidRDefault="005B50DB" w:rsidP="00713829">
            <w:pPr>
              <w:jc w:val="center"/>
              <w:rPr>
                <w:rFonts w:cs="Arial"/>
                <w:sz w:val="16"/>
                <w:szCs w:val="16"/>
              </w:rPr>
            </w:pPr>
            <w:r>
              <w:rPr>
                <w:rFonts w:cs="Arial"/>
                <w:sz w:val="16"/>
                <w:szCs w:val="16"/>
              </w:rPr>
              <w:t>124.7</w:t>
            </w:r>
          </w:p>
        </w:tc>
        <w:tc>
          <w:tcPr>
            <w:tcW w:w="720" w:type="dxa"/>
            <w:vAlign w:val="center"/>
          </w:tcPr>
          <w:p w14:paraId="562B91F6" w14:textId="77777777" w:rsidR="00381066" w:rsidRDefault="00FB408F" w:rsidP="00713829">
            <w:pPr>
              <w:jc w:val="center"/>
              <w:rPr>
                <w:rFonts w:cs="Arial"/>
                <w:sz w:val="16"/>
                <w:szCs w:val="16"/>
              </w:rPr>
            </w:pPr>
            <w:r>
              <w:rPr>
                <w:rFonts w:cs="Arial"/>
                <w:sz w:val="16"/>
                <w:szCs w:val="16"/>
              </w:rPr>
              <w:t>127.5</w:t>
            </w:r>
          </w:p>
        </w:tc>
        <w:tc>
          <w:tcPr>
            <w:tcW w:w="2160" w:type="dxa"/>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064" w:type="dxa"/>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2160" w:type="dxa"/>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350" w:type="dxa"/>
            <w:vAlign w:val="center"/>
          </w:tcPr>
          <w:p w14:paraId="40D50F02" w14:textId="77777777" w:rsidR="00381066" w:rsidRDefault="00381066" w:rsidP="00713829">
            <w:pPr>
              <w:jc w:val="center"/>
              <w:rPr>
                <w:rFonts w:cs="Arial"/>
                <w:sz w:val="16"/>
                <w:szCs w:val="16"/>
              </w:rPr>
            </w:pPr>
            <w:r>
              <w:rPr>
                <w:rFonts w:cs="Arial"/>
                <w:sz w:val="16"/>
                <w:szCs w:val="16"/>
              </w:rPr>
              <w:t>0.73</w:t>
            </w:r>
          </w:p>
        </w:tc>
      </w:tr>
      <w:tr w:rsidR="00381066" w14:paraId="48941207" w14:textId="77777777" w:rsidTr="00713829">
        <w:trPr>
          <w:trHeight w:val="288"/>
          <w:jc w:val="center"/>
        </w:trPr>
        <w:tc>
          <w:tcPr>
            <w:tcW w:w="1363"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720" w:type="dxa"/>
            <w:vAlign w:val="center"/>
          </w:tcPr>
          <w:p w14:paraId="54FFC64A" w14:textId="77777777" w:rsidR="00381066" w:rsidRDefault="005B50DB" w:rsidP="00713829">
            <w:pPr>
              <w:jc w:val="center"/>
              <w:rPr>
                <w:rFonts w:cs="Arial"/>
                <w:sz w:val="16"/>
                <w:szCs w:val="16"/>
              </w:rPr>
            </w:pPr>
            <w:r>
              <w:rPr>
                <w:rFonts w:cs="Arial"/>
                <w:sz w:val="16"/>
                <w:szCs w:val="16"/>
              </w:rPr>
              <w:t>113.1</w:t>
            </w:r>
          </w:p>
        </w:tc>
        <w:tc>
          <w:tcPr>
            <w:tcW w:w="720" w:type="dxa"/>
            <w:vAlign w:val="center"/>
          </w:tcPr>
          <w:p w14:paraId="7366DE32" w14:textId="77777777" w:rsidR="00381066" w:rsidRDefault="005B50DB" w:rsidP="00713829">
            <w:pPr>
              <w:jc w:val="center"/>
              <w:rPr>
                <w:rFonts w:cs="Arial"/>
                <w:sz w:val="16"/>
                <w:szCs w:val="16"/>
              </w:rPr>
            </w:pPr>
            <w:r>
              <w:rPr>
                <w:rFonts w:cs="Arial"/>
                <w:sz w:val="16"/>
                <w:szCs w:val="16"/>
              </w:rPr>
              <w:t>124.8</w:t>
            </w:r>
          </w:p>
        </w:tc>
        <w:tc>
          <w:tcPr>
            <w:tcW w:w="720" w:type="dxa"/>
            <w:vAlign w:val="center"/>
          </w:tcPr>
          <w:p w14:paraId="4C6711C9" w14:textId="77777777" w:rsidR="00381066" w:rsidRDefault="00FB408F" w:rsidP="00713829">
            <w:pPr>
              <w:jc w:val="center"/>
              <w:rPr>
                <w:rFonts w:cs="Arial"/>
                <w:sz w:val="16"/>
                <w:szCs w:val="16"/>
              </w:rPr>
            </w:pPr>
            <w:r>
              <w:rPr>
                <w:rFonts w:cs="Arial"/>
                <w:sz w:val="16"/>
                <w:szCs w:val="16"/>
              </w:rPr>
              <w:t>101.6</w:t>
            </w:r>
          </w:p>
        </w:tc>
        <w:tc>
          <w:tcPr>
            <w:tcW w:w="2160" w:type="dxa"/>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064" w:type="dxa"/>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2160" w:type="dxa"/>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vAlign w:val="center"/>
          </w:tcPr>
          <w:p w14:paraId="22667E22" w14:textId="77777777" w:rsidR="00381066" w:rsidRPr="00957EDC" w:rsidRDefault="00381066" w:rsidP="00713829">
            <w:pPr>
              <w:jc w:val="center"/>
              <w:rPr>
                <w:rFonts w:cs="Arial"/>
                <w:b/>
                <w:sz w:val="16"/>
                <w:szCs w:val="16"/>
              </w:rPr>
            </w:pPr>
            <w:r w:rsidRPr="00957EDC">
              <w:rPr>
                <w:rFonts w:cs="Arial"/>
                <w:sz w:val="16"/>
                <w:szCs w:val="16"/>
              </w:rPr>
              <w:t>98,394</w:t>
            </w:r>
            <w:r w:rsidRPr="00957EDC">
              <w:rPr>
                <w:rFonts w:cs="Arial"/>
                <w:b/>
                <w:sz w:val="16"/>
                <w:szCs w:val="16"/>
              </w:rPr>
              <w:t xml:space="preserve"> </w:t>
            </w:r>
            <w:r w:rsidRPr="00957EDC">
              <w:rPr>
                <w:rFonts w:cs="Arial"/>
                <w:sz w:val="16"/>
                <w:szCs w:val="16"/>
              </w:rPr>
              <w:t>(87,150-110,677)</w:t>
            </w:r>
          </w:p>
        </w:tc>
        <w:tc>
          <w:tcPr>
            <w:tcW w:w="1350" w:type="dxa"/>
            <w:vAlign w:val="center"/>
          </w:tcPr>
          <w:p w14:paraId="5101AE99" w14:textId="77777777" w:rsidR="00381066" w:rsidRDefault="00381066" w:rsidP="00713829">
            <w:pPr>
              <w:jc w:val="center"/>
              <w:rPr>
                <w:rFonts w:cs="Arial"/>
                <w:sz w:val="16"/>
                <w:szCs w:val="16"/>
              </w:rPr>
            </w:pPr>
            <w:r>
              <w:rPr>
                <w:rFonts w:cs="Arial"/>
                <w:sz w:val="16"/>
                <w:szCs w:val="16"/>
              </w:rPr>
              <w:t>0.75</w:t>
            </w:r>
          </w:p>
        </w:tc>
      </w:tr>
      <w:tr w:rsidR="00381066" w14:paraId="5172C6B6" w14:textId="77777777" w:rsidTr="00713829">
        <w:trPr>
          <w:trHeight w:val="288"/>
          <w:jc w:val="center"/>
        </w:trPr>
        <w:tc>
          <w:tcPr>
            <w:tcW w:w="1363"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720" w:type="dxa"/>
            <w:vAlign w:val="center"/>
          </w:tcPr>
          <w:p w14:paraId="3957029B" w14:textId="77777777" w:rsidR="00381066" w:rsidRDefault="005B50DB" w:rsidP="00713829">
            <w:pPr>
              <w:jc w:val="center"/>
              <w:rPr>
                <w:rFonts w:cs="Arial"/>
                <w:sz w:val="16"/>
                <w:szCs w:val="16"/>
              </w:rPr>
            </w:pPr>
            <w:r>
              <w:rPr>
                <w:rFonts w:cs="Arial"/>
                <w:sz w:val="16"/>
                <w:szCs w:val="16"/>
              </w:rPr>
              <w:t>113.0</w:t>
            </w:r>
          </w:p>
        </w:tc>
        <w:tc>
          <w:tcPr>
            <w:tcW w:w="720" w:type="dxa"/>
            <w:vAlign w:val="center"/>
          </w:tcPr>
          <w:p w14:paraId="5A0BB678" w14:textId="77777777" w:rsidR="00381066" w:rsidRDefault="005B50DB" w:rsidP="00713829">
            <w:pPr>
              <w:jc w:val="center"/>
              <w:rPr>
                <w:rFonts w:cs="Arial"/>
                <w:sz w:val="16"/>
                <w:szCs w:val="16"/>
              </w:rPr>
            </w:pPr>
            <w:r>
              <w:rPr>
                <w:rFonts w:cs="Arial"/>
                <w:sz w:val="16"/>
                <w:szCs w:val="16"/>
              </w:rPr>
              <w:t>119.6</w:t>
            </w:r>
          </w:p>
        </w:tc>
        <w:tc>
          <w:tcPr>
            <w:tcW w:w="720" w:type="dxa"/>
            <w:vAlign w:val="center"/>
          </w:tcPr>
          <w:p w14:paraId="0E640259" w14:textId="77777777" w:rsidR="00381066" w:rsidRDefault="00FB408F" w:rsidP="00713829">
            <w:pPr>
              <w:jc w:val="center"/>
              <w:rPr>
                <w:rFonts w:cs="Arial"/>
                <w:sz w:val="16"/>
                <w:szCs w:val="16"/>
              </w:rPr>
            </w:pPr>
            <w:r>
              <w:rPr>
                <w:rFonts w:cs="Arial"/>
                <w:sz w:val="16"/>
                <w:szCs w:val="16"/>
              </w:rPr>
              <w:t>103.3</w:t>
            </w:r>
          </w:p>
        </w:tc>
        <w:tc>
          <w:tcPr>
            <w:tcW w:w="2160" w:type="dxa"/>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064" w:type="dxa"/>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2160" w:type="dxa"/>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350" w:type="dxa"/>
            <w:vAlign w:val="center"/>
          </w:tcPr>
          <w:p w14:paraId="029CB906" w14:textId="77777777" w:rsidR="00381066" w:rsidRPr="00EE247E" w:rsidRDefault="00381066" w:rsidP="00713829">
            <w:pPr>
              <w:jc w:val="center"/>
              <w:rPr>
                <w:rFonts w:cs="Arial"/>
                <w:sz w:val="16"/>
                <w:szCs w:val="16"/>
              </w:rPr>
            </w:pPr>
            <w:r>
              <w:rPr>
                <w:rFonts w:cs="Arial"/>
                <w:sz w:val="16"/>
                <w:szCs w:val="16"/>
              </w:rPr>
              <w:t>0.74</w:t>
            </w:r>
          </w:p>
        </w:tc>
      </w:tr>
      <w:tr w:rsidR="00381066" w14:paraId="06C83F07" w14:textId="77777777" w:rsidTr="00713829">
        <w:trPr>
          <w:trHeight w:val="288"/>
          <w:jc w:val="center"/>
        </w:trPr>
        <w:tc>
          <w:tcPr>
            <w:tcW w:w="1363"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720" w:type="dxa"/>
            <w:vAlign w:val="center"/>
          </w:tcPr>
          <w:p w14:paraId="59BB155F" w14:textId="77777777" w:rsidR="00381066" w:rsidRPr="00E77E6C" w:rsidRDefault="005B50DB" w:rsidP="00713829">
            <w:pPr>
              <w:jc w:val="center"/>
              <w:rPr>
                <w:sz w:val="16"/>
                <w:szCs w:val="16"/>
              </w:rPr>
            </w:pPr>
            <w:r>
              <w:rPr>
                <w:sz w:val="16"/>
                <w:szCs w:val="16"/>
              </w:rPr>
              <w:t>135.6</w:t>
            </w:r>
          </w:p>
        </w:tc>
        <w:tc>
          <w:tcPr>
            <w:tcW w:w="720" w:type="dxa"/>
            <w:vAlign w:val="center"/>
          </w:tcPr>
          <w:p w14:paraId="792FC7AF" w14:textId="77777777" w:rsidR="00381066" w:rsidRPr="00E77E6C" w:rsidRDefault="005B50DB" w:rsidP="00713829">
            <w:pPr>
              <w:jc w:val="center"/>
              <w:rPr>
                <w:sz w:val="16"/>
                <w:szCs w:val="16"/>
              </w:rPr>
            </w:pPr>
            <w:r>
              <w:rPr>
                <w:sz w:val="16"/>
                <w:szCs w:val="16"/>
              </w:rPr>
              <w:t>116.5</w:t>
            </w:r>
          </w:p>
        </w:tc>
        <w:tc>
          <w:tcPr>
            <w:tcW w:w="720" w:type="dxa"/>
            <w:vAlign w:val="center"/>
          </w:tcPr>
          <w:p w14:paraId="390C6D2D" w14:textId="77777777" w:rsidR="00381066" w:rsidRPr="00E77E6C" w:rsidRDefault="00FB408F" w:rsidP="00713829">
            <w:pPr>
              <w:jc w:val="center"/>
              <w:rPr>
                <w:sz w:val="16"/>
                <w:szCs w:val="16"/>
              </w:rPr>
            </w:pPr>
            <w:r>
              <w:rPr>
                <w:sz w:val="16"/>
                <w:szCs w:val="16"/>
              </w:rPr>
              <w:t>108.3</w:t>
            </w:r>
          </w:p>
        </w:tc>
        <w:tc>
          <w:tcPr>
            <w:tcW w:w="2160" w:type="dxa"/>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064" w:type="dxa"/>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2160" w:type="dxa"/>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350" w:type="dxa"/>
            <w:vAlign w:val="center"/>
          </w:tcPr>
          <w:p w14:paraId="0FE2B1B6" w14:textId="77777777" w:rsidR="00381066" w:rsidRPr="007E6C7B" w:rsidRDefault="00381066" w:rsidP="00713829">
            <w:pPr>
              <w:jc w:val="center"/>
              <w:rPr>
                <w:rFonts w:cs="Arial"/>
                <w:sz w:val="16"/>
                <w:szCs w:val="16"/>
              </w:rPr>
            </w:pPr>
            <w:r>
              <w:rPr>
                <w:rFonts w:cs="Arial"/>
                <w:sz w:val="16"/>
                <w:szCs w:val="16"/>
              </w:rPr>
              <w:t>0.71</w:t>
            </w:r>
          </w:p>
        </w:tc>
      </w:tr>
      <w:tr w:rsidR="00381066" w14:paraId="7235C6BD" w14:textId="77777777" w:rsidTr="00AF0A82">
        <w:trPr>
          <w:trHeight w:val="288"/>
          <w:jc w:val="center"/>
        </w:trPr>
        <w:tc>
          <w:tcPr>
            <w:tcW w:w="1363" w:type="dxa"/>
            <w:vAlign w:val="center"/>
          </w:tcPr>
          <w:p w14:paraId="4B26B3F4" w14:textId="77777777" w:rsidR="00381066" w:rsidRDefault="00381066" w:rsidP="00713829">
            <w:pPr>
              <w:tabs>
                <w:tab w:val="left" w:pos="1080"/>
              </w:tabs>
              <w:ind w:right="-108"/>
              <w:jc w:val="center"/>
              <w:rPr>
                <w:rFonts w:cs="Arial"/>
                <w:sz w:val="16"/>
                <w:szCs w:val="16"/>
              </w:rPr>
            </w:pPr>
            <w:r>
              <w:rPr>
                <w:rFonts w:cs="Arial"/>
                <w:sz w:val="16"/>
                <w:szCs w:val="16"/>
              </w:rPr>
              <w:t>2019</w:t>
            </w:r>
          </w:p>
        </w:tc>
        <w:tc>
          <w:tcPr>
            <w:tcW w:w="720" w:type="dxa"/>
          </w:tcPr>
          <w:p w14:paraId="26D26B43" w14:textId="77777777" w:rsidR="00381066" w:rsidRPr="00E77E6C" w:rsidRDefault="00BC07FE" w:rsidP="00713829">
            <w:pPr>
              <w:jc w:val="center"/>
              <w:rPr>
                <w:sz w:val="16"/>
                <w:szCs w:val="16"/>
              </w:rPr>
            </w:pPr>
            <w:r>
              <w:rPr>
                <w:sz w:val="16"/>
                <w:szCs w:val="16"/>
              </w:rPr>
              <w:t>190.7</w:t>
            </w:r>
          </w:p>
        </w:tc>
        <w:tc>
          <w:tcPr>
            <w:tcW w:w="720" w:type="dxa"/>
          </w:tcPr>
          <w:p w14:paraId="7169B816" w14:textId="77777777" w:rsidR="00381066" w:rsidRPr="00E77E6C" w:rsidRDefault="00BC07FE" w:rsidP="00713829">
            <w:pPr>
              <w:jc w:val="center"/>
              <w:rPr>
                <w:sz w:val="16"/>
                <w:szCs w:val="16"/>
              </w:rPr>
            </w:pPr>
            <w:r>
              <w:rPr>
                <w:sz w:val="16"/>
                <w:szCs w:val="16"/>
              </w:rPr>
              <w:t>185.9</w:t>
            </w:r>
          </w:p>
        </w:tc>
        <w:tc>
          <w:tcPr>
            <w:tcW w:w="720" w:type="dxa"/>
          </w:tcPr>
          <w:p w14:paraId="7FC82085" w14:textId="77777777" w:rsidR="00381066" w:rsidRPr="00E77E6C" w:rsidRDefault="00BC07FE" w:rsidP="00713829">
            <w:pPr>
              <w:jc w:val="center"/>
              <w:rPr>
                <w:sz w:val="16"/>
                <w:szCs w:val="16"/>
              </w:rPr>
            </w:pPr>
            <w:r>
              <w:rPr>
                <w:sz w:val="16"/>
                <w:szCs w:val="16"/>
              </w:rPr>
              <w:t>185.7</w:t>
            </w:r>
          </w:p>
        </w:tc>
        <w:tc>
          <w:tcPr>
            <w:tcW w:w="2160" w:type="dxa"/>
          </w:tcPr>
          <w:p w14:paraId="3B948A53" w14:textId="77777777" w:rsidR="00381066" w:rsidRDefault="00AF0A82" w:rsidP="00713829">
            <w:pPr>
              <w:jc w:val="center"/>
              <w:rPr>
                <w:rFonts w:cs="Arial"/>
                <w:sz w:val="16"/>
                <w:szCs w:val="16"/>
              </w:rPr>
            </w:pPr>
            <w:r>
              <w:rPr>
                <w:rFonts w:cs="Arial"/>
                <w:sz w:val="16"/>
                <w:szCs w:val="16"/>
              </w:rPr>
              <w:t>58,995 (50,215-68,863)</w:t>
            </w:r>
          </w:p>
        </w:tc>
        <w:tc>
          <w:tcPr>
            <w:tcW w:w="2064" w:type="dxa"/>
            <w:vAlign w:val="center"/>
          </w:tcPr>
          <w:p w14:paraId="4C8B5D4E" w14:textId="77777777" w:rsidR="00381066" w:rsidRDefault="00147A72" w:rsidP="00713829">
            <w:pPr>
              <w:jc w:val="center"/>
              <w:rPr>
                <w:rFonts w:cs="Arial"/>
                <w:sz w:val="16"/>
                <w:szCs w:val="16"/>
              </w:rPr>
            </w:pPr>
            <w:r>
              <w:rPr>
                <w:rFonts w:cs="Arial"/>
                <w:sz w:val="16"/>
                <w:szCs w:val="16"/>
              </w:rPr>
              <w:t>49,820 (33,790-70,970)</w:t>
            </w:r>
          </w:p>
        </w:tc>
        <w:tc>
          <w:tcPr>
            <w:tcW w:w="2160" w:type="dxa"/>
          </w:tcPr>
          <w:p w14:paraId="19875A4C" w14:textId="77777777" w:rsidR="00381066" w:rsidRDefault="00AF0A82" w:rsidP="00AF0A82">
            <w:pPr>
              <w:rPr>
                <w:rFonts w:cs="Arial"/>
                <w:sz w:val="16"/>
                <w:szCs w:val="16"/>
              </w:rPr>
            </w:pPr>
            <w:r>
              <w:rPr>
                <w:rFonts w:cs="Arial"/>
                <w:sz w:val="16"/>
                <w:szCs w:val="16"/>
              </w:rPr>
              <w:t>20,291 (16,940-24,109)</w:t>
            </w:r>
          </w:p>
        </w:tc>
        <w:tc>
          <w:tcPr>
            <w:tcW w:w="2160" w:type="dxa"/>
          </w:tcPr>
          <w:p w14:paraId="789FCABB" w14:textId="77777777" w:rsidR="00381066" w:rsidRDefault="00AF0A82" w:rsidP="00713829">
            <w:pPr>
              <w:jc w:val="center"/>
              <w:rPr>
                <w:rFonts w:cs="Arial"/>
                <w:sz w:val="16"/>
                <w:szCs w:val="16"/>
              </w:rPr>
            </w:pPr>
            <w:r>
              <w:rPr>
                <w:rFonts w:cs="Arial"/>
                <w:sz w:val="16"/>
                <w:szCs w:val="16"/>
              </w:rPr>
              <w:t>79,066 (69,072-90,091)</w:t>
            </w:r>
          </w:p>
        </w:tc>
        <w:tc>
          <w:tcPr>
            <w:tcW w:w="1350" w:type="dxa"/>
            <w:vAlign w:val="center"/>
          </w:tcPr>
          <w:p w14:paraId="25315FD2" w14:textId="77777777" w:rsidR="00381066" w:rsidRDefault="00381066" w:rsidP="00713829">
            <w:pPr>
              <w:jc w:val="center"/>
              <w:rPr>
                <w:rFonts w:cs="Arial"/>
                <w:sz w:val="16"/>
                <w:szCs w:val="16"/>
              </w:rPr>
            </w:pPr>
            <w:r>
              <w:rPr>
                <w:rFonts w:cs="Arial"/>
                <w:sz w:val="16"/>
                <w:szCs w:val="16"/>
              </w:rPr>
              <w:t>0.71</w:t>
            </w:r>
          </w:p>
        </w:tc>
      </w:tr>
      <w:tr w:rsidR="00AF0A82" w14:paraId="3AD7F2BC" w14:textId="77777777" w:rsidTr="006865D1">
        <w:trPr>
          <w:trHeight w:val="288"/>
          <w:jc w:val="center"/>
        </w:trPr>
        <w:tc>
          <w:tcPr>
            <w:tcW w:w="1363" w:type="dxa"/>
            <w:vAlign w:val="center"/>
          </w:tcPr>
          <w:p w14:paraId="14163D7E" w14:textId="77777777" w:rsidR="00AF0A82" w:rsidRDefault="00AF0A82" w:rsidP="00AF0A82">
            <w:pPr>
              <w:tabs>
                <w:tab w:val="left" w:pos="1080"/>
              </w:tabs>
              <w:ind w:right="-108"/>
              <w:jc w:val="center"/>
              <w:rPr>
                <w:rFonts w:cs="Arial"/>
                <w:sz w:val="16"/>
                <w:szCs w:val="16"/>
              </w:rPr>
            </w:pPr>
            <w:r>
              <w:rPr>
                <w:rFonts w:cs="Arial"/>
                <w:sz w:val="16"/>
                <w:szCs w:val="16"/>
              </w:rPr>
              <w:t>2020</w:t>
            </w:r>
          </w:p>
        </w:tc>
        <w:tc>
          <w:tcPr>
            <w:tcW w:w="720" w:type="dxa"/>
          </w:tcPr>
          <w:p w14:paraId="3441D5ED" w14:textId="34D3ECA4" w:rsidR="00AF0A82" w:rsidRPr="00E77E6C" w:rsidRDefault="00E13350" w:rsidP="00AF0A82">
            <w:pPr>
              <w:jc w:val="center"/>
              <w:rPr>
                <w:sz w:val="16"/>
                <w:szCs w:val="16"/>
              </w:rPr>
            </w:pPr>
            <w:r>
              <w:rPr>
                <w:sz w:val="16"/>
                <w:szCs w:val="16"/>
              </w:rPr>
              <w:t>180.9</w:t>
            </w:r>
          </w:p>
        </w:tc>
        <w:tc>
          <w:tcPr>
            <w:tcW w:w="720" w:type="dxa"/>
          </w:tcPr>
          <w:p w14:paraId="5CB8C60E" w14:textId="49C2C3E4" w:rsidR="00AF0A82" w:rsidRPr="00E77E6C" w:rsidRDefault="00E13350" w:rsidP="00AF0A82">
            <w:pPr>
              <w:jc w:val="center"/>
              <w:rPr>
                <w:sz w:val="16"/>
                <w:szCs w:val="16"/>
              </w:rPr>
            </w:pPr>
            <w:r>
              <w:rPr>
                <w:sz w:val="16"/>
                <w:szCs w:val="16"/>
              </w:rPr>
              <w:t>170.3</w:t>
            </w:r>
          </w:p>
        </w:tc>
        <w:tc>
          <w:tcPr>
            <w:tcW w:w="720" w:type="dxa"/>
          </w:tcPr>
          <w:p w14:paraId="3792E293" w14:textId="6A2C2956" w:rsidR="00AF0A82" w:rsidRPr="00E77E6C" w:rsidRDefault="00E13350" w:rsidP="00AF0A82">
            <w:pPr>
              <w:jc w:val="center"/>
              <w:rPr>
                <w:sz w:val="16"/>
                <w:szCs w:val="16"/>
              </w:rPr>
            </w:pPr>
            <w:r>
              <w:rPr>
                <w:sz w:val="16"/>
                <w:szCs w:val="16"/>
              </w:rPr>
              <w:t>203.0</w:t>
            </w:r>
          </w:p>
        </w:tc>
        <w:tc>
          <w:tcPr>
            <w:tcW w:w="2160" w:type="dxa"/>
          </w:tcPr>
          <w:p w14:paraId="190AF2ED" w14:textId="276C5F9C" w:rsidR="00AF0A82" w:rsidRDefault="006865D1" w:rsidP="00AF0A82">
            <w:pPr>
              <w:jc w:val="center"/>
              <w:rPr>
                <w:rFonts w:cs="Arial"/>
                <w:sz w:val="16"/>
                <w:szCs w:val="16"/>
              </w:rPr>
            </w:pPr>
            <w:r>
              <w:rPr>
                <w:sz w:val="16"/>
                <w:szCs w:val="16"/>
              </w:rPr>
              <w:t>58,438 (49,759-68,189)</w:t>
            </w:r>
          </w:p>
        </w:tc>
        <w:tc>
          <w:tcPr>
            <w:tcW w:w="2064" w:type="dxa"/>
            <w:vAlign w:val="center"/>
          </w:tcPr>
          <w:p w14:paraId="5416398D" w14:textId="10F2FC6D" w:rsidR="00AF0A82" w:rsidRDefault="00A2400F" w:rsidP="00AF0A82">
            <w:pPr>
              <w:jc w:val="center"/>
              <w:rPr>
                <w:rFonts w:cs="Arial"/>
                <w:sz w:val="16"/>
                <w:szCs w:val="16"/>
              </w:rPr>
            </w:pPr>
            <w:r>
              <w:rPr>
                <w:rFonts w:cs="Arial"/>
                <w:sz w:val="16"/>
                <w:szCs w:val="16"/>
              </w:rPr>
              <w:t>74,280 (49,300-107,400</w:t>
            </w:r>
            <w:r w:rsidR="00E63728">
              <w:rPr>
                <w:rFonts w:cs="Arial"/>
                <w:sz w:val="16"/>
                <w:szCs w:val="16"/>
              </w:rPr>
              <w:t>)</w:t>
            </w:r>
          </w:p>
        </w:tc>
        <w:tc>
          <w:tcPr>
            <w:tcW w:w="2160" w:type="dxa"/>
          </w:tcPr>
          <w:p w14:paraId="73AAACB0" w14:textId="024E373B" w:rsidR="00AF0A82" w:rsidRDefault="006865D1" w:rsidP="006865D1">
            <w:pPr>
              <w:rPr>
                <w:rFonts w:cs="Arial"/>
                <w:sz w:val="16"/>
                <w:szCs w:val="16"/>
              </w:rPr>
            </w:pPr>
            <w:r>
              <w:rPr>
                <w:rFonts w:cs="Arial"/>
                <w:sz w:val="16"/>
                <w:szCs w:val="16"/>
              </w:rPr>
              <w:t>19,107 (16,235-22,339)</w:t>
            </w:r>
          </w:p>
        </w:tc>
        <w:tc>
          <w:tcPr>
            <w:tcW w:w="2160" w:type="dxa"/>
          </w:tcPr>
          <w:p w14:paraId="75AFCD4D" w14:textId="6D6120CA" w:rsidR="00AF0A82" w:rsidRDefault="006865D1" w:rsidP="00AF0A82">
            <w:pPr>
              <w:jc w:val="center"/>
              <w:rPr>
                <w:rFonts w:cs="Arial"/>
                <w:sz w:val="16"/>
                <w:szCs w:val="16"/>
              </w:rPr>
            </w:pPr>
            <w:r>
              <w:rPr>
                <w:rFonts w:cs="Arial"/>
                <w:sz w:val="16"/>
                <w:szCs w:val="16"/>
              </w:rPr>
              <w:t>77,748 (67,706-88.852)</w:t>
            </w:r>
          </w:p>
        </w:tc>
        <w:tc>
          <w:tcPr>
            <w:tcW w:w="1350" w:type="dxa"/>
            <w:vAlign w:val="center"/>
          </w:tcPr>
          <w:p w14:paraId="7463FC6E" w14:textId="77777777" w:rsidR="00AF0A82" w:rsidRDefault="00AE70D1" w:rsidP="00AF0A82">
            <w:pPr>
              <w:jc w:val="center"/>
              <w:rPr>
                <w:rFonts w:cs="Arial"/>
                <w:sz w:val="16"/>
                <w:szCs w:val="16"/>
              </w:rPr>
            </w:pPr>
            <w:r>
              <w:rPr>
                <w:rFonts w:cs="Arial"/>
                <w:sz w:val="16"/>
                <w:szCs w:val="16"/>
              </w:rPr>
              <w:t>0.70</w:t>
            </w:r>
          </w:p>
        </w:tc>
      </w:tr>
      <w:tr w:rsidR="006865D1" w14:paraId="62FC163B" w14:textId="77777777" w:rsidTr="00713829">
        <w:trPr>
          <w:trHeight w:val="288"/>
          <w:jc w:val="center"/>
        </w:trPr>
        <w:tc>
          <w:tcPr>
            <w:tcW w:w="1363" w:type="dxa"/>
            <w:tcBorders>
              <w:bottom w:val="single" w:sz="12" w:space="0" w:color="auto"/>
            </w:tcBorders>
            <w:vAlign w:val="center"/>
          </w:tcPr>
          <w:p w14:paraId="6067DAF4" w14:textId="1EAF703A" w:rsidR="006865D1" w:rsidRDefault="006865D1" w:rsidP="00AF0A82">
            <w:pPr>
              <w:tabs>
                <w:tab w:val="left" w:pos="1080"/>
              </w:tabs>
              <w:ind w:right="-108"/>
              <w:jc w:val="center"/>
              <w:rPr>
                <w:rFonts w:cs="Arial"/>
                <w:sz w:val="16"/>
                <w:szCs w:val="16"/>
              </w:rPr>
            </w:pPr>
            <w:r>
              <w:rPr>
                <w:rFonts w:cs="Arial"/>
                <w:sz w:val="16"/>
                <w:szCs w:val="16"/>
              </w:rPr>
              <w:t>2021</w:t>
            </w:r>
          </w:p>
        </w:tc>
        <w:tc>
          <w:tcPr>
            <w:tcW w:w="720" w:type="dxa"/>
            <w:tcBorders>
              <w:bottom w:val="single" w:sz="12" w:space="0" w:color="auto"/>
            </w:tcBorders>
          </w:tcPr>
          <w:p w14:paraId="0B479A3C" w14:textId="3AB8A122" w:rsidR="006865D1" w:rsidRDefault="006865D1" w:rsidP="00AF0A82">
            <w:pPr>
              <w:jc w:val="center"/>
              <w:rPr>
                <w:sz w:val="16"/>
                <w:szCs w:val="16"/>
              </w:rPr>
            </w:pPr>
            <w:proofErr w:type="spellStart"/>
            <w:r>
              <w:rPr>
                <w:sz w:val="16"/>
                <w:szCs w:val="16"/>
              </w:rPr>
              <w:t>na</w:t>
            </w:r>
            <w:proofErr w:type="spellEnd"/>
          </w:p>
        </w:tc>
        <w:tc>
          <w:tcPr>
            <w:tcW w:w="720" w:type="dxa"/>
            <w:tcBorders>
              <w:bottom w:val="single" w:sz="12" w:space="0" w:color="auto"/>
            </w:tcBorders>
          </w:tcPr>
          <w:p w14:paraId="54F4B03C" w14:textId="533147AA" w:rsidR="006865D1" w:rsidRDefault="006865D1" w:rsidP="00AF0A82">
            <w:pPr>
              <w:jc w:val="center"/>
              <w:rPr>
                <w:sz w:val="16"/>
                <w:szCs w:val="16"/>
              </w:rPr>
            </w:pPr>
            <w:proofErr w:type="spellStart"/>
            <w:r>
              <w:rPr>
                <w:sz w:val="16"/>
                <w:szCs w:val="16"/>
              </w:rPr>
              <w:t>na</w:t>
            </w:r>
            <w:proofErr w:type="spellEnd"/>
          </w:p>
        </w:tc>
        <w:tc>
          <w:tcPr>
            <w:tcW w:w="720" w:type="dxa"/>
            <w:tcBorders>
              <w:bottom w:val="single" w:sz="12" w:space="0" w:color="auto"/>
            </w:tcBorders>
          </w:tcPr>
          <w:p w14:paraId="4A19CFBA" w14:textId="2DE8D524" w:rsidR="006865D1" w:rsidRDefault="006865D1" w:rsidP="00AF0A82">
            <w:pPr>
              <w:jc w:val="center"/>
              <w:rPr>
                <w:sz w:val="16"/>
                <w:szCs w:val="16"/>
              </w:rPr>
            </w:pPr>
            <w:proofErr w:type="spellStart"/>
            <w:r>
              <w:rPr>
                <w:sz w:val="16"/>
                <w:szCs w:val="16"/>
              </w:rPr>
              <w:t>na</w:t>
            </w:r>
            <w:proofErr w:type="spellEnd"/>
          </w:p>
        </w:tc>
        <w:tc>
          <w:tcPr>
            <w:tcW w:w="2160" w:type="dxa"/>
            <w:tcBorders>
              <w:bottom w:val="single" w:sz="12" w:space="0" w:color="auto"/>
            </w:tcBorders>
          </w:tcPr>
          <w:p w14:paraId="5B42FBEB" w14:textId="62D1C1F6" w:rsidR="006865D1" w:rsidRDefault="006865D1" w:rsidP="00AF0A82">
            <w:pPr>
              <w:jc w:val="center"/>
              <w:rPr>
                <w:sz w:val="16"/>
                <w:szCs w:val="16"/>
              </w:rPr>
            </w:pPr>
            <w:proofErr w:type="spellStart"/>
            <w:r>
              <w:rPr>
                <w:sz w:val="16"/>
                <w:szCs w:val="16"/>
              </w:rPr>
              <w:t>na</w:t>
            </w:r>
            <w:proofErr w:type="spellEnd"/>
          </w:p>
        </w:tc>
        <w:tc>
          <w:tcPr>
            <w:tcW w:w="2064" w:type="dxa"/>
            <w:tcBorders>
              <w:bottom w:val="single" w:sz="12" w:space="0" w:color="auto"/>
            </w:tcBorders>
            <w:vAlign w:val="center"/>
          </w:tcPr>
          <w:p w14:paraId="33C74F0C" w14:textId="0480E175" w:rsidR="006865D1" w:rsidRDefault="00513876" w:rsidP="00AF0A82">
            <w:pPr>
              <w:jc w:val="center"/>
              <w:rPr>
                <w:rFonts w:cs="Arial"/>
                <w:sz w:val="16"/>
                <w:szCs w:val="16"/>
              </w:rPr>
            </w:pPr>
            <w:r>
              <w:rPr>
                <w:rFonts w:cs="Arial"/>
                <w:sz w:val="16"/>
                <w:szCs w:val="16"/>
              </w:rPr>
              <w:t>79,870 (52760-115,700)</w:t>
            </w:r>
          </w:p>
        </w:tc>
        <w:tc>
          <w:tcPr>
            <w:tcW w:w="2160" w:type="dxa"/>
            <w:tcBorders>
              <w:bottom w:val="single" w:sz="12" w:space="0" w:color="auto"/>
            </w:tcBorders>
          </w:tcPr>
          <w:p w14:paraId="00304FB0" w14:textId="6E1DAEB4" w:rsidR="006865D1" w:rsidRDefault="006865D1" w:rsidP="00AF0A82">
            <w:pPr>
              <w:jc w:val="center"/>
              <w:rPr>
                <w:rFonts w:cs="Arial"/>
                <w:sz w:val="16"/>
                <w:szCs w:val="16"/>
              </w:rPr>
            </w:pPr>
            <w:proofErr w:type="spellStart"/>
            <w:r>
              <w:rPr>
                <w:rFonts w:cs="Arial"/>
                <w:sz w:val="16"/>
                <w:szCs w:val="16"/>
              </w:rPr>
              <w:t>na</w:t>
            </w:r>
            <w:proofErr w:type="spellEnd"/>
          </w:p>
        </w:tc>
        <w:tc>
          <w:tcPr>
            <w:tcW w:w="2160" w:type="dxa"/>
            <w:tcBorders>
              <w:bottom w:val="single" w:sz="12" w:space="0" w:color="auto"/>
            </w:tcBorders>
          </w:tcPr>
          <w:p w14:paraId="586DBB9F" w14:textId="520B4EA1" w:rsidR="006865D1" w:rsidRDefault="006865D1" w:rsidP="00AF0A82">
            <w:pPr>
              <w:jc w:val="center"/>
              <w:rPr>
                <w:rFonts w:cs="Arial"/>
                <w:sz w:val="16"/>
                <w:szCs w:val="16"/>
              </w:rPr>
            </w:pPr>
            <w:proofErr w:type="spellStart"/>
            <w:r>
              <w:rPr>
                <w:rFonts w:cs="Arial"/>
                <w:sz w:val="16"/>
                <w:szCs w:val="16"/>
              </w:rPr>
              <w:t>na</w:t>
            </w:r>
            <w:proofErr w:type="spellEnd"/>
          </w:p>
        </w:tc>
        <w:tc>
          <w:tcPr>
            <w:tcW w:w="1350" w:type="dxa"/>
            <w:tcBorders>
              <w:bottom w:val="single" w:sz="12" w:space="0" w:color="auto"/>
            </w:tcBorders>
            <w:vAlign w:val="center"/>
          </w:tcPr>
          <w:p w14:paraId="04C3B4CF" w14:textId="071531E6" w:rsidR="006865D1" w:rsidRDefault="00863EAD" w:rsidP="00AF0A82">
            <w:pPr>
              <w:jc w:val="center"/>
              <w:rPr>
                <w:rFonts w:cs="Arial"/>
                <w:sz w:val="16"/>
                <w:szCs w:val="16"/>
              </w:rPr>
            </w:pPr>
            <w:r>
              <w:rPr>
                <w:rFonts w:cs="Arial"/>
                <w:sz w:val="16"/>
                <w:szCs w:val="16"/>
              </w:rPr>
              <w:t>0.70</w:t>
            </w:r>
          </w:p>
        </w:tc>
      </w:tr>
    </w:tbl>
    <w:p w14:paraId="0987E9FF" w14:textId="33092EEC" w:rsidR="00381066" w:rsidRDefault="00381066" w:rsidP="003A5387">
      <w:pPr>
        <w:pStyle w:val="Caption-Table"/>
      </w:pPr>
      <w:r>
        <w:br w:type="page"/>
      </w:r>
      <w:r w:rsidR="00C36F3D">
        <w:lastRenderedPageBreak/>
        <w:t>Table 7</w:t>
      </w:r>
      <w:r>
        <w:t xml:space="preserve">. Estimated snow crab commercial biomass (t, mean and </w:t>
      </w:r>
      <w:r w:rsidR="008A504C">
        <w:t>95% confidence interval) for the 2021</w:t>
      </w:r>
      <w:r>
        <w:t xml:space="preserve"> </w:t>
      </w:r>
      <w:r w:rsidR="008A504C">
        <w:t xml:space="preserve">fishery </w:t>
      </w:r>
      <w:r>
        <w:t>using kriging with external drift for the southern Gulf overall, by management areas 12, 19, 12E and 12F, and in buffer zones based on the</w:t>
      </w:r>
      <w:r w:rsidR="008A504C">
        <w:t xml:space="preserve"> 2020</w:t>
      </w:r>
      <w:r>
        <w:t xml:space="preserve"> trawl survey data.</w:t>
      </w:r>
    </w:p>
    <w:tbl>
      <w:tblPr>
        <w:tblW w:w="10620" w:type="dxa"/>
        <w:jc w:val="center"/>
        <w:tblLayout w:type="fixed"/>
        <w:tblLook w:val="0000" w:firstRow="0" w:lastRow="0" w:firstColumn="0" w:lastColumn="0" w:noHBand="0" w:noVBand="0"/>
      </w:tblPr>
      <w:tblGrid>
        <w:gridCol w:w="3420"/>
        <w:gridCol w:w="2520"/>
        <w:gridCol w:w="1980"/>
        <w:gridCol w:w="2700"/>
      </w:tblGrid>
      <w:tr w:rsidR="00381066" w14:paraId="58487403" w14:textId="77777777" w:rsidTr="00713829">
        <w:trPr>
          <w:trHeight w:val="220"/>
          <w:tblHeader/>
          <w:jc w:val="center"/>
        </w:trPr>
        <w:tc>
          <w:tcPr>
            <w:tcW w:w="3420"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2520"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4680"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 xml:space="preserve">Commercial </w:t>
            </w:r>
            <w:proofErr w:type="spellStart"/>
            <w:r>
              <w:rPr>
                <w:rFonts w:cs="Arial"/>
                <w:sz w:val="20"/>
                <w:lang w:val="fr-CA"/>
              </w:rPr>
              <w:t>biomass</w:t>
            </w:r>
            <w:proofErr w:type="spellEnd"/>
            <w:r>
              <w:rPr>
                <w:rFonts w:cs="Arial"/>
                <w:sz w:val="20"/>
                <w:lang w:val="fr-CA"/>
              </w:rPr>
              <w:t xml:space="preserve"> (t)</w:t>
            </w:r>
          </w:p>
        </w:tc>
      </w:tr>
      <w:tr w:rsidR="00381066" w14:paraId="34B348AC" w14:textId="77777777" w:rsidTr="00713829">
        <w:trPr>
          <w:trHeight w:val="354"/>
          <w:tblHeader/>
          <w:jc w:val="center"/>
        </w:trPr>
        <w:tc>
          <w:tcPr>
            <w:tcW w:w="3420"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2520"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980"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2700" w:type="dxa"/>
            <w:tcBorders>
              <w:top w:val="single" w:sz="6" w:space="0" w:color="auto"/>
              <w:bottom w:val="single" w:sz="6" w:space="0" w:color="auto"/>
            </w:tcBorders>
            <w:vAlign w:val="center"/>
          </w:tcPr>
          <w:p w14:paraId="0A9296E3" w14:textId="77777777" w:rsidR="00381066" w:rsidRDefault="00381066" w:rsidP="00713829">
            <w:pPr>
              <w:jc w:val="center"/>
              <w:rPr>
                <w:rFonts w:cs="Arial"/>
                <w:sz w:val="20"/>
                <w:lang w:val="fr-CA"/>
              </w:rPr>
            </w:pPr>
            <w:r>
              <w:rPr>
                <w:rFonts w:cs="Arial"/>
                <w:sz w:val="20"/>
                <w:lang w:val="fr-CA"/>
              </w:rPr>
              <w:t xml:space="preserve">95% confidence </w:t>
            </w:r>
            <w:proofErr w:type="spellStart"/>
            <w:r>
              <w:rPr>
                <w:rFonts w:cs="Arial"/>
                <w:sz w:val="20"/>
                <w:lang w:val="fr-CA"/>
              </w:rPr>
              <w:t>interval</w:t>
            </w:r>
            <w:proofErr w:type="spellEnd"/>
          </w:p>
        </w:tc>
      </w:tr>
      <w:tr w:rsidR="00381066" w14:paraId="518D37BA" w14:textId="77777777" w:rsidTr="00713829">
        <w:trPr>
          <w:trHeight w:val="227"/>
          <w:jc w:val="center"/>
        </w:trPr>
        <w:tc>
          <w:tcPr>
            <w:tcW w:w="3420"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2520"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980" w:type="dxa"/>
            <w:tcBorders>
              <w:top w:val="single" w:sz="6" w:space="0" w:color="auto"/>
              <w:bottom w:val="dashSmallGap" w:sz="4" w:space="0" w:color="auto"/>
            </w:tcBorders>
            <w:vAlign w:val="center"/>
          </w:tcPr>
          <w:p w14:paraId="59FAE3FF" w14:textId="6CC4A9A4" w:rsidR="00381066" w:rsidRDefault="006865D1" w:rsidP="00713829">
            <w:pPr>
              <w:jc w:val="center"/>
              <w:rPr>
                <w:rFonts w:cs="Arial"/>
                <w:sz w:val="20"/>
              </w:rPr>
            </w:pPr>
            <w:r>
              <w:rPr>
                <w:rFonts w:cs="Arial"/>
                <w:sz w:val="20"/>
              </w:rPr>
              <w:t>77,748</w:t>
            </w:r>
          </w:p>
        </w:tc>
        <w:tc>
          <w:tcPr>
            <w:tcW w:w="2700" w:type="dxa"/>
            <w:tcBorders>
              <w:top w:val="single" w:sz="6" w:space="0" w:color="auto"/>
              <w:bottom w:val="dashSmallGap" w:sz="4" w:space="0" w:color="auto"/>
            </w:tcBorders>
            <w:vAlign w:val="center"/>
          </w:tcPr>
          <w:p w14:paraId="0909A1B4" w14:textId="6AB042F0" w:rsidR="00381066" w:rsidRDefault="00381066" w:rsidP="006865D1">
            <w:pPr>
              <w:jc w:val="center"/>
              <w:rPr>
                <w:rFonts w:cs="Arial"/>
                <w:sz w:val="20"/>
              </w:rPr>
            </w:pPr>
            <w:r>
              <w:rPr>
                <w:rFonts w:cs="Arial"/>
                <w:sz w:val="20"/>
              </w:rPr>
              <w:t>(</w:t>
            </w:r>
            <w:r w:rsidR="006865D1">
              <w:rPr>
                <w:rFonts w:cs="Arial"/>
                <w:sz w:val="20"/>
              </w:rPr>
              <w:t>67,706</w:t>
            </w:r>
            <w:r>
              <w:rPr>
                <w:rFonts w:cs="Arial"/>
                <w:sz w:val="20"/>
              </w:rPr>
              <w:t>-</w:t>
            </w:r>
            <w:r w:rsidR="006865D1">
              <w:rPr>
                <w:rFonts w:cs="Arial"/>
                <w:sz w:val="20"/>
              </w:rPr>
              <w:t>88,852</w:t>
            </w:r>
            <w:r>
              <w:rPr>
                <w:rFonts w:cs="Arial"/>
                <w:sz w:val="20"/>
              </w:rPr>
              <w:t>)</w:t>
            </w:r>
          </w:p>
        </w:tc>
      </w:tr>
      <w:tr w:rsidR="00381066" w14:paraId="2C951939" w14:textId="77777777" w:rsidTr="00713829">
        <w:trPr>
          <w:trHeight w:val="227"/>
          <w:jc w:val="center"/>
        </w:trPr>
        <w:tc>
          <w:tcPr>
            <w:tcW w:w="3420"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2520"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980" w:type="dxa"/>
            <w:tcBorders>
              <w:top w:val="dashSmallGap" w:sz="4" w:space="0" w:color="auto"/>
            </w:tcBorders>
          </w:tcPr>
          <w:p w14:paraId="02C47274" w14:textId="6BA372E7" w:rsidR="00381066" w:rsidRDefault="00026F94" w:rsidP="00713829">
            <w:pPr>
              <w:jc w:val="center"/>
              <w:rPr>
                <w:rFonts w:cs="Arial"/>
                <w:sz w:val="20"/>
              </w:rPr>
            </w:pPr>
            <w:r>
              <w:rPr>
                <w:rFonts w:cs="Arial"/>
                <w:bCs/>
                <w:sz w:val="20"/>
              </w:rPr>
              <w:t>62</w:t>
            </w:r>
            <w:r w:rsidR="006865D1">
              <w:rPr>
                <w:rFonts w:cs="Arial"/>
                <w:bCs/>
                <w:sz w:val="20"/>
              </w:rPr>
              <w:t>,422</w:t>
            </w:r>
          </w:p>
        </w:tc>
        <w:tc>
          <w:tcPr>
            <w:tcW w:w="2700" w:type="dxa"/>
            <w:tcBorders>
              <w:top w:val="dashSmallGap" w:sz="4" w:space="0" w:color="auto"/>
            </w:tcBorders>
          </w:tcPr>
          <w:p w14:paraId="45677234" w14:textId="6EB66D65" w:rsidR="00381066" w:rsidRDefault="00381066" w:rsidP="006865D1">
            <w:pPr>
              <w:jc w:val="center"/>
              <w:rPr>
                <w:rFonts w:cs="Arial"/>
                <w:sz w:val="20"/>
              </w:rPr>
            </w:pPr>
            <w:r>
              <w:rPr>
                <w:rFonts w:cs="Arial"/>
                <w:sz w:val="20"/>
              </w:rPr>
              <w:t>(</w:t>
            </w:r>
            <w:r w:rsidR="006865D1">
              <w:rPr>
                <w:rFonts w:cs="Arial"/>
                <w:sz w:val="20"/>
              </w:rPr>
              <w:t xml:space="preserve">53,667 </w:t>
            </w:r>
            <w:r>
              <w:rPr>
                <w:rFonts w:cs="Arial"/>
                <w:sz w:val="20"/>
              </w:rPr>
              <w:t>-</w:t>
            </w:r>
            <w:r w:rsidR="006865D1">
              <w:rPr>
                <w:rFonts w:cs="Arial"/>
                <w:sz w:val="20"/>
              </w:rPr>
              <w:t>72,190</w:t>
            </w:r>
            <w:r>
              <w:rPr>
                <w:rFonts w:cs="Arial"/>
                <w:sz w:val="20"/>
              </w:rPr>
              <w:t>)</w:t>
            </w:r>
          </w:p>
        </w:tc>
      </w:tr>
      <w:tr w:rsidR="00381066" w14:paraId="2314C950" w14:textId="77777777" w:rsidTr="00713829">
        <w:trPr>
          <w:trHeight w:val="227"/>
          <w:jc w:val="center"/>
        </w:trPr>
        <w:tc>
          <w:tcPr>
            <w:tcW w:w="3420"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2520"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980" w:type="dxa"/>
          </w:tcPr>
          <w:p w14:paraId="1CE67613" w14:textId="7A856432" w:rsidR="00381066" w:rsidRDefault="006865D1" w:rsidP="00713829">
            <w:pPr>
              <w:jc w:val="center"/>
              <w:rPr>
                <w:rFonts w:cs="Arial"/>
                <w:sz w:val="20"/>
              </w:rPr>
            </w:pPr>
            <w:r>
              <w:rPr>
                <w:rFonts w:cs="Arial"/>
                <w:bCs/>
                <w:sz w:val="20"/>
              </w:rPr>
              <w:t>6,897</w:t>
            </w:r>
          </w:p>
        </w:tc>
        <w:tc>
          <w:tcPr>
            <w:tcW w:w="2700" w:type="dxa"/>
          </w:tcPr>
          <w:p w14:paraId="504C8846" w14:textId="674B534C" w:rsidR="00381066" w:rsidRDefault="00381066" w:rsidP="006865D1">
            <w:pPr>
              <w:jc w:val="center"/>
              <w:rPr>
                <w:rFonts w:cs="Arial"/>
                <w:sz w:val="20"/>
              </w:rPr>
            </w:pPr>
            <w:r>
              <w:rPr>
                <w:rFonts w:cs="Arial"/>
                <w:sz w:val="20"/>
              </w:rPr>
              <w:t>(</w:t>
            </w:r>
            <w:r w:rsidR="006865D1">
              <w:rPr>
                <w:rFonts w:cs="Arial"/>
                <w:sz w:val="20"/>
              </w:rPr>
              <w:t>5,011</w:t>
            </w:r>
            <w:r>
              <w:rPr>
                <w:rFonts w:cs="Arial"/>
                <w:sz w:val="20"/>
              </w:rPr>
              <w:t>-</w:t>
            </w:r>
            <w:r w:rsidR="006865D1">
              <w:rPr>
                <w:rFonts w:cs="Arial"/>
                <w:sz w:val="20"/>
              </w:rPr>
              <w:t>9,261</w:t>
            </w:r>
            <w:r>
              <w:rPr>
                <w:rFonts w:cs="Arial"/>
                <w:sz w:val="20"/>
              </w:rPr>
              <w:t>)</w:t>
            </w:r>
          </w:p>
        </w:tc>
      </w:tr>
      <w:tr w:rsidR="00381066" w14:paraId="6DBE031B" w14:textId="77777777" w:rsidTr="00713829">
        <w:trPr>
          <w:trHeight w:val="227"/>
          <w:jc w:val="center"/>
        </w:trPr>
        <w:tc>
          <w:tcPr>
            <w:tcW w:w="3420"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2520"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980" w:type="dxa"/>
          </w:tcPr>
          <w:p w14:paraId="56D3DB31" w14:textId="6F2898D0" w:rsidR="00381066" w:rsidRDefault="006865D1" w:rsidP="00713829">
            <w:pPr>
              <w:jc w:val="center"/>
              <w:rPr>
                <w:rFonts w:cs="Arial"/>
                <w:sz w:val="20"/>
              </w:rPr>
            </w:pPr>
            <w:r>
              <w:rPr>
                <w:rFonts w:cs="Arial"/>
                <w:bCs/>
                <w:sz w:val="20"/>
              </w:rPr>
              <w:t>687</w:t>
            </w:r>
          </w:p>
        </w:tc>
        <w:tc>
          <w:tcPr>
            <w:tcW w:w="2700" w:type="dxa"/>
          </w:tcPr>
          <w:p w14:paraId="188CD46C" w14:textId="39A991D0" w:rsidR="00381066" w:rsidRDefault="00381066" w:rsidP="00713829">
            <w:pPr>
              <w:jc w:val="center"/>
              <w:rPr>
                <w:rFonts w:cs="Arial"/>
                <w:sz w:val="20"/>
              </w:rPr>
            </w:pPr>
            <w:r>
              <w:rPr>
                <w:rFonts w:cs="Arial"/>
                <w:sz w:val="20"/>
              </w:rPr>
              <w:t>(</w:t>
            </w:r>
            <w:r w:rsidR="006865D1">
              <w:rPr>
                <w:rFonts w:cs="Arial"/>
                <w:sz w:val="20"/>
              </w:rPr>
              <w:t>86-2,579</w:t>
            </w:r>
            <w:r>
              <w:rPr>
                <w:rFonts w:cs="Arial"/>
                <w:sz w:val="20"/>
              </w:rPr>
              <w:t>)</w:t>
            </w:r>
          </w:p>
        </w:tc>
      </w:tr>
      <w:tr w:rsidR="00381066" w14:paraId="23FD913E" w14:textId="77777777" w:rsidTr="00713829">
        <w:trPr>
          <w:trHeight w:val="227"/>
          <w:jc w:val="center"/>
        </w:trPr>
        <w:tc>
          <w:tcPr>
            <w:tcW w:w="3420"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2520"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980" w:type="dxa"/>
            <w:tcBorders>
              <w:bottom w:val="dashed" w:sz="4" w:space="0" w:color="auto"/>
            </w:tcBorders>
          </w:tcPr>
          <w:p w14:paraId="692089DF" w14:textId="55E0D5C5" w:rsidR="00381066" w:rsidRDefault="006865D1" w:rsidP="00713829">
            <w:pPr>
              <w:jc w:val="center"/>
              <w:rPr>
                <w:rFonts w:cs="Arial"/>
                <w:sz w:val="20"/>
              </w:rPr>
            </w:pPr>
            <w:r>
              <w:rPr>
                <w:rFonts w:cs="Arial"/>
                <w:bCs/>
                <w:sz w:val="20"/>
              </w:rPr>
              <w:t>6,480</w:t>
            </w:r>
          </w:p>
        </w:tc>
        <w:tc>
          <w:tcPr>
            <w:tcW w:w="2700" w:type="dxa"/>
            <w:tcBorders>
              <w:bottom w:val="dashed" w:sz="4" w:space="0" w:color="auto"/>
            </w:tcBorders>
          </w:tcPr>
          <w:p w14:paraId="20562607" w14:textId="1997172F" w:rsidR="00381066" w:rsidRDefault="00381066" w:rsidP="006865D1">
            <w:pPr>
              <w:jc w:val="center"/>
              <w:rPr>
                <w:rFonts w:cs="Arial"/>
                <w:sz w:val="20"/>
              </w:rPr>
            </w:pPr>
            <w:r>
              <w:rPr>
                <w:rFonts w:cs="Arial"/>
                <w:sz w:val="20"/>
              </w:rPr>
              <w:t>(</w:t>
            </w:r>
            <w:r w:rsidR="006865D1">
              <w:rPr>
                <w:rFonts w:cs="Arial"/>
                <w:sz w:val="20"/>
              </w:rPr>
              <w:t>4,939</w:t>
            </w:r>
            <w:r>
              <w:rPr>
                <w:rFonts w:cs="Arial"/>
                <w:sz w:val="20"/>
              </w:rPr>
              <w:t>-</w:t>
            </w:r>
            <w:r w:rsidR="006865D1">
              <w:rPr>
                <w:rFonts w:cs="Arial"/>
                <w:sz w:val="20"/>
              </w:rPr>
              <w:t>8,350</w:t>
            </w:r>
            <w:r>
              <w:rPr>
                <w:rFonts w:cs="Arial"/>
                <w:sz w:val="20"/>
              </w:rPr>
              <w:t>)</w:t>
            </w:r>
          </w:p>
        </w:tc>
      </w:tr>
      <w:tr w:rsidR="00381066" w14:paraId="58F758C2" w14:textId="77777777" w:rsidTr="00713829">
        <w:trPr>
          <w:trHeight w:val="227"/>
          <w:jc w:val="center"/>
        </w:trPr>
        <w:tc>
          <w:tcPr>
            <w:tcW w:w="3420" w:type="dxa"/>
            <w:tcBorders>
              <w:top w:val="dashed" w:sz="4" w:space="0" w:color="auto"/>
              <w:bottom w:val="dashed" w:sz="4" w:space="0" w:color="auto"/>
            </w:tcBorders>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2520" w:type="dxa"/>
            <w:tcBorders>
              <w:top w:val="dashed" w:sz="4" w:space="0" w:color="auto"/>
              <w:bottom w:val="dashed" w:sz="4" w:space="0" w:color="auto"/>
            </w:tcBorders>
          </w:tcPr>
          <w:p w14:paraId="5E518919" w14:textId="77777777" w:rsidR="00381066" w:rsidRDefault="00F53EE7" w:rsidP="00713829">
            <w:pPr>
              <w:jc w:val="center"/>
              <w:rPr>
                <w:rFonts w:cs="Arial"/>
                <w:sz w:val="20"/>
                <w:lang w:val="fr-CA"/>
              </w:rPr>
            </w:pPr>
            <w:r>
              <w:rPr>
                <w:rFonts w:cs="Arial"/>
                <w:sz w:val="20"/>
                <w:lang w:val="fr-CA"/>
              </w:rPr>
              <w:t>56,750.7</w:t>
            </w:r>
          </w:p>
        </w:tc>
        <w:tc>
          <w:tcPr>
            <w:tcW w:w="1980" w:type="dxa"/>
            <w:tcBorders>
              <w:top w:val="dashed" w:sz="4" w:space="0" w:color="auto"/>
              <w:bottom w:val="dashed" w:sz="4" w:space="0" w:color="auto"/>
            </w:tcBorders>
          </w:tcPr>
          <w:p w14:paraId="7905626A" w14:textId="7AD18414" w:rsidR="00381066" w:rsidRDefault="00026F94" w:rsidP="00713829">
            <w:pPr>
              <w:jc w:val="center"/>
              <w:rPr>
                <w:rFonts w:cs="Arial"/>
                <w:bCs/>
                <w:sz w:val="20"/>
                <w:lang w:val="fr-CA"/>
              </w:rPr>
            </w:pPr>
            <w:r>
              <w:rPr>
                <w:rFonts w:cs="Arial"/>
                <w:bCs/>
                <w:sz w:val="20"/>
                <w:lang w:val="fr-CA"/>
              </w:rPr>
              <w:t>76</w:t>
            </w:r>
            <w:r w:rsidR="00726574">
              <w:rPr>
                <w:rFonts w:cs="Arial"/>
                <w:bCs/>
                <w:sz w:val="20"/>
                <w:lang w:val="fr-CA"/>
              </w:rPr>
              <w:t>,486</w:t>
            </w:r>
          </w:p>
        </w:tc>
        <w:tc>
          <w:tcPr>
            <w:tcW w:w="2700" w:type="dxa"/>
            <w:tcBorders>
              <w:top w:val="dashed" w:sz="4" w:space="0" w:color="auto"/>
              <w:bottom w:val="dashed" w:sz="4" w:space="0" w:color="auto"/>
            </w:tcBorders>
          </w:tcPr>
          <w:p w14:paraId="5E9D70A5" w14:textId="77777777" w:rsidR="00381066" w:rsidRDefault="00381066" w:rsidP="00713829">
            <w:pPr>
              <w:jc w:val="center"/>
              <w:rPr>
                <w:rFonts w:cs="Arial"/>
                <w:sz w:val="20"/>
                <w:lang w:val="fr-CA"/>
              </w:rPr>
            </w:pPr>
            <w:r>
              <w:rPr>
                <w:rFonts w:cs="Arial"/>
                <w:sz w:val="20"/>
                <w:lang w:val="fr-CA"/>
              </w:rPr>
              <w:t>na</w:t>
            </w:r>
          </w:p>
        </w:tc>
      </w:tr>
      <w:tr w:rsidR="00381066" w14:paraId="59D5C2F7" w14:textId="77777777" w:rsidTr="00713829">
        <w:trPr>
          <w:trHeight w:val="227"/>
          <w:jc w:val="center"/>
        </w:trPr>
        <w:tc>
          <w:tcPr>
            <w:tcW w:w="3420"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2520"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980" w:type="dxa"/>
            <w:tcBorders>
              <w:top w:val="dashed" w:sz="4" w:space="0" w:color="auto"/>
            </w:tcBorders>
          </w:tcPr>
          <w:p w14:paraId="19458749" w14:textId="4894B63B" w:rsidR="00381066" w:rsidRDefault="00106817" w:rsidP="00713829">
            <w:pPr>
              <w:jc w:val="center"/>
              <w:rPr>
                <w:rFonts w:cs="Arial"/>
                <w:bCs/>
                <w:sz w:val="20"/>
                <w:lang w:val="fr-CA"/>
              </w:rPr>
            </w:pPr>
            <w:r>
              <w:rPr>
                <w:rFonts w:cs="Arial"/>
                <w:bCs/>
                <w:sz w:val="20"/>
                <w:lang w:val="fr-CA"/>
              </w:rPr>
              <w:t>433</w:t>
            </w:r>
          </w:p>
        </w:tc>
        <w:tc>
          <w:tcPr>
            <w:tcW w:w="2700" w:type="dxa"/>
            <w:tcBorders>
              <w:top w:val="dashed" w:sz="4" w:space="0" w:color="auto"/>
            </w:tcBorders>
          </w:tcPr>
          <w:p w14:paraId="1B63AC4D" w14:textId="7FA23827" w:rsidR="00381066" w:rsidRDefault="00C367C4" w:rsidP="00C367C4">
            <w:pPr>
              <w:jc w:val="center"/>
              <w:rPr>
                <w:rFonts w:cs="Arial"/>
                <w:sz w:val="20"/>
                <w:lang w:val="fr-CA"/>
              </w:rPr>
            </w:pPr>
            <w:r>
              <w:rPr>
                <w:rFonts w:cs="Arial"/>
                <w:sz w:val="20"/>
                <w:lang w:val="fr-CA"/>
              </w:rPr>
              <w:t>(</w:t>
            </w:r>
            <w:r w:rsidR="00106817">
              <w:rPr>
                <w:rFonts w:cs="Arial"/>
                <w:sz w:val="20"/>
                <w:lang w:val="fr-CA"/>
              </w:rPr>
              <w:t>76</w:t>
            </w:r>
            <w:r w:rsidR="00381066">
              <w:rPr>
                <w:rFonts w:cs="Arial"/>
                <w:sz w:val="20"/>
                <w:lang w:val="fr-CA"/>
              </w:rPr>
              <w:t>-</w:t>
            </w:r>
            <w:r w:rsidR="00106817">
              <w:rPr>
                <w:rFonts w:cs="Arial"/>
                <w:sz w:val="20"/>
                <w:lang w:val="fr-CA"/>
              </w:rPr>
              <w:t>1,417</w:t>
            </w:r>
            <w:r w:rsidR="00381066">
              <w:rPr>
                <w:rFonts w:cs="Arial"/>
                <w:sz w:val="20"/>
                <w:lang w:val="fr-CA"/>
              </w:rPr>
              <w:t>)</w:t>
            </w:r>
          </w:p>
        </w:tc>
      </w:tr>
      <w:tr w:rsidR="00381066" w14:paraId="26512989" w14:textId="77777777" w:rsidTr="00713829">
        <w:trPr>
          <w:trHeight w:val="227"/>
          <w:jc w:val="center"/>
        </w:trPr>
        <w:tc>
          <w:tcPr>
            <w:tcW w:w="3420"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2520"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980" w:type="dxa"/>
          </w:tcPr>
          <w:p w14:paraId="70E07C98" w14:textId="364AE839" w:rsidR="00381066" w:rsidRDefault="00106817" w:rsidP="00713829">
            <w:pPr>
              <w:jc w:val="center"/>
              <w:rPr>
                <w:rFonts w:cs="Arial"/>
                <w:bCs/>
                <w:sz w:val="20"/>
              </w:rPr>
            </w:pPr>
            <w:r>
              <w:rPr>
                <w:rFonts w:cs="Arial"/>
                <w:bCs/>
                <w:sz w:val="20"/>
              </w:rPr>
              <w:t>325</w:t>
            </w:r>
          </w:p>
        </w:tc>
        <w:tc>
          <w:tcPr>
            <w:tcW w:w="2700" w:type="dxa"/>
          </w:tcPr>
          <w:p w14:paraId="6F18D285" w14:textId="611DC4ED" w:rsidR="00381066" w:rsidRDefault="00106817" w:rsidP="00713829">
            <w:pPr>
              <w:jc w:val="center"/>
              <w:rPr>
                <w:rFonts w:cs="Arial"/>
                <w:sz w:val="20"/>
              </w:rPr>
            </w:pPr>
            <w:r>
              <w:rPr>
                <w:rFonts w:cs="Arial"/>
                <w:sz w:val="20"/>
              </w:rPr>
              <w:t>(153-610</w:t>
            </w:r>
            <w:r w:rsidR="00381066">
              <w:rPr>
                <w:rFonts w:cs="Arial"/>
                <w:sz w:val="20"/>
              </w:rPr>
              <w:t>)</w:t>
            </w:r>
          </w:p>
        </w:tc>
      </w:tr>
      <w:tr w:rsidR="00381066" w14:paraId="22346616" w14:textId="77777777" w:rsidTr="00713829">
        <w:trPr>
          <w:trHeight w:val="227"/>
          <w:jc w:val="center"/>
        </w:trPr>
        <w:tc>
          <w:tcPr>
            <w:tcW w:w="3420"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2520"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980" w:type="dxa"/>
            <w:tcBorders>
              <w:bottom w:val="dashed" w:sz="4" w:space="0" w:color="auto"/>
            </w:tcBorders>
          </w:tcPr>
          <w:p w14:paraId="3631FF89" w14:textId="304DB17B" w:rsidR="00381066" w:rsidRDefault="00106817" w:rsidP="00713829">
            <w:pPr>
              <w:jc w:val="center"/>
              <w:rPr>
                <w:rFonts w:cs="Arial"/>
                <w:bCs/>
                <w:sz w:val="20"/>
                <w:lang w:val="fr-CA"/>
              </w:rPr>
            </w:pPr>
            <w:r>
              <w:rPr>
                <w:rFonts w:cs="Arial"/>
                <w:bCs/>
                <w:sz w:val="20"/>
                <w:lang w:val="fr-CA"/>
              </w:rPr>
              <w:t>6</w:t>
            </w:r>
            <w:r w:rsidR="00C367C4">
              <w:rPr>
                <w:rFonts w:cs="Arial"/>
                <w:bCs/>
                <w:sz w:val="20"/>
                <w:lang w:val="fr-CA"/>
              </w:rPr>
              <w:t>27</w:t>
            </w:r>
          </w:p>
        </w:tc>
        <w:tc>
          <w:tcPr>
            <w:tcW w:w="2700" w:type="dxa"/>
            <w:tcBorders>
              <w:bottom w:val="dashed" w:sz="4" w:space="0" w:color="auto"/>
            </w:tcBorders>
          </w:tcPr>
          <w:p w14:paraId="372504C2" w14:textId="6F6E88B8" w:rsidR="00381066" w:rsidRDefault="00106817" w:rsidP="00713829">
            <w:pPr>
              <w:jc w:val="center"/>
              <w:rPr>
                <w:rFonts w:cs="Arial"/>
                <w:sz w:val="20"/>
                <w:lang w:val="fr-CA"/>
              </w:rPr>
            </w:pPr>
            <w:r>
              <w:rPr>
                <w:rFonts w:cs="Arial"/>
                <w:sz w:val="20"/>
                <w:lang w:val="fr-CA"/>
              </w:rPr>
              <w:t>(205-1,268</w:t>
            </w:r>
            <w:r w:rsidR="00381066">
              <w:rPr>
                <w:rFonts w:cs="Arial"/>
                <w:sz w:val="20"/>
                <w:lang w:val="fr-CA"/>
              </w:rPr>
              <w:t>)</w:t>
            </w:r>
          </w:p>
        </w:tc>
      </w:tr>
      <w:tr w:rsidR="00381066" w14:paraId="4D679BA9" w14:textId="77777777" w:rsidTr="00713829">
        <w:trPr>
          <w:trHeight w:val="227"/>
          <w:jc w:val="center"/>
        </w:trPr>
        <w:tc>
          <w:tcPr>
            <w:tcW w:w="3420" w:type="dxa"/>
            <w:tcBorders>
              <w:top w:val="dashed" w:sz="4" w:space="0" w:color="auto"/>
              <w:bottom w:val="single" w:sz="12" w:space="0" w:color="auto"/>
              <w:right w:val="single" w:sz="6" w:space="0" w:color="auto"/>
            </w:tcBorders>
          </w:tcPr>
          <w:p w14:paraId="4F3D2B24" w14:textId="77777777" w:rsidR="00381066" w:rsidRDefault="00381066" w:rsidP="00713829">
            <w:pPr>
              <w:jc w:val="center"/>
              <w:rPr>
                <w:rFonts w:cs="Arial"/>
                <w:sz w:val="20"/>
              </w:rPr>
            </w:pPr>
            <w:r>
              <w:rPr>
                <w:rFonts w:cs="Arial"/>
                <w:sz w:val="20"/>
              </w:rPr>
              <w:t>Sum of total areas and zones</w:t>
            </w:r>
          </w:p>
        </w:tc>
        <w:tc>
          <w:tcPr>
            <w:tcW w:w="2520" w:type="dxa"/>
            <w:tcBorders>
              <w:top w:val="dashed" w:sz="4" w:space="0" w:color="auto"/>
              <w:bottom w:val="single" w:sz="12" w:space="0" w:color="auto"/>
              <w:right w:val="single" w:sz="6" w:space="0" w:color="auto"/>
            </w:tcBorders>
          </w:tcPr>
          <w:p w14:paraId="78ACD30D" w14:textId="77777777" w:rsidR="00381066" w:rsidRDefault="00F53EE7" w:rsidP="00713829">
            <w:pPr>
              <w:jc w:val="center"/>
              <w:rPr>
                <w:rFonts w:cs="Arial"/>
                <w:sz w:val="20"/>
              </w:rPr>
            </w:pPr>
            <w:r>
              <w:rPr>
                <w:rFonts w:cs="Arial"/>
                <w:sz w:val="20"/>
              </w:rPr>
              <w:t>57,842.7</w:t>
            </w:r>
          </w:p>
        </w:tc>
        <w:tc>
          <w:tcPr>
            <w:tcW w:w="1980" w:type="dxa"/>
            <w:tcBorders>
              <w:top w:val="dashed" w:sz="4" w:space="0" w:color="auto"/>
              <w:bottom w:val="single" w:sz="12" w:space="0" w:color="auto"/>
            </w:tcBorders>
          </w:tcPr>
          <w:p w14:paraId="192984CC" w14:textId="4B9580FC" w:rsidR="00381066" w:rsidRDefault="00026F94" w:rsidP="00713829">
            <w:pPr>
              <w:jc w:val="center"/>
              <w:rPr>
                <w:rFonts w:cs="Arial"/>
                <w:bCs/>
                <w:sz w:val="20"/>
              </w:rPr>
            </w:pPr>
            <w:r>
              <w:rPr>
                <w:rFonts w:cs="Arial"/>
                <w:bCs/>
                <w:sz w:val="20"/>
              </w:rPr>
              <w:t>77</w:t>
            </w:r>
            <w:r w:rsidR="00726574">
              <w:rPr>
                <w:rFonts w:cs="Arial"/>
                <w:bCs/>
                <w:sz w:val="20"/>
              </w:rPr>
              <w:t>,871</w:t>
            </w:r>
          </w:p>
        </w:tc>
        <w:tc>
          <w:tcPr>
            <w:tcW w:w="2700" w:type="dxa"/>
            <w:tcBorders>
              <w:top w:val="dashed" w:sz="4" w:space="0" w:color="auto"/>
              <w:bottom w:val="single" w:sz="12" w:space="0" w:color="auto"/>
            </w:tcBorders>
          </w:tcPr>
          <w:p w14:paraId="68D84F50" w14:textId="77777777" w:rsidR="00381066" w:rsidRDefault="00381066" w:rsidP="00713829">
            <w:pPr>
              <w:jc w:val="center"/>
              <w:rPr>
                <w:rFonts w:cs="Arial"/>
                <w:sz w:val="20"/>
              </w:rPr>
            </w:pPr>
            <w:proofErr w:type="spellStart"/>
            <w:r>
              <w:rPr>
                <w:rFonts w:cs="Arial"/>
                <w:sz w:val="20"/>
              </w:rPr>
              <w:t>na</w:t>
            </w:r>
            <w:proofErr w:type="spellEnd"/>
          </w:p>
        </w:tc>
      </w:tr>
    </w:tbl>
    <w:p w14:paraId="1ACB75F1" w14:textId="2FBE0E55" w:rsidR="00381066" w:rsidRDefault="00381066" w:rsidP="003A5387">
      <w:pPr>
        <w:pStyle w:val="Caption-Table"/>
      </w:pPr>
      <w:r>
        <w:br w:type="page"/>
      </w:r>
      <w:r w:rsidR="00C36F3D">
        <w:lastRenderedPageBreak/>
        <w:t>Table 8</w:t>
      </w:r>
      <w:r>
        <w:t>. Data (from the trawl survey data, 1997 to 2008, using kriging in weights) used in the development of reference points for the snow crab fishery of the southern Gulf and exploitation rates f</w:t>
      </w:r>
      <w:r w:rsidR="008A504C">
        <w:t>or the fisheries in 1998 to 2020</w:t>
      </w:r>
      <w:r>
        <w:t>.</w:t>
      </w:r>
    </w:p>
    <w:tbl>
      <w:tblPr>
        <w:tblW w:w="11700" w:type="dxa"/>
        <w:jc w:val="center"/>
        <w:tblLayout w:type="fixed"/>
        <w:tblLook w:val="0000" w:firstRow="0" w:lastRow="0" w:firstColumn="0" w:lastColumn="0" w:noHBand="0" w:noVBand="0"/>
      </w:tblPr>
      <w:tblGrid>
        <w:gridCol w:w="1260"/>
        <w:gridCol w:w="1620"/>
        <w:gridCol w:w="2790"/>
        <w:gridCol w:w="2520"/>
        <w:gridCol w:w="3510"/>
      </w:tblGrid>
      <w:tr w:rsidR="00381066" w14:paraId="782A34AF" w14:textId="77777777" w:rsidTr="00713829">
        <w:trPr>
          <w:trHeight w:val="220"/>
          <w:tblHeader/>
          <w:jc w:val="center"/>
        </w:trPr>
        <w:tc>
          <w:tcPr>
            <w:tcW w:w="1260" w:type="dxa"/>
            <w:vMerge w:val="restart"/>
            <w:tcBorders>
              <w:top w:val="single" w:sz="6" w:space="0" w:color="auto"/>
            </w:tcBorders>
            <w:vAlign w:val="center"/>
          </w:tcPr>
          <w:p w14:paraId="0A786656" w14:textId="77777777" w:rsidR="00381066" w:rsidRDefault="00381066" w:rsidP="00713829">
            <w:pPr>
              <w:jc w:val="center"/>
              <w:rPr>
                <w:rFonts w:cs="Arial"/>
                <w:sz w:val="20"/>
                <w:lang w:val="en-CA"/>
              </w:rPr>
            </w:pPr>
            <w:r>
              <w:rPr>
                <w:rFonts w:cs="Arial"/>
                <w:sz w:val="20"/>
                <w:lang w:val="en-CA"/>
              </w:rPr>
              <w:t>Year of the fishery</w:t>
            </w:r>
          </w:p>
        </w:tc>
        <w:tc>
          <w:tcPr>
            <w:tcW w:w="1620" w:type="dxa"/>
            <w:vMerge w:val="restart"/>
            <w:tcBorders>
              <w:top w:val="single" w:sz="6" w:space="0" w:color="auto"/>
              <w:right w:val="single" w:sz="6" w:space="0" w:color="auto"/>
            </w:tcBorders>
            <w:vAlign w:val="center"/>
          </w:tcPr>
          <w:p w14:paraId="47FAA52B" w14:textId="77777777" w:rsidR="00381066" w:rsidRDefault="00381066" w:rsidP="00713829">
            <w:pPr>
              <w:jc w:val="center"/>
              <w:rPr>
                <w:rFonts w:cs="Arial"/>
                <w:sz w:val="20"/>
                <w:lang w:val="fr-CA"/>
              </w:rPr>
            </w:pPr>
            <w:r>
              <w:rPr>
                <w:rFonts w:cs="Arial"/>
                <w:sz w:val="20"/>
              </w:rPr>
              <w:t>Landings (t)</w:t>
            </w:r>
          </w:p>
        </w:tc>
        <w:tc>
          <w:tcPr>
            <w:tcW w:w="8820" w:type="dxa"/>
            <w:gridSpan w:val="3"/>
            <w:tcBorders>
              <w:top w:val="single" w:sz="6" w:space="0" w:color="auto"/>
              <w:left w:val="single" w:sz="6" w:space="0" w:color="auto"/>
              <w:bottom w:val="single" w:sz="6" w:space="0" w:color="auto"/>
            </w:tcBorders>
            <w:vAlign w:val="center"/>
          </w:tcPr>
          <w:p w14:paraId="759F37BD" w14:textId="77777777" w:rsidR="00381066" w:rsidRDefault="00381066" w:rsidP="00713829">
            <w:pPr>
              <w:jc w:val="center"/>
              <w:rPr>
                <w:rFonts w:cs="Arial"/>
                <w:sz w:val="20"/>
                <w:lang w:val="en-CA"/>
              </w:rPr>
            </w:pPr>
            <w:r>
              <w:rPr>
                <w:rFonts w:cs="Arial"/>
                <w:sz w:val="20"/>
                <w:lang w:val="en-CA"/>
              </w:rPr>
              <w:t>Southern Gulf of St. Lawrence</w:t>
            </w:r>
          </w:p>
        </w:tc>
      </w:tr>
      <w:tr w:rsidR="00381066" w14:paraId="1AD41935" w14:textId="77777777" w:rsidTr="00713829">
        <w:trPr>
          <w:trHeight w:val="354"/>
          <w:tblHeader/>
          <w:jc w:val="center"/>
        </w:trPr>
        <w:tc>
          <w:tcPr>
            <w:tcW w:w="1260" w:type="dxa"/>
            <w:vMerge/>
            <w:tcBorders>
              <w:bottom w:val="single" w:sz="6" w:space="0" w:color="auto"/>
            </w:tcBorders>
            <w:vAlign w:val="center"/>
          </w:tcPr>
          <w:p w14:paraId="0634147D" w14:textId="77777777" w:rsidR="00381066" w:rsidRDefault="00381066" w:rsidP="00713829">
            <w:pPr>
              <w:jc w:val="center"/>
              <w:rPr>
                <w:rFonts w:cs="Arial"/>
                <w:sz w:val="20"/>
                <w:lang w:val="en-CA"/>
              </w:rPr>
            </w:pPr>
          </w:p>
        </w:tc>
        <w:tc>
          <w:tcPr>
            <w:tcW w:w="1620" w:type="dxa"/>
            <w:vMerge/>
            <w:tcBorders>
              <w:bottom w:val="single" w:sz="6" w:space="0" w:color="auto"/>
              <w:right w:val="single" w:sz="6" w:space="0" w:color="auto"/>
            </w:tcBorders>
            <w:vAlign w:val="center"/>
          </w:tcPr>
          <w:p w14:paraId="1702BD14" w14:textId="77777777" w:rsidR="00381066" w:rsidRDefault="00381066" w:rsidP="00713829">
            <w:pPr>
              <w:jc w:val="center"/>
              <w:rPr>
                <w:rFonts w:cs="Arial"/>
                <w:sz w:val="20"/>
              </w:rPr>
            </w:pPr>
          </w:p>
        </w:tc>
        <w:tc>
          <w:tcPr>
            <w:tcW w:w="2790" w:type="dxa"/>
            <w:tcBorders>
              <w:top w:val="single" w:sz="6" w:space="0" w:color="auto"/>
              <w:left w:val="single" w:sz="6" w:space="0" w:color="auto"/>
              <w:bottom w:val="single" w:sz="6" w:space="0" w:color="auto"/>
            </w:tcBorders>
            <w:vAlign w:val="center"/>
          </w:tcPr>
          <w:p w14:paraId="5F1C6E8C" w14:textId="77777777" w:rsidR="00381066" w:rsidRDefault="00381066" w:rsidP="00713829">
            <w:pPr>
              <w:jc w:val="center"/>
              <w:rPr>
                <w:rFonts w:cs="Arial"/>
                <w:sz w:val="20"/>
                <w:lang w:val="en-CA"/>
              </w:rPr>
            </w:pPr>
            <w:r>
              <w:rPr>
                <w:rFonts w:cs="Arial"/>
                <w:sz w:val="20"/>
                <w:lang w:val="en-CA"/>
              </w:rPr>
              <w:t>Estimated commercial biomass (t) from survey in year-1</w:t>
            </w:r>
          </w:p>
        </w:tc>
        <w:tc>
          <w:tcPr>
            <w:tcW w:w="2520" w:type="dxa"/>
            <w:tcBorders>
              <w:top w:val="single" w:sz="6" w:space="0" w:color="auto"/>
              <w:bottom w:val="single" w:sz="6" w:space="0" w:color="auto"/>
            </w:tcBorders>
            <w:vAlign w:val="center"/>
          </w:tcPr>
          <w:p w14:paraId="60C9D93C" w14:textId="77777777" w:rsidR="00381066" w:rsidRDefault="00381066" w:rsidP="00713829">
            <w:pPr>
              <w:jc w:val="center"/>
              <w:rPr>
                <w:rFonts w:cs="Arial"/>
                <w:sz w:val="20"/>
                <w:lang w:val="en-CA"/>
              </w:rPr>
            </w:pPr>
            <w:r>
              <w:rPr>
                <w:rFonts w:cs="Arial"/>
                <w:sz w:val="20"/>
                <w:lang w:val="en-CA"/>
              </w:rPr>
              <w:t>Estimated residual biomass (t) from survey in year-1</w:t>
            </w:r>
          </w:p>
        </w:tc>
        <w:tc>
          <w:tcPr>
            <w:tcW w:w="3510" w:type="dxa"/>
            <w:tcBorders>
              <w:top w:val="single" w:sz="6" w:space="0" w:color="auto"/>
              <w:left w:val="nil"/>
              <w:bottom w:val="single" w:sz="6" w:space="0" w:color="auto"/>
            </w:tcBorders>
            <w:vAlign w:val="center"/>
          </w:tcPr>
          <w:p w14:paraId="3A9FAD9C" w14:textId="77777777" w:rsidR="00381066" w:rsidRDefault="00381066" w:rsidP="00713829">
            <w:pPr>
              <w:jc w:val="center"/>
              <w:rPr>
                <w:rFonts w:cs="Arial"/>
                <w:sz w:val="20"/>
              </w:rPr>
            </w:pPr>
            <w:r>
              <w:rPr>
                <w:rFonts w:cs="Arial"/>
                <w:sz w:val="20"/>
              </w:rPr>
              <w:t>Exploitation rate (%)</w:t>
            </w:r>
            <w:r>
              <w:rPr>
                <w:rFonts w:cs="Arial"/>
                <w:sz w:val="20"/>
              </w:rPr>
              <w:br/>
              <w:t xml:space="preserve">(landings fishery year t / </w:t>
            </w:r>
            <w:r>
              <w:rPr>
                <w:rFonts w:cs="Arial"/>
                <w:sz w:val="20"/>
              </w:rPr>
              <w:br/>
              <w:t>commercial biomass fishery year t-1)</w:t>
            </w:r>
          </w:p>
        </w:tc>
      </w:tr>
      <w:tr w:rsidR="00381066" w14:paraId="2B9B6BC7" w14:textId="77777777" w:rsidTr="00713829">
        <w:trPr>
          <w:trHeight w:val="227"/>
          <w:jc w:val="center"/>
        </w:trPr>
        <w:tc>
          <w:tcPr>
            <w:tcW w:w="1260" w:type="dxa"/>
            <w:tcBorders>
              <w:right w:val="single" w:sz="6" w:space="0" w:color="auto"/>
            </w:tcBorders>
            <w:vAlign w:val="center"/>
          </w:tcPr>
          <w:p w14:paraId="55D7D06F" w14:textId="77777777" w:rsidR="00381066" w:rsidRPr="00DF5729" w:rsidRDefault="00381066" w:rsidP="00713829">
            <w:pPr>
              <w:jc w:val="center"/>
              <w:rPr>
                <w:rFonts w:cs="Arial"/>
                <w:sz w:val="20"/>
              </w:rPr>
            </w:pPr>
            <w:r w:rsidRPr="00DF5729">
              <w:rPr>
                <w:rFonts w:cs="Arial"/>
                <w:sz w:val="20"/>
              </w:rPr>
              <w:t>1998</w:t>
            </w:r>
          </w:p>
        </w:tc>
        <w:tc>
          <w:tcPr>
            <w:tcW w:w="1620" w:type="dxa"/>
            <w:tcBorders>
              <w:right w:val="single" w:sz="6" w:space="0" w:color="auto"/>
            </w:tcBorders>
            <w:vAlign w:val="center"/>
          </w:tcPr>
          <w:p w14:paraId="5364056B" w14:textId="77777777" w:rsidR="00381066" w:rsidRPr="00DF5729" w:rsidRDefault="00381066" w:rsidP="00713829">
            <w:pPr>
              <w:jc w:val="center"/>
              <w:rPr>
                <w:rFonts w:cs="Arial"/>
                <w:sz w:val="20"/>
              </w:rPr>
            </w:pPr>
            <w:r w:rsidRPr="00DF5729">
              <w:rPr>
                <w:rFonts w:cs="Arial"/>
                <w:sz w:val="20"/>
              </w:rPr>
              <w:t>13,575</w:t>
            </w:r>
          </w:p>
        </w:tc>
        <w:tc>
          <w:tcPr>
            <w:tcW w:w="2790" w:type="dxa"/>
            <w:tcBorders>
              <w:left w:val="single" w:sz="6" w:space="0" w:color="auto"/>
            </w:tcBorders>
            <w:vAlign w:val="center"/>
          </w:tcPr>
          <w:p w14:paraId="3F30C492" w14:textId="77777777" w:rsidR="00381066" w:rsidRPr="00DF5729" w:rsidRDefault="00381066" w:rsidP="00713829">
            <w:pPr>
              <w:jc w:val="center"/>
              <w:rPr>
                <w:rFonts w:cs="Arial"/>
                <w:sz w:val="20"/>
              </w:rPr>
            </w:pPr>
            <w:r>
              <w:rPr>
                <w:rFonts w:cs="Arial"/>
                <w:bCs/>
                <w:sz w:val="20"/>
              </w:rPr>
              <w:t>64,518</w:t>
            </w:r>
            <w:r w:rsidRPr="00DF5729">
              <w:rPr>
                <w:rFonts w:cs="Arial"/>
                <w:b/>
                <w:bCs/>
                <w:sz w:val="20"/>
              </w:rPr>
              <w:t xml:space="preserve"> </w:t>
            </w:r>
            <w:r w:rsidRPr="00DF5729">
              <w:rPr>
                <w:rFonts w:cs="Arial"/>
                <w:sz w:val="20"/>
              </w:rPr>
              <w:t>(54,</w:t>
            </w:r>
            <w:r>
              <w:rPr>
                <w:rFonts w:cs="Arial"/>
                <w:sz w:val="20"/>
              </w:rPr>
              <w:t>105</w:t>
            </w:r>
            <w:r w:rsidRPr="00DF5729">
              <w:rPr>
                <w:rFonts w:cs="Arial"/>
                <w:sz w:val="20"/>
              </w:rPr>
              <w:t>-</w:t>
            </w:r>
            <w:r>
              <w:rPr>
                <w:rFonts w:cs="Arial"/>
                <w:sz w:val="20"/>
              </w:rPr>
              <w:t>76,345</w:t>
            </w:r>
            <w:r w:rsidRPr="00DF5729">
              <w:rPr>
                <w:rFonts w:cs="Arial"/>
                <w:sz w:val="20"/>
              </w:rPr>
              <w:t>)</w:t>
            </w:r>
          </w:p>
        </w:tc>
        <w:tc>
          <w:tcPr>
            <w:tcW w:w="2520" w:type="dxa"/>
            <w:vAlign w:val="center"/>
          </w:tcPr>
          <w:p w14:paraId="4CF1E1B1" w14:textId="77777777" w:rsidR="00381066" w:rsidRPr="00DF5729" w:rsidRDefault="00381066" w:rsidP="00713829">
            <w:pPr>
              <w:rPr>
                <w:rFonts w:cs="Arial"/>
                <w:sz w:val="20"/>
              </w:rPr>
            </w:pPr>
            <w:r>
              <w:rPr>
                <w:rFonts w:cs="Arial"/>
                <w:bCs/>
                <w:sz w:val="20"/>
              </w:rPr>
              <w:t>27,688</w:t>
            </w:r>
            <w:r w:rsidRPr="00DF5729">
              <w:rPr>
                <w:rFonts w:cs="Arial"/>
                <w:b/>
                <w:bCs/>
                <w:sz w:val="20"/>
              </w:rPr>
              <w:t xml:space="preserve"> </w:t>
            </w:r>
            <w:r>
              <w:rPr>
                <w:rFonts w:cs="Arial"/>
                <w:sz w:val="20"/>
              </w:rPr>
              <w:t>(21,982-34,422</w:t>
            </w:r>
            <w:r w:rsidRPr="00DF5729">
              <w:rPr>
                <w:rFonts w:cs="Arial"/>
                <w:sz w:val="20"/>
              </w:rPr>
              <w:t>)</w:t>
            </w:r>
          </w:p>
        </w:tc>
        <w:tc>
          <w:tcPr>
            <w:tcW w:w="3510" w:type="dxa"/>
            <w:tcBorders>
              <w:left w:val="nil"/>
            </w:tcBorders>
            <w:vAlign w:val="center"/>
          </w:tcPr>
          <w:p w14:paraId="766C162B" w14:textId="77777777" w:rsidR="00381066" w:rsidRPr="00DF5729" w:rsidRDefault="00381066" w:rsidP="00713829">
            <w:pPr>
              <w:jc w:val="center"/>
              <w:rPr>
                <w:rFonts w:cs="Arial"/>
                <w:sz w:val="20"/>
              </w:rPr>
            </w:pPr>
            <w:r>
              <w:rPr>
                <w:rFonts w:cs="Arial"/>
                <w:sz w:val="20"/>
              </w:rPr>
              <w:t>21.0</w:t>
            </w:r>
          </w:p>
        </w:tc>
      </w:tr>
      <w:tr w:rsidR="00381066" w14:paraId="47811E6B" w14:textId="77777777" w:rsidTr="00713829">
        <w:trPr>
          <w:trHeight w:val="227"/>
          <w:jc w:val="center"/>
        </w:trPr>
        <w:tc>
          <w:tcPr>
            <w:tcW w:w="1260" w:type="dxa"/>
            <w:tcBorders>
              <w:right w:val="single" w:sz="6" w:space="0" w:color="auto"/>
            </w:tcBorders>
            <w:vAlign w:val="center"/>
          </w:tcPr>
          <w:p w14:paraId="04828A63" w14:textId="77777777" w:rsidR="00381066" w:rsidRPr="00DF5729" w:rsidRDefault="00381066" w:rsidP="00713829">
            <w:pPr>
              <w:jc w:val="center"/>
              <w:rPr>
                <w:rFonts w:cs="Arial"/>
                <w:sz w:val="20"/>
              </w:rPr>
            </w:pPr>
            <w:r w:rsidRPr="00DF5729">
              <w:rPr>
                <w:rFonts w:cs="Arial"/>
                <w:sz w:val="20"/>
              </w:rPr>
              <w:t>1999</w:t>
            </w:r>
          </w:p>
        </w:tc>
        <w:tc>
          <w:tcPr>
            <w:tcW w:w="1620" w:type="dxa"/>
            <w:tcBorders>
              <w:right w:val="single" w:sz="6" w:space="0" w:color="auto"/>
            </w:tcBorders>
            <w:vAlign w:val="center"/>
          </w:tcPr>
          <w:p w14:paraId="1F03AA52" w14:textId="77777777" w:rsidR="00381066" w:rsidRPr="00DF5729" w:rsidRDefault="00381066" w:rsidP="00713829">
            <w:pPr>
              <w:jc w:val="center"/>
              <w:rPr>
                <w:rFonts w:cs="Arial"/>
                <w:sz w:val="20"/>
              </w:rPr>
            </w:pPr>
            <w:r w:rsidRPr="00DF5729">
              <w:rPr>
                <w:rFonts w:cs="Arial"/>
                <w:sz w:val="20"/>
              </w:rPr>
              <w:t>15,110</w:t>
            </w:r>
          </w:p>
        </w:tc>
        <w:tc>
          <w:tcPr>
            <w:tcW w:w="2790" w:type="dxa"/>
            <w:tcBorders>
              <w:left w:val="single" w:sz="6" w:space="0" w:color="auto"/>
            </w:tcBorders>
            <w:vAlign w:val="center"/>
          </w:tcPr>
          <w:p w14:paraId="6AA9C1A9" w14:textId="77777777" w:rsidR="00381066" w:rsidRPr="00DF5729" w:rsidRDefault="00381066" w:rsidP="00713829">
            <w:pPr>
              <w:jc w:val="center"/>
              <w:rPr>
                <w:rFonts w:cs="Arial"/>
                <w:sz w:val="20"/>
              </w:rPr>
            </w:pPr>
            <w:r w:rsidRPr="00B8549C">
              <w:rPr>
                <w:rFonts w:cs="Arial"/>
                <w:bCs/>
                <w:sz w:val="20"/>
              </w:rPr>
              <w:t>57,</w:t>
            </w:r>
            <w:r>
              <w:rPr>
                <w:rFonts w:cs="Arial"/>
                <w:bCs/>
                <w:sz w:val="20"/>
              </w:rPr>
              <w:t>813</w:t>
            </w:r>
            <w:r w:rsidRPr="00DF5729">
              <w:rPr>
                <w:rFonts w:cs="Arial"/>
                <w:b/>
                <w:bCs/>
                <w:sz w:val="20"/>
              </w:rPr>
              <w:t xml:space="preserve"> </w:t>
            </w:r>
            <w:r>
              <w:rPr>
                <w:rFonts w:cs="Arial"/>
                <w:sz w:val="20"/>
              </w:rPr>
              <w:t>(45,856-71,931</w:t>
            </w:r>
            <w:r w:rsidRPr="00DF5729">
              <w:rPr>
                <w:rFonts w:cs="Arial"/>
                <w:sz w:val="20"/>
              </w:rPr>
              <w:t>)</w:t>
            </w:r>
          </w:p>
        </w:tc>
        <w:tc>
          <w:tcPr>
            <w:tcW w:w="2520" w:type="dxa"/>
            <w:vAlign w:val="center"/>
          </w:tcPr>
          <w:p w14:paraId="0D77613D" w14:textId="77777777" w:rsidR="00381066" w:rsidRPr="00DF5729" w:rsidRDefault="00381066" w:rsidP="00713829">
            <w:pPr>
              <w:rPr>
                <w:rFonts w:cs="Arial"/>
                <w:sz w:val="20"/>
              </w:rPr>
            </w:pPr>
            <w:r>
              <w:rPr>
                <w:rFonts w:cs="Arial"/>
                <w:bCs/>
                <w:sz w:val="20"/>
              </w:rPr>
              <w:t>28,295</w:t>
            </w:r>
            <w:r w:rsidRPr="00DF5729">
              <w:rPr>
                <w:rFonts w:cs="Arial"/>
                <w:b/>
                <w:bCs/>
                <w:sz w:val="20"/>
              </w:rPr>
              <w:t xml:space="preserve"> </w:t>
            </w:r>
            <w:r w:rsidRPr="00DF5729">
              <w:rPr>
                <w:rFonts w:cs="Arial"/>
                <w:sz w:val="20"/>
              </w:rPr>
              <w:t>(21,</w:t>
            </w:r>
            <w:r>
              <w:rPr>
                <w:rFonts w:cs="Arial"/>
                <w:sz w:val="20"/>
              </w:rPr>
              <w:t>497</w:t>
            </w:r>
            <w:r w:rsidRPr="00DF5729">
              <w:rPr>
                <w:rFonts w:cs="Arial"/>
                <w:sz w:val="20"/>
              </w:rPr>
              <w:t>-36,</w:t>
            </w:r>
            <w:r>
              <w:rPr>
                <w:rFonts w:cs="Arial"/>
                <w:sz w:val="20"/>
              </w:rPr>
              <w:t>566</w:t>
            </w:r>
            <w:r w:rsidRPr="00DF5729">
              <w:rPr>
                <w:rFonts w:cs="Arial"/>
                <w:sz w:val="20"/>
              </w:rPr>
              <w:t>)</w:t>
            </w:r>
          </w:p>
        </w:tc>
        <w:tc>
          <w:tcPr>
            <w:tcW w:w="3510" w:type="dxa"/>
            <w:tcBorders>
              <w:left w:val="nil"/>
            </w:tcBorders>
            <w:vAlign w:val="center"/>
          </w:tcPr>
          <w:p w14:paraId="37DA29C4" w14:textId="77777777" w:rsidR="00381066" w:rsidRPr="00DF5729" w:rsidRDefault="00381066" w:rsidP="00713829">
            <w:pPr>
              <w:jc w:val="center"/>
              <w:rPr>
                <w:rFonts w:cs="Arial"/>
                <w:sz w:val="20"/>
              </w:rPr>
            </w:pPr>
            <w:r>
              <w:rPr>
                <w:rFonts w:cs="Arial"/>
                <w:sz w:val="20"/>
              </w:rPr>
              <w:t>26.1</w:t>
            </w:r>
          </w:p>
        </w:tc>
      </w:tr>
      <w:tr w:rsidR="00381066" w14:paraId="56F6A817" w14:textId="77777777" w:rsidTr="00713829">
        <w:trPr>
          <w:trHeight w:val="227"/>
          <w:jc w:val="center"/>
        </w:trPr>
        <w:tc>
          <w:tcPr>
            <w:tcW w:w="1260" w:type="dxa"/>
            <w:tcBorders>
              <w:right w:val="single" w:sz="6" w:space="0" w:color="auto"/>
            </w:tcBorders>
            <w:vAlign w:val="center"/>
          </w:tcPr>
          <w:p w14:paraId="3F78BD06" w14:textId="77777777" w:rsidR="00381066" w:rsidRPr="00DF5729" w:rsidRDefault="00381066" w:rsidP="00713829">
            <w:pPr>
              <w:jc w:val="center"/>
              <w:rPr>
                <w:rFonts w:cs="Arial"/>
                <w:sz w:val="20"/>
              </w:rPr>
            </w:pPr>
            <w:r w:rsidRPr="00DF5729">
              <w:rPr>
                <w:rFonts w:cs="Arial"/>
                <w:sz w:val="20"/>
              </w:rPr>
              <w:t>2000</w:t>
            </w:r>
          </w:p>
        </w:tc>
        <w:tc>
          <w:tcPr>
            <w:tcW w:w="1620" w:type="dxa"/>
            <w:tcBorders>
              <w:right w:val="single" w:sz="6" w:space="0" w:color="auto"/>
            </w:tcBorders>
            <w:vAlign w:val="center"/>
          </w:tcPr>
          <w:p w14:paraId="15F853F7" w14:textId="77777777" w:rsidR="00381066" w:rsidRPr="00DF5729" w:rsidRDefault="00381066" w:rsidP="00713829">
            <w:pPr>
              <w:jc w:val="center"/>
              <w:rPr>
                <w:rFonts w:cs="Arial"/>
                <w:sz w:val="20"/>
              </w:rPr>
            </w:pPr>
            <w:r w:rsidRPr="00DF5729">
              <w:rPr>
                <w:rFonts w:cs="Arial"/>
                <w:sz w:val="20"/>
              </w:rPr>
              <w:t>18,712</w:t>
            </w:r>
          </w:p>
        </w:tc>
        <w:tc>
          <w:tcPr>
            <w:tcW w:w="2790" w:type="dxa"/>
            <w:tcBorders>
              <w:left w:val="single" w:sz="6" w:space="0" w:color="auto"/>
            </w:tcBorders>
            <w:vAlign w:val="center"/>
          </w:tcPr>
          <w:p w14:paraId="72B9FAD3" w14:textId="77777777" w:rsidR="00381066" w:rsidRPr="00DF5729" w:rsidRDefault="00381066" w:rsidP="00713829">
            <w:pPr>
              <w:jc w:val="center"/>
              <w:rPr>
                <w:rFonts w:cs="Arial"/>
                <w:sz w:val="20"/>
              </w:rPr>
            </w:pPr>
            <w:r>
              <w:rPr>
                <w:rFonts w:cs="Arial"/>
                <w:bCs/>
                <w:sz w:val="20"/>
              </w:rPr>
              <w:t>56,757</w:t>
            </w:r>
            <w:r w:rsidRPr="00DF5729">
              <w:rPr>
                <w:rFonts w:cs="Arial"/>
                <w:b/>
                <w:bCs/>
                <w:sz w:val="20"/>
              </w:rPr>
              <w:t xml:space="preserve"> </w:t>
            </w:r>
            <w:r>
              <w:rPr>
                <w:rFonts w:cs="Arial"/>
                <w:sz w:val="20"/>
              </w:rPr>
              <w:t>(47,641-67,102</w:t>
            </w:r>
            <w:r w:rsidRPr="00DF5729">
              <w:rPr>
                <w:rFonts w:cs="Arial"/>
                <w:sz w:val="20"/>
              </w:rPr>
              <w:t>)</w:t>
            </w:r>
          </w:p>
        </w:tc>
        <w:tc>
          <w:tcPr>
            <w:tcW w:w="2520" w:type="dxa"/>
            <w:vAlign w:val="center"/>
          </w:tcPr>
          <w:p w14:paraId="63D87785" w14:textId="77777777" w:rsidR="00381066" w:rsidRPr="00DF5729" w:rsidRDefault="00381066" w:rsidP="00713829">
            <w:pPr>
              <w:rPr>
                <w:rFonts w:cs="Arial"/>
                <w:sz w:val="20"/>
              </w:rPr>
            </w:pPr>
            <w:r w:rsidRPr="00B8549C">
              <w:rPr>
                <w:rFonts w:cs="Arial"/>
                <w:bCs/>
                <w:sz w:val="20"/>
              </w:rPr>
              <w:t>31,177</w:t>
            </w:r>
            <w:r w:rsidRPr="00DF5729">
              <w:rPr>
                <w:rFonts w:cs="Arial"/>
                <w:b/>
                <w:bCs/>
                <w:sz w:val="20"/>
              </w:rPr>
              <w:t xml:space="preserve"> </w:t>
            </w:r>
            <w:r>
              <w:rPr>
                <w:rFonts w:cs="Arial"/>
                <w:sz w:val="20"/>
              </w:rPr>
              <w:t>(25,044-38,35</w:t>
            </w:r>
            <w:r w:rsidRPr="00DF5729">
              <w:rPr>
                <w:rFonts w:cs="Arial"/>
                <w:sz w:val="20"/>
              </w:rPr>
              <w:t>6)</w:t>
            </w:r>
          </w:p>
        </w:tc>
        <w:tc>
          <w:tcPr>
            <w:tcW w:w="3510" w:type="dxa"/>
            <w:tcBorders>
              <w:left w:val="nil"/>
            </w:tcBorders>
            <w:vAlign w:val="center"/>
          </w:tcPr>
          <w:p w14:paraId="026E27B9" w14:textId="77777777" w:rsidR="00381066" w:rsidRPr="00DF5729" w:rsidRDefault="00381066" w:rsidP="00713829">
            <w:pPr>
              <w:jc w:val="center"/>
              <w:rPr>
                <w:rFonts w:cs="Arial"/>
                <w:sz w:val="20"/>
              </w:rPr>
            </w:pPr>
            <w:r>
              <w:rPr>
                <w:rFonts w:cs="Arial"/>
                <w:sz w:val="20"/>
              </w:rPr>
              <w:t>33.0</w:t>
            </w:r>
          </w:p>
        </w:tc>
      </w:tr>
      <w:tr w:rsidR="00381066" w14:paraId="04B3B072" w14:textId="77777777" w:rsidTr="00713829">
        <w:trPr>
          <w:trHeight w:val="227"/>
          <w:jc w:val="center"/>
        </w:trPr>
        <w:tc>
          <w:tcPr>
            <w:tcW w:w="1260" w:type="dxa"/>
            <w:tcBorders>
              <w:right w:val="single" w:sz="6" w:space="0" w:color="auto"/>
            </w:tcBorders>
            <w:vAlign w:val="center"/>
          </w:tcPr>
          <w:p w14:paraId="4F9B69ED" w14:textId="77777777" w:rsidR="00381066" w:rsidRPr="00DF5729" w:rsidRDefault="00381066" w:rsidP="00713829">
            <w:pPr>
              <w:jc w:val="center"/>
              <w:rPr>
                <w:rFonts w:cs="Arial"/>
                <w:sz w:val="20"/>
              </w:rPr>
            </w:pPr>
            <w:r w:rsidRPr="00DF5729">
              <w:rPr>
                <w:rFonts w:cs="Arial"/>
                <w:sz w:val="20"/>
              </w:rPr>
              <w:t>2001</w:t>
            </w:r>
          </w:p>
        </w:tc>
        <w:tc>
          <w:tcPr>
            <w:tcW w:w="1620" w:type="dxa"/>
            <w:tcBorders>
              <w:right w:val="single" w:sz="6" w:space="0" w:color="auto"/>
            </w:tcBorders>
            <w:vAlign w:val="center"/>
          </w:tcPr>
          <w:p w14:paraId="183B8556" w14:textId="77777777" w:rsidR="00381066" w:rsidRPr="00DF5729" w:rsidRDefault="00381066" w:rsidP="00713829">
            <w:pPr>
              <w:jc w:val="center"/>
              <w:rPr>
                <w:rFonts w:cs="Arial"/>
                <w:sz w:val="20"/>
              </w:rPr>
            </w:pPr>
            <w:r w:rsidRPr="00DF5729">
              <w:rPr>
                <w:rFonts w:cs="Arial"/>
                <w:sz w:val="20"/>
              </w:rPr>
              <w:t>18,262</w:t>
            </w:r>
          </w:p>
        </w:tc>
        <w:tc>
          <w:tcPr>
            <w:tcW w:w="2790" w:type="dxa"/>
            <w:tcBorders>
              <w:left w:val="single" w:sz="6" w:space="0" w:color="auto"/>
            </w:tcBorders>
            <w:vAlign w:val="center"/>
          </w:tcPr>
          <w:p w14:paraId="3E76FEB9" w14:textId="77777777" w:rsidR="00381066" w:rsidRPr="00DF5729" w:rsidRDefault="00381066" w:rsidP="00713829">
            <w:pPr>
              <w:jc w:val="center"/>
              <w:rPr>
                <w:rFonts w:cs="Arial"/>
                <w:sz w:val="20"/>
              </w:rPr>
            </w:pPr>
            <w:r>
              <w:rPr>
                <w:rFonts w:cs="Arial"/>
                <w:bCs/>
                <w:sz w:val="20"/>
              </w:rPr>
              <w:t>50,621</w:t>
            </w:r>
            <w:r w:rsidRPr="00DF5729">
              <w:rPr>
                <w:rFonts w:cs="Arial"/>
                <w:b/>
                <w:bCs/>
                <w:sz w:val="20"/>
              </w:rPr>
              <w:t xml:space="preserve"> </w:t>
            </w:r>
            <w:r w:rsidRPr="00DF5729">
              <w:rPr>
                <w:rFonts w:cs="Arial"/>
                <w:sz w:val="20"/>
              </w:rPr>
              <w:t>(</w:t>
            </w:r>
            <w:r>
              <w:rPr>
                <w:rFonts w:cs="Arial"/>
                <w:sz w:val="20"/>
              </w:rPr>
              <w:t>41,843</w:t>
            </w:r>
            <w:r w:rsidRPr="00DF5729">
              <w:rPr>
                <w:rFonts w:cs="Arial"/>
                <w:sz w:val="20"/>
              </w:rPr>
              <w:t>-60,</w:t>
            </w:r>
            <w:r>
              <w:rPr>
                <w:rFonts w:cs="Arial"/>
                <w:sz w:val="20"/>
              </w:rPr>
              <w:t>692</w:t>
            </w:r>
            <w:r w:rsidRPr="00DF5729">
              <w:rPr>
                <w:rFonts w:cs="Arial"/>
                <w:sz w:val="20"/>
              </w:rPr>
              <w:t>)</w:t>
            </w:r>
          </w:p>
        </w:tc>
        <w:tc>
          <w:tcPr>
            <w:tcW w:w="2520" w:type="dxa"/>
            <w:vAlign w:val="center"/>
          </w:tcPr>
          <w:p w14:paraId="7616C7CF" w14:textId="77777777" w:rsidR="00381066" w:rsidRPr="00DF5729" w:rsidRDefault="00381066" w:rsidP="00713829">
            <w:pPr>
              <w:rPr>
                <w:rFonts w:cs="Arial"/>
                <w:sz w:val="20"/>
              </w:rPr>
            </w:pPr>
            <w:r>
              <w:rPr>
                <w:rFonts w:cs="Arial"/>
                <w:bCs/>
                <w:sz w:val="20"/>
              </w:rPr>
              <w:t>9,979</w:t>
            </w:r>
            <w:r w:rsidRPr="00DF5729">
              <w:rPr>
                <w:rFonts w:cs="Arial"/>
                <w:b/>
                <w:bCs/>
                <w:sz w:val="20"/>
              </w:rPr>
              <w:t xml:space="preserve"> </w:t>
            </w:r>
            <w:r w:rsidRPr="00DF5729">
              <w:rPr>
                <w:rFonts w:cs="Arial"/>
                <w:sz w:val="20"/>
              </w:rPr>
              <w:t>(6,</w:t>
            </w:r>
            <w:r>
              <w:rPr>
                <w:rFonts w:cs="Arial"/>
                <w:sz w:val="20"/>
              </w:rPr>
              <w:t>987</w:t>
            </w:r>
            <w:r w:rsidRPr="00DF5729">
              <w:rPr>
                <w:rFonts w:cs="Arial"/>
                <w:sz w:val="20"/>
              </w:rPr>
              <w:t>-1</w:t>
            </w:r>
            <w:r>
              <w:rPr>
                <w:rFonts w:cs="Arial"/>
                <w:sz w:val="20"/>
              </w:rPr>
              <w:t>3,827</w:t>
            </w:r>
            <w:r w:rsidRPr="00DF5729">
              <w:rPr>
                <w:rFonts w:cs="Arial"/>
                <w:sz w:val="20"/>
              </w:rPr>
              <w:t>)</w:t>
            </w:r>
          </w:p>
        </w:tc>
        <w:tc>
          <w:tcPr>
            <w:tcW w:w="3510" w:type="dxa"/>
            <w:tcBorders>
              <w:left w:val="nil"/>
            </w:tcBorders>
            <w:vAlign w:val="center"/>
          </w:tcPr>
          <w:p w14:paraId="62FC50C6" w14:textId="77777777" w:rsidR="00381066" w:rsidRPr="00DF5729" w:rsidRDefault="00381066" w:rsidP="00713829">
            <w:pPr>
              <w:jc w:val="center"/>
              <w:rPr>
                <w:rFonts w:cs="Arial"/>
                <w:sz w:val="20"/>
              </w:rPr>
            </w:pPr>
            <w:r>
              <w:rPr>
                <w:rFonts w:cs="Arial"/>
                <w:sz w:val="20"/>
              </w:rPr>
              <w:t>36.1</w:t>
            </w:r>
          </w:p>
        </w:tc>
      </w:tr>
      <w:tr w:rsidR="00381066" w14:paraId="028D3FAE" w14:textId="77777777" w:rsidTr="00713829">
        <w:trPr>
          <w:trHeight w:val="227"/>
          <w:jc w:val="center"/>
        </w:trPr>
        <w:tc>
          <w:tcPr>
            <w:tcW w:w="1260" w:type="dxa"/>
            <w:tcBorders>
              <w:right w:val="single" w:sz="6" w:space="0" w:color="auto"/>
            </w:tcBorders>
            <w:vAlign w:val="center"/>
          </w:tcPr>
          <w:p w14:paraId="7C84CA32" w14:textId="77777777" w:rsidR="00381066" w:rsidRPr="00DF5729" w:rsidRDefault="00381066" w:rsidP="00713829">
            <w:pPr>
              <w:jc w:val="center"/>
              <w:rPr>
                <w:rFonts w:cs="Arial"/>
                <w:sz w:val="20"/>
              </w:rPr>
            </w:pPr>
            <w:r w:rsidRPr="00DF5729">
              <w:rPr>
                <w:rFonts w:cs="Arial"/>
                <w:sz w:val="20"/>
              </w:rPr>
              <w:t>2002</w:t>
            </w:r>
          </w:p>
        </w:tc>
        <w:tc>
          <w:tcPr>
            <w:tcW w:w="1620" w:type="dxa"/>
            <w:tcBorders>
              <w:right w:val="single" w:sz="6" w:space="0" w:color="auto"/>
            </w:tcBorders>
            <w:vAlign w:val="center"/>
          </w:tcPr>
          <w:p w14:paraId="0D4DD6A1" w14:textId="77777777" w:rsidR="00381066" w:rsidRPr="00DF5729" w:rsidRDefault="00381066" w:rsidP="00713829">
            <w:pPr>
              <w:jc w:val="center"/>
              <w:rPr>
                <w:rFonts w:cs="Arial"/>
                <w:sz w:val="20"/>
              </w:rPr>
            </w:pPr>
            <w:r w:rsidRPr="00DF5729">
              <w:rPr>
                <w:rFonts w:cs="Arial"/>
                <w:sz w:val="20"/>
              </w:rPr>
              <w:t>25,691</w:t>
            </w:r>
          </w:p>
        </w:tc>
        <w:tc>
          <w:tcPr>
            <w:tcW w:w="2790" w:type="dxa"/>
            <w:tcBorders>
              <w:left w:val="single" w:sz="6" w:space="0" w:color="auto"/>
            </w:tcBorders>
            <w:vAlign w:val="center"/>
          </w:tcPr>
          <w:p w14:paraId="7E2F98B4" w14:textId="77777777" w:rsidR="00381066" w:rsidRPr="00DF5729" w:rsidRDefault="00381066" w:rsidP="00713829">
            <w:pPr>
              <w:jc w:val="center"/>
              <w:rPr>
                <w:rFonts w:cs="Arial"/>
                <w:sz w:val="20"/>
              </w:rPr>
            </w:pPr>
            <w:r>
              <w:rPr>
                <w:rFonts w:cs="Arial"/>
                <w:bCs/>
                <w:sz w:val="20"/>
              </w:rPr>
              <w:t>60,328</w:t>
            </w:r>
            <w:r w:rsidRPr="00DF5729">
              <w:rPr>
                <w:rFonts w:cs="Arial"/>
                <w:b/>
                <w:bCs/>
                <w:sz w:val="20"/>
              </w:rPr>
              <w:t xml:space="preserve"> </w:t>
            </w:r>
            <w:r w:rsidRPr="00DF5729">
              <w:rPr>
                <w:rFonts w:cs="Arial"/>
                <w:sz w:val="20"/>
              </w:rPr>
              <w:t>(</w:t>
            </w:r>
            <w:r>
              <w:rPr>
                <w:rFonts w:cs="Arial"/>
                <w:sz w:val="20"/>
              </w:rPr>
              <w:t>49,851</w:t>
            </w:r>
            <w:r w:rsidRPr="00DF5729">
              <w:rPr>
                <w:rFonts w:cs="Arial"/>
                <w:sz w:val="20"/>
              </w:rPr>
              <w:t>-72,</w:t>
            </w:r>
            <w:r>
              <w:rPr>
                <w:rFonts w:cs="Arial"/>
                <w:sz w:val="20"/>
              </w:rPr>
              <w:t>351</w:t>
            </w:r>
            <w:r w:rsidRPr="00DF5729">
              <w:rPr>
                <w:rFonts w:cs="Arial"/>
                <w:sz w:val="20"/>
              </w:rPr>
              <w:t>)</w:t>
            </w:r>
          </w:p>
        </w:tc>
        <w:tc>
          <w:tcPr>
            <w:tcW w:w="2520" w:type="dxa"/>
            <w:vAlign w:val="center"/>
          </w:tcPr>
          <w:p w14:paraId="030236C4" w14:textId="77777777" w:rsidR="00381066" w:rsidRPr="00DF5729" w:rsidRDefault="00381066" w:rsidP="00713829">
            <w:pPr>
              <w:rPr>
                <w:rFonts w:cs="Arial"/>
                <w:sz w:val="20"/>
              </w:rPr>
            </w:pPr>
            <w:r>
              <w:rPr>
                <w:rFonts w:cs="Arial"/>
                <w:bCs/>
                <w:sz w:val="20"/>
              </w:rPr>
              <w:t>17,612</w:t>
            </w:r>
            <w:r w:rsidRPr="00DF5729">
              <w:rPr>
                <w:rFonts w:cs="Arial"/>
                <w:b/>
                <w:bCs/>
                <w:sz w:val="20"/>
              </w:rPr>
              <w:t xml:space="preserve"> </w:t>
            </w:r>
            <w:r w:rsidRPr="00DF5729">
              <w:rPr>
                <w:rFonts w:cs="Arial"/>
                <w:sz w:val="20"/>
              </w:rPr>
              <w:t>(</w:t>
            </w:r>
            <w:r>
              <w:rPr>
                <w:rFonts w:cs="Arial"/>
                <w:sz w:val="20"/>
              </w:rPr>
              <w:t>13,853</w:t>
            </w:r>
            <w:r w:rsidRPr="00DF5729">
              <w:rPr>
                <w:rFonts w:cs="Arial"/>
                <w:sz w:val="20"/>
              </w:rPr>
              <w:t>-22,</w:t>
            </w:r>
            <w:r>
              <w:rPr>
                <w:rFonts w:cs="Arial"/>
                <w:sz w:val="20"/>
              </w:rPr>
              <w:t>077</w:t>
            </w:r>
            <w:r w:rsidRPr="00DF5729">
              <w:rPr>
                <w:rFonts w:cs="Arial"/>
                <w:sz w:val="20"/>
              </w:rPr>
              <w:t>)</w:t>
            </w:r>
          </w:p>
        </w:tc>
        <w:tc>
          <w:tcPr>
            <w:tcW w:w="3510" w:type="dxa"/>
            <w:tcBorders>
              <w:left w:val="nil"/>
            </w:tcBorders>
            <w:vAlign w:val="center"/>
          </w:tcPr>
          <w:p w14:paraId="06FBBCF9" w14:textId="77777777" w:rsidR="00381066" w:rsidRPr="00DF5729" w:rsidRDefault="00381066" w:rsidP="00713829">
            <w:pPr>
              <w:jc w:val="center"/>
              <w:rPr>
                <w:rFonts w:cs="Arial"/>
                <w:sz w:val="20"/>
              </w:rPr>
            </w:pPr>
            <w:r>
              <w:rPr>
                <w:rFonts w:cs="Arial"/>
                <w:sz w:val="20"/>
              </w:rPr>
              <w:t>42.6</w:t>
            </w:r>
          </w:p>
        </w:tc>
      </w:tr>
      <w:tr w:rsidR="00381066" w14:paraId="586819E8" w14:textId="77777777" w:rsidTr="00713829">
        <w:trPr>
          <w:trHeight w:val="227"/>
          <w:jc w:val="center"/>
        </w:trPr>
        <w:tc>
          <w:tcPr>
            <w:tcW w:w="1260" w:type="dxa"/>
            <w:tcBorders>
              <w:right w:val="single" w:sz="6" w:space="0" w:color="auto"/>
            </w:tcBorders>
            <w:vAlign w:val="center"/>
          </w:tcPr>
          <w:p w14:paraId="7FD0A88D" w14:textId="77777777" w:rsidR="00381066" w:rsidRPr="00DF5729" w:rsidRDefault="00381066" w:rsidP="00713829">
            <w:pPr>
              <w:jc w:val="center"/>
              <w:rPr>
                <w:rFonts w:cs="Arial"/>
                <w:sz w:val="20"/>
              </w:rPr>
            </w:pPr>
            <w:r w:rsidRPr="00DF5729">
              <w:rPr>
                <w:rFonts w:cs="Arial"/>
                <w:sz w:val="20"/>
              </w:rPr>
              <w:t>2003</w:t>
            </w:r>
          </w:p>
        </w:tc>
        <w:tc>
          <w:tcPr>
            <w:tcW w:w="1620" w:type="dxa"/>
            <w:tcBorders>
              <w:right w:val="single" w:sz="6" w:space="0" w:color="auto"/>
            </w:tcBorders>
            <w:vAlign w:val="center"/>
          </w:tcPr>
          <w:p w14:paraId="02DF1C92" w14:textId="77777777" w:rsidR="00381066" w:rsidRPr="00DF5729" w:rsidRDefault="00381066" w:rsidP="00713829">
            <w:pPr>
              <w:jc w:val="center"/>
              <w:rPr>
                <w:rFonts w:cs="Arial"/>
                <w:sz w:val="20"/>
              </w:rPr>
            </w:pPr>
            <w:r w:rsidRPr="00DF5729">
              <w:rPr>
                <w:rFonts w:cs="Arial"/>
                <w:sz w:val="20"/>
              </w:rPr>
              <w:t>21,163</w:t>
            </w:r>
          </w:p>
        </w:tc>
        <w:tc>
          <w:tcPr>
            <w:tcW w:w="2790" w:type="dxa"/>
            <w:tcBorders>
              <w:left w:val="single" w:sz="6" w:space="0" w:color="auto"/>
            </w:tcBorders>
            <w:vAlign w:val="center"/>
          </w:tcPr>
          <w:p w14:paraId="4457CD8D" w14:textId="77777777" w:rsidR="00381066" w:rsidRPr="00DF5729" w:rsidRDefault="00381066" w:rsidP="00713829">
            <w:pPr>
              <w:jc w:val="center"/>
              <w:rPr>
                <w:rFonts w:cs="Arial"/>
                <w:sz w:val="20"/>
              </w:rPr>
            </w:pPr>
            <w:r>
              <w:rPr>
                <w:rFonts w:cs="Arial"/>
                <w:bCs/>
                <w:sz w:val="20"/>
              </w:rPr>
              <w:t>79,228</w:t>
            </w:r>
            <w:r w:rsidRPr="00DF5729">
              <w:rPr>
                <w:rFonts w:cs="Arial"/>
                <w:b/>
                <w:bCs/>
                <w:sz w:val="20"/>
              </w:rPr>
              <w:t xml:space="preserve"> </w:t>
            </w:r>
            <w:r w:rsidRPr="00DF5729">
              <w:rPr>
                <w:rFonts w:cs="Arial"/>
                <w:sz w:val="20"/>
              </w:rPr>
              <w:t>(</w:t>
            </w:r>
            <w:r>
              <w:rPr>
                <w:rFonts w:cs="Arial"/>
                <w:sz w:val="20"/>
              </w:rPr>
              <w:t>67,983</w:t>
            </w:r>
            <w:r w:rsidRPr="00DF5729">
              <w:rPr>
                <w:rFonts w:cs="Arial"/>
                <w:sz w:val="20"/>
              </w:rPr>
              <w:t>-</w:t>
            </w:r>
            <w:r>
              <w:rPr>
                <w:rFonts w:cs="Arial"/>
                <w:sz w:val="20"/>
              </w:rPr>
              <w:t>91,791</w:t>
            </w:r>
            <w:r w:rsidRPr="00DF5729">
              <w:rPr>
                <w:rFonts w:cs="Arial"/>
                <w:sz w:val="20"/>
              </w:rPr>
              <w:t>)</w:t>
            </w:r>
          </w:p>
        </w:tc>
        <w:tc>
          <w:tcPr>
            <w:tcW w:w="2520" w:type="dxa"/>
            <w:vAlign w:val="center"/>
          </w:tcPr>
          <w:p w14:paraId="7775831F" w14:textId="77777777" w:rsidR="00381066" w:rsidRPr="00DF5729" w:rsidRDefault="00381066" w:rsidP="00713829">
            <w:pPr>
              <w:rPr>
                <w:rFonts w:cs="Arial"/>
                <w:sz w:val="20"/>
              </w:rPr>
            </w:pPr>
            <w:r w:rsidRPr="00B8549C">
              <w:rPr>
                <w:rFonts w:cs="Arial"/>
                <w:bCs/>
                <w:sz w:val="20"/>
              </w:rPr>
              <w:t>13,</w:t>
            </w:r>
            <w:r>
              <w:rPr>
                <w:rFonts w:cs="Arial"/>
                <w:bCs/>
                <w:sz w:val="20"/>
              </w:rPr>
              <w:t>060</w:t>
            </w:r>
            <w:r w:rsidRPr="00DF5729">
              <w:rPr>
                <w:rFonts w:cs="Arial"/>
                <w:b/>
                <w:bCs/>
                <w:sz w:val="20"/>
              </w:rPr>
              <w:t xml:space="preserve"> </w:t>
            </w:r>
            <w:r w:rsidRPr="00DF5729">
              <w:rPr>
                <w:rFonts w:cs="Arial"/>
                <w:sz w:val="20"/>
              </w:rPr>
              <w:t>(10,</w:t>
            </w:r>
            <w:r>
              <w:rPr>
                <w:rFonts w:cs="Arial"/>
                <w:sz w:val="20"/>
              </w:rPr>
              <w:t>793</w:t>
            </w:r>
            <w:r w:rsidRPr="00DF5729">
              <w:rPr>
                <w:rFonts w:cs="Arial"/>
                <w:sz w:val="20"/>
              </w:rPr>
              <w:t>-</w:t>
            </w:r>
            <w:r>
              <w:rPr>
                <w:rFonts w:cs="Arial"/>
                <w:sz w:val="20"/>
              </w:rPr>
              <w:t>15,662</w:t>
            </w:r>
            <w:r w:rsidRPr="00DF5729">
              <w:rPr>
                <w:rFonts w:cs="Arial"/>
                <w:sz w:val="20"/>
              </w:rPr>
              <w:t>)</w:t>
            </w:r>
          </w:p>
        </w:tc>
        <w:tc>
          <w:tcPr>
            <w:tcW w:w="3510" w:type="dxa"/>
            <w:tcBorders>
              <w:left w:val="nil"/>
            </w:tcBorders>
            <w:vAlign w:val="center"/>
          </w:tcPr>
          <w:p w14:paraId="7234387D" w14:textId="77777777" w:rsidR="00381066" w:rsidRPr="00DF5729" w:rsidRDefault="00381066" w:rsidP="00713829">
            <w:pPr>
              <w:jc w:val="center"/>
              <w:rPr>
                <w:rFonts w:cs="Arial"/>
                <w:sz w:val="20"/>
              </w:rPr>
            </w:pPr>
            <w:r>
              <w:rPr>
                <w:rFonts w:cs="Arial"/>
                <w:sz w:val="20"/>
              </w:rPr>
              <w:t>26.7</w:t>
            </w:r>
          </w:p>
        </w:tc>
      </w:tr>
      <w:tr w:rsidR="00381066" w14:paraId="43F93C59" w14:textId="77777777" w:rsidTr="00713829">
        <w:trPr>
          <w:trHeight w:val="227"/>
          <w:jc w:val="center"/>
        </w:trPr>
        <w:tc>
          <w:tcPr>
            <w:tcW w:w="1260" w:type="dxa"/>
            <w:tcBorders>
              <w:right w:val="single" w:sz="6" w:space="0" w:color="auto"/>
            </w:tcBorders>
            <w:vAlign w:val="center"/>
          </w:tcPr>
          <w:p w14:paraId="2CB6B4EC" w14:textId="77777777" w:rsidR="00381066" w:rsidRPr="00DF5729" w:rsidRDefault="00381066" w:rsidP="00713829">
            <w:pPr>
              <w:jc w:val="center"/>
              <w:rPr>
                <w:rFonts w:cs="Arial"/>
                <w:sz w:val="20"/>
              </w:rPr>
            </w:pPr>
            <w:r w:rsidRPr="00DF5729">
              <w:rPr>
                <w:rFonts w:cs="Arial"/>
                <w:sz w:val="20"/>
              </w:rPr>
              <w:t>2004</w:t>
            </w:r>
          </w:p>
        </w:tc>
        <w:tc>
          <w:tcPr>
            <w:tcW w:w="1620" w:type="dxa"/>
            <w:tcBorders>
              <w:right w:val="single" w:sz="6" w:space="0" w:color="auto"/>
            </w:tcBorders>
            <w:vAlign w:val="center"/>
          </w:tcPr>
          <w:p w14:paraId="78477AD4" w14:textId="77777777" w:rsidR="00381066" w:rsidRPr="00DF5729" w:rsidRDefault="00381066" w:rsidP="00713829">
            <w:pPr>
              <w:jc w:val="center"/>
              <w:rPr>
                <w:rFonts w:cs="Arial"/>
                <w:sz w:val="20"/>
              </w:rPr>
            </w:pPr>
            <w:r w:rsidRPr="00DF5729">
              <w:rPr>
                <w:rFonts w:cs="Arial"/>
                <w:sz w:val="20"/>
              </w:rPr>
              <w:t>31,675</w:t>
            </w:r>
          </w:p>
        </w:tc>
        <w:tc>
          <w:tcPr>
            <w:tcW w:w="2790" w:type="dxa"/>
            <w:tcBorders>
              <w:left w:val="single" w:sz="6" w:space="0" w:color="auto"/>
            </w:tcBorders>
            <w:vAlign w:val="center"/>
          </w:tcPr>
          <w:p w14:paraId="69400096" w14:textId="77777777" w:rsidR="00381066" w:rsidRPr="00DF5729" w:rsidRDefault="00381066" w:rsidP="00713829">
            <w:pPr>
              <w:jc w:val="center"/>
              <w:rPr>
                <w:rFonts w:cs="Arial"/>
                <w:sz w:val="20"/>
              </w:rPr>
            </w:pPr>
            <w:r>
              <w:rPr>
                <w:rFonts w:cs="Arial"/>
                <w:bCs/>
                <w:sz w:val="20"/>
              </w:rPr>
              <w:t>84,448</w:t>
            </w:r>
            <w:r w:rsidRPr="00DF5729">
              <w:rPr>
                <w:rFonts w:cs="Arial"/>
                <w:b/>
                <w:bCs/>
                <w:sz w:val="20"/>
              </w:rPr>
              <w:t xml:space="preserve"> </w:t>
            </w:r>
            <w:r w:rsidRPr="00DF5729">
              <w:rPr>
                <w:rFonts w:cs="Arial"/>
                <w:sz w:val="20"/>
              </w:rPr>
              <w:t>(</w:t>
            </w:r>
            <w:r>
              <w:rPr>
                <w:rFonts w:cs="Arial"/>
                <w:sz w:val="20"/>
              </w:rPr>
              <w:t>73,486</w:t>
            </w:r>
            <w:r w:rsidRPr="00DF5729">
              <w:rPr>
                <w:rFonts w:cs="Arial"/>
                <w:sz w:val="20"/>
              </w:rPr>
              <w:t>-</w:t>
            </w:r>
            <w:r>
              <w:rPr>
                <w:rFonts w:cs="Arial"/>
                <w:sz w:val="20"/>
              </w:rPr>
              <w:t>96,574</w:t>
            </w:r>
            <w:r w:rsidRPr="00DF5729">
              <w:rPr>
                <w:rFonts w:cs="Arial"/>
                <w:sz w:val="20"/>
              </w:rPr>
              <w:t>)</w:t>
            </w:r>
          </w:p>
        </w:tc>
        <w:tc>
          <w:tcPr>
            <w:tcW w:w="2520" w:type="dxa"/>
            <w:vAlign w:val="center"/>
          </w:tcPr>
          <w:p w14:paraId="57637825" w14:textId="77777777" w:rsidR="00381066" w:rsidRPr="00DF5729" w:rsidRDefault="00381066" w:rsidP="00713829">
            <w:pPr>
              <w:rPr>
                <w:rFonts w:cs="Arial"/>
                <w:sz w:val="20"/>
              </w:rPr>
            </w:pPr>
            <w:r>
              <w:rPr>
                <w:rFonts w:cs="Arial"/>
                <w:bCs/>
                <w:sz w:val="20"/>
              </w:rPr>
              <w:t>26,993</w:t>
            </w:r>
            <w:r w:rsidRPr="00DF5729">
              <w:rPr>
                <w:rFonts w:cs="Arial"/>
                <w:b/>
                <w:bCs/>
                <w:sz w:val="20"/>
              </w:rPr>
              <w:t xml:space="preserve"> </w:t>
            </w:r>
            <w:r w:rsidRPr="00DF5729">
              <w:rPr>
                <w:rFonts w:cs="Arial"/>
                <w:sz w:val="20"/>
              </w:rPr>
              <w:t>(</w:t>
            </w:r>
            <w:r>
              <w:rPr>
                <w:rFonts w:cs="Arial"/>
                <w:sz w:val="20"/>
              </w:rPr>
              <w:t>22,124</w:t>
            </w:r>
            <w:r w:rsidRPr="00DF5729">
              <w:rPr>
                <w:rFonts w:cs="Arial"/>
                <w:sz w:val="20"/>
              </w:rPr>
              <w:t>-</w:t>
            </w:r>
            <w:r>
              <w:rPr>
                <w:rFonts w:cs="Arial"/>
                <w:sz w:val="20"/>
              </w:rPr>
              <w:t>32,613</w:t>
            </w:r>
            <w:r w:rsidRPr="00DF5729">
              <w:rPr>
                <w:rFonts w:cs="Arial"/>
                <w:sz w:val="20"/>
              </w:rPr>
              <w:t>)</w:t>
            </w:r>
          </w:p>
        </w:tc>
        <w:tc>
          <w:tcPr>
            <w:tcW w:w="3510" w:type="dxa"/>
            <w:tcBorders>
              <w:left w:val="nil"/>
            </w:tcBorders>
            <w:vAlign w:val="center"/>
          </w:tcPr>
          <w:p w14:paraId="1E0514BC" w14:textId="77777777" w:rsidR="00381066" w:rsidRPr="00DF5729" w:rsidRDefault="00381066" w:rsidP="00713829">
            <w:pPr>
              <w:jc w:val="center"/>
              <w:rPr>
                <w:rFonts w:cs="Arial"/>
                <w:sz w:val="20"/>
              </w:rPr>
            </w:pPr>
            <w:r w:rsidRPr="00DF5729">
              <w:rPr>
                <w:rFonts w:cs="Arial"/>
                <w:sz w:val="20"/>
              </w:rPr>
              <w:t>37.5</w:t>
            </w:r>
          </w:p>
        </w:tc>
      </w:tr>
      <w:tr w:rsidR="00381066" w14:paraId="4CAC993E" w14:textId="77777777" w:rsidTr="00713829">
        <w:trPr>
          <w:trHeight w:val="227"/>
          <w:jc w:val="center"/>
        </w:trPr>
        <w:tc>
          <w:tcPr>
            <w:tcW w:w="1260" w:type="dxa"/>
            <w:tcBorders>
              <w:right w:val="single" w:sz="6" w:space="0" w:color="auto"/>
            </w:tcBorders>
            <w:vAlign w:val="center"/>
          </w:tcPr>
          <w:p w14:paraId="4B8D0A2F" w14:textId="77777777" w:rsidR="00381066" w:rsidRPr="00DF5729" w:rsidRDefault="00381066" w:rsidP="00713829">
            <w:pPr>
              <w:jc w:val="center"/>
              <w:rPr>
                <w:rFonts w:cs="Arial"/>
                <w:sz w:val="20"/>
              </w:rPr>
            </w:pPr>
            <w:r w:rsidRPr="00DF5729">
              <w:rPr>
                <w:rFonts w:cs="Arial"/>
                <w:sz w:val="20"/>
              </w:rPr>
              <w:t>2005</w:t>
            </w:r>
          </w:p>
        </w:tc>
        <w:tc>
          <w:tcPr>
            <w:tcW w:w="1620" w:type="dxa"/>
            <w:tcBorders>
              <w:right w:val="single" w:sz="6" w:space="0" w:color="auto"/>
            </w:tcBorders>
            <w:vAlign w:val="center"/>
          </w:tcPr>
          <w:p w14:paraId="7CCC7D78" w14:textId="77777777" w:rsidR="00381066" w:rsidRPr="00DF5729" w:rsidRDefault="00381066" w:rsidP="00713829">
            <w:pPr>
              <w:jc w:val="center"/>
              <w:rPr>
                <w:rFonts w:cs="Arial"/>
                <w:sz w:val="20"/>
              </w:rPr>
            </w:pPr>
            <w:r w:rsidRPr="00DF5729">
              <w:rPr>
                <w:rFonts w:cs="Arial"/>
                <w:sz w:val="20"/>
              </w:rPr>
              <w:t>36,118</w:t>
            </w:r>
          </w:p>
        </w:tc>
        <w:tc>
          <w:tcPr>
            <w:tcW w:w="2790" w:type="dxa"/>
            <w:tcBorders>
              <w:left w:val="single" w:sz="6" w:space="0" w:color="auto"/>
            </w:tcBorders>
            <w:vAlign w:val="center"/>
          </w:tcPr>
          <w:p w14:paraId="4BF660F9" w14:textId="77777777" w:rsidR="00381066" w:rsidRPr="00DF5729" w:rsidRDefault="00381066" w:rsidP="00713829">
            <w:pPr>
              <w:jc w:val="center"/>
              <w:rPr>
                <w:rFonts w:cs="Arial"/>
                <w:sz w:val="20"/>
              </w:rPr>
            </w:pPr>
            <w:r w:rsidRPr="00B8549C">
              <w:rPr>
                <w:rFonts w:cs="Arial"/>
                <w:bCs/>
                <w:sz w:val="20"/>
              </w:rPr>
              <w:t>103,</w:t>
            </w:r>
            <w:r>
              <w:rPr>
                <w:rFonts w:cs="Arial"/>
                <w:bCs/>
                <w:sz w:val="20"/>
              </w:rPr>
              <w:t>146</w:t>
            </w:r>
            <w:r w:rsidRPr="00DF5729">
              <w:rPr>
                <w:rFonts w:cs="Arial"/>
                <w:b/>
                <w:bCs/>
                <w:sz w:val="20"/>
              </w:rPr>
              <w:t xml:space="preserve"> </w:t>
            </w:r>
            <w:r w:rsidRPr="00DF5729">
              <w:rPr>
                <w:rFonts w:cs="Arial"/>
                <w:sz w:val="20"/>
              </w:rPr>
              <w:t>(</w:t>
            </w:r>
            <w:r>
              <w:rPr>
                <w:rFonts w:cs="Arial"/>
                <w:sz w:val="20"/>
              </w:rPr>
              <w:t>92,426</w:t>
            </w:r>
            <w:r w:rsidRPr="00DF5729">
              <w:rPr>
                <w:rFonts w:cs="Arial"/>
                <w:sz w:val="20"/>
              </w:rPr>
              <w:t>-</w:t>
            </w:r>
            <w:r>
              <w:rPr>
                <w:rFonts w:cs="Arial"/>
                <w:sz w:val="20"/>
              </w:rPr>
              <w:t>114,758</w:t>
            </w:r>
            <w:r w:rsidRPr="00DF5729">
              <w:rPr>
                <w:rFonts w:cs="Arial"/>
                <w:sz w:val="20"/>
              </w:rPr>
              <w:t>)</w:t>
            </w:r>
          </w:p>
        </w:tc>
        <w:tc>
          <w:tcPr>
            <w:tcW w:w="2520" w:type="dxa"/>
            <w:vAlign w:val="center"/>
          </w:tcPr>
          <w:p w14:paraId="45F31E60" w14:textId="77777777" w:rsidR="00381066" w:rsidRPr="00DF5729" w:rsidRDefault="00381066" w:rsidP="00713829">
            <w:pPr>
              <w:rPr>
                <w:rFonts w:cs="Arial"/>
                <w:sz w:val="20"/>
              </w:rPr>
            </w:pPr>
            <w:r>
              <w:rPr>
                <w:rFonts w:cs="Arial"/>
                <w:bCs/>
                <w:sz w:val="20"/>
              </w:rPr>
              <w:t>21,259</w:t>
            </w:r>
            <w:r w:rsidRPr="00DF5729">
              <w:rPr>
                <w:rFonts w:cs="Arial"/>
                <w:b/>
                <w:bCs/>
                <w:sz w:val="20"/>
              </w:rPr>
              <w:t xml:space="preserve"> </w:t>
            </w:r>
            <w:r w:rsidRPr="00DF5729">
              <w:rPr>
                <w:rFonts w:cs="Arial"/>
                <w:sz w:val="20"/>
              </w:rPr>
              <w:t>(</w:t>
            </w:r>
            <w:r>
              <w:rPr>
                <w:rFonts w:cs="Arial"/>
                <w:sz w:val="20"/>
              </w:rPr>
              <w:t>17,343</w:t>
            </w:r>
            <w:r w:rsidRPr="00DF5729">
              <w:rPr>
                <w:rFonts w:cs="Arial"/>
                <w:sz w:val="20"/>
              </w:rPr>
              <w:t>-</w:t>
            </w:r>
            <w:r>
              <w:rPr>
                <w:rFonts w:cs="Arial"/>
                <w:sz w:val="20"/>
              </w:rPr>
              <w:t>25,794</w:t>
            </w:r>
            <w:r w:rsidRPr="00DF5729">
              <w:rPr>
                <w:rFonts w:cs="Arial"/>
                <w:sz w:val="20"/>
              </w:rPr>
              <w:t>)</w:t>
            </w:r>
          </w:p>
        </w:tc>
        <w:tc>
          <w:tcPr>
            <w:tcW w:w="3510" w:type="dxa"/>
            <w:tcBorders>
              <w:left w:val="nil"/>
            </w:tcBorders>
            <w:vAlign w:val="center"/>
          </w:tcPr>
          <w:p w14:paraId="1AE134A0" w14:textId="77777777" w:rsidR="00381066" w:rsidRPr="00DF5729" w:rsidRDefault="00381066" w:rsidP="00713829">
            <w:pPr>
              <w:jc w:val="center"/>
              <w:rPr>
                <w:rFonts w:cs="Arial"/>
                <w:sz w:val="20"/>
              </w:rPr>
            </w:pPr>
            <w:r>
              <w:rPr>
                <w:rFonts w:cs="Arial"/>
                <w:sz w:val="20"/>
              </w:rPr>
              <w:t>35.0</w:t>
            </w:r>
          </w:p>
        </w:tc>
      </w:tr>
      <w:tr w:rsidR="00381066" w14:paraId="4640F00A" w14:textId="77777777" w:rsidTr="00713829">
        <w:trPr>
          <w:trHeight w:val="227"/>
          <w:jc w:val="center"/>
        </w:trPr>
        <w:tc>
          <w:tcPr>
            <w:tcW w:w="1260" w:type="dxa"/>
            <w:tcBorders>
              <w:right w:val="single" w:sz="6" w:space="0" w:color="auto"/>
            </w:tcBorders>
            <w:vAlign w:val="center"/>
          </w:tcPr>
          <w:p w14:paraId="147FC56E" w14:textId="77777777" w:rsidR="00381066" w:rsidRPr="00DF5729" w:rsidRDefault="00381066" w:rsidP="00713829">
            <w:pPr>
              <w:jc w:val="center"/>
              <w:rPr>
                <w:rFonts w:cs="Arial"/>
                <w:sz w:val="20"/>
              </w:rPr>
            </w:pPr>
            <w:r w:rsidRPr="00DF5729">
              <w:rPr>
                <w:rFonts w:cs="Arial"/>
                <w:sz w:val="20"/>
              </w:rPr>
              <w:t>2006</w:t>
            </w:r>
          </w:p>
        </w:tc>
        <w:tc>
          <w:tcPr>
            <w:tcW w:w="1620" w:type="dxa"/>
            <w:tcBorders>
              <w:right w:val="single" w:sz="6" w:space="0" w:color="auto"/>
            </w:tcBorders>
            <w:vAlign w:val="center"/>
          </w:tcPr>
          <w:p w14:paraId="04C5C1A4" w14:textId="77777777" w:rsidR="00381066" w:rsidRPr="00DF5729" w:rsidRDefault="00381066" w:rsidP="00713829">
            <w:pPr>
              <w:jc w:val="center"/>
              <w:rPr>
                <w:rFonts w:cs="Arial"/>
                <w:sz w:val="20"/>
              </w:rPr>
            </w:pPr>
            <w:r w:rsidRPr="00DF5729">
              <w:rPr>
                <w:rFonts w:cs="Arial"/>
                <w:sz w:val="20"/>
              </w:rPr>
              <w:t>29,121</w:t>
            </w:r>
          </w:p>
        </w:tc>
        <w:tc>
          <w:tcPr>
            <w:tcW w:w="2790" w:type="dxa"/>
            <w:tcBorders>
              <w:left w:val="single" w:sz="6" w:space="0" w:color="auto"/>
            </w:tcBorders>
            <w:vAlign w:val="center"/>
          </w:tcPr>
          <w:p w14:paraId="31A2584B" w14:textId="77777777" w:rsidR="00381066" w:rsidRPr="00DF5729" w:rsidRDefault="00381066" w:rsidP="00713829">
            <w:pPr>
              <w:jc w:val="center"/>
              <w:rPr>
                <w:rFonts w:cs="Arial"/>
                <w:sz w:val="20"/>
              </w:rPr>
            </w:pPr>
            <w:r>
              <w:rPr>
                <w:rFonts w:cs="Arial"/>
                <w:bCs/>
                <w:sz w:val="20"/>
              </w:rPr>
              <w:t>82,565</w:t>
            </w:r>
            <w:r w:rsidRPr="00DF5729">
              <w:rPr>
                <w:rFonts w:cs="Arial"/>
                <w:b/>
                <w:bCs/>
                <w:sz w:val="20"/>
              </w:rPr>
              <w:t xml:space="preserve"> </w:t>
            </w:r>
            <w:r>
              <w:rPr>
                <w:rFonts w:cs="Arial"/>
                <w:sz w:val="20"/>
              </w:rPr>
              <w:t>(73,514-92,415</w:t>
            </w:r>
            <w:r w:rsidRPr="00DF5729">
              <w:rPr>
                <w:rFonts w:cs="Arial"/>
                <w:sz w:val="20"/>
              </w:rPr>
              <w:t>)</w:t>
            </w:r>
          </w:p>
        </w:tc>
        <w:tc>
          <w:tcPr>
            <w:tcW w:w="2520" w:type="dxa"/>
            <w:vAlign w:val="center"/>
          </w:tcPr>
          <w:p w14:paraId="3C21F310" w14:textId="77777777" w:rsidR="00381066" w:rsidRPr="00DF5729" w:rsidRDefault="00381066" w:rsidP="00713829">
            <w:pPr>
              <w:rPr>
                <w:rFonts w:cs="Arial"/>
                <w:sz w:val="20"/>
              </w:rPr>
            </w:pPr>
            <w:r>
              <w:rPr>
                <w:rFonts w:cs="Arial"/>
                <w:bCs/>
                <w:sz w:val="20"/>
              </w:rPr>
              <w:t>23,496</w:t>
            </w:r>
            <w:r w:rsidRPr="00DF5729">
              <w:rPr>
                <w:rFonts w:cs="Arial"/>
                <w:b/>
                <w:bCs/>
                <w:sz w:val="20"/>
              </w:rPr>
              <w:t xml:space="preserve"> </w:t>
            </w:r>
            <w:r w:rsidRPr="00DF5729">
              <w:rPr>
                <w:rFonts w:cs="Arial"/>
                <w:sz w:val="20"/>
              </w:rPr>
              <w:t>(18,</w:t>
            </w:r>
            <w:r>
              <w:rPr>
                <w:rFonts w:cs="Arial"/>
                <w:sz w:val="20"/>
              </w:rPr>
              <w:t>902</w:t>
            </w:r>
            <w:r w:rsidRPr="00DF5729">
              <w:rPr>
                <w:rFonts w:cs="Arial"/>
                <w:sz w:val="20"/>
              </w:rPr>
              <w:t>-</w:t>
            </w:r>
            <w:r>
              <w:rPr>
                <w:rFonts w:cs="Arial"/>
                <w:sz w:val="20"/>
              </w:rPr>
              <w:t>28,868</w:t>
            </w:r>
            <w:r w:rsidRPr="00DF5729">
              <w:rPr>
                <w:rFonts w:cs="Arial"/>
                <w:sz w:val="20"/>
              </w:rPr>
              <w:t>)</w:t>
            </w:r>
          </w:p>
        </w:tc>
        <w:tc>
          <w:tcPr>
            <w:tcW w:w="3510" w:type="dxa"/>
            <w:tcBorders>
              <w:left w:val="nil"/>
            </w:tcBorders>
            <w:vAlign w:val="center"/>
          </w:tcPr>
          <w:p w14:paraId="7D768107" w14:textId="77777777" w:rsidR="00381066" w:rsidRPr="00DF5729" w:rsidRDefault="00381066" w:rsidP="00713829">
            <w:pPr>
              <w:jc w:val="center"/>
              <w:rPr>
                <w:rFonts w:cs="Arial"/>
                <w:sz w:val="20"/>
              </w:rPr>
            </w:pPr>
            <w:r w:rsidRPr="00DF5729">
              <w:rPr>
                <w:rFonts w:cs="Arial"/>
                <w:sz w:val="20"/>
              </w:rPr>
              <w:t>35.3</w:t>
            </w:r>
          </w:p>
        </w:tc>
      </w:tr>
      <w:tr w:rsidR="00381066" w14:paraId="15855BC8" w14:textId="77777777" w:rsidTr="00713829">
        <w:trPr>
          <w:trHeight w:val="227"/>
          <w:jc w:val="center"/>
        </w:trPr>
        <w:tc>
          <w:tcPr>
            <w:tcW w:w="1260" w:type="dxa"/>
            <w:tcBorders>
              <w:right w:val="single" w:sz="6" w:space="0" w:color="auto"/>
            </w:tcBorders>
            <w:vAlign w:val="center"/>
          </w:tcPr>
          <w:p w14:paraId="44458B45" w14:textId="77777777" w:rsidR="00381066" w:rsidRPr="00DF5729" w:rsidRDefault="00381066" w:rsidP="00713829">
            <w:pPr>
              <w:jc w:val="center"/>
              <w:rPr>
                <w:rFonts w:cs="Arial"/>
                <w:sz w:val="20"/>
              </w:rPr>
            </w:pPr>
            <w:r w:rsidRPr="00DF5729">
              <w:rPr>
                <w:rFonts w:cs="Arial"/>
                <w:sz w:val="20"/>
              </w:rPr>
              <w:t>2007</w:t>
            </w:r>
          </w:p>
        </w:tc>
        <w:tc>
          <w:tcPr>
            <w:tcW w:w="1620" w:type="dxa"/>
            <w:tcBorders>
              <w:right w:val="single" w:sz="6" w:space="0" w:color="auto"/>
            </w:tcBorders>
            <w:vAlign w:val="center"/>
          </w:tcPr>
          <w:p w14:paraId="3AFCB587" w14:textId="77777777" w:rsidR="00381066" w:rsidRPr="00DF5729" w:rsidRDefault="00381066" w:rsidP="00713829">
            <w:pPr>
              <w:jc w:val="center"/>
              <w:rPr>
                <w:rFonts w:cs="Arial"/>
                <w:sz w:val="20"/>
              </w:rPr>
            </w:pPr>
            <w:r w:rsidRPr="00DF5729">
              <w:rPr>
                <w:rFonts w:cs="Arial"/>
                <w:sz w:val="20"/>
              </w:rPr>
              <w:t>26,867</w:t>
            </w:r>
          </w:p>
        </w:tc>
        <w:tc>
          <w:tcPr>
            <w:tcW w:w="2790" w:type="dxa"/>
            <w:tcBorders>
              <w:left w:val="single" w:sz="6" w:space="0" w:color="auto"/>
            </w:tcBorders>
            <w:vAlign w:val="center"/>
          </w:tcPr>
          <w:p w14:paraId="0BCCBF42" w14:textId="77777777" w:rsidR="00381066" w:rsidRPr="00DF5729" w:rsidRDefault="00381066" w:rsidP="00713829">
            <w:pPr>
              <w:jc w:val="center"/>
              <w:rPr>
                <w:rFonts w:cs="Arial"/>
                <w:sz w:val="20"/>
              </w:rPr>
            </w:pPr>
            <w:r>
              <w:rPr>
                <w:rFonts w:cs="Arial"/>
                <w:sz w:val="20"/>
              </w:rPr>
              <w:t>73,645</w:t>
            </w:r>
            <w:r w:rsidRPr="00DF5729">
              <w:rPr>
                <w:rFonts w:cs="Arial"/>
                <w:b/>
                <w:sz w:val="20"/>
              </w:rPr>
              <w:t xml:space="preserve"> </w:t>
            </w:r>
            <w:r w:rsidRPr="00DF5729">
              <w:rPr>
                <w:rFonts w:cs="Arial"/>
                <w:sz w:val="20"/>
              </w:rPr>
              <w:t>(</w:t>
            </w:r>
            <w:r>
              <w:rPr>
                <w:rFonts w:cs="Arial"/>
                <w:sz w:val="20"/>
              </w:rPr>
              <w:t>65,681</w:t>
            </w:r>
            <w:r w:rsidRPr="00DF5729">
              <w:rPr>
                <w:rFonts w:cs="Arial"/>
                <w:sz w:val="20"/>
              </w:rPr>
              <w:t>-</w:t>
            </w:r>
            <w:r>
              <w:rPr>
                <w:rFonts w:cs="Arial"/>
                <w:sz w:val="20"/>
              </w:rPr>
              <w:t>82,302</w:t>
            </w:r>
            <w:r w:rsidRPr="00DF5729">
              <w:rPr>
                <w:rFonts w:cs="Arial"/>
                <w:sz w:val="20"/>
              </w:rPr>
              <w:t>)</w:t>
            </w:r>
          </w:p>
        </w:tc>
        <w:tc>
          <w:tcPr>
            <w:tcW w:w="2520" w:type="dxa"/>
            <w:vAlign w:val="center"/>
          </w:tcPr>
          <w:p w14:paraId="48D1F7D4" w14:textId="77777777" w:rsidR="00381066" w:rsidRPr="00DF5729" w:rsidRDefault="00381066" w:rsidP="00713829">
            <w:pPr>
              <w:rPr>
                <w:rFonts w:cs="Arial"/>
                <w:sz w:val="20"/>
              </w:rPr>
            </w:pPr>
            <w:r w:rsidRPr="00B8549C">
              <w:rPr>
                <w:rFonts w:cs="Arial"/>
                <w:sz w:val="20"/>
              </w:rPr>
              <w:t>1</w:t>
            </w:r>
            <w:r>
              <w:rPr>
                <w:rFonts w:cs="Arial"/>
                <w:sz w:val="20"/>
              </w:rPr>
              <w:t>9,621</w:t>
            </w:r>
            <w:r w:rsidRPr="00DF5729">
              <w:rPr>
                <w:rFonts w:cs="Arial"/>
                <w:b/>
                <w:sz w:val="20"/>
              </w:rPr>
              <w:t xml:space="preserve"> </w:t>
            </w:r>
            <w:r w:rsidRPr="00DF5729">
              <w:rPr>
                <w:rFonts w:cs="Arial"/>
                <w:sz w:val="20"/>
              </w:rPr>
              <w:t>(16,</w:t>
            </w:r>
            <w:r>
              <w:rPr>
                <w:rFonts w:cs="Arial"/>
                <w:sz w:val="20"/>
              </w:rPr>
              <w:t>697</w:t>
            </w:r>
            <w:r w:rsidRPr="00DF5729">
              <w:rPr>
                <w:rFonts w:cs="Arial"/>
                <w:sz w:val="20"/>
              </w:rPr>
              <w:t>-</w:t>
            </w:r>
            <w:r>
              <w:rPr>
                <w:rFonts w:cs="Arial"/>
                <w:sz w:val="20"/>
              </w:rPr>
              <w:t>22,907</w:t>
            </w:r>
            <w:r w:rsidRPr="00DF5729">
              <w:rPr>
                <w:rFonts w:cs="Arial"/>
                <w:sz w:val="20"/>
              </w:rPr>
              <w:t>)</w:t>
            </w:r>
          </w:p>
        </w:tc>
        <w:tc>
          <w:tcPr>
            <w:tcW w:w="3510" w:type="dxa"/>
            <w:tcBorders>
              <w:left w:val="nil"/>
            </w:tcBorders>
            <w:vAlign w:val="center"/>
          </w:tcPr>
          <w:p w14:paraId="3A1D6A57" w14:textId="77777777" w:rsidR="00381066" w:rsidRPr="00DF5729" w:rsidRDefault="00381066" w:rsidP="00713829">
            <w:pPr>
              <w:jc w:val="center"/>
              <w:rPr>
                <w:rFonts w:cs="Arial"/>
                <w:sz w:val="20"/>
              </w:rPr>
            </w:pPr>
            <w:r>
              <w:rPr>
                <w:rFonts w:cs="Arial"/>
                <w:sz w:val="20"/>
              </w:rPr>
              <w:t>36.5</w:t>
            </w:r>
          </w:p>
        </w:tc>
      </w:tr>
      <w:tr w:rsidR="00381066" w14:paraId="2F0BBC74" w14:textId="77777777" w:rsidTr="00713829">
        <w:trPr>
          <w:trHeight w:val="227"/>
          <w:jc w:val="center"/>
        </w:trPr>
        <w:tc>
          <w:tcPr>
            <w:tcW w:w="1260" w:type="dxa"/>
            <w:tcBorders>
              <w:right w:val="single" w:sz="6" w:space="0" w:color="auto"/>
            </w:tcBorders>
            <w:vAlign w:val="center"/>
          </w:tcPr>
          <w:p w14:paraId="381EC8C5" w14:textId="77777777" w:rsidR="00381066" w:rsidRPr="00DF5729" w:rsidRDefault="00381066" w:rsidP="00713829">
            <w:pPr>
              <w:jc w:val="center"/>
              <w:rPr>
                <w:rFonts w:cs="Arial"/>
                <w:sz w:val="20"/>
              </w:rPr>
            </w:pPr>
            <w:r w:rsidRPr="00DF5729">
              <w:rPr>
                <w:rFonts w:cs="Arial"/>
                <w:sz w:val="20"/>
              </w:rPr>
              <w:t>2008</w:t>
            </w:r>
          </w:p>
        </w:tc>
        <w:tc>
          <w:tcPr>
            <w:tcW w:w="1620" w:type="dxa"/>
            <w:tcBorders>
              <w:right w:val="single" w:sz="6" w:space="0" w:color="auto"/>
            </w:tcBorders>
            <w:vAlign w:val="center"/>
          </w:tcPr>
          <w:p w14:paraId="1009017D" w14:textId="77777777" w:rsidR="00381066" w:rsidRPr="00DF5729" w:rsidRDefault="00381066" w:rsidP="00713829">
            <w:pPr>
              <w:jc w:val="center"/>
              <w:rPr>
                <w:rFonts w:cs="Arial"/>
                <w:sz w:val="20"/>
              </w:rPr>
            </w:pPr>
            <w:r w:rsidRPr="00DF5729">
              <w:rPr>
                <w:rFonts w:cs="Arial"/>
                <w:sz w:val="20"/>
              </w:rPr>
              <w:t>24,458</w:t>
            </w:r>
          </w:p>
        </w:tc>
        <w:tc>
          <w:tcPr>
            <w:tcW w:w="2790" w:type="dxa"/>
            <w:tcBorders>
              <w:left w:val="single" w:sz="6" w:space="0" w:color="auto"/>
            </w:tcBorders>
            <w:vAlign w:val="center"/>
          </w:tcPr>
          <w:p w14:paraId="448ADCAB" w14:textId="77777777" w:rsidR="00381066" w:rsidRPr="00DF5729" w:rsidRDefault="00381066" w:rsidP="00713829">
            <w:pPr>
              <w:jc w:val="center"/>
              <w:rPr>
                <w:rFonts w:cs="Arial"/>
                <w:sz w:val="20"/>
              </w:rPr>
            </w:pPr>
            <w:r>
              <w:rPr>
                <w:rFonts w:cs="Arial"/>
                <w:sz w:val="20"/>
              </w:rPr>
              <w:t>66,371</w:t>
            </w:r>
            <w:r w:rsidRPr="00DF5729">
              <w:rPr>
                <w:rFonts w:cs="Arial"/>
                <w:b/>
                <w:sz w:val="20"/>
              </w:rPr>
              <w:t xml:space="preserve"> </w:t>
            </w:r>
            <w:r w:rsidRPr="00DF5729">
              <w:rPr>
                <w:rFonts w:cs="Arial"/>
                <w:sz w:val="20"/>
              </w:rPr>
              <w:t>(</w:t>
            </w:r>
            <w:r>
              <w:rPr>
                <w:rFonts w:cs="Arial"/>
                <w:sz w:val="20"/>
              </w:rPr>
              <w:t>59,971</w:t>
            </w:r>
            <w:r w:rsidRPr="00DF5729">
              <w:rPr>
                <w:rFonts w:cs="Arial"/>
                <w:sz w:val="20"/>
              </w:rPr>
              <w:t>-73,</w:t>
            </w:r>
            <w:r>
              <w:rPr>
                <w:rFonts w:cs="Arial"/>
                <w:sz w:val="20"/>
              </w:rPr>
              <w:t>264</w:t>
            </w:r>
            <w:r w:rsidRPr="00DF5729">
              <w:rPr>
                <w:rFonts w:cs="Arial"/>
                <w:sz w:val="20"/>
              </w:rPr>
              <w:t>)</w:t>
            </w:r>
          </w:p>
        </w:tc>
        <w:tc>
          <w:tcPr>
            <w:tcW w:w="2520" w:type="dxa"/>
            <w:vAlign w:val="center"/>
          </w:tcPr>
          <w:p w14:paraId="1E40782C" w14:textId="77777777" w:rsidR="00381066" w:rsidRPr="00DF5729" w:rsidRDefault="00381066" w:rsidP="00713829">
            <w:pPr>
              <w:rPr>
                <w:rFonts w:cs="Arial"/>
                <w:sz w:val="20"/>
              </w:rPr>
            </w:pPr>
            <w:r>
              <w:rPr>
                <w:rFonts w:cs="Arial"/>
                <w:bCs/>
                <w:sz w:val="20"/>
              </w:rPr>
              <w:t>26,829</w:t>
            </w:r>
            <w:r w:rsidRPr="00DF5729">
              <w:rPr>
                <w:rFonts w:cs="Arial"/>
                <w:b/>
                <w:bCs/>
                <w:sz w:val="20"/>
              </w:rPr>
              <w:t xml:space="preserve"> </w:t>
            </w:r>
            <w:r w:rsidRPr="00DF5729">
              <w:rPr>
                <w:rFonts w:cs="Arial"/>
                <w:sz w:val="20"/>
              </w:rPr>
              <w:t>(23,</w:t>
            </w:r>
            <w:r>
              <w:rPr>
                <w:rFonts w:cs="Arial"/>
                <w:sz w:val="20"/>
              </w:rPr>
              <w:t>232</w:t>
            </w:r>
            <w:r w:rsidRPr="00DF5729">
              <w:rPr>
                <w:rFonts w:cs="Arial"/>
                <w:sz w:val="20"/>
              </w:rPr>
              <w:t>-</w:t>
            </w:r>
            <w:r>
              <w:rPr>
                <w:rFonts w:cs="Arial"/>
                <w:sz w:val="20"/>
              </w:rPr>
              <w:t>30,821</w:t>
            </w:r>
            <w:r w:rsidRPr="00DF5729">
              <w:rPr>
                <w:rFonts w:cs="Arial"/>
                <w:sz w:val="20"/>
              </w:rPr>
              <w:t>)</w:t>
            </w:r>
          </w:p>
        </w:tc>
        <w:tc>
          <w:tcPr>
            <w:tcW w:w="3510" w:type="dxa"/>
            <w:tcBorders>
              <w:left w:val="nil"/>
            </w:tcBorders>
            <w:vAlign w:val="center"/>
          </w:tcPr>
          <w:p w14:paraId="2A4EE09D" w14:textId="77777777" w:rsidR="00381066" w:rsidRPr="00DF5729" w:rsidRDefault="00381066" w:rsidP="00713829">
            <w:pPr>
              <w:jc w:val="center"/>
              <w:rPr>
                <w:rFonts w:cs="Arial"/>
                <w:sz w:val="20"/>
              </w:rPr>
            </w:pPr>
            <w:r>
              <w:rPr>
                <w:rFonts w:cs="Arial"/>
                <w:sz w:val="20"/>
              </w:rPr>
              <w:t>36.9</w:t>
            </w:r>
          </w:p>
        </w:tc>
      </w:tr>
      <w:tr w:rsidR="00381066" w14:paraId="2DDF356A" w14:textId="77777777" w:rsidTr="00713829">
        <w:trPr>
          <w:trHeight w:val="227"/>
          <w:jc w:val="center"/>
        </w:trPr>
        <w:tc>
          <w:tcPr>
            <w:tcW w:w="1260" w:type="dxa"/>
            <w:tcBorders>
              <w:bottom w:val="single" w:sz="6" w:space="0" w:color="auto"/>
              <w:right w:val="single" w:sz="6" w:space="0" w:color="auto"/>
            </w:tcBorders>
            <w:vAlign w:val="center"/>
          </w:tcPr>
          <w:p w14:paraId="70498AAD" w14:textId="77777777" w:rsidR="00381066" w:rsidRPr="00DF5729" w:rsidRDefault="00381066" w:rsidP="00713829">
            <w:pPr>
              <w:jc w:val="center"/>
              <w:rPr>
                <w:rFonts w:cs="Arial"/>
                <w:sz w:val="20"/>
              </w:rPr>
            </w:pPr>
            <w:r w:rsidRPr="00DF5729">
              <w:rPr>
                <w:rFonts w:cs="Arial"/>
                <w:sz w:val="20"/>
              </w:rPr>
              <w:t>2009</w:t>
            </w:r>
          </w:p>
        </w:tc>
        <w:tc>
          <w:tcPr>
            <w:tcW w:w="1620" w:type="dxa"/>
            <w:tcBorders>
              <w:bottom w:val="single" w:sz="6" w:space="0" w:color="auto"/>
              <w:right w:val="single" w:sz="6" w:space="0" w:color="auto"/>
            </w:tcBorders>
            <w:vAlign w:val="center"/>
          </w:tcPr>
          <w:p w14:paraId="5059F533" w14:textId="77777777" w:rsidR="00381066" w:rsidRPr="00DF5729" w:rsidRDefault="00381066" w:rsidP="00713829">
            <w:pPr>
              <w:jc w:val="center"/>
              <w:rPr>
                <w:rFonts w:cs="Arial"/>
                <w:sz w:val="20"/>
              </w:rPr>
            </w:pPr>
            <w:r w:rsidRPr="00DF5729">
              <w:rPr>
                <w:rFonts w:cs="Arial"/>
                <w:sz w:val="20"/>
              </w:rPr>
              <w:t>23,642</w:t>
            </w:r>
          </w:p>
        </w:tc>
        <w:tc>
          <w:tcPr>
            <w:tcW w:w="2790" w:type="dxa"/>
            <w:tcBorders>
              <w:left w:val="single" w:sz="6" w:space="0" w:color="auto"/>
              <w:bottom w:val="single" w:sz="6" w:space="0" w:color="auto"/>
            </w:tcBorders>
            <w:vAlign w:val="center"/>
          </w:tcPr>
          <w:p w14:paraId="2620842A" w14:textId="77777777" w:rsidR="00381066" w:rsidRPr="00DF5729" w:rsidRDefault="00381066" w:rsidP="00713829">
            <w:pPr>
              <w:jc w:val="center"/>
              <w:rPr>
                <w:rFonts w:cs="Arial"/>
                <w:sz w:val="20"/>
              </w:rPr>
            </w:pPr>
            <w:r>
              <w:rPr>
                <w:rFonts w:cs="Arial"/>
                <w:sz w:val="20"/>
              </w:rPr>
              <w:t>52,921</w:t>
            </w:r>
            <w:r w:rsidRPr="00DF5729">
              <w:rPr>
                <w:rFonts w:cs="Arial"/>
                <w:b/>
                <w:sz w:val="20"/>
              </w:rPr>
              <w:t xml:space="preserve"> </w:t>
            </w:r>
            <w:r w:rsidRPr="00DF5729">
              <w:rPr>
                <w:rFonts w:cs="Arial"/>
                <w:sz w:val="20"/>
              </w:rPr>
              <w:t>(</w:t>
            </w:r>
            <w:r>
              <w:rPr>
                <w:rFonts w:cs="Arial"/>
                <w:sz w:val="20"/>
              </w:rPr>
              <w:t>47,167-59,178</w:t>
            </w:r>
            <w:r w:rsidRPr="00DF5729">
              <w:rPr>
                <w:rFonts w:cs="Arial"/>
                <w:sz w:val="20"/>
              </w:rPr>
              <w:t>)</w:t>
            </w:r>
          </w:p>
        </w:tc>
        <w:tc>
          <w:tcPr>
            <w:tcW w:w="2520" w:type="dxa"/>
            <w:tcBorders>
              <w:bottom w:val="single" w:sz="6" w:space="0" w:color="auto"/>
            </w:tcBorders>
            <w:vAlign w:val="center"/>
          </w:tcPr>
          <w:p w14:paraId="487B028B" w14:textId="77777777" w:rsidR="00381066" w:rsidRPr="00DF5729" w:rsidRDefault="00381066" w:rsidP="00713829">
            <w:pPr>
              <w:rPr>
                <w:rFonts w:cs="Arial"/>
                <w:sz w:val="20"/>
              </w:rPr>
            </w:pPr>
            <w:r>
              <w:rPr>
                <w:rFonts w:cs="Arial"/>
                <w:bCs/>
                <w:sz w:val="20"/>
              </w:rPr>
              <w:t>20,981</w:t>
            </w:r>
            <w:r w:rsidRPr="00DF5729">
              <w:rPr>
                <w:rFonts w:cs="Arial"/>
                <w:b/>
                <w:bCs/>
                <w:sz w:val="20"/>
              </w:rPr>
              <w:t xml:space="preserve"> </w:t>
            </w:r>
            <w:r w:rsidRPr="00DF5729">
              <w:rPr>
                <w:rFonts w:cs="Arial"/>
                <w:sz w:val="20"/>
              </w:rPr>
              <w:t>(17,</w:t>
            </w:r>
            <w:r>
              <w:rPr>
                <w:rFonts w:cs="Arial"/>
                <w:sz w:val="20"/>
              </w:rPr>
              <w:t>989</w:t>
            </w:r>
            <w:r w:rsidRPr="00DF5729">
              <w:rPr>
                <w:rFonts w:cs="Arial"/>
                <w:sz w:val="20"/>
              </w:rPr>
              <w:t>-24,</w:t>
            </w:r>
            <w:r>
              <w:rPr>
                <w:rFonts w:cs="Arial"/>
                <w:sz w:val="20"/>
              </w:rPr>
              <w:t>327</w:t>
            </w:r>
            <w:r w:rsidRPr="00DF5729">
              <w:rPr>
                <w:rFonts w:cs="Arial"/>
                <w:sz w:val="20"/>
              </w:rPr>
              <w:t>)</w:t>
            </w:r>
          </w:p>
        </w:tc>
        <w:tc>
          <w:tcPr>
            <w:tcW w:w="3510" w:type="dxa"/>
            <w:tcBorders>
              <w:left w:val="nil"/>
              <w:bottom w:val="single" w:sz="6" w:space="0" w:color="auto"/>
            </w:tcBorders>
            <w:vAlign w:val="center"/>
          </w:tcPr>
          <w:p w14:paraId="321D6CAF" w14:textId="77777777" w:rsidR="00381066" w:rsidRPr="00DF5729" w:rsidRDefault="00381066" w:rsidP="00713829">
            <w:pPr>
              <w:jc w:val="center"/>
              <w:rPr>
                <w:rFonts w:cs="Arial"/>
                <w:sz w:val="20"/>
              </w:rPr>
            </w:pPr>
            <w:r>
              <w:rPr>
                <w:rFonts w:cs="Arial"/>
                <w:sz w:val="20"/>
              </w:rPr>
              <w:t>44.7</w:t>
            </w:r>
          </w:p>
        </w:tc>
      </w:tr>
      <w:tr w:rsidR="00381066" w14:paraId="7C197400" w14:textId="77777777" w:rsidTr="00713829">
        <w:trPr>
          <w:trHeight w:val="227"/>
          <w:jc w:val="center"/>
        </w:trPr>
        <w:tc>
          <w:tcPr>
            <w:tcW w:w="1260" w:type="dxa"/>
            <w:tcBorders>
              <w:top w:val="single" w:sz="6" w:space="0" w:color="auto"/>
              <w:right w:val="single" w:sz="6" w:space="0" w:color="auto"/>
            </w:tcBorders>
            <w:vAlign w:val="center"/>
          </w:tcPr>
          <w:p w14:paraId="6710F40E" w14:textId="77777777" w:rsidR="00381066" w:rsidRPr="00DF5729" w:rsidRDefault="00381066" w:rsidP="00713829">
            <w:pPr>
              <w:jc w:val="center"/>
              <w:rPr>
                <w:rFonts w:cs="Arial"/>
                <w:sz w:val="20"/>
              </w:rPr>
            </w:pPr>
            <w:r w:rsidRPr="00DF5729">
              <w:rPr>
                <w:rFonts w:cs="Arial"/>
                <w:sz w:val="20"/>
              </w:rPr>
              <w:t>2010</w:t>
            </w:r>
          </w:p>
        </w:tc>
        <w:tc>
          <w:tcPr>
            <w:tcW w:w="1620" w:type="dxa"/>
            <w:tcBorders>
              <w:top w:val="single" w:sz="6" w:space="0" w:color="auto"/>
              <w:right w:val="single" w:sz="6" w:space="0" w:color="auto"/>
            </w:tcBorders>
            <w:vAlign w:val="center"/>
          </w:tcPr>
          <w:p w14:paraId="106FA10B" w14:textId="77777777" w:rsidR="00381066" w:rsidRPr="00DF5729" w:rsidRDefault="00381066" w:rsidP="00713829">
            <w:pPr>
              <w:jc w:val="center"/>
              <w:rPr>
                <w:rFonts w:cs="Arial"/>
                <w:sz w:val="20"/>
              </w:rPr>
            </w:pPr>
            <w:r w:rsidRPr="00DF5729">
              <w:rPr>
                <w:rFonts w:cs="Arial"/>
                <w:sz w:val="20"/>
              </w:rPr>
              <w:t>9,549</w:t>
            </w:r>
          </w:p>
        </w:tc>
        <w:tc>
          <w:tcPr>
            <w:tcW w:w="2790" w:type="dxa"/>
            <w:tcBorders>
              <w:top w:val="single" w:sz="6" w:space="0" w:color="auto"/>
              <w:left w:val="single" w:sz="6" w:space="0" w:color="auto"/>
            </w:tcBorders>
            <w:vAlign w:val="center"/>
          </w:tcPr>
          <w:p w14:paraId="2581E250" w14:textId="77777777" w:rsidR="00381066" w:rsidRPr="00DF5729" w:rsidRDefault="00381066" w:rsidP="00713829">
            <w:pPr>
              <w:jc w:val="center"/>
              <w:rPr>
                <w:rFonts w:cs="Arial"/>
                <w:b/>
                <w:sz w:val="20"/>
              </w:rPr>
            </w:pPr>
            <w:r>
              <w:rPr>
                <w:rFonts w:cs="Arial"/>
                <w:sz w:val="20"/>
              </w:rPr>
              <w:t>31,015</w:t>
            </w:r>
            <w:r w:rsidRPr="00DF5729">
              <w:rPr>
                <w:rFonts w:cs="Arial"/>
                <w:b/>
                <w:sz w:val="20"/>
              </w:rPr>
              <w:t xml:space="preserve"> </w:t>
            </w:r>
            <w:r>
              <w:rPr>
                <w:rFonts w:cs="Arial"/>
                <w:sz w:val="20"/>
              </w:rPr>
              <w:t>(27,519-34,829</w:t>
            </w:r>
            <w:r w:rsidRPr="00DF5729">
              <w:rPr>
                <w:rFonts w:cs="Arial"/>
                <w:sz w:val="20"/>
              </w:rPr>
              <w:t>)</w:t>
            </w:r>
          </w:p>
        </w:tc>
        <w:tc>
          <w:tcPr>
            <w:tcW w:w="2520" w:type="dxa"/>
            <w:tcBorders>
              <w:top w:val="single" w:sz="6" w:space="0" w:color="auto"/>
            </w:tcBorders>
            <w:vAlign w:val="center"/>
          </w:tcPr>
          <w:p w14:paraId="02D3DD33" w14:textId="77777777" w:rsidR="00381066" w:rsidRPr="00DF5729" w:rsidRDefault="00381066" w:rsidP="00713829">
            <w:pPr>
              <w:rPr>
                <w:rFonts w:cs="Arial"/>
                <w:sz w:val="20"/>
              </w:rPr>
            </w:pPr>
            <w:r>
              <w:rPr>
                <w:rFonts w:cs="Arial"/>
                <w:bCs/>
                <w:sz w:val="20"/>
              </w:rPr>
              <w:t>10,454</w:t>
            </w:r>
            <w:r w:rsidRPr="00DF5729">
              <w:rPr>
                <w:rFonts w:cs="Arial"/>
                <w:b/>
                <w:bCs/>
                <w:sz w:val="20"/>
              </w:rPr>
              <w:t xml:space="preserve"> </w:t>
            </w:r>
            <w:r w:rsidRPr="00DF5729">
              <w:rPr>
                <w:rFonts w:cs="Arial"/>
                <w:sz w:val="20"/>
              </w:rPr>
              <w:t>(8,</w:t>
            </w:r>
            <w:r>
              <w:rPr>
                <w:rFonts w:cs="Arial"/>
                <w:sz w:val="20"/>
              </w:rPr>
              <w:t>697</w:t>
            </w:r>
            <w:r w:rsidRPr="00DF5729">
              <w:rPr>
                <w:rFonts w:cs="Arial"/>
                <w:sz w:val="20"/>
              </w:rPr>
              <w:t>-12,</w:t>
            </w:r>
            <w:r>
              <w:rPr>
                <w:rFonts w:cs="Arial"/>
                <w:sz w:val="20"/>
              </w:rPr>
              <w:t>474</w:t>
            </w:r>
            <w:r w:rsidRPr="00DF5729">
              <w:rPr>
                <w:rFonts w:cs="Arial"/>
                <w:sz w:val="20"/>
              </w:rPr>
              <w:t>)</w:t>
            </w:r>
          </w:p>
        </w:tc>
        <w:tc>
          <w:tcPr>
            <w:tcW w:w="3510" w:type="dxa"/>
            <w:tcBorders>
              <w:top w:val="single" w:sz="6" w:space="0" w:color="auto"/>
              <w:left w:val="nil"/>
            </w:tcBorders>
            <w:vAlign w:val="center"/>
          </w:tcPr>
          <w:p w14:paraId="14D9A19B" w14:textId="77777777" w:rsidR="00381066" w:rsidRPr="00DF5729" w:rsidRDefault="00381066" w:rsidP="00713829">
            <w:pPr>
              <w:jc w:val="center"/>
              <w:rPr>
                <w:rFonts w:cs="Arial"/>
                <w:sz w:val="20"/>
              </w:rPr>
            </w:pPr>
            <w:r>
              <w:rPr>
                <w:rFonts w:cs="Arial"/>
                <w:sz w:val="20"/>
              </w:rPr>
              <w:t>30.8</w:t>
            </w:r>
          </w:p>
        </w:tc>
      </w:tr>
      <w:tr w:rsidR="00381066" w14:paraId="1065A55B" w14:textId="77777777" w:rsidTr="00713829">
        <w:trPr>
          <w:trHeight w:val="227"/>
          <w:jc w:val="center"/>
        </w:trPr>
        <w:tc>
          <w:tcPr>
            <w:tcW w:w="1260" w:type="dxa"/>
            <w:tcBorders>
              <w:right w:val="single" w:sz="6" w:space="0" w:color="auto"/>
            </w:tcBorders>
            <w:vAlign w:val="center"/>
          </w:tcPr>
          <w:p w14:paraId="778419C9" w14:textId="77777777" w:rsidR="00381066" w:rsidRPr="00DF5729" w:rsidRDefault="00381066" w:rsidP="00713829">
            <w:pPr>
              <w:jc w:val="center"/>
              <w:rPr>
                <w:rFonts w:cs="Arial"/>
                <w:sz w:val="20"/>
              </w:rPr>
            </w:pPr>
            <w:r w:rsidRPr="00DF5729">
              <w:rPr>
                <w:rFonts w:cs="Arial"/>
                <w:sz w:val="20"/>
              </w:rPr>
              <w:t>2011</w:t>
            </w:r>
          </w:p>
        </w:tc>
        <w:tc>
          <w:tcPr>
            <w:tcW w:w="1620" w:type="dxa"/>
            <w:tcBorders>
              <w:right w:val="single" w:sz="6" w:space="0" w:color="auto"/>
            </w:tcBorders>
            <w:vAlign w:val="center"/>
          </w:tcPr>
          <w:p w14:paraId="21DE228A" w14:textId="77777777" w:rsidR="00381066" w:rsidRPr="00DF5729" w:rsidRDefault="00381066" w:rsidP="00713829">
            <w:pPr>
              <w:jc w:val="center"/>
              <w:rPr>
                <w:rFonts w:cs="Arial"/>
                <w:sz w:val="20"/>
              </w:rPr>
            </w:pPr>
            <w:r w:rsidRPr="00DF5729">
              <w:rPr>
                <w:rFonts w:cs="Arial"/>
                <w:sz w:val="20"/>
              </w:rPr>
              <w:t>10,708</w:t>
            </w:r>
          </w:p>
        </w:tc>
        <w:tc>
          <w:tcPr>
            <w:tcW w:w="2790" w:type="dxa"/>
            <w:tcBorders>
              <w:left w:val="single" w:sz="6" w:space="0" w:color="auto"/>
            </w:tcBorders>
            <w:vAlign w:val="center"/>
          </w:tcPr>
          <w:p w14:paraId="61DFDEF9" w14:textId="77777777" w:rsidR="00381066" w:rsidRPr="00DF5729" w:rsidRDefault="00381066" w:rsidP="00713829">
            <w:pPr>
              <w:jc w:val="center"/>
              <w:rPr>
                <w:rFonts w:cs="Arial"/>
                <w:sz w:val="20"/>
              </w:rPr>
            </w:pPr>
            <w:r>
              <w:rPr>
                <w:rFonts w:cs="Arial"/>
                <w:sz w:val="20"/>
              </w:rPr>
              <w:t>35,929</w:t>
            </w:r>
            <w:r w:rsidRPr="00DF5729">
              <w:rPr>
                <w:rFonts w:cs="Arial"/>
                <w:b/>
                <w:sz w:val="20"/>
              </w:rPr>
              <w:t xml:space="preserve"> </w:t>
            </w:r>
            <w:r w:rsidRPr="00DF5729">
              <w:rPr>
                <w:rFonts w:cs="Arial"/>
                <w:sz w:val="20"/>
              </w:rPr>
              <w:t>(</w:t>
            </w:r>
            <w:r>
              <w:rPr>
                <w:rFonts w:cs="Arial"/>
                <w:sz w:val="20"/>
              </w:rPr>
              <w:t>32,049</w:t>
            </w:r>
            <w:r w:rsidRPr="00DF5729">
              <w:rPr>
                <w:rFonts w:cs="Arial"/>
                <w:sz w:val="20"/>
              </w:rPr>
              <w:t>-40,</w:t>
            </w:r>
            <w:r>
              <w:rPr>
                <w:rFonts w:cs="Arial"/>
                <w:sz w:val="20"/>
              </w:rPr>
              <w:t>147</w:t>
            </w:r>
            <w:r w:rsidRPr="00DF5729">
              <w:rPr>
                <w:rFonts w:cs="Arial"/>
                <w:sz w:val="20"/>
              </w:rPr>
              <w:t>)</w:t>
            </w:r>
          </w:p>
        </w:tc>
        <w:tc>
          <w:tcPr>
            <w:tcW w:w="2520" w:type="dxa"/>
            <w:vAlign w:val="center"/>
          </w:tcPr>
          <w:p w14:paraId="6479E44D" w14:textId="77777777" w:rsidR="00381066" w:rsidRPr="00DF5729" w:rsidRDefault="00381066" w:rsidP="00713829">
            <w:pPr>
              <w:rPr>
                <w:rFonts w:cs="Arial"/>
                <w:bCs/>
                <w:sz w:val="20"/>
              </w:rPr>
            </w:pPr>
            <w:r w:rsidRPr="00B8549C">
              <w:rPr>
                <w:rFonts w:cs="Arial"/>
                <w:bCs/>
                <w:sz w:val="20"/>
              </w:rPr>
              <w:t>15,</w:t>
            </w:r>
            <w:r>
              <w:rPr>
                <w:rFonts w:cs="Arial"/>
                <w:bCs/>
                <w:sz w:val="20"/>
              </w:rPr>
              <w:t>490</w:t>
            </w:r>
            <w:r w:rsidRPr="00DF5729">
              <w:rPr>
                <w:rFonts w:cs="Arial"/>
                <w:b/>
                <w:bCs/>
                <w:sz w:val="20"/>
              </w:rPr>
              <w:t xml:space="preserve"> </w:t>
            </w:r>
            <w:r w:rsidRPr="00DF5729">
              <w:rPr>
                <w:rFonts w:cs="Arial"/>
                <w:bCs/>
                <w:sz w:val="20"/>
              </w:rPr>
              <w:t>(</w:t>
            </w:r>
            <w:r>
              <w:rPr>
                <w:rFonts w:cs="Arial"/>
                <w:bCs/>
                <w:sz w:val="20"/>
              </w:rPr>
              <w:t>13,022</w:t>
            </w:r>
            <w:r w:rsidRPr="00DF5729">
              <w:rPr>
                <w:rFonts w:cs="Arial"/>
                <w:bCs/>
                <w:sz w:val="20"/>
              </w:rPr>
              <w:t>-18,</w:t>
            </w:r>
            <w:r>
              <w:rPr>
                <w:rFonts w:cs="Arial"/>
                <w:bCs/>
                <w:sz w:val="20"/>
              </w:rPr>
              <w:t>289</w:t>
            </w:r>
            <w:r w:rsidRPr="00DF5729">
              <w:rPr>
                <w:rFonts w:cs="Arial"/>
                <w:bCs/>
                <w:sz w:val="20"/>
              </w:rPr>
              <w:t>)</w:t>
            </w:r>
          </w:p>
        </w:tc>
        <w:tc>
          <w:tcPr>
            <w:tcW w:w="3510" w:type="dxa"/>
            <w:tcBorders>
              <w:left w:val="nil"/>
            </w:tcBorders>
            <w:vAlign w:val="center"/>
          </w:tcPr>
          <w:p w14:paraId="333842C1" w14:textId="77777777" w:rsidR="00381066" w:rsidRPr="00DF5729" w:rsidRDefault="00381066" w:rsidP="00713829">
            <w:pPr>
              <w:jc w:val="center"/>
              <w:rPr>
                <w:rFonts w:cs="Arial"/>
                <w:sz w:val="20"/>
              </w:rPr>
            </w:pPr>
            <w:r>
              <w:rPr>
                <w:rFonts w:cs="Arial"/>
                <w:sz w:val="20"/>
              </w:rPr>
              <w:t>29.8</w:t>
            </w:r>
          </w:p>
        </w:tc>
      </w:tr>
      <w:tr w:rsidR="00381066" w14:paraId="6DB6903D" w14:textId="77777777" w:rsidTr="00713829">
        <w:trPr>
          <w:trHeight w:val="227"/>
          <w:jc w:val="center"/>
        </w:trPr>
        <w:tc>
          <w:tcPr>
            <w:tcW w:w="1260" w:type="dxa"/>
            <w:tcBorders>
              <w:right w:val="single" w:sz="6" w:space="0" w:color="auto"/>
            </w:tcBorders>
            <w:vAlign w:val="center"/>
          </w:tcPr>
          <w:p w14:paraId="2685533A" w14:textId="77777777" w:rsidR="00381066" w:rsidRPr="00DF5729" w:rsidRDefault="00381066" w:rsidP="00713829">
            <w:pPr>
              <w:jc w:val="center"/>
              <w:rPr>
                <w:rFonts w:cs="Arial"/>
                <w:sz w:val="20"/>
              </w:rPr>
            </w:pPr>
            <w:r w:rsidRPr="00DF5729">
              <w:rPr>
                <w:rFonts w:cs="Arial"/>
                <w:sz w:val="20"/>
              </w:rPr>
              <w:t>2012</w:t>
            </w:r>
          </w:p>
        </w:tc>
        <w:tc>
          <w:tcPr>
            <w:tcW w:w="1620" w:type="dxa"/>
            <w:tcBorders>
              <w:right w:val="single" w:sz="6" w:space="0" w:color="auto"/>
            </w:tcBorders>
            <w:vAlign w:val="center"/>
          </w:tcPr>
          <w:p w14:paraId="63D69044" w14:textId="77777777" w:rsidR="00381066" w:rsidRPr="00DF5729" w:rsidRDefault="00381066" w:rsidP="00713829">
            <w:pPr>
              <w:jc w:val="center"/>
              <w:rPr>
                <w:rFonts w:cs="Arial"/>
                <w:sz w:val="20"/>
              </w:rPr>
            </w:pPr>
            <w:r w:rsidRPr="00DF5729">
              <w:rPr>
                <w:rFonts w:cs="Arial"/>
                <w:sz w:val="20"/>
              </w:rPr>
              <w:t>21,956</w:t>
            </w:r>
          </w:p>
        </w:tc>
        <w:tc>
          <w:tcPr>
            <w:tcW w:w="2790" w:type="dxa"/>
            <w:tcBorders>
              <w:left w:val="single" w:sz="6" w:space="0" w:color="auto"/>
            </w:tcBorders>
            <w:vAlign w:val="center"/>
          </w:tcPr>
          <w:p w14:paraId="39696362" w14:textId="77777777" w:rsidR="00381066" w:rsidRPr="00DF5729" w:rsidRDefault="00381066" w:rsidP="00713829">
            <w:pPr>
              <w:jc w:val="center"/>
              <w:rPr>
                <w:rFonts w:cs="Arial"/>
                <w:sz w:val="20"/>
              </w:rPr>
            </w:pPr>
            <w:r>
              <w:rPr>
                <w:rFonts w:cs="Arial"/>
                <w:sz w:val="20"/>
              </w:rPr>
              <w:t>62,841</w:t>
            </w:r>
            <w:r w:rsidRPr="00DF5729">
              <w:rPr>
                <w:rFonts w:cs="Arial"/>
                <w:b/>
                <w:sz w:val="20"/>
              </w:rPr>
              <w:t xml:space="preserve"> </w:t>
            </w:r>
            <w:r w:rsidRPr="00DF5729">
              <w:rPr>
                <w:rFonts w:cs="Arial"/>
                <w:sz w:val="20"/>
              </w:rPr>
              <w:t>(55,</w:t>
            </w:r>
            <w:r>
              <w:rPr>
                <w:rFonts w:cs="Arial"/>
                <w:sz w:val="20"/>
              </w:rPr>
              <w:t>985</w:t>
            </w:r>
            <w:r w:rsidRPr="00DF5729">
              <w:rPr>
                <w:rFonts w:cs="Arial"/>
                <w:sz w:val="20"/>
              </w:rPr>
              <w:t>-</w:t>
            </w:r>
            <w:r>
              <w:rPr>
                <w:rFonts w:cs="Arial"/>
                <w:sz w:val="20"/>
              </w:rPr>
              <w:t>70,299</w:t>
            </w:r>
            <w:r w:rsidRPr="00DF5729">
              <w:rPr>
                <w:rFonts w:cs="Arial"/>
                <w:sz w:val="20"/>
              </w:rPr>
              <w:t>)</w:t>
            </w:r>
          </w:p>
        </w:tc>
        <w:tc>
          <w:tcPr>
            <w:tcW w:w="2520" w:type="dxa"/>
            <w:vAlign w:val="center"/>
          </w:tcPr>
          <w:p w14:paraId="1B1688E9" w14:textId="77777777" w:rsidR="00381066" w:rsidRPr="00DF5729" w:rsidRDefault="00381066" w:rsidP="00713829">
            <w:pPr>
              <w:rPr>
                <w:rFonts w:cs="Arial"/>
                <w:bCs/>
                <w:sz w:val="20"/>
              </w:rPr>
            </w:pPr>
            <w:r>
              <w:rPr>
                <w:rFonts w:cs="Arial"/>
                <w:bCs/>
                <w:sz w:val="20"/>
              </w:rPr>
              <w:t>33,679</w:t>
            </w:r>
            <w:r w:rsidRPr="00DF5729">
              <w:rPr>
                <w:rFonts w:cs="Arial"/>
                <w:b/>
                <w:bCs/>
                <w:sz w:val="20"/>
              </w:rPr>
              <w:t xml:space="preserve"> </w:t>
            </w:r>
            <w:r w:rsidRPr="00DF5729">
              <w:rPr>
                <w:rFonts w:cs="Arial"/>
                <w:bCs/>
                <w:sz w:val="20"/>
              </w:rPr>
              <w:t>(28,</w:t>
            </w:r>
            <w:r>
              <w:rPr>
                <w:rFonts w:cs="Arial"/>
                <w:bCs/>
                <w:sz w:val="20"/>
              </w:rPr>
              <w:t>430</w:t>
            </w:r>
            <w:r w:rsidRPr="00DF5729">
              <w:rPr>
                <w:rFonts w:cs="Arial"/>
                <w:bCs/>
                <w:sz w:val="20"/>
              </w:rPr>
              <w:t>-39,</w:t>
            </w:r>
            <w:r>
              <w:rPr>
                <w:rFonts w:cs="Arial"/>
                <w:bCs/>
                <w:sz w:val="20"/>
              </w:rPr>
              <w:t>613</w:t>
            </w:r>
            <w:r w:rsidRPr="00DF5729">
              <w:rPr>
                <w:rFonts w:cs="Arial"/>
                <w:bCs/>
                <w:sz w:val="20"/>
              </w:rPr>
              <w:t>)</w:t>
            </w:r>
          </w:p>
        </w:tc>
        <w:tc>
          <w:tcPr>
            <w:tcW w:w="3510" w:type="dxa"/>
            <w:tcBorders>
              <w:left w:val="nil"/>
            </w:tcBorders>
            <w:vAlign w:val="center"/>
          </w:tcPr>
          <w:p w14:paraId="4A8F121C" w14:textId="77777777" w:rsidR="00381066" w:rsidRPr="00DF5729" w:rsidRDefault="00381066" w:rsidP="00713829">
            <w:pPr>
              <w:jc w:val="center"/>
              <w:rPr>
                <w:rFonts w:cs="Arial"/>
                <w:sz w:val="20"/>
              </w:rPr>
            </w:pPr>
            <w:r>
              <w:rPr>
                <w:rFonts w:cs="Arial"/>
                <w:sz w:val="20"/>
              </w:rPr>
              <w:t>34.9</w:t>
            </w:r>
          </w:p>
        </w:tc>
      </w:tr>
      <w:tr w:rsidR="00381066" w14:paraId="117C2A04" w14:textId="77777777" w:rsidTr="00713829">
        <w:trPr>
          <w:trHeight w:val="227"/>
          <w:jc w:val="center"/>
        </w:trPr>
        <w:tc>
          <w:tcPr>
            <w:tcW w:w="1260" w:type="dxa"/>
            <w:tcBorders>
              <w:right w:val="single" w:sz="6" w:space="0" w:color="auto"/>
            </w:tcBorders>
            <w:vAlign w:val="center"/>
          </w:tcPr>
          <w:p w14:paraId="0FC86CB9" w14:textId="77777777" w:rsidR="00381066" w:rsidRPr="00DF5729" w:rsidRDefault="00381066" w:rsidP="00713829">
            <w:pPr>
              <w:jc w:val="center"/>
              <w:rPr>
                <w:rFonts w:cs="Arial"/>
                <w:sz w:val="20"/>
              </w:rPr>
            </w:pPr>
            <w:r w:rsidRPr="00DF5729">
              <w:rPr>
                <w:rFonts w:cs="Arial"/>
                <w:sz w:val="20"/>
              </w:rPr>
              <w:t>2013</w:t>
            </w:r>
          </w:p>
        </w:tc>
        <w:tc>
          <w:tcPr>
            <w:tcW w:w="1620" w:type="dxa"/>
            <w:tcBorders>
              <w:right w:val="single" w:sz="6" w:space="0" w:color="auto"/>
            </w:tcBorders>
            <w:vAlign w:val="center"/>
          </w:tcPr>
          <w:p w14:paraId="16FFB2BA" w14:textId="77777777" w:rsidR="00381066" w:rsidRPr="00DF5729" w:rsidRDefault="00381066" w:rsidP="00713829">
            <w:pPr>
              <w:jc w:val="center"/>
              <w:rPr>
                <w:rFonts w:cs="Arial"/>
                <w:sz w:val="20"/>
              </w:rPr>
            </w:pPr>
            <w:r w:rsidRPr="00DF5729">
              <w:rPr>
                <w:rFonts w:cs="Arial"/>
                <w:sz w:val="20"/>
              </w:rPr>
              <w:t>26,049</w:t>
            </w:r>
          </w:p>
        </w:tc>
        <w:tc>
          <w:tcPr>
            <w:tcW w:w="2790" w:type="dxa"/>
            <w:tcBorders>
              <w:left w:val="single" w:sz="6" w:space="0" w:color="auto"/>
            </w:tcBorders>
            <w:vAlign w:val="center"/>
          </w:tcPr>
          <w:p w14:paraId="6A7841EA" w14:textId="77777777" w:rsidR="00381066" w:rsidRPr="00DF5729" w:rsidRDefault="00381066" w:rsidP="00713829">
            <w:pPr>
              <w:jc w:val="center"/>
              <w:rPr>
                <w:rFonts w:cs="Arial"/>
                <w:sz w:val="20"/>
              </w:rPr>
            </w:pPr>
            <w:r>
              <w:rPr>
                <w:rFonts w:cs="Arial"/>
                <w:sz w:val="20"/>
              </w:rPr>
              <w:t>74,778</w:t>
            </w:r>
            <w:r w:rsidRPr="00DF5729">
              <w:rPr>
                <w:rFonts w:cs="Arial"/>
                <w:b/>
                <w:sz w:val="20"/>
              </w:rPr>
              <w:t xml:space="preserve"> </w:t>
            </w:r>
            <w:r w:rsidRPr="00DF5729">
              <w:rPr>
                <w:rFonts w:cs="Arial"/>
                <w:sz w:val="20"/>
              </w:rPr>
              <w:t>(</w:t>
            </w:r>
            <w:r>
              <w:rPr>
                <w:rFonts w:cs="Arial"/>
                <w:sz w:val="20"/>
              </w:rPr>
              <w:t>64,881-85,748</w:t>
            </w:r>
            <w:r w:rsidRPr="00DF5729">
              <w:rPr>
                <w:rFonts w:cs="Arial"/>
                <w:sz w:val="20"/>
              </w:rPr>
              <w:t>)</w:t>
            </w:r>
          </w:p>
        </w:tc>
        <w:tc>
          <w:tcPr>
            <w:tcW w:w="2520" w:type="dxa"/>
            <w:vAlign w:val="center"/>
          </w:tcPr>
          <w:p w14:paraId="22859EA1" w14:textId="77777777" w:rsidR="00381066" w:rsidRPr="00DF5729" w:rsidRDefault="00381066" w:rsidP="00713829">
            <w:pPr>
              <w:rPr>
                <w:rFonts w:cs="Arial"/>
                <w:bCs/>
                <w:sz w:val="20"/>
              </w:rPr>
            </w:pPr>
            <w:r>
              <w:rPr>
                <w:rFonts w:cs="Arial"/>
                <w:bCs/>
                <w:sz w:val="20"/>
              </w:rPr>
              <w:t>25,615</w:t>
            </w:r>
            <w:r w:rsidRPr="00DF5729">
              <w:rPr>
                <w:rFonts w:cs="Arial"/>
                <w:b/>
                <w:bCs/>
                <w:sz w:val="20"/>
              </w:rPr>
              <w:t xml:space="preserve"> </w:t>
            </w:r>
            <w:r w:rsidRPr="00DF5729">
              <w:rPr>
                <w:rFonts w:cs="Arial"/>
                <w:bCs/>
                <w:sz w:val="20"/>
              </w:rPr>
              <w:t>(21,</w:t>
            </w:r>
            <w:r>
              <w:rPr>
                <w:rFonts w:cs="Arial"/>
                <w:bCs/>
                <w:sz w:val="20"/>
              </w:rPr>
              <w:t>607</w:t>
            </w:r>
            <w:r w:rsidRPr="00DF5729">
              <w:rPr>
                <w:rFonts w:cs="Arial"/>
                <w:bCs/>
                <w:sz w:val="20"/>
              </w:rPr>
              <w:t>-30,</w:t>
            </w:r>
            <w:r>
              <w:rPr>
                <w:rFonts w:cs="Arial"/>
                <w:bCs/>
                <w:sz w:val="20"/>
              </w:rPr>
              <w:t>147</w:t>
            </w:r>
            <w:r w:rsidRPr="00DF5729">
              <w:rPr>
                <w:rFonts w:cs="Arial"/>
                <w:bCs/>
                <w:sz w:val="20"/>
              </w:rPr>
              <w:t>)</w:t>
            </w:r>
          </w:p>
        </w:tc>
        <w:tc>
          <w:tcPr>
            <w:tcW w:w="3510" w:type="dxa"/>
            <w:tcBorders>
              <w:left w:val="nil"/>
            </w:tcBorders>
            <w:vAlign w:val="center"/>
          </w:tcPr>
          <w:p w14:paraId="7B233A2F" w14:textId="77777777" w:rsidR="00381066" w:rsidRPr="00DF5729" w:rsidRDefault="00381066" w:rsidP="00713829">
            <w:pPr>
              <w:jc w:val="center"/>
              <w:rPr>
                <w:rFonts w:cs="Arial"/>
                <w:sz w:val="20"/>
              </w:rPr>
            </w:pPr>
            <w:r>
              <w:rPr>
                <w:rFonts w:cs="Arial"/>
                <w:sz w:val="20"/>
              </w:rPr>
              <w:t>34.8</w:t>
            </w:r>
          </w:p>
        </w:tc>
      </w:tr>
      <w:tr w:rsidR="00381066" w14:paraId="06CC7159" w14:textId="77777777" w:rsidTr="00713829">
        <w:trPr>
          <w:trHeight w:val="227"/>
          <w:jc w:val="center"/>
        </w:trPr>
        <w:tc>
          <w:tcPr>
            <w:tcW w:w="1260" w:type="dxa"/>
            <w:tcBorders>
              <w:right w:val="single" w:sz="6" w:space="0" w:color="auto"/>
            </w:tcBorders>
            <w:vAlign w:val="center"/>
          </w:tcPr>
          <w:p w14:paraId="6364A88D" w14:textId="77777777" w:rsidR="00381066" w:rsidRPr="00DF5729" w:rsidRDefault="00381066" w:rsidP="00713829">
            <w:pPr>
              <w:jc w:val="center"/>
              <w:rPr>
                <w:rFonts w:cs="Arial"/>
                <w:sz w:val="20"/>
              </w:rPr>
            </w:pPr>
            <w:r w:rsidRPr="00DF5729">
              <w:rPr>
                <w:rFonts w:cs="Arial"/>
                <w:sz w:val="20"/>
              </w:rPr>
              <w:t>2014</w:t>
            </w:r>
          </w:p>
        </w:tc>
        <w:tc>
          <w:tcPr>
            <w:tcW w:w="1620" w:type="dxa"/>
            <w:tcBorders>
              <w:right w:val="single" w:sz="6" w:space="0" w:color="auto"/>
            </w:tcBorders>
            <w:vAlign w:val="center"/>
          </w:tcPr>
          <w:p w14:paraId="27A325E8" w14:textId="77777777" w:rsidR="00381066" w:rsidRPr="00DF5729" w:rsidRDefault="00381066" w:rsidP="00713829">
            <w:pPr>
              <w:jc w:val="center"/>
              <w:rPr>
                <w:rFonts w:cs="Arial"/>
                <w:sz w:val="20"/>
              </w:rPr>
            </w:pPr>
            <w:r w:rsidRPr="00DF5729">
              <w:rPr>
                <w:rFonts w:cs="Arial"/>
                <w:sz w:val="20"/>
              </w:rPr>
              <w:t>24,479</w:t>
            </w:r>
          </w:p>
        </w:tc>
        <w:tc>
          <w:tcPr>
            <w:tcW w:w="2790" w:type="dxa"/>
            <w:tcBorders>
              <w:left w:val="single" w:sz="6" w:space="0" w:color="auto"/>
            </w:tcBorders>
            <w:vAlign w:val="center"/>
          </w:tcPr>
          <w:p w14:paraId="38F1F259" w14:textId="77777777" w:rsidR="00381066" w:rsidRPr="00DF5729" w:rsidRDefault="00381066" w:rsidP="00713829">
            <w:pPr>
              <w:jc w:val="center"/>
              <w:rPr>
                <w:rFonts w:cs="Arial"/>
                <w:sz w:val="20"/>
              </w:rPr>
            </w:pPr>
            <w:r>
              <w:rPr>
                <w:rFonts w:cs="Arial"/>
                <w:sz w:val="20"/>
              </w:rPr>
              <w:t>66,709</w:t>
            </w:r>
            <w:r w:rsidRPr="00DF5729">
              <w:rPr>
                <w:rFonts w:cs="Arial"/>
                <w:b/>
                <w:sz w:val="20"/>
              </w:rPr>
              <w:t xml:space="preserve"> </w:t>
            </w:r>
            <w:r w:rsidRPr="00DF5729">
              <w:rPr>
                <w:rFonts w:cs="Arial"/>
                <w:sz w:val="20"/>
              </w:rPr>
              <w:t>(</w:t>
            </w:r>
            <w:r>
              <w:rPr>
                <w:rFonts w:cs="Arial"/>
                <w:sz w:val="20"/>
              </w:rPr>
              <w:t>54,294</w:t>
            </w:r>
            <w:r w:rsidRPr="00DF5729">
              <w:rPr>
                <w:rFonts w:cs="Arial"/>
                <w:sz w:val="20"/>
              </w:rPr>
              <w:t>-</w:t>
            </w:r>
            <w:r>
              <w:rPr>
                <w:rFonts w:cs="Arial"/>
                <w:sz w:val="20"/>
              </w:rPr>
              <w:t>81,108</w:t>
            </w:r>
            <w:r w:rsidRPr="00DF5729">
              <w:rPr>
                <w:rFonts w:cs="Arial"/>
                <w:sz w:val="20"/>
              </w:rPr>
              <w:t>)</w:t>
            </w:r>
          </w:p>
        </w:tc>
        <w:tc>
          <w:tcPr>
            <w:tcW w:w="2520" w:type="dxa"/>
            <w:vAlign w:val="center"/>
          </w:tcPr>
          <w:p w14:paraId="34EB1B98" w14:textId="77777777" w:rsidR="00381066" w:rsidRPr="00DF5729" w:rsidRDefault="00381066" w:rsidP="00713829">
            <w:pPr>
              <w:rPr>
                <w:rFonts w:cs="Arial"/>
                <w:b/>
                <w:bCs/>
                <w:sz w:val="20"/>
              </w:rPr>
            </w:pPr>
            <w:r>
              <w:rPr>
                <w:rFonts w:cs="Arial"/>
                <w:bCs/>
                <w:sz w:val="20"/>
              </w:rPr>
              <w:t>27,092</w:t>
            </w:r>
            <w:r w:rsidRPr="00DF5729">
              <w:rPr>
                <w:rFonts w:cs="Arial"/>
                <w:b/>
                <w:bCs/>
                <w:sz w:val="20"/>
              </w:rPr>
              <w:t xml:space="preserve"> </w:t>
            </w:r>
            <w:r>
              <w:rPr>
                <w:rFonts w:cs="Arial"/>
                <w:bCs/>
                <w:sz w:val="20"/>
              </w:rPr>
              <w:t>(22,041</w:t>
            </w:r>
            <w:r w:rsidRPr="00DF5729">
              <w:rPr>
                <w:rFonts w:cs="Arial"/>
                <w:bCs/>
                <w:sz w:val="20"/>
              </w:rPr>
              <w:t>-</w:t>
            </w:r>
            <w:r>
              <w:rPr>
                <w:rFonts w:cs="Arial"/>
                <w:bCs/>
                <w:sz w:val="20"/>
              </w:rPr>
              <w:t>32,952</w:t>
            </w:r>
            <w:r w:rsidRPr="00DF5729">
              <w:rPr>
                <w:rFonts w:cs="Arial"/>
                <w:bCs/>
                <w:sz w:val="20"/>
              </w:rPr>
              <w:t>)</w:t>
            </w:r>
          </w:p>
        </w:tc>
        <w:tc>
          <w:tcPr>
            <w:tcW w:w="3510" w:type="dxa"/>
            <w:tcBorders>
              <w:left w:val="nil"/>
            </w:tcBorders>
            <w:vAlign w:val="center"/>
          </w:tcPr>
          <w:p w14:paraId="3A8E7933" w14:textId="77777777" w:rsidR="00381066" w:rsidRPr="00DF5729" w:rsidRDefault="00381066" w:rsidP="00713829">
            <w:pPr>
              <w:jc w:val="center"/>
              <w:rPr>
                <w:rFonts w:cs="Arial"/>
                <w:sz w:val="20"/>
              </w:rPr>
            </w:pPr>
            <w:r>
              <w:rPr>
                <w:rFonts w:cs="Arial"/>
                <w:sz w:val="20"/>
              </w:rPr>
              <w:t>36.7</w:t>
            </w:r>
          </w:p>
        </w:tc>
      </w:tr>
      <w:tr w:rsidR="00381066" w14:paraId="56C508A9" w14:textId="77777777" w:rsidTr="00713829">
        <w:trPr>
          <w:trHeight w:val="227"/>
          <w:jc w:val="center"/>
        </w:trPr>
        <w:tc>
          <w:tcPr>
            <w:tcW w:w="1260" w:type="dxa"/>
            <w:tcBorders>
              <w:right w:val="single" w:sz="6" w:space="0" w:color="auto"/>
            </w:tcBorders>
            <w:vAlign w:val="center"/>
          </w:tcPr>
          <w:p w14:paraId="6C25124F" w14:textId="77777777" w:rsidR="00381066" w:rsidRPr="00DF5729" w:rsidRDefault="00381066" w:rsidP="00713829">
            <w:pPr>
              <w:jc w:val="center"/>
              <w:rPr>
                <w:rFonts w:cs="Arial"/>
                <w:sz w:val="20"/>
              </w:rPr>
            </w:pPr>
            <w:r w:rsidRPr="00DF5729">
              <w:rPr>
                <w:rFonts w:cs="Arial"/>
                <w:sz w:val="20"/>
              </w:rPr>
              <w:t>2015</w:t>
            </w:r>
          </w:p>
        </w:tc>
        <w:tc>
          <w:tcPr>
            <w:tcW w:w="1620" w:type="dxa"/>
            <w:tcBorders>
              <w:right w:val="single" w:sz="6" w:space="0" w:color="auto"/>
            </w:tcBorders>
            <w:vAlign w:val="center"/>
          </w:tcPr>
          <w:p w14:paraId="653C5CA1" w14:textId="77777777" w:rsidR="00381066" w:rsidRPr="00DF5729" w:rsidRDefault="00381066" w:rsidP="00713829">
            <w:pPr>
              <w:jc w:val="center"/>
              <w:rPr>
                <w:rFonts w:cs="Arial"/>
                <w:sz w:val="20"/>
              </w:rPr>
            </w:pPr>
            <w:r w:rsidRPr="00DF5729">
              <w:rPr>
                <w:rFonts w:cs="Arial"/>
                <w:sz w:val="20"/>
              </w:rPr>
              <w:t>25,911</w:t>
            </w:r>
          </w:p>
        </w:tc>
        <w:tc>
          <w:tcPr>
            <w:tcW w:w="2790" w:type="dxa"/>
            <w:tcBorders>
              <w:left w:val="single" w:sz="6" w:space="0" w:color="auto"/>
            </w:tcBorders>
            <w:vAlign w:val="center"/>
          </w:tcPr>
          <w:p w14:paraId="57BA771C" w14:textId="77777777" w:rsidR="00381066" w:rsidRPr="00DF5729" w:rsidRDefault="00381066" w:rsidP="00713829">
            <w:pPr>
              <w:jc w:val="center"/>
              <w:rPr>
                <w:rFonts w:cs="Arial"/>
                <w:b/>
                <w:sz w:val="20"/>
              </w:rPr>
            </w:pPr>
            <w:r>
              <w:rPr>
                <w:rFonts w:cs="Arial"/>
                <w:sz w:val="20"/>
              </w:rPr>
              <w:t>67,990</w:t>
            </w:r>
            <w:r w:rsidRPr="00DF5729">
              <w:rPr>
                <w:rFonts w:cs="Arial"/>
                <w:b/>
                <w:sz w:val="20"/>
              </w:rPr>
              <w:t xml:space="preserve"> </w:t>
            </w:r>
            <w:r w:rsidRPr="00DF5729">
              <w:rPr>
                <w:rFonts w:cs="Arial"/>
                <w:sz w:val="20"/>
              </w:rPr>
              <w:t>(</w:t>
            </w:r>
            <w:r>
              <w:rPr>
                <w:rFonts w:cs="Arial"/>
                <w:sz w:val="20"/>
              </w:rPr>
              <w:t>59,802</w:t>
            </w:r>
            <w:r w:rsidRPr="00DF5729">
              <w:rPr>
                <w:rFonts w:cs="Arial"/>
                <w:sz w:val="20"/>
              </w:rPr>
              <w:t>-</w:t>
            </w:r>
            <w:r>
              <w:rPr>
                <w:rFonts w:cs="Arial"/>
                <w:sz w:val="20"/>
              </w:rPr>
              <w:t>76,978</w:t>
            </w:r>
            <w:r w:rsidRPr="00DF5729">
              <w:rPr>
                <w:rFonts w:cs="Arial"/>
                <w:sz w:val="20"/>
              </w:rPr>
              <w:t>)</w:t>
            </w:r>
          </w:p>
        </w:tc>
        <w:tc>
          <w:tcPr>
            <w:tcW w:w="2520" w:type="dxa"/>
            <w:vAlign w:val="center"/>
          </w:tcPr>
          <w:p w14:paraId="27785938" w14:textId="77777777" w:rsidR="00381066" w:rsidRPr="00DF5729" w:rsidRDefault="00381066" w:rsidP="00713829">
            <w:pPr>
              <w:rPr>
                <w:rFonts w:cs="Arial"/>
                <w:b/>
                <w:bCs/>
                <w:sz w:val="20"/>
              </w:rPr>
            </w:pPr>
            <w:r w:rsidRPr="00A326EF">
              <w:rPr>
                <w:rFonts w:cs="Arial"/>
                <w:bCs/>
                <w:sz w:val="20"/>
              </w:rPr>
              <w:t>23,</w:t>
            </w:r>
            <w:r>
              <w:rPr>
                <w:rFonts w:cs="Arial"/>
                <w:bCs/>
                <w:sz w:val="20"/>
              </w:rPr>
              <w:t>863</w:t>
            </w:r>
            <w:r w:rsidRPr="00DF5729">
              <w:rPr>
                <w:rFonts w:cs="Arial"/>
                <w:b/>
                <w:bCs/>
                <w:sz w:val="20"/>
              </w:rPr>
              <w:t xml:space="preserve"> </w:t>
            </w:r>
            <w:r w:rsidRPr="00DF5729">
              <w:rPr>
                <w:rFonts w:cs="Arial"/>
                <w:bCs/>
                <w:sz w:val="20"/>
              </w:rPr>
              <w:t>(20,</w:t>
            </w:r>
            <w:r>
              <w:rPr>
                <w:rFonts w:cs="Arial"/>
                <w:bCs/>
                <w:sz w:val="20"/>
              </w:rPr>
              <w:t>356</w:t>
            </w:r>
            <w:r w:rsidRPr="00DF5729">
              <w:rPr>
                <w:rFonts w:cs="Arial"/>
                <w:bCs/>
                <w:sz w:val="20"/>
              </w:rPr>
              <w:t>-27,</w:t>
            </w:r>
            <w:r>
              <w:rPr>
                <w:rFonts w:cs="Arial"/>
                <w:bCs/>
                <w:sz w:val="20"/>
              </w:rPr>
              <w:t>799</w:t>
            </w:r>
            <w:r w:rsidRPr="00DF5729">
              <w:rPr>
                <w:rFonts w:cs="Arial"/>
                <w:bCs/>
                <w:sz w:val="20"/>
              </w:rPr>
              <w:t>)</w:t>
            </w:r>
          </w:p>
        </w:tc>
        <w:tc>
          <w:tcPr>
            <w:tcW w:w="3510" w:type="dxa"/>
            <w:tcBorders>
              <w:left w:val="nil"/>
            </w:tcBorders>
            <w:vAlign w:val="center"/>
          </w:tcPr>
          <w:p w14:paraId="4F039056" w14:textId="77777777" w:rsidR="00381066" w:rsidRPr="00DF5729" w:rsidRDefault="00381066" w:rsidP="00713829">
            <w:pPr>
              <w:jc w:val="center"/>
              <w:rPr>
                <w:rFonts w:cs="Arial"/>
                <w:sz w:val="20"/>
              </w:rPr>
            </w:pPr>
            <w:r>
              <w:rPr>
                <w:rFonts w:cs="Arial"/>
                <w:sz w:val="20"/>
              </w:rPr>
              <w:t>38.1</w:t>
            </w:r>
          </w:p>
        </w:tc>
      </w:tr>
      <w:tr w:rsidR="00381066" w14:paraId="69D3162E" w14:textId="77777777" w:rsidTr="00713829">
        <w:trPr>
          <w:trHeight w:val="227"/>
          <w:jc w:val="center"/>
        </w:trPr>
        <w:tc>
          <w:tcPr>
            <w:tcW w:w="1260" w:type="dxa"/>
            <w:tcBorders>
              <w:right w:val="single" w:sz="6" w:space="0" w:color="auto"/>
            </w:tcBorders>
            <w:vAlign w:val="center"/>
          </w:tcPr>
          <w:p w14:paraId="5FEA17EE" w14:textId="77777777" w:rsidR="00381066" w:rsidRPr="00DF5729" w:rsidRDefault="00381066" w:rsidP="00713829">
            <w:pPr>
              <w:jc w:val="center"/>
              <w:rPr>
                <w:rFonts w:cs="Arial"/>
                <w:sz w:val="20"/>
              </w:rPr>
            </w:pPr>
            <w:r w:rsidRPr="00DF5729">
              <w:rPr>
                <w:rFonts w:cs="Arial"/>
                <w:sz w:val="20"/>
              </w:rPr>
              <w:t>2016</w:t>
            </w:r>
          </w:p>
        </w:tc>
        <w:tc>
          <w:tcPr>
            <w:tcW w:w="1620" w:type="dxa"/>
            <w:tcBorders>
              <w:right w:val="single" w:sz="6" w:space="0" w:color="auto"/>
            </w:tcBorders>
            <w:vAlign w:val="center"/>
          </w:tcPr>
          <w:p w14:paraId="32A4EBD0" w14:textId="77777777" w:rsidR="00381066" w:rsidRPr="00DF5729" w:rsidRDefault="00381066" w:rsidP="00713829">
            <w:pPr>
              <w:jc w:val="center"/>
              <w:rPr>
                <w:rFonts w:cs="Arial"/>
                <w:sz w:val="20"/>
              </w:rPr>
            </w:pPr>
            <w:r w:rsidRPr="00DF5729">
              <w:rPr>
                <w:rFonts w:cs="Arial"/>
                <w:sz w:val="20"/>
              </w:rPr>
              <w:t>21,725</w:t>
            </w:r>
          </w:p>
        </w:tc>
        <w:tc>
          <w:tcPr>
            <w:tcW w:w="2790" w:type="dxa"/>
            <w:tcBorders>
              <w:left w:val="single" w:sz="6" w:space="0" w:color="auto"/>
            </w:tcBorders>
            <w:vAlign w:val="center"/>
          </w:tcPr>
          <w:p w14:paraId="7BF7690B" w14:textId="77777777" w:rsidR="00381066" w:rsidRPr="00DF5729" w:rsidRDefault="00381066" w:rsidP="00713829">
            <w:pPr>
              <w:jc w:val="center"/>
              <w:rPr>
                <w:rFonts w:cs="Arial"/>
                <w:b/>
                <w:sz w:val="20"/>
              </w:rPr>
            </w:pPr>
            <w:r w:rsidRPr="00B8549C">
              <w:rPr>
                <w:rFonts w:cs="Arial"/>
                <w:sz w:val="20"/>
              </w:rPr>
              <w:t>58,</w:t>
            </w:r>
            <w:r>
              <w:rPr>
                <w:rFonts w:cs="Arial"/>
                <w:sz w:val="20"/>
              </w:rPr>
              <w:t>927</w:t>
            </w:r>
            <w:r w:rsidRPr="00DF5729">
              <w:rPr>
                <w:rFonts w:cs="Arial"/>
                <w:b/>
                <w:sz w:val="20"/>
              </w:rPr>
              <w:t xml:space="preserve"> </w:t>
            </w:r>
            <w:r w:rsidRPr="00DF5729">
              <w:rPr>
                <w:rFonts w:cs="Arial"/>
                <w:sz w:val="20"/>
              </w:rPr>
              <w:t>(</w:t>
            </w:r>
            <w:r>
              <w:rPr>
                <w:rFonts w:cs="Arial"/>
                <w:sz w:val="20"/>
              </w:rPr>
              <w:t>51,368</w:t>
            </w:r>
            <w:r w:rsidRPr="00DF5729">
              <w:rPr>
                <w:rFonts w:cs="Arial"/>
                <w:sz w:val="20"/>
              </w:rPr>
              <w:t>-</w:t>
            </w:r>
            <w:r>
              <w:rPr>
                <w:rFonts w:cs="Arial"/>
                <w:sz w:val="20"/>
              </w:rPr>
              <w:t>67,278</w:t>
            </w:r>
            <w:r w:rsidRPr="00DF5729">
              <w:rPr>
                <w:rFonts w:cs="Arial"/>
                <w:sz w:val="20"/>
              </w:rPr>
              <w:t>)</w:t>
            </w:r>
          </w:p>
        </w:tc>
        <w:tc>
          <w:tcPr>
            <w:tcW w:w="2520" w:type="dxa"/>
            <w:vAlign w:val="center"/>
          </w:tcPr>
          <w:p w14:paraId="5D85CD12" w14:textId="77777777" w:rsidR="00381066" w:rsidRPr="00DF5729" w:rsidRDefault="00381066" w:rsidP="00713829">
            <w:pPr>
              <w:rPr>
                <w:rFonts w:cs="Arial"/>
                <w:b/>
                <w:bCs/>
                <w:sz w:val="20"/>
              </w:rPr>
            </w:pPr>
            <w:r>
              <w:rPr>
                <w:rFonts w:cs="Arial"/>
                <w:bCs/>
                <w:sz w:val="20"/>
              </w:rPr>
              <w:t>24,309</w:t>
            </w:r>
            <w:r w:rsidRPr="00DF5729">
              <w:rPr>
                <w:rFonts w:cs="Arial"/>
                <w:b/>
                <w:bCs/>
                <w:sz w:val="20"/>
              </w:rPr>
              <w:t xml:space="preserve"> </w:t>
            </w:r>
            <w:r w:rsidRPr="00DF5729">
              <w:rPr>
                <w:rFonts w:cs="Arial"/>
                <w:bCs/>
                <w:sz w:val="20"/>
              </w:rPr>
              <w:t>(20,</w:t>
            </w:r>
            <w:r>
              <w:rPr>
                <w:rFonts w:cs="Arial"/>
                <w:bCs/>
                <w:sz w:val="20"/>
              </w:rPr>
              <w:t>876</w:t>
            </w:r>
            <w:r w:rsidRPr="00DF5729">
              <w:rPr>
                <w:rFonts w:cs="Arial"/>
                <w:bCs/>
                <w:sz w:val="20"/>
              </w:rPr>
              <w:t>-</w:t>
            </w:r>
            <w:r>
              <w:rPr>
                <w:rFonts w:cs="Arial"/>
                <w:bCs/>
                <w:sz w:val="20"/>
              </w:rPr>
              <w:t>28,143</w:t>
            </w:r>
            <w:r w:rsidRPr="00DF5729">
              <w:rPr>
                <w:rFonts w:cs="Arial"/>
                <w:bCs/>
                <w:sz w:val="20"/>
              </w:rPr>
              <w:t>)</w:t>
            </w:r>
          </w:p>
        </w:tc>
        <w:tc>
          <w:tcPr>
            <w:tcW w:w="3510" w:type="dxa"/>
            <w:tcBorders>
              <w:left w:val="nil"/>
            </w:tcBorders>
            <w:vAlign w:val="center"/>
          </w:tcPr>
          <w:p w14:paraId="711911F7" w14:textId="77777777" w:rsidR="00381066" w:rsidRPr="00DF5729" w:rsidRDefault="00381066" w:rsidP="00713829">
            <w:pPr>
              <w:jc w:val="center"/>
              <w:rPr>
                <w:rFonts w:cs="Arial"/>
                <w:sz w:val="20"/>
              </w:rPr>
            </w:pPr>
            <w:r w:rsidRPr="00DF5729">
              <w:rPr>
                <w:rFonts w:cs="Arial"/>
                <w:sz w:val="20"/>
              </w:rPr>
              <w:t>36.9</w:t>
            </w:r>
          </w:p>
        </w:tc>
      </w:tr>
      <w:tr w:rsidR="00381066" w14:paraId="663C8E41" w14:textId="77777777" w:rsidTr="00713829">
        <w:trPr>
          <w:trHeight w:val="227"/>
          <w:jc w:val="center"/>
        </w:trPr>
        <w:tc>
          <w:tcPr>
            <w:tcW w:w="1260" w:type="dxa"/>
            <w:tcBorders>
              <w:right w:val="single" w:sz="6" w:space="0" w:color="auto"/>
            </w:tcBorders>
            <w:vAlign w:val="center"/>
          </w:tcPr>
          <w:p w14:paraId="6206E0D0" w14:textId="77777777" w:rsidR="00381066" w:rsidRPr="00DF5729" w:rsidRDefault="00381066" w:rsidP="00713829">
            <w:pPr>
              <w:jc w:val="center"/>
              <w:rPr>
                <w:rFonts w:cs="Arial"/>
                <w:sz w:val="20"/>
              </w:rPr>
            </w:pPr>
            <w:r w:rsidRPr="00DF5729">
              <w:rPr>
                <w:rFonts w:cs="Arial"/>
                <w:sz w:val="20"/>
              </w:rPr>
              <w:t>2017</w:t>
            </w:r>
          </w:p>
        </w:tc>
        <w:tc>
          <w:tcPr>
            <w:tcW w:w="1620" w:type="dxa"/>
            <w:tcBorders>
              <w:right w:val="single" w:sz="6" w:space="0" w:color="auto"/>
            </w:tcBorders>
            <w:vAlign w:val="center"/>
          </w:tcPr>
          <w:p w14:paraId="3CEB804D" w14:textId="77777777" w:rsidR="00381066" w:rsidRPr="00DF5729" w:rsidRDefault="00381066" w:rsidP="00713829">
            <w:pPr>
              <w:jc w:val="center"/>
              <w:rPr>
                <w:rFonts w:cs="Arial"/>
                <w:sz w:val="20"/>
              </w:rPr>
            </w:pPr>
            <w:r>
              <w:rPr>
                <w:rFonts w:cs="Arial"/>
                <w:sz w:val="20"/>
              </w:rPr>
              <w:t>43,656</w:t>
            </w:r>
          </w:p>
        </w:tc>
        <w:tc>
          <w:tcPr>
            <w:tcW w:w="2790" w:type="dxa"/>
            <w:tcBorders>
              <w:left w:val="single" w:sz="6" w:space="0" w:color="auto"/>
            </w:tcBorders>
            <w:vAlign w:val="center"/>
          </w:tcPr>
          <w:p w14:paraId="31A5E3AA" w14:textId="77777777" w:rsidR="00381066" w:rsidRPr="00DF5729" w:rsidRDefault="00381066" w:rsidP="00713829">
            <w:pPr>
              <w:jc w:val="center"/>
              <w:rPr>
                <w:rFonts w:cs="Arial"/>
                <w:b/>
                <w:sz w:val="20"/>
              </w:rPr>
            </w:pPr>
            <w:r>
              <w:rPr>
                <w:rFonts w:cs="Arial"/>
                <w:sz w:val="20"/>
              </w:rPr>
              <w:t>98,394</w:t>
            </w:r>
            <w:r w:rsidRPr="00DF5729">
              <w:rPr>
                <w:rFonts w:cs="Arial"/>
                <w:b/>
                <w:sz w:val="20"/>
              </w:rPr>
              <w:t xml:space="preserve"> </w:t>
            </w:r>
            <w:r>
              <w:rPr>
                <w:rFonts w:cs="Arial"/>
                <w:sz w:val="20"/>
              </w:rPr>
              <w:t>(87,150</w:t>
            </w:r>
            <w:r w:rsidRPr="00DF5729">
              <w:rPr>
                <w:rFonts w:cs="Arial"/>
                <w:sz w:val="20"/>
              </w:rPr>
              <w:t>-</w:t>
            </w:r>
            <w:r>
              <w:rPr>
                <w:rFonts w:cs="Arial"/>
                <w:sz w:val="20"/>
              </w:rPr>
              <w:t>110,677</w:t>
            </w:r>
            <w:r w:rsidRPr="00DF5729">
              <w:rPr>
                <w:rFonts w:cs="Arial"/>
                <w:sz w:val="20"/>
              </w:rPr>
              <w:t>)</w:t>
            </w:r>
          </w:p>
        </w:tc>
        <w:tc>
          <w:tcPr>
            <w:tcW w:w="2520" w:type="dxa"/>
            <w:vAlign w:val="center"/>
          </w:tcPr>
          <w:p w14:paraId="441BB47E" w14:textId="77777777" w:rsidR="00381066" w:rsidRPr="00DF5729" w:rsidRDefault="00381066" w:rsidP="00713829">
            <w:pPr>
              <w:rPr>
                <w:rFonts w:cs="Arial"/>
                <w:b/>
                <w:bCs/>
                <w:sz w:val="20"/>
              </w:rPr>
            </w:pPr>
            <w:r>
              <w:rPr>
                <w:rFonts w:cs="Arial"/>
                <w:bCs/>
                <w:sz w:val="20"/>
              </w:rPr>
              <w:t>14,650</w:t>
            </w:r>
            <w:r w:rsidRPr="00DF5729">
              <w:rPr>
                <w:rFonts w:cs="Arial"/>
                <w:b/>
                <w:bCs/>
                <w:sz w:val="20"/>
              </w:rPr>
              <w:t xml:space="preserve"> </w:t>
            </w:r>
            <w:r w:rsidRPr="00DF5729">
              <w:rPr>
                <w:rFonts w:cs="Arial"/>
                <w:bCs/>
                <w:sz w:val="20"/>
              </w:rPr>
              <w:t>(21,369-28,793)</w:t>
            </w:r>
          </w:p>
        </w:tc>
        <w:tc>
          <w:tcPr>
            <w:tcW w:w="3510" w:type="dxa"/>
            <w:tcBorders>
              <w:left w:val="nil"/>
            </w:tcBorders>
            <w:vAlign w:val="center"/>
          </w:tcPr>
          <w:p w14:paraId="75E82767" w14:textId="77777777" w:rsidR="00381066" w:rsidRPr="00DF5729" w:rsidRDefault="00381066" w:rsidP="00713829">
            <w:pPr>
              <w:jc w:val="center"/>
              <w:rPr>
                <w:rFonts w:cs="Arial"/>
                <w:sz w:val="20"/>
              </w:rPr>
            </w:pPr>
            <w:r>
              <w:rPr>
                <w:rFonts w:cs="Arial"/>
                <w:sz w:val="20"/>
              </w:rPr>
              <w:t>44.4</w:t>
            </w:r>
          </w:p>
        </w:tc>
      </w:tr>
      <w:tr w:rsidR="00381066" w14:paraId="2A66FE1A" w14:textId="77777777" w:rsidTr="00713829">
        <w:trPr>
          <w:trHeight w:val="227"/>
          <w:jc w:val="center"/>
        </w:trPr>
        <w:tc>
          <w:tcPr>
            <w:tcW w:w="1260" w:type="dxa"/>
            <w:tcBorders>
              <w:right w:val="single" w:sz="6" w:space="0" w:color="auto"/>
            </w:tcBorders>
            <w:vAlign w:val="center"/>
          </w:tcPr>
          <w:p w14:paraId="3C2A4CEC" w14:textId="77777777" w:rsidR="00381066" w:rsidRPr="00DF5729" w:rsidRDefault="00381066" w:rsidP="00713829">
            <w:pPr>
              <w:jc w:val="center"/>
              <w:rPr>
                <w:rFonts w:cs="Arial"/>
                <w:sz w:val="20"/>
              </w:rPr>
            </w:pPr>
            <w:r w:rsidRPr="00DF5729">
              <w:rPr>
                <w:rFonts w:cs="Arial"/>
                <w:sz w:val="20"/>
              </w:rPr>
              <w:t>2018</w:t>
            </w:r>
          </w:p>
        </w:tc>
        <w:tc>
          <w:tcPr>
            <w:tcW w:w="1620" w:type="dxa"/>
            <w:tcBorders>
              <w:right w:val="single" w:sz="6" w:space="0" w:color="auto"/>
            </w:tcBorders>
            <w:vAlign w:val="center"/>
          </w:tcPr>
          <w:p w14:paraId="3DD5D67F" w14:textId="77777777" w:rsidR="00381066" w:rsidRPr="00DF5729" w:rsidRDefault="00381066" w:rsidP="00713829">
            <w:pPr>
              <w:jc w:val="center"/>
              <w:rPr>
                <w:rFonts w:cs="Arial"/>
                <w:sz w:val="20"/>
              </w:rPr>
            </w:pPr>
            <w:r>
              <w:rPr>
                <w:rFonts w:cs="Arial"/>
                <w:sz w:val="20"/>
              </w:rPr>
              <w:t>24,260</w:t>
            </w:r>
          </w:p>
        </w:tc>
        <w:tc>
          <w:tcPr>
            <w:tcW w:w="2790" w:type="dxa"/>
            <w:tcBorders>
              <w:left w:val="single" w:sz="6" w:space="0" w:color="auto"/>
            </w:tcBorders>
            <w:vAlign w:val="center"/>
          </w:tcPr>
          <w:p w14:paraId="4F929B08" w14:textId="77777777" w:rsidR="00381066" w:rsidRPr="00DF5729" w:rsidRDefault="00381066" w:rsidP="00713829">
            <w:pPr>
              <w:jc w:val="center"/>
              <w:rPr>
                <w:rFonts w:cs="Arial"/>
                <w:b/>
                <w:sz w:val="20"/>
              </w:rPr>
            </w:pPr>
            <w:r>
              <w:rPr>
                <w:rFonts w:cs="Arial"/>
                <w:sz w:val="20"/>
              </w:rPr>
              <w:t>65,738</w:t>
            </w:r>
            <w:r w:rsidRPr="00DF5729">
              <w:rPr>
                <w:rFonts w:cs="Arial"/>
                <w:b/>
                <w:sz w:val="20"/>
              </w:rPr>
              <w:t xml:space="preserve"> </w:t>
            </w:r>
            <w:r>
              <w:rPr>
                <w:rFonts w:cs="Arial"/>
                <w:sz w:val="20"/>
              </w:rPr>
              <w:t>(57</w:t>
            </w:r>
            <w:r w:rsidRPr="00DF5729">
              <w:rPr>
                <w:rFonts w:cs="Arial"/>
                <w:sz w:val="20"/>
              </w:rPr>
              <w:t>,</w:t>
            </w:r>
            <w:r>
              <w:rPr>
                <w:rFonts w:cs="Arial"/>
                <w:sz w:val="20"/>
              </w:rPr>
              <w:t>221</w:t>
            </w:r>
            <w:r w:rsidRPr="00DF5729">
              <w:rPr>
                <w:rFonts w:cs="Arial"/>
                <w:sz w:val="20"/>
              </w:rPr>
              <w:t>-</w:t>
            </w:r>
            <w:r>
              <w:rPr>
                <w:rFonts w:cs="Arial"/>
                <w:sz w:val="20"/>
              </w:rPr>
              <w:t>75,157</w:t>
            </w:r>
            <w:r w:rsidRPr="00DF5729">
              <w:rPr>
                <w:rFonts w:cs="Arial"/>
                <w:sz w:val="20"/>
              </w:rPr>
              <w:t>)</w:t>
            </w:r>
          </w:p>
        </w:tc>
        <w:tc>
          <w:tcPr>
            <w:tcW w:w="2520" w:type="dxa"/>
            <w:vAlign w:val="center"/>
          </w:tcPr>
          <w:p w14:paraId="46525407" w14:textId="77777777" w:rsidR="00381066" w:rsidRPr="00DF5729" w:rsidRDefault="00381066" w:rsidP="00713829">
            <w:pPr>
              <w:rPr>
                <w:rFonts w:cs="Arial"/>
                <w:b/>
                <w:bCs/>
                <w:sz w:val="20"/>
              </w:rPr>
            </w:pPr>
            <w:r>
              <w:rPr>
                <w:rFonts w:cs="Arial"/>
                <w:bCs/>
                <w:sz w:val="20"/>
              </w:rPr>
              <w:t>14,759</w:t>
            </w:r>
            <w:r w:rsidRPr="00DF5729">
              <w:rPr>
                <w:rFonts w:cs="Arial"/>
                <w:b/>
                <w:bCs/>
                <w:sz w:val="20"/>
              </w:rPr>
              <w:t xml:space="preserve"> </w:t>
            </w:r>
            <w:r w:rsidRPr="00DF5729">
              <w:rPr>
                <w:rFonts w:cs="Arial"/>
                <w:bCs/>
                <w:sz w:val="20"/>
              </w:rPr>
              <w:t>(12,</w:t>
            </w:r>
            <w:r>
              <w:rPr>
                <w:rFonts w:cs="Arial"/>
                <w:bCs/>
                <w:sz w:val="20"/>
              </w:rPr>
              <w:t>134-17,534</w:t>
            </w:r>
            <w:r w:rsidRPr="00DF5729">
              <w:rPr>
                <w:rFonts w:cs="Arial"/>
                <w:bCs/>
                <w:sz w:val="20"/>
              </w:rPr>
              <w:t>)</w:t>
            </w:r>
          </w:p>
        </w:tc>
        <w:tc>
          <w:tcPr>
            <w:tcW w:w="3510" w:type="dxa"/>
            <w:tcBorders>
              <w:left w:val="nil"/>
            </w:tcBorders>
            <w:vAlign w:val="center"/>
          </w:tcPr>
          <w:p w14:paraId="5F6E6D61" w14:textId="77777777" w:rsidR="00381066" w:rsidRPr="00DF5729" w:rsidRDefault="00381066" w:rsidP="00713829">
            <w:pPr>
              <w:jc w:val="center"/>
              <w:rPr>
                <w:rFonts w:cs="Arial"/>
                <w:sz w:val="20"/>
              </w:rPr>
            </w:pPr>
            <w:r>
              <w:rPr>
                <w:rFonts w:cs="Arial"/>
                <w:sz w:val="20"/>
              </w:rPr>
              <w:t>36.9</w:t>
            </w:r>
          </w:p>
        </w:tc>
      </w:tr>
      <w:tr w:rsidR="00381066" w14:paraId="5E462A5E" w14:textId="77777777" w:rsidTr="005E5946">
        <w:trPr>
          <w:trHeight w:val="227"/>
          <w:jc w:val="center"/>
        </w:trPr>
        <w:tc>
          <w:tcPr>
            <w:tcW w:w="1260" w:type="dxa"/>
            <w:tcBorders>
              <w:right w:val="single" w:sz="6" w:space="0" w:color="auto"/>
            </w:tcBorders>
            <w:vAlign w:val="center"/>
          </w:tcPr>
          <w:p w14:paraId="4C2EF972" w14:textId="77777777" w:rsidR="00381066" w:rsidRPr="00DF5729" w:rsidRDefault="00381066" w:rsidP="00713829">
            <w:pPr>
              <w:jc w:val="center"/>
              <w:rPr>
                <w:rFonts w:cs="Arial"/>
                <w:sz w:val="20"/>
              </w:rPr>
            </w:pPr>
            <w:r>
              <w:rPr>
                <w:rFonts w:cs="Arial"/>
                <w:sz w:val="20"/>
              </w:rPr>
              <w:t>2019</w:t>
            </w:r>
          </w:p>
        </w:tc>
        <w:tc>
          <w:tcPr>
            <w:tcW w:w="1620" w:type="dxa"/>
            <w:tcBorders>
              <w:right w:val="single" w:sz="6" w:space="0" w:color="auto"/>
            </w:tcBorders>
            <w:vAlign w:val="center"/>
          </w:tcPr>
          <w:p w14:paraId="412467A0" w14:textId="77777777" w:rsidR="00381066" w:rsidRDefault="005E5946" w:rsidP="00713829">
            <w:pPr>
              <w:jc w:val="center"/>
              <w:rPr>
                <w:rFonts w:cs="Arial"/>
                <w:sz w:val="20"/>
              </w:rPr>
            </w:pPr>
            <w:r>
              <w:rPr>
                <w:rFonts w:cs="Arial"/>
                <w:sz w:val="20"/>
              </w:rPr>
              <w:t>31,707</w:t>
            </w:r>
          </w:p>
        </w:tc>
        <w:tc>
          <w:tcPr>
            <w:tcW w:w="2790" w:type="dxa"/>
            <w:tcBorders>
              <w:left w:val="single" w:sz="6" w:space="0" w:color="auto"/>
            </w:tcBorders>
            <w:vAlign w:val="center"/>
          </w:tcPr>
          <w:p w14:paraId="2CA83D78" w14:textId="77777777" w:rsidR="00381066" w:rsidRDefault="00381066" w:rsidP="00713829">
            <w:pPr>
              <w:jc w:val="center"/>
              <w:rPr>
                <w:rFonts w:cs="Arial"/>
                <w:sz w:val="20"/>
              </w:rPr>
            </w:pPr>
            <w:r>
              <w:rPr>
                <w:rFonts w:cs="Arial"/>
                <w:sz w:val="20"/>
              </w:rPr>
              <w:t>80,746 (70,984-91,467)</w:t>
            </w:r>
          </w:p>
        </w:tc>
        <w:tc>
          <w:tcPr>
            <w:tcW w:w="2520" w:type="dxa"/>
            <w:vAlign w:val="center"/>
          </w:tcPr>
          <w:p w14:paraId="4D4ADDFD" w14:textId="77777777" w:rsidR="00381066" w:rsidRDefault="00381066" w:rsidP="00713829">
            <w:pPr>
              <w:rPr>
                <w:rFonts w:cs="Arial"/>
                <w:bCs/>
                <w:sz w:val="20"/>
              </w:rPr>
            </w:pPr>
            <w:r>
              <w:rPr>
                <w:rFonts w:cs="Arial"/>
                <w:bCs/>
                <w:sz w:val="20"/>
              </w:rPr>
              <w:t>21,432 (17,270-26,291)</w:t>
            </w:r>
          </w:p>
        </w:tc>
        <w:tc>
          <w:tcPr>
            <w:tcW w:w="3510" w:type="dxa"/>
            <w:tcBorders>
              <w:left w:val="nil"/>
            </w:tcBorders>
            <w:vAlign w:val="center"/>
          </w:tcPr>
          <w:p w14:paraId="4C3311FE" w14:textId="77777777" w:rsidR="00381066" w:rsidRDefault="005E5946" w:rsidP="00713829">
            <w:pPr>
              <w:jc w:val="center"/>
              <w:rPr>
                <w:rFonts w:cs="Arial"/>
                <w:sz w:val="20"/>
              </w:rPr>
            </w:pPr>
            <w:r>
              <w:rPr>
                <w:rFonts w:cs="Arial"/>
                <w:sz w:val="20"/>
              </w:rPr>
              <w:t>39.3</w:t>
            </w:r>
          </w:p>
        </w:tc>
      </w:tr>
      <w:tr w:rsidR="005E5946" w14:paraId="0158C1C7" w14:textId="77777777" w:rsidTr="00AA7083">
        <w:trPr>
          <w:trHeight w:val="227"/>
          <w:jc w:val="center"/>
        </w:trPr>
        <w:tc>
          <w:tcPr>
            <w:tcW w:w="1260" w:type="dxa"/>
            <w:tcBorders>
              <w:right w:val="single" w:sz="6" w:space="0" w:color="auto"/>
            </w:tcBorders>
            <w:vAlign w:val="center"/>
          </w:tcPr>
          <w:p w14:paraId="44D443F8" w14:textId="77777777" w:rsidR="005E5946" w:rsidRDefault="005E5946" w:rsidP="00713829">
            <w:pPr>
              <w:jc w:val="center"/>
              <w:rPr>
                <w:rFonts w:cs="Arial"/>
                <w:sz w:val="20"/>
              </w:rPr>
            </w:pPr>
            <w:r>
              <w:rPr>
                <w:rFonts w:cs="Arial"/>
                <w:sz w:val="20"/>
              </w:rPr>
              <w:t>2020</w:t>
            </w:r>
          </w:p>
        </w:tc>
        <w:tc>
          <w:tcPr>
            <w:tcW w:w="1620" w:type="dxa"/>
            <w:tcBorders>
              <w:right w:val="single" w:sz="6" w:space="0" w:color="auto"/>
            </w:tcBorders>
            <w:vAlign w:val="center"/>
          </w:tcPr>
          <w:p w14:paraId="1E40698C" w14:textId="07DE8266" w:rsidR="005E5946" w:rsidRDefault="00173570" w:rsidP="00713829">
            <w:pPr>
              <w:jc w:val="center"/>
              <w:rPr>
                <w:rFonts w:cs="Arial"/>
                <w:sz w:val="20"/>
              </w:rPr>
            </w:pPr>
            <w:r>
              <w:rPr>
                <w:rFonts w:cs="Arial"/>
                <w:sz w:val="20"/>
              </w:rPr>
              <w:t>28,045</w:t>
            </w:r>
          </w:p>
        </w:tc>
        <w:tc>
          <w:tcPr>
            <w:tcW w:w="2790" w:type="dxa"/>
            <w:tcBorders>
              <w:left w:val="single" w:sz="6" w:space="0" w:color="auto"/>
            </w:tcBorders>
            <w:vAlign w:val="center"/>
          </w:tcPr>
          <w:p w14:paraId="281DDB48" w14:textId="77777777" w:rsidR="005E5946" w:rsidRDefault="005E5946" w:rsidP="00713829">
            <w:pPr>
              <w:jc w:val="center"/>
              <w:rPr>
                <w:rFonts w:cs="Arial"/>
                <w:sz w:val="20"/>
              </w:rPr>
            </w:pPr>
            <w:r>
              <w:rPr>
                <w:rFonts w:cs="Arial"/>
                <w:sz w:val="20"/>
              </w:rPr>
              <w:t>79,066 (69,072-90,091)</w:t>
            </w:r>
          </w:p>
        </w:tc>
        <w:tc>
          <w:tcPr>
            <w:tcW w:w="2520" w:type="dxa"/>
            <w:vAlign w:val="center"/>
          </w:tcPr>
          <w:p w14:paraId="1C720E35" w14:textId="77777777" w:rsidR="005E5946" w:rsidRDefault="005E5946" w:rsidP="00713829">
            <w:pPr>
              <w:rPr>
                <w:rFonts w:cs="Arial"/>
                <w:bCs/>
                <w:sz w:val="20"/>
              </w:rPr>
            </w:pPr>
            <w:r>
              <w:rPr>
                <w:rFonts w:cs="Arial"/>
                <w:bCs/>
                <w:sz w:val="20"/>
              </w:rPr>
              <w:t>20,291 (16,940-24,109)</w:t>
            </w:r>
          </w:p>
        </w:tc>
        <w:tc>
          <w:tcPr>
            <w:tcW w:w="3510" w:type="dxa"/>
            <w:tcBorders>
              <w:left w:val="nil"/>
            </w:tcBorders>
            <w:vAlign w:val="center"/>
          </w:tcPr>
          <w:p w14:paraId="5E97D1CE" w14:textId="09ADEA72" w:rsidR="005E5946" w:rsidRDefault="00173570" w:rsidP="00713829">
            <w:pPr>
              <w:jc w:val="center"/>
              <w:rPr>
                <w:rFonts w:cs="Arial"/>
                <w:sz w:val="20"/>
              </w:rPr>
            </w:pPr>
            <w:r>
              <w:rPr>
                <w:rFonts w:cs="Arial"/>
                <w:sz w:val="20"/>
              </w:rPr>
              <w:t>35.5</w:t>
            </w:r>
          </w:p>
        </w:tc>
      </w:tr>
      <w:tr w:rsidR="00AA7083" w14:paraId="28F0C22D" w14:textId="77777777" w:rsidTr="00713829">
        <w:trPr>
          <w:trHeight w:val="227"/>
          <w:jc w:val="center"/>
        </w:trPr>
        <w:tc>
          <w:tcPr>
            <w:tcW w:w="1260" w:type="dxa"/>
            <w:tcBorders>
              <w:bottom w:val="single" w:sz="6" w:space="0" w:color="auto"/>
              <w:right w:val="single" w:sz="6" w:space="0" w:color="auto"/>
            </w:tcBorders>
            <w:vAlign w:val="center"/>
          </w:tcPr>
          <w:p w14:paraId="3D15A7B9" w14:textId="752AF5AC" w:rsidR="00AA7083" w:rsidRDefault="00AA7083" w:rsidP="00713829">
            <w:pPr>
              <w:jc w:val="center"/>
              <w:rPr>
                <w:rFonts w:cs="Arial"/>
                <w:sz w:val="20"/>
              </w:rPr>
            </w:pPr>
            <w:r>
              <w:rPr>
                <w:rFonts w:cs="Arial"/>
                <w:sz w:val="20"/>
              </w:rPr>
              <w:t>2021</w:t>
            </w:r>
          </w:p>
        </w:tc>
        <w:tc>
          <w:tcPr>
            <w:tcW w:w="1620" w:type="dxa"/>
            <w:tcBorders>
              <w:bottom w:val="single" w:sz="6" w:space="0" w:color="auto"/>
              <w:right w:val="single" w:sz="6" w:space="0" w:color="auto"/>
            </w:tcBorders>
            <w:vAlign w:val="center"/>
          </w:tcPr>
          <w:p w14:paraId="02D03CB4" w14:textId="54CB1564" w:rsidR="00AA7083" w:rsidRDefault="00AA7083" w:rsidP="00713829">
            <w:pPr>
              <w:jc w:val="center"/>
              <w:rPr>
                <w:rFonts w:cs="Arial"/>
                <w:sz w:val="20"/>
              </w:rPr>
            </w:pPr>
            <w:proofErr w:type="spellStart"/>
            <w:r>
              <w:rPr>
                <w:rFonts w:cs="Arial"/>
                <w:sz w:val="20"/>
              </w:rPr>
              <w:t>na</w:t>
            </w:r>
            <w:proofErr w:type="spellEnd"/>
          </w:p>
        </w:tc>
        <w:tc>
          <w:tcPr>
            <w:tcW w:w="2790" w:type="dxa"/>
            <w:tcBorders>
              <w:left w:val="single" w:sz="6" w:space="0" w:color="auto"/>
              <w:bottom w:val="single" w:sz="6" w:space="0" w:color="auto"/>
            </w:tcBorders>
            <w:vAlign w:val="center"/>
          </w:tcPr>
          <w:p w14:paraId="09B5665D" w14:textId="1D2F03DC" w:rsidR="00AA7083" w:rsidRDefault="00AA7083" w:rsidP="00713829">
            <w:pPr>
              <w:jc w:val="center"/>
              <w:rPr>
                <w:rFonts w:cs="Arial"/>
                <w:sz w:val="20"/>
              </w:rPr>
            </w:pPr>
            <w:r>
              <w:rPr>
                <w:rFonts w:cs="Arial"/>
                <w:sz w:val="20"/>
              </w:rPr>
              <w:t>77,748 (67,706-88,852)</w:t>
            </w:r>
          </w:p>
        </w:tc>
        <w:tc>
          <w:tcPr>
            <w:tcW w:w="2520" w:type="dxa"/>
            <w:tcBorders>
              <w:bottom w:val="single" w:sz="6" w:space="0" w:color="auto"/>
            </w:tcBorders>
            <w:vAlign w:val="center"/>
          </w:tcPr>
          <w:p w14:paraId="0F24AE45" w14:textId="22E2CF60" w:rsidR="00AA7083" w:rsidRDefault="00AA7083" w:rsidP="00713829">
            <w:pPr>
              <w:rPr>
                <w:rFonts w:cs="Arial"/>
                <w:bCs/>
                <w:sz w:val="20"/>
              </w:rPr>
            </w:pPr>
            <w:r>
              <w:rPr>
                <w:rFonts w:cs="Arial"/>
                <w:bCs/>
                <w:sz w:val="20"/>
              </w:rPr>
              <w:t>19,107 (16,235-22,339)</w:t>
            </w:r>
          </w:p>
        </w:tc>
        <w:tc>
          <w:tcPr>
            <w:tcW w:w="3510" w:type="dxa"/>
            <w:tcBorders>
              <w:left w:val="nil"/>
              <w:bottom w:val="single" w:sz="6" w:space="0" w:color="auto"/>
            </w:tcBorders>
            <w:vAlign w:val="center"/>
          </w:tcPr>
          <w:p w14:paraId="0D3E452F" w14:textId="7780558E" w:rsidR="00AA7083" w:rsidRDefault="00AA7083" w:rsidP="00713829">
            <w:pPr>
              <w:jc w:val="center"/>
              <w:rPr>
                <w:rFonts w:cs="Arial"/>
                <w:sz w:val="20"/>
              </w:rPr>
            </w:pPr>
            <w:proofErr w:type="spellStart"/>
            <w:r>
              <w:rPr>
                <w:rFonts w:cs="Arial"/>
                <w:sz w:val="20"/>
              </w:rPr>
              <w:t>na</w:t>
            </w:r>
            <w:proofErr w:type="spellEnd"/>
          </w:p>
        </w:tc>
      </w:tr>
    </w:tbl>
    <w:p w14:paraId="450E9F06" w14:textId="77777777" w:rsidR="00381066" w:rsidRDefault="00381066" w:rsidP="00381066">
      <w:pPr>
        <w:pStyle w:val="Tablecaption"/>
        <w:rPr>
          <w:i/>
          <w:lang w:val="fr-CA"/>
        </w:rPr>
        <w:sectPr w:rsidR="00381066">
          <w:pgSz w:w="15840" w:h="12240" w:orient="landscape" w:code="1"/>
          <w:pgMar w:top="1440" w:right="1440" w:bottom="1440" w:left="1440" w:header="720" w:footer="720" w:gutter="0"/>
          <w:cols w:space="720"/>
          <w:docGrid w:linePitch="360"/>
        </w:sectPr>
      </w:pPr>
    </w:p>
    <w:p w14:paraId="5CF777B4" w14:textId="439A9A76" w:rsidR="00381066" w:rsidRDefault="00C36F3D" w:rsidP="003A5387">
      <w:pPr>
        <w:pStyle w:val="Caption-Table"/>
      </w:pPr>
      <w:r>
        <w:lastRenderedPageBreak/>
        <w:t>Table 9</w:t>
      </w:r>
      <w:r w:rsidR="00381066">
        <w:t>. Risk analyses for</w:t>
      </w:r>
      <w:r w:rsidR="0048171D">
        <w:t xml:space="preserve"> different catch options in 2021</w:t>
      </w:r>
      <w:r w:rsidR="00381066">
        <w:t xml:space="preserve"> for the southern Gulf of St. Lawrence snow crab fishery showing probabilities of the commercial-sized adult male biomass falling below the limit reference point for biomass (</w:t>
      </w:r>
      <w:proofErr w:type="spellStart"/>
      <w:r w:rsidR="00381066">
        <w:t>B</w:t>
      </w:r>
      <w:r w:rsidR="00381066">
        <w:rPr>
          <w:vertAlign w:val="subscript"/>
        </w:rPr>
        <w:t>lim</w:t>
      </w:r>
      <w:proofErr w:type="spellEnd"/>
      <w:r w:rsidR="00381066">
        <w:t>), and being over the upper stock reference point (B</w:t>
      </w:r>
      <w:r w:rsidR="00381066">
        <w:rPr>
          <w:vertAlign w:val="subscript"/>
        </w:rPr>
        <w:t>USR</w:t>
      </w:r>
      <w:r w:rsidR="0048171D">
        <w:t>) after the fishery in 2021</w:t>
      </w:r>
      <w:r w:rsidR="00381066">
        <w:t xml:space="preserve">. In bold is the catch option (exploitation rate of </w:t>
      </w:r>
      <w:r w:rsidR="0048171D">
        <w:t>40.4</w:t>
      </w:r>
      <w:r w:rsidR="00381066">
        <w:t xml:space="preserve">% corresponding to the commercial biomass of </w:t>
      </w:r>
      <w:r w:rsidR="0048171D">
        <w:t>77,748</w:t>
      </w:r>
      <w:r w:rsidR="00381066">
        <w:t xml:space="preserve"> t) according to the agreed decision rule of the Precautionary Approach (variant 4, DFO 2014b).</w:t>
      </w:r>
    </w:p>
    <w:tbl>
      <w:tblPr>
        <w:tblW w:w="8384" w:type="dxa"/>
        <w:jc w:val="center"/>
        <w:tblBorders>
          <w:top w:val="single" w:sz="4" w:space="0" w:color="auto"/>
          <w:bottom w:val="single" w:sz="4" w:space="0" w:color="auto"/>
        </w:tblBorders>
        <w:tblLook w:val="01E0" w:firstRow="1" w:lastRow="1" w:firstColumn="1" w:lastColumn="1" w:noHBand="0" w:noVBand="0"/>
      </w:tblPr>
      <w:tblGrid>
        <w:gridCol w:w="1545"/>
        <w:gridCol w:w="2257"/>
        <w:gridCol w:w="1688"/>
        <w:gridCol w:w="2894"/>
      </w:tblGrid>
      <w:tr w:rsidR="00381066" w14:paraId="46ED2D38" w14:textId="77777777" w:rsidTr="0048171D">
        <w:trPr>
          <w:tblHeader/>
          <w:jc w:val="center"/>
        </w:trPr>
        <w:tc>
          <w:tcPr>
            <w:tcW w:w="1545" w:type="dxa"/>
            <w:vMerge w:val="restart"/>
            <w:shd w:val="clear" w:color="auto" w:fill="auto"/>
            <w:vAlign w:val="center"/>
          </w:tcPr>
          <w:p w14:paraId="1CB8277C" w14:textId="198C0F57" w:rsidR="00381066" w:rsidRDefault="0048171D" w:rsidP="00713829">
            <w:pPr>
              <w:spacing w:line="276" w:lineRule="auto"/>
              <w:jc w:val="center"/>
              <w:rPr>
                <w:rFonts w:cs="Arial"/>
                <w:sz w:val="20"/>
                <w:lang w:val="en-CA"/>
              </w:rPr>
            </w:pPr>
            <w:r>
              <w:rPr>
                <w:rFonts w:cs="Arial"/>
                <w:sz w:val="20"/>
                <w:lang w:val="en-CA"/>
              </w:rPr>
              <w:t xml:space="preserve"> Catch option (t) for 2021</w:t>
            </w:r>
          </w:p>
        </w:tc>
        <w:tc>
          <w:tcPr>
            <w:tcW w:w="3945" w:type="dxa"/>
            <w:gridSpan w:val="2"/>
            <w:tcBorders>
              <w:top w:val="single" w:sz="4" w:space="0" w:color="auto"/>
              <w:bottom w:val="single" w:sz="4" w:space="0" w:color="auto"/>
            </w:tcBorders>
            <w:shd w:val="clear" w:color="auto" w:fill="auto"/>
            <w:vAlign w:val="center"/>
          </w:tcPr>
          <w:p w14:paraId="5FCF7385" w14:textId="77777777" w:rsidR="00381066" w:rsidRDefault="00381066" w:rsidP="00713829">
            <w:pPr>
              <w:spacing w:line="276" w:lineRule="auto"/>
              <w:jc w:val="center"/>
              <w:rPr>
                <w:rFonts w:cs="Arial"/>
                <w:sz w:val="20"/>
              </w:rPr>
            </w:pPr>
            <w:r>
              <w:rPr>
                <w:rFonts w:cs="Arial"/>
                <w:sz w:val="20"/>
              </w:rPr>
              <w:t>Probability</w:t>
            </w:r>
          </w:p>
        </w:tc>
        <w:tc>
          <w:tcPr>
            <w:tcW w:w="2894" w:type="dxa"/>
            <w:tcBorders>
              <w:top w:val="single" w:sz="4" w:space="0" w:color="auto"/>
            </w:tcBorders>
            <w:shd w:val="clear" w:color="auto" w:fill="auto"/>
            <w:vAlign w:val="center"/>
          </w:tcPr>
          <w:p w14:paraId="348FAD5A" w14:textId="3E686925" w:rsidR="00381066" w:rsidRDefault="00381066" w:rsidP="0048171D">
            <w:pPr>
              <w:spacing w:line="276" w:lineRule="auto"/>
              <w:ind w:left="-933"/>
              <w:jc w:val="center"/>
              <w:rPr>
                <w:rFonts w:cs="Arial"/>
                <w:sz w:val="20"/>
              </w:rPr>
            </w:pPr>
            <w:r>
              <w:rPr>
                <w:rFonts w:cs="Arial"/>
                <w:sz w:val="20"/>
              </w:rPr>
              <w:t>Predicted commercial</w:t>
            </w:r>
          </w:p>
          <w:p w14:paraId="06FA2F17" w14:textId="489286BC" w:rsidR="00381066" w:rsidRDefault="0048171D" w:rsidP="0048171D">
            <w:pPr>
              <w:spacing w:line="276" w:lineRule="auto"/>
              <w:ind w:left="-933"/>
              <w:jc w:val="center"/>
              <w:rPr>
                <w:rFonts w:cs="Arial"/>
                <w:sz w:val="20"/>
              </w:rPr>
            </w:pPr>
            <w:r>
              <w:rPr>
                <w:rFonts w:cs="Arial"/>
                <w:sz w:val="20"/>
              </w:rPr>
              <w:t>biomass for 2022</w:t>
            </w:r>
            <w:r w:rsidR="00381066">
              <w:rPr>
                <w:rFonts w:cs="Arial"/>
                <w:sz w:val="20"/>
              </w:rPr>
              <w:t xml:space="preserve"> (t)</w:t>
            </w:r>
          </w:p>
        </w:tc>
      </w:tr>
      <w:tr w:rsidR="00381066" w14:paraId="1C945B92" w14:textId="77777777" w:rsidTr="0048171D">
        <w:trPr>
          <w:tblHeader/>
          <w:jc w:val="center"/>
        </w:trPr>
        <w:tc>
          <w:tcPr>
            <w:tcW w:w="1545" w:type="dxa"/>
            <w:vMerge/>
            <w:tcBorders>
              <w:bottom w:val="single" w:sz="4" w:space="0" w:color="auto"/>
            </w:tcBorders>
            <w:shd w:val="clear" w:color="auto" w:fill="auto"/>
          </w:tcPr>
          <w:p w14:paraId="13EC8919" w14:textId="77777777" w:rsidR="00381066" w:rsidRDefault="00381066" w:rsidP="00713829">
            <w:pPr>
              <w:spacing w:line="276" w:lineRule="auto"/>
              <w:jc w:val="center"/>
              <w:rPr>
                <w:rFonts w:cs="Arial"/>
                <w:sz w:val="20"/>
                <w:lang w:val="en-CA"/>
              </w:rPr>
            </w:pPr>
          </w:p>
        </w:tc>
        <w:tc>
          <w:tcPr>
            <w:tcW w:w="2257" w:type="dxa"/>
            <w:tcBorders>
              <w:top w:val="single" w:sz="4" w:space="0" w:color="auto"/>
              <w:bottom w:val="single" w:sz="4" w:space="0" w:color="auto"/>
            </w:tcBorders>
            <w:shd w:val="clear" w:color="auto" w:fill="auto"/>
            <w:vAlign w:val="center"/>
          </w:tcPr>
          <w:p w14:paraId="7454500E" w14:textId="77777777" w:rsidR="00381066" w:rsidRDefault="00381066" w:rsidP="00713829">
            <w:pPr>
              <w:spacing w:line="276" w:lineRule="auto"/>
              <w:jc w:val="center"/>
              <w:rPr>
                <w:rFonts w:cs="Arial"/>
                <w:sz w:val="20"/>
              </w:rPr>
            </w:pPr>
            <w:r>
              <w:rPr>
                <w:rFonts w:cs="Arial"/>
                <w:sz w:val="20"/>
              </w:rPr>
              <w:t xml:space="preserve">&lt; </w:t>
            </w:r>
            <w:proofErr w:type="spellStart"/>
            <w:r>
              <w:rPr>
                <w:rFonts w:cs="Arial"/>
                <w:sz w:val="20"/>
              </w:rPr>
              <w:t>B</w:t>
            </w:r>
            <w:r>
              <w:rPr>
                <w:rFonts w:cs="Arial"/>
                <w:sz w:val="20"/>
                <w:vertAlign w:val="subscript"/>
              </w:rPr>
              <w:t>lim</w:t>
            </w:r>
            <w:proofErr w:type="spellEnd"/>
            <w:r>
              <w:rPr>
                <w:rFonts w:cs="Arial"/>
                <w:sz w:val="20"/>
              </w:rPr>
              <w:t xml:space="preserve"> (10,000 t)</w:t>
            </w:r>
          </w:p>
        </w:tc>
        <w:tc>
          <w:tcPr>
            <w:tcW w:w="1688" w:type="dxa"/>
            <w:tcBorders>
              <w:top w:val="single" w:sz="4" w:space="0" w:color="auto"/>
              <w:bottom w:val="single" w:sz="4" w:space="0" w:color="auto"/>
            </w:tcBorders>
            <w:vAlign w:val="center"/>
          </w:tcPr>
          <w:p w14:paraId="61903054" w14:textId="77777777" w:rsidR="00381066" w:rsidRDefault="00381066" w:rsidP="00713829">
            <w:pPr>
              <w:spacing w:line="276" w:lineRule="auto"/>
              <w:jc w:val="center"/>
              <w:rPr>
                <w:rFonts w:cs="Arial"/>
                <w:sz w:val="20"/>
              </w:rPr>
            </w:pPr>
            <w:r>
              <w:rPr>
                <w:rFonts w:cs="Arial"/>
                <w:sz w:val="20"/>
              </w:rPr>
              <w:t xml:space="preserve">≥ </w:t>
            </w:r>
            <w:proofErr w:type="spellStart"/>
            <w:r>
              <w:rPr>
                <w:rFonts w:cs="Arial"/>
                <w:sz w:val="20"/>
              </w:rPr>
              <w:t>B</w:t>
            </w:r>
            <w:r>
              <w:rPr>
                <w:rFonts w:cs="Arial"/>
                <w:sz w:val="20"/>
                <w:vertAlign w:val="subscript"/>
              </w:rPr>
              <w:t>usr</w:t>
            </w:r>
            <w:proofErr w:type="spellEnd"/>
            <w:r w:rsidR="00604F50">
              <w:rPr>
                <w:rFonts w:cs="Arial"/>
                <w:sz w:val="20"/>
              </w:rPr>
              <w:t xml:space="preserve"> (41,4</w:t>
            </w:r>
            <w:r>
              <w:rPr>
                <w:rFonts w:cs="Arial"/>
                <w:sz w:val="20"/>
              </w:rPr>
              <w:t>00 t)</w:t>
            </w:r>
          </w:p>
        </w:tc>
        <w:tc>
          <w:tcPr>
            <w:tcW w:w="2894" w:type="dxa"/>
            <w:tcBorders>
              <w:bottom w:val="single" w:sz="4" w:space="0" w:color="auto"/>
            </w:tcBorders>
            <w:shd w:val="clear" w:color="auto" w:fill="auto"/>
            <w:vAlign w:val="center"/>
          </w:tcPr>
          <w:p w14:paraId="739B0178" w14:textId="77777777" w:rsidR="00381066" w:rsidRDefault="00381066" w:rsidP="00713829">
            <w:pPr>
              <w:spacing w:line="276" w:lineRule="auto"/>
              <w:jc w:val="center"/>
              <w:rPr>
                <w:rFonts w:cs="Arial"/>
                <w:sz w:val="20"/>
              </w:rPr>
            </w:pPr>
          </w:p>
        </w:tc>
      </w:tr>
      <w:tr w:rsidR="0030072F" w14:paraId="64CA1DB3" w14:textId="77777777" w:rsidTr="0048171D">
        <w:trPr>
          <w:jc w:val="center"/>
        </w:trPr>
        <w:tc>
          <w:tcPr>
            <w:tcW w:w="1545" w:type="dxa"/>
            <w:tcBorders>
              <w:top w:val="single" w:sz="4" w:space="0" w:color="auto"/>
              <w:bottom w:val="nil"/>
            </w:tcBorders>
            <w:shd w:val="clear" w:color="auto" w:fill="auto"/>
          </w:tcPr>
          <w:p w14:paraId="0289B700" w14:textId="7D6F9641" w:rsidR="0030072F" w:rsidRDefault="004E2C18" w:rsidP="0030072F">
            <w:pPr>
              <w:spacing w:line="276" w:lineRule="auto"/>
              <w:jc w:val="center"/>
              <w:rPr>
                <w:rFonts w:cs="Arial"/>
                <w:sz w:val="20"/>
              </w:rPr>
            </w:pPr>
            <w:r>
              <w:rPr>
                <w:rFonts w:cs="Arial"/>
                <w:sz w:val="20"/>
              </w:rPr>
              <w:t>23</w:t>
            </w:r>
            <w:r w:rsidR="0030072F">
              <w:rPr>
                <w:rFonts w:cs="Arial"/>
                <w:sz w:val="20"/>
              </w:rPr>
              <w:t>,000</w:t>
            </w:r>
          </w:p>
        </w:tc>
        <w:tc>
          <w:tcPr>
            <w:tcW w:w="2257" w:type="dxa"/>
            <w:tcBorders>
              <w:top w:val="single" w:sz="4" w:space="0" w:color="auto"/>
              <w:bottom w:val="nil"/>
            </w:tcBorders>
            <w:shd w:val="clear" w:color="auto" w:fill="auto"/>
            <w:vAlign w:val="bottom"/>
          </w:tcPr>
          <w:p w14:paraId="783E2EFF" w14:textId="77777777" w:rsidR="0030072F" w:rsidRDefault="0030072F" w:rsidP="0030072F">
            <w:pPr>
              <w:spacing w:line="276" w:lineRule="auto"/>
              <w:jc w:val="center"/>
              <w:rPr>
                <w:rFonts w:cs="Arial"/>
                <w:sz w:val="20"/>
              </w:rPr>
            </w:pPr>
            <w:r>
              <w:rPr>
                <w:rFonts w:cs="Arial"/>
                <w:sz w:val="20"/>
              </w:rPr>
              <w:t>0</w:t>
            </w:r>
          </w:p>
        </w:tc>
        <w:tc>
          <w:tcPr>
            <w:tcW w:w="1688" w:type="dxa"/>
            <w:tcBorders>
              <w:top w:val="single" w:sz="4" w:space="0" w:color="auto"/>
              <w:bottom w:val="nil"/>
            </w:tcBorders>
            <w:vAlign w:val="bottom"/>
          </w:tcPr>
          <w:p w14:paraId="049DEF18" w14:textId="77777777" w:rsidR="0030072F" w:rsidRDefault="0030072F" w:rsidP="0030072F">
            <w:pPr>
              <w:spacing w:line="276" w:lineRule="auto"/>
              <w:jc w:val="center"/>
              <w:rPr>
                <w:rFonts w:cs="Arial"/>
                <w:sz w:val="20"/>
              </w:rPr>
            </w:pPr>
            <w:r>
              <w:rPr>
                <w:rFonts w:cs="Arial"/>
                <w:sz w:val="20"/>
              </w:rPr>
              <w:t>1</w:t>
            </w:r>
          </w:p>
        </w:tc>
        <w:tc>
          <w:tcPr>
            <w:tcW w:w="2894" w:type="dxa"/>
            <w:tcBorders>
              <w:top w:val="single" w:sz="4" w:space="0" w:color="auto"/>
              <w:bottom w:val="nil"/>
            </w:tcBorders>
            <w:shd w:val="clear" w:color="auto" w:fill="auto"/>
            <w:vAlign w:val="bottom"/>
          </w:tcPr>
          <w:p w14:paraId="39EA18E7" w14:textId="2B400CD9" w:rsidR="0030072F" w:rsidRDefault="00200CE8" w:rsidP="00200CE8">
            <w:pPr>
              <w:spacing w:line="276" w:lineRule="auto"/>
              <w:jc w:val="center"/>
              <w:rPr>
                <w:rFonts w:cs="Arial"/>
                <w:sz w:val="20"/>
              </w:rPr>
            </w:pPr>
            <w:r>
              <w:rPr>
                <w:rFonts w:cs="Arial"/>
                <w:sz w:val="20"/>
              </w:rPr>
              <w:t>108,510</w:t>
            </w:r>
            <w:r w:rsidR="0030072F">
              <w:rPr>
                <w:rFonts w:cs="Arial"/>
                <w:sz w:val="20"/>
              </w:rPr>
              <w:t xml:space="preserve"> (</w:t>
            </w:r>
            <w:r>
              <w:rPr>
                <w:rFonts w:cs="Arial"/>
                <w:sz w:val="20"/>
              </w:rPr>
              <w:t>76,410</w:t>
            </w:r>
            <w:r w:rsidR="0030072F">
              <w:rPr>
                <w:rFonts w:cs="Arial"/>
                <w:sz w:val="20"/>
              </w:rPr>
              <w:t>-</w:t>
            </w:r>
            <w:r>
              <w:rPr>
                <w:rFonts w:cs="Arial"/>
                <w:sz w:val="20"/>
              </w:rPr>
              <w:t>140,741</w:t>
            </w:r>
            <w:r w:rsidR="0030072F">
              <w:rPr>
                <w:rFonts w:cs="Arial"/>
                <w:sz w:val="20"/>
              </w:rPr>
              <w:t>)</w:t>
            </w:r>
          </w:p>
        </w:tc>
      </w:tr>
      <w:tr w:rsidR="0030072F" w14:paraId="3733A728" w14:textId="77777777" w:rsidTr="0048171D">
        <w:trPr>
          <w:jc w:val="center"/>
        </w:trPr>
        <w:tc>
          <w:tcPr>
            <w:tcW w:w="1545" w:type="dxa"/>
            <w:tcBorders>
              <w:top w:val="nil"/>
            </w:tcBorders>
            <w:shd w:val="clear" w:color="auto" w:fill="auto"/>
          </w:tcPr>
          <w:p w14:paraId="38E23651" w14:textId="70774005" w:rsidR="0030072F" w:rsidRDefault="004E2C18" w:rsidP="0030072F">
            <w:pPr>
              <w:spacing w:line="276" w:lineRule="auto"/>
              <w:jc w:val="center"/>
              <w:rPr>
                <w:rFonts w:cs="Arial"/>
                <w:sz w:val="20"/>
              </w:rPr>
            </w:pPr>
            <w:r>
              <w:rPr>
                <w:rFonts w:cs="Arial"/>
                <w:sz w:val="20"/>
              </w:rPr>
              <w:t>24</w:t>
            </w:r>
            <w:r w:rsidR="0030072F">
              <w:rPr>
                <w:rFonts w:cs="Arial"/>
                <w:sz w:val="20"/>
              </w:rPr>
              <w:t>,000</w:t>
            </w:r>
          </w:p>
        </w:tc>
        <w:tc>
          <w:tcPr>
            <w:tcW w:w="2257" w:type="dxa"/>
            <w:tcBorders>
              <w:top w:val="nil"/>
              <w:bottom w:val="nil"/>
            </w:tcBorders>
            <w:shd w:val="clear" w:color="auto" w:fill="auto"/>
            <w:vAlign w:val="bottom"/>
          </w:tcPr>
          <w:p w14:paraId="594A968B" w14:textId="77777777" w:rsidR="0030072F" w:rsidRDefault="0030072F" w:rsidP="0030072F">
            <w:pPr>
              <w:spacing w:line="276" w:lineRule="auto"/>
              <w:jc w:val="center"/>
              <w:rPr>
                <w:rFonts w:cs="Arial"/>
                <w:sz w:val="20"/>
              </w:rPr>
            </w:pPr>
            <w:r>
              <w:rPr>
                <w:rFonts w:cs="Arial"/>
                <w:sz w:val="20"/>
              </w:rPr>
              <w:t>0</w:t>
            </w:r>
          </w:p>
        </w:tc>
        <w:tc>
          <w:tcPr>
            <w:tcW w:w="1688" w:type="dxa"/>
            <w:tcBorders>
              <w:top w:val="nil"/>
              <w:bottom w:val="nil"/>
            </w:tcBorders>
            <w:vAlign w:val="bottom"/>
          </w:tcPr>
          <w:p w14:paraId="1D7E3986" w14:textId="77777777" w:rsidR="0030072F" w:rsidRDefault="0030072F" w:rsidP="0030072F">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0E719A28" w14:textId="3BFB384F" w:rsidR="0030072F" w:rsidRDefault="00200CE8" w:rsidP="00200CE8">
            <w:pPr>
              <w:spacing w:line="276" w:lineRule="auto"/>
              <w:jc w:val="center"/>
              <w:rPr>
                <w:rFonts w:cs="Arial"/>
                <w:sz w:val="20"/>
              </w:rPr>
            </w:pPr>
            <w:r>
              <w:rPr>
                <w:rFonts w:cs="Arial"/>
                <w:sz w:val="20"/>
              </w:rPr>
              <w:t>107,510</w:t>
            </w:r>
            <w:r w:rsidR="0030072F">
              <w:rPr>
                <w:rFonts w:cs="Arial"/>
                <w:sz w:val="20"/>
              </w:rPr>
              <w:t xml:space="preserve"> (</w:t>
            </w:r>
            <w:r>
              <w:rPr>
                <w:rFonts w:cs="Arial"/>
                <w:sz w:val="20"/>
              </w:rPr>
              <w:t>75,410</w:t>
            </w:r>
            <w:r w:rsidR="0030072F">
              <w:rPr>
                <w:rFonts w:cs="Arial"/>
                <w:sz w:val="20"/>
              </w:rPr>
              <w:t>-</w:t>
            </w:r>
            <w:r>
              <w:rPr>
                <w:rFonts w:cs="Arial"/>
                <w:sz w:val="20"/>
              </w:rPr>
              <w:t>139,741</w:t>
            </w:r>
            <w:r w:rsidR="0030072F">
              <w:rPr>
                <w:rFonts w:cs="Arial"/>
                <w:sz w:val="20"/>
              </w:rPr>
              <w:t>)</w:t>
            </w:r>
          </w:p>
        </w:tc>
      </w:tr>
      <w:tr w:rsidR="0030072F" w14:paraId="40BF3CED" w14:textId="77777777" w:rsidTr="0048171D">
        <w:trPr>
          <w:jc w:val="center"/>
        </w:trPr>
        <w:tc>
          <w:tcPr>
            <w:tcW w:w="1545" w:type="dxa"/>
            <w:shd w:val="clear" w:color="auto" w:fill="auto"/>
          </w:tcPr>
          <w:p w14:paraId="53A06CF7" w14:textId="66C5B032" w:rsidR="0030072F" w:rsidRDefault="004E2C18" w:rsidP="0030072F">
            <w:pPr>
              <w:spacing w:line="276" w:lineRule="auto"/>
              <w:jc w:val="center"/>
              <w:rPr>
                <w:rFonts w:cs="Arial"/>
                <w:sz w:val="20"/>
              </w:rPr>
            </w:pPr>
            <w:r>
              <w:rPr>
                <w:rFonts w:cs="Arial"/>
                <w:sz w:val="20"/>
              </w:rPr>
              <w:t>25</w:t>
            </w:r>
            <w:r w:rsidR="0030072F">
              <w:rPr>
                <w:rFonts w:cs="Arial"/>
                <w:sz w:val="20"/>
              </w:rPr>
              <w:t>,000</w:t>
            </w:r>
          </w:p>
        </w:tc>
        <w:tc>
          <w:tcPr>
            <w:tcW w:w="2257" w:type="dxa"/>
            <w:tcBorders>
              <w:top w:val="nil"/>
              <w:bottom w:val="nil"/>
            </w:tcBorders>
            <w:shd w:val="clear" w:color="auto" w:fill="auto"/>
            <w:vAlign w:val="bottom"/>
          </w:tcPr>
          <w:p w14:paraId="4C812BDA" w14:textId="77777777" w:rsidR="0030072F" w:rsidRDefault="0030072F" w:rsidP="0030072F">
            <w:pPr>
              <w:spacing w:line="276" w:lineRule="auto"/>
              <w:jc w:val="center"/>
              <w:rPr>
                <w:rFonts w:cs="Arial"/>
                <w:sz w:val="20"/>
              </w:rPr>
            </w:pPr>
            <w:r>
              <w:rPr>
                <w:rFonts w:cs="Arial"/>
                <w:sz w:val="20"/>
              </w:rPr>
              <w:t>0</w:t>
            </w:r>
          </w:p>
        </w:tc>
        <w:tc>
          <w:tcPr>
            <w:tcW w:w="1688" w:type="dxa"/>
            <w:tcBorders>
              <w:top w:val="nil"/>
              <w:bottom w:val="nil"/>
            </w:tcBorders>
            <w:vAlign w:val="bottom"/>
          </w:tcPr>
          <w:p w14:paraId="127C2829" w14:textId="77777777" w:rsidR="0030072F" w:rsidRDefault="0030072F" w:rsidP="0030072F">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401D57D4" w14:textId="252CB240" w:rsidR="0030072F" w:rsidRDefault="00200CE8" w:rsidP="00200CE8">
            <w:pPr>
              <w:spacing w:line="276" w:lineRule="auto"/>
              <w:jc w:val="center"/>
              <w:rPr>
                <w:rFonts w:cs="Arial"/>
                <w:sz w:val="20"/>
              </w:rPr>
            </w:pPr>
            <w:r>
              <w:rPr>
                <w:rFonts w:cs="Arial"/>
                <w:sz w:val="20"/>
              </w:rPr>
              <w:t>106,510</w:t>
            </w:r>
            <w:r w:rsidR="007F38CC">
              <w:rPr>
                <w:rFonts w:cs="Arial"/>
                <w:sz w:val="20"/>
              </w:rPr>
              <w:t xml:space="preserve"> </w:t>
            </w:r>
            <w:r w:rsidR="0030072F">
              <w:rPr>
                <w:rFonts w:cs="Arial"/>
                <w:sz w:val="20"/>
              </w:rPr>
              <w:t>(</w:t>
            </w:r>
            <w:r>
              <w:rPr>
                <w:rFonts w:cs="Arial"/>
                <w:sz w:val="20"/>
              </w:rPr>
              <w:t>74,410</w:t>
            </w:r>
            <w:r w:rsidR="0030072F">
              <w:rPr>
                <w:rFonts w:cs="Arial"/>
                <w:sz w:val="20"/>
              </w:rPr>
              <w:t>-</w:t>
            </w:r>
            <w:r>
              <w:rPr>
                <w:rFonts w:cs="Arial"/>
                <w:sz w:val="20"/>
              </w:rPr>
              <w:t>138,741</w:t>
            </w:r>
            <w:r w:rsidR="0030072F">
              <w:rPr>
                <w:rFonts w:cs="Arial"/>
                <w:sz w:val="20"/>
              </w:rPr>
              <w:t>)</w:t>
            </w:r>
          </w:p>
        </w:tc>
      </w:tr>
      <w:tr w:rsidR="0030072F" w14:paraId="431EEFDC" w14:textId="77777777" w:rsidTr="0048171D">
        <w:trPr>
          <w:jc w:val="center"/>
        </w:trPr>
        <w:tc>
          <w:tcPr>
            <w:tcW w:w="1545" w:type="dxa"/>
            <w:shd w:val="clear" w:color="auto" w:fill="auto"/>
          </w:tcPr>
          <w:p w14:paraId="039132EF" w14:textId="3C95D432" w:rsidR="0030072F" w:rsidRDefault="004E2C18" w:rsidP="0030072F">
            <w:pPr>
              <w:spacing w:line="276" w:lineRule="auto"/>
              <w:jc w:val="center"/>
              <w:rPr>
                <w:rFonts w:cs="Arial"/>
                <w:sz w:val="20"/>
              </w:rPr>
            </w:pPr>
            <w:r>
              <w:rPr>
                <w:rFonts w:cs="Arial"/>
                <w:sz w:val="20"/>
              </w:rPr>
              <w:t>26</w:t>
            </w:r>
            <w:r w:rsidR="0049595B">
              <w:rPr>
                <w:rFonts w:cs="Arial"/>
                <w:sz w:val="20"/>
              </w:rPr>
              <w:t>,000</w:t>
            </w:r>
          </w:p>
        </w:tc>
        <w:tc>
          <w:tcPr>
            <w:tcW w:w="2257" w:type="dxa"/>
            <w:tcBorders>
              <w:top w:val="nil"/>
              <w:bottom w:val="nil"/>
            </w:tcBorders>
            <w:shd w:val="clear" w:color="auto" w:fill="auto"/>
            <w:vAlign w:val="bottom"/>
          </w:tcPr>
          <w:p w14:paraId="745B9E56" w14:textId="77777777" w:rsidR="0030072F" w:rsidRDefault="0030072F" w:rsidP="0030072F">
            <w:pPr>
              <w:spacing w:line="276" w:lineRule="auto"/>
              <w:jc w:val="center"/>
              <w:rPr>
                <w:rFonts w:cs="Arial"/>
                <w:sz w:val="20"/>
              </w:rPr>
            </w:pPr>
            <w:r>
              <w:rPr>
                <w:rFonts w:cs="Arial"/>
                <w:sz w:val="20"/>
              </w:rPr>
              <w:t>0</w:t>
            </w:r>
          </w:p>
        </w:tc>
        <w:tc>
          <w:tcPr>
            <w:tcW w:w="1688" w:type="dxa"/>
            <w:tcBorders>
              <w:top w:val="nil"/>
              <w:bottom w:val="nil"/>
            </w:tcBorders>
            <w:vAlign w:val="bottom"/>
          </w:tcPr>
          <w:p w14:paraId="79D64D30" w14:textId="77777777" w:rsidR="0030072F" w:rsidRDefault="0030072F" w:rsidP="0030072F">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2D5C25B2" w14:textId="7342E3BE" w:rsidR="0030072F" w:rsidRDefault="00200CE8" w:rsidP="00200CE8">
            <w:pPr>
              <w:spacing w:line="276" w:lineRule="auto"/>
              <w:jc w:val="center"/>
              <w:rPr>
                <w:rFonts w:cs="Arial"/>
                <w:sz w:val="20"/>
              </w:rPr>
            </w:pPr>
            <w:r>
              <w:rPr>
                <w:rFonts w:cs="Arial"/>
                <w:sz w:val="20"/>
              </w:rPr>
              <w:t>105,510</w:t>
            </w:r>
            <w:r w:rsidR="0030072F">
              <w:rPr>
                <w:rFonts w:cs="Arial"/>
                <w:sz w:val="20"/>
              </w:rPr>
              <w:t xml:space="preserve"> (</w:t>
            </w:r>
            <w:r>
              <w:rPr>
                <w:rFonts w:cs="Arial"/>
                <w:sz w:val="20"/>
              </w:rPr>
              <w:t>73,410</w:t>
            </w:r>
            <w:r w:rsidR="0030072F">
              <w:rPr>
                <w:rFonts w:cs="Arial"/>
                <w:sz w:val="20"/>
              </w:rPr>
              <w:t>-</w:t>
            </w:r>
            <w:r>
              <w:rPr>
                <w:rFonts w:cs="Arial"/>
                <w:sz w:val="20"/>
              </w:rPr>
              <w:t>137,741</w:t>
            </w:r>
            <w:r w:rsidR="0030072F">
              <w:rPr>
                <w:rFonts w:cs="Arial"/>
                <w:sz w:val="20"/>
              </w:rPr>
              <w:t>)</w:t>
            </w:r>
          </w:p>
        </w:tc>
      </w:tr>
      <w:tr w:rsidR="00314E7E" w14:paraId="60B92AF9" w14:textId="77777777" w:rsidTr="0048171D">
        <w:trPr>
          <w:jc w:val="center"/>
        </w:trPr>
        <w:tc>
          <w:tcPr>
            <w:tcW w:w="1545" w:type="dxa"/>
            <w:shd w:val="clear" w:color="auto" w:fill="auto"/>
          </w:tcPr>
          <w:p w14:paraId="14E4AEBB" w14:textId="3730BD14" w:rsidR="00314E7E" w:rsidRDefault="004E2C18" w:rsidP="00314E7E">
            <w:pPr>
              <w:spacing w:line="276" w:lineRule="auto"/>
              <w:jc w:val="center"/>
              <w:rPr>
                <w:rFonts w:cs="Arial"/>
                <w:sz w:val="20"/>
              </w:rPr>
            </w:pPr>
            <w:r>
              <w:rPr>
                <w:rFonts w:cs="Arial"/>
                <w:sz w:val="20"/>
              </w:rPr>
              <w:t>27</w:t>
            </w:r>
            <w:r w:rsidR="00314E7E">
              <w:rPr>
                <w:rFonts w:cs="Arial"/>
                <w:sz w:val="20"/>
              </w:rPr>
              <w:t>,000</w:t>
            </w:r>
          </w:p>
        </w:tc>
        <w:tc>
          <w:tcPr>
            <w:tcW w:w="2257" w:type="dxa"/>
            <w:tcBorders>
              <w:top w:val="nil"/>
              <w:bottom w:val="nil"/>
            </w:tcBorders>
            <w:shd w:val="clear" w:color="auto" w:fill="auto"/>
            <w:vAlign w:val="bottom"/>
          </w:tcPr>
          <w:p w14:paraId="240FED50" w14:textId="77777777" w:rsidR="00314E7E" w:rsidRDefault="00314E7E" w:rsidP="00314E7E">
            <w:pPr>
              <w:spacing w:line="276" w:lineRule="auto"/>
              <w:jc w:val="center"/>
              <w:rPr>
                <w:rFonts w:cs="Arial"/>
                <w:sz w:val="20"/>
              </w:rPr>
            </w:pPr>
            <w:r>
              <w:rPr>
                <w:rFonts w:cs="Arial"/>
                <w:sz w:val="20"/>
              </w:rPr>
              <w:t>0</w:t>
            </w:r>
          </w:p>
        </w:tc>
        <w:tc>
          <w:tcPr>
            <w:tcW w:w="1688" w:type="dxa"/>
            <w:tcBorders>
              <w:top w:val="nil"/>
              <w:bottom w:val="nil"/>
            </w:tcBorders>
            <w:vAlign w:val="bottom"/>
          </w:tcPr>
          <w:p w14:paraId="120FE471"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06BB7661" w14:textId="36D5803B" w:rsidR="00314E7E" w:rsidRDefault="00200CE8" w:rsidP="00200CE8">
            <w:pPr>
              <w:spacing w:line="276" w:lineRule="auto"/>
              <w:jc w:val="center"/>
              <w:rPr>
                <w:rFonts w:cs="Arial"/>
                <w:sz w:val="20"/>
              </w:rPr>
            </w:pPr>
            <w:r>
              <w:rPr>
                <w:rFonts w:cs="Arial"/>
                <w:sz w:val="20"/>
              </w:rPr>
              <w:t>104,510</w:t>
            </w:r>
            <w:r w:rsidR="00314E7E">
              <w:rPr>
                <w:rFonts w:cs="Arial"/>
                <w:sz w:val="20"/>
              </w:rPr>
              <w:t xml:space="preserve"> (</w:t>
            </w:r>
            <w:r>
              <w:rPr>
                <w:rFonts w:cs="Arial"/>
                <w:sz w:val="20"/>
              </w:rPr>
              <w:t>72,410</w:t>
            </w:r>
            <w:r w:rsidR="00314E7E">
              <w:rPr>
                <w:rFonts w:cs="Arial"/>
                <w:sz w:val="20"/>
              </w:rPr>
              <w:t>-</w:t>
            </w:r>
            <w:r>
              <w:rPr>
                <w:rFonts w:cs="Arial"/>
                <w:sz w:val="20"/>
              </w:rPr>
              <w:t>136,741</w:t>
            </w:r>
            <w:r w:rsidR="00314E7E">
              <w:rPr>
                <w:rFonts w:cs="Arial"/>
                <w:sz w:val="20"/>
              </w:rPr>
              <w:t>)</w:t>
            </w:r>
          </w:p>
        </w:tc>
      </w:tr>
      <w:tr w:rsidR="00314E7E" w14:paraId="566BAAFD" w14:textId="77777777" w:rsidTr="0048171D">
        <w:trPr>
          <w:jc w:val="center"/>
        </w:trPr>
        <w:tc>
          <w:tcPr>
            <w:tcW w:w="1545" w:type="dxa"/>
            <w:shd w:val="clear" w:color="auto" w:fill="auto"/>
          </w:tcPr>
          <w:p w14:paraId="3AB27417" w14:textId="2FF62FAE" w:rsidR="00314E7E" w:rsidRPr="004E2C18" w:rsidRDefault="004E2C18" w:rsidP="00314E7E">
            <w:pPr>
              <w:spacing w:line="276" w:lineRule="auto"/>
              <w:jc w:val="center"/>
              <w:rPr>
                <w:rFonts w:cs="Arial"/>
                <w:sz w:val="20"/>
              </w:rPr>
            </w:pPr>
            <w:r>
              <w:rPr>
                <w:rFonts w:cs="Arial"/>
                <w:sz w:val="20"/>
              </w:rPr>
              <w:t>28,000</w:t>
            </w:r>
          </w:p>
        </w:tc>
        <w:tc>
          <w:tcPr>
            <w:tcW w:w="2257" w:type="dxa"/>
            <w:tcBorders>
              <w:top w:val="nil"/>
              <w:bottom w:val="nil"/>
            </w:tcBorders>
            <w:shd w:val="clear" w:color="auto" w:fill="auto"/>
            <w:vAlign w:val="bottom"/>
          </w:tcPr>
          <w:p w14:paraId="6B1C63D4" w14:textId="77777777" w:rsidR="00314E7E" w:rsidRPr="004E2C18" w:rsidRDefault="00314E7E" w:rsidP="00314E7E">
            <w:pPr>
              <w:spacing w:line="276" w:lineRule="auto"/>
              <w:jc w:val="center"/>
              <w:rPr>
                <w:rFonts w:cs="Arial"/>
                <w:sz w:val="20"/>
              </w:rPr>
            </w:pPr>
            <w:r w:rsidRPr="004E2C18">
              <w:rPr>
                <w:rFonts w:cs="Arial"/>
                <w:sz w:val="20"/>
              </w:rPr>
              <w:t>0</w:t>
            </w:r>
          </w:p>
        </w:tc>
        <w:tc>
          <w:tcPr>
            <w:tcW w:w="1688" w:type="dxa"/>
            <w:tcBorders>
              <w:top w:val="nil"/>
              <w:bottom w:val="nil"/>
            </w:tcBorders>
            <w:vAlign w:val="bottom"/>
          </w:tcPr>
          <w:p w14:paraId="3B2EB52D" w14:textId="77777777" w:rsidR="00314E7E" w:rsidRPr="004E2C18" w:rsidRDefault="00314E7E" w:rsidP="00314E7E">
            <w:pPr>
              <w:spacing w:line="276" w:lineRule="auto"/>
              <w:jc w:val="center"/>
              <w:rPr>
                <w:rFonts w:cs="Arial"/>
                <w:sz w:val="20"/>
              </w:rPr>
            </w:pPr>
            <w:r w:rsidRPr="004E2C18">
              <w:rPr>
                <w:rFonts w:cs="Arial"/>
                <w:sz w:val="20"/>
              </w:rPr>
              <w:t>1</w:t>
            </w:r>
          </w:p>
        </w:tc>
        <w:tc>
          <w:tcPr>
            <w:tcW w:w="2894" w:type="dxa"/>
            <w:tcBorders>
              <w:top w:val="nil"/>
              <w:bottom w:val="nil"/>
            </w:tcBorders>
            <w:shd w:val="clear" w:color="auto" w:fill="auto"/>
            <w:vAlign w:val="bottom"/>
          </w:tcPr>
          <w:p w14:paraId="09E94E40" w14:textId="1DC91209" w:rsidR="00314E7E" w:rsidRPr="004E2C18" w:rsidRDefault="00200CE8" w:rsidP="00200CE8">
            <w:pPr>
              <w:spacing w:line="276" w:lineRule="auto"/>
              <w:jc w:val="center"/>
              <w:rPr>
                <w:rFonts w:cs="Arial"/>
                <w:sz w:val="20"/>
              </w:rPr>
            </w:pPr>
            <w:r>
              <w:rPr>
                <w:rFonts w:cs="Arial"/>
                <w:sz w:val="20"/>
              </w:rPr>
              <w:t>103,510</w:t>
            </w:r>
            <w:r w:rsidR="00314E7E" w:rsidRPr="004E2C18">
              <w:rPr>
                <w:rFonts w:cs="Arial"/>
                <w:sz w:val="20"/>
              </w:rPr>
              <w:t xml:space="preserve"> (</w:t>
            </w:r>
            <w:r>
              <w:rPr>
                <w:rFonts w:cs="Arial"/>
                <w:sz w:val="20"/>
              </w:rPr>
              <w:t>71,410</w:t>
            </w:r>
            <w:r w:rsidR="00314E7E" w:rsidRPr="004E2C18">
              <w:rPr>
                <w:rFonts w:cs="Arial"/>
                <w:sz w:val="20"/>
              </w:rPr>
              <w:t>-</w:t>
            </w:r>
            <w:r>
              <w:rPr>
                <w:rFonts w:cs="Arial"/>
                <w:sz w:val="20"/>
              </w:rPr>
              <w:t>135,741</w:t>
            </w:r>
            <w:r w:rsidR="00314E7E" w:rsidRPr="004E2C18">
              <w:rPr>
                <w:rFonts w:cs="Arial"/>
                <w:sz w:val="20"/>
              </w:rPr>
              <w:t>)</w:t>
            </w:r>
          </w:p>
        </w:tc>
      </w:tr>
      <w:tr w:rsidR="00314E7E" w14:paraId="7CBAFB29" w14:textId="77777777" w:rsidTr="0048171D">
        <w:trPr>
          <w:jc w:val="center"/>
        </w:trPr>
        <w:tc>
          <w:tcPr>
            <w:tcW w:w="1545" w:type="dxa"/>
            <w:shd w:val="clear" w:color="auto" w:fill="auto"/>
          </w:tcPr>
          <w:p w14:paraId="7B8B9F85" w14:textId="75D09182" w:rsidR="00314E7E" w:rsidRPr="00314E7E" w:rsidRDefault="004E2C18" w:rsidP="00314E7E">
            <w:pPr>
              <w:spacing w:line="276" w:lineRule="auto"/>
              <w:jc w:val="center"/>
              <w:rPr>
                <w:rFonts w:cs="Arial"/>
                <w:sz w:val="20"/>
              </w:rPr>
            </w:pPr>
            <w:r>
              <w:rPr>
                <w:rFonts w:cs="Arial"/>
                <w:sz w:val="20"/>
              </w:rPr>
              <w:t>29</w:t>
            </w:r>
            <w:r w:rsidR="00314E7E" w:rsidRPr="00314E7E">
              <w:rPr>
                <w:rFonts w:cs="Arial"/>
                <w:sz w:val="20"/>
              </w:rPr>
              <w:t>,000</w:t>
            </w:r>
          </w:p>
        </w:tc>
        <w:tc>
          <w:tcPr>
            <w:tcW w:w="2257" w:type="dxa"/>
            <w:tcBorders>
              <w:top w:val="nil"/>
              <w:bottom w:val="nil"/>
            </w:tcBorders>
            <w:shd w:val="clear" w:color="auto" w:fill="auto"/>
            <w:vAlign w:val="bottom"/>
          </w:tcPr>
          <w:p w14:paraId="3673BBEF" w14:textId="77777777" w:rsidR="00314E7E" w:rsidRPr="00314E7E" w:rsidRDefault="00314E7E" w:rsidP="00314E7E">
            <w:pPr>
              <w:spacing w:line="276" w:lineRule="auto"/>
              <w:jc w:val="center"/>
              <w:rPr>
                <w:rFonts w:cs="Arial"/>
                <w:sz w:val="20"/>
              </w:rPr>
            </w:pPr>
            <w:r>
              <w:rPr>
                <w:rFonts w:cs="Arial"/>
                <w:sz w:val="20"/>
              </w:rPr>
              <w:t>0</w:t>
            </w:r>
          </w:p>
        </w:tc>
        <w:tc>
          <w:tcPr>
            <w:tcW w:w="1688" w:type="dxa"/>
            <w:tcBorders>
              <w:top w:val="nil"/>
              <w:bottom w:val="nil"/>
            </w:tcBorders>
            <w:vAlign w:val="bottom"/>
          </w:tcPr>
          <w:p w14:paraId="10FD9B2A" w14:textId="77777777" w:rsidR="00314E7E" w:rsidRP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6C365DD7" w14:textId="521DDDBD" w:rsidR="00314E7E" w:rsidRPr="00314E7E" w:rsidRDefault="00200CE8" w:rsidP="00200CE8">
            <w:pPr>
              <w:spacing w:line="276" w:lineRule="auto"/>
              <w:jc w:val="center"/>
              <w:rPr>
                <w:rFonts w:cs="Arial"/>
                <w:sz w:val="20"/>
              </w:rPr>
            </w:pPr>
            <w:r>
              <w:rPr>
                <w:rFonts w:cs="Arial"/>
                <w:sz w:val="20"/>
              </w:rPr>
              <w:t>102,510</w:t>
            </w:r>
            <w:r w:rsidR="00314E7E">
              <w:rPr>
                <w:rFonts w:cs="Arial"/>
                <w:sz w:val="20"/>
              </w:rPr>
              <w:t xml:space="preserve"> (</w:t>
            </w:r>
            <w:r>
              <w:rPr>
                <w:rFonts w:cs="Arial"/>
                <w:sz w:val="20"/>
              </w:rPr>
              <w:t>70,410</w:t>
            </w:r>
            <w:r w:rsidR="00314E7E">
              <w:rPr>
                <w:rFonts w:cs="Arial"/>
                <w:sz w:val="20"/>
              </w:rPr>
              <w:t>-</w:t>
            </w:r>
            <w:r>
              <w:rPr>
                <w:rFonts w:cs="Arial"/>
                <w:sz w:val="20"/>
              </w:rPr>
              <w:t>134,741</w:t>
            </w:r>
            <w:r w:rsidR="00314E7E">
              <w:rPr>
                <w:rFonts w:cs="Arial"/>
                <w:sz w:val="20"/>
              </w:rPr>
              <w:t>)</w:t>
            </w:r>
          </w:p>
        </w:tc>
      </w:tr>
      <w:tr w:rsidR="00314E7E" w14:paraId="774FE862" w14:textId="77777777" w:rsidTr="0048171D">
        <w:trPr>
          <w:jc w:val="center"/>
        </w:trPr>
        <w:tc>
          <w:tcPr>
            <w:tcW w:w="1545" w:type="dxa"/>
            <w:shd w:val="clear" w:color="auto" w:fill="auto"/>
          </w:tcPr>
          <w:p w14:paraId="2C42500D" w14:textId="297C82E6" w:rsidR="00314E7E" w:rsidRDefault="004E2C18" w:rsidP="00314E7E">
            <w:pPr>
              <w:spacing w:line="276" w:lineRule="auto"/>
              <w:jc w:val="center"/>
              <w:rPr>
                <w:rFonts w:cs="Arial"/>
                <w:sz w:val="20"/>
              </w:rPr>
            </w:pPr>
            <w:r>
              <w:rPr>
                <w:rFonts w:cs="Arial"/>
                <w:sz w:val="20"/>
              </w:rPr>
              <w:t>30</w:t>
            </w:r>
            <w:r w:rsidR="00314E7E">
              <w:rPr>
                <w:rFonts w:cs="Arial"/>
                <w:sz w:val="20"/>
              </w:rPr>
              <w:t>,000</w:t>
            </w:r>
          </w:p>
        </w:tc>
        <w:tc>
          <w:tcPr>
            <w:tcW w:w="2257" w:type="dxa"/>
            <w:tcBorders>
              <w:top w:val="nil"/>
              <w:bottom w:val="nil"/>
            </w:tcBorders>
            <w:shd w:val="clear" w:color="auto" w:fill="auto"/>
            <w:vAlign w:val="bottom"/>
          </w:tcPr>
          <w:p w14:paraId="0705DBD1" w14:textId="77777777" w:rsidR="00314E7E" w:rsidRDefault="00314E7E" w:rsidP="00314E7E">
            <w:pPr>
              <w:spacing w:line="276" w:lineRule="auto"/>
              <w:jc w:val="center"/>
              <w:rPr>
                <w:rFonts w:cs="Arial"/>
                <w:sz w:val="20"/>
              </w:rPr>
            </w:pPr>
            <w:r>
              <w:rPr>
                <w:rFonts w:cs="Arial"/>
                <w:sz w:val="20"/>
              </w:rPr>
              <w:t>0</w:t>
            </w:r>
          </w:p>
        </w:tc>
        <w:tc>
          <w:tcPr>
            <w:tcW w:w="1688" w:type="dxa"/>
            <w:tcBorders>
              <w:top w:val="nil"/>
              <w:bottom w:val="nil"/>
            </w:tcBorders>
            <w:vAlign w:val="bottom"/>
          </w:tcPr>
          <w:p w14:paraId="06CE9348"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3DF4E708" w14:textId="272F01BD" w:rsidR="00314E7E" w:rsidRDefault="00200CE8" w:rsidP="00200CE8">
            <w:pPr>
              <w:spacing w:line="276" w:lineRule="auto"/>
              <w:jc w:val="center"/>
              <w:rPr>
                <w:rFonts w:cs="Arial"/>
                <w:sz w:val="20"/>
              </w:rPr>
            </w:pPr>
            <w:r>
              <w:rPr>
                <w:rFonts w:cs="Arial"/>
                <w:sz w:val="20"/>
              </w:rPr>
              <w:t>101,510</w:t>
            </w:r>
            <w:r w:rsidR="00314E7E">
              <w:rPr>
                <w:rFonts w:cs="Arial"/>
                <w:sz w:val="20"/>
              </w:rPr>
              <w:t xml:space="preserve"> (</w:t>
            </w:r>
            <w:r>
              <w:rPr>
                <w:rFonts w:cs="Arial"/>
                <w:sz w:val="20"/>
              </w:rPr>
              <w:t>69,410</w:t>
            </w:r>
            <w:r w:rsidR="00314E7E">
              <w:rPr>
                <w:rFonts w:cs="Arial"/>
                <w:sz w:val="20"/>
              </w:rPr>
              <w:t>-</w:t>
            </w:r>
            <w:r>
              <w:rPr>
                <w:rFonts w:cs="Arial"/>
                <w:sz w:val="20"/>
              </w:rPr>
              <w:t>133,741</w:t>
            </w:r>
            <w:r w:rsidR="00314E7E">
              <w:rPr>
                <w:rFonts w:cs="Arial"/>
                <w:sz w:val="20"/>
              </w:rPr>
              <w:t>)</w:t>
            </w:r>
          </w:p>
        </w:tc>
      </w:tr>
      <w:tr w:rsidR="00314E7E" w14:paraId="788F5135" w14:textId="77777777" w:rsidTr="0048171D">
        <w:trPr>
          <w:jc w:val="center"/>
        </w:trPr>
        <w:tc>
          <w:tcPr>
            <w:tcW w:w="1545" w:type="dxa"/>
            <w:shd w:val="clear" w:color="auto" w:fill="auto"/>
          </w:tcPr>
          <w:p w14:paraId="4F92E692" w14:textId="4E1A89F0" w:rsidR="00314E7E" w:rsidRPr="004E2C18" w:rsidRDefault="004E2C18" w:rsidP="00314E7E">
            <w:pPr>
              <w:spacing w:line="276" w:lineRule="auto"/>
              <w:jc w:val="center"/>
              <w:rPr>
                <w:rFonts w:cs="Arial"/>
                <w:b/>
                <w:sz w:val="20"/>
              </w:rPr>
            </w:pPr>
            <w:r w:rsidRPr="004E2C18">
              <w:rPr>
                <w:rFonts w:cs="Arial"/>
                <w:b/>
                <w:sz w:val="20"/>
              </w:rPr>
              <w:t>31,41</w:t>
            </w:r>
            <w:r w:rsidR="00314E7E" w:rsidRPr="004E2C18">
              <w:rPr>
                <w:rFonts w:cs="Arial"/>
                <w:b/>
                <w:sz w:val="20"/>
              </w:rPr>
              <w:t>0</w:t>
            </w:r>
          </w:p>
        </w:tc>
        <w:tc>
          <w:tcPr>
            <w:tcW w:w="2257" w:type="dxa"/>
            <w:tcBorders>
              <w:top w:val="nil"/>
              <w:bottom w:val="nil"/>
            </w:tcBorders>
            <w:shd w:val="clear" w:color="auto" w:fill="auto"/>
            <w:vAlign w:val="bottom"/>
          </w:tcPr>
          <w:p w14:paraId="51A44954" w14:textId="77777777" w:rsidR="00314E7E" w:rsidRPr="004E2C18" w:rsidRDefault="00314E7E" w:rsidP="00314E7E">
            <w:pPr>
              <w:spacing w:line="276" w:lineRule="auto"/>
              <w:jc w:val="center"/>
              <w:rPr>
                <w:rFonts w:cs="Arial"/>
                <w:b/>
                <w:sz w:val="20"/>
              </w:rPr>
            </w:pPr>
            <w:r w:rsidRPr="004E2C18">
              <w:rPr>
                <w:rFonts w:cs="Arial"/>
                <w:b/>
                <w:sz w:val="20"/>
              </w:rPr>
              <w:t>0</w:t>
            </w:r>
          </w:p>
        </w:tc>
        <w:tc>
          <w:tcPr>
            <w:tcW w:w="1688" w:type="dxa"/>
            <w:tcBorders>
              <w:top w:val="nil"/>
              <w:bottom w:val="nil"/>
            </w:tcBorders>
            <w:vAlign w:val="bottom"/>
          </w:tcPr>
          <w:p w14:paraId="269DF0A3" w14:textId="77777777" w:rsidR="00314E7E" w:rsidRPr="004E2C18" w:rsidRDefault="00314E7E" w:rsidP="00314E7E">
            <w:pPr>
              <w:spacing w:line="276" w:lineRule="auto"/>
              <w:jc w:val="center"/>
              <w:rPr>
                <w:rFonts w:cs="Arial"/>
                <w:b/>
                <w:sz w:val="20"/>
              </w:rPr>
            </w:pPr>
            <w:r w:rsidRPr="004E2C18">
              <w:rPr>
                <w:rFonts w:cs="Arial"/>
                <w:b/>
                <w:sz w:val="20"/>
              </w:rPr>
              <w:t>1</w:t>
            </w:r>
          </w:p>
        </w:tc>
        <w:tc>
          <w:tcPr>
            <w:tcW w:w="2894" w:type="dxa"/>
            <w:tcBorders>
              <w:top w:val="nil"/>
              <w:bottom w:val="nil"/>
            </w:tcBorders>
            <w:shd w:val="clear" w:color="auto" w:fill="auto"/>
            <w:vAlign w:val="bottom"/>
          </w:tcPr>
          <w:p w14:paraId="14255DE2" w14:textId="58C9DDD9" w:rsidR="00314E7E" w:rsidRPr="004E2C18" w:rsidRDefault="00200CE8" w:rsidP="0039404A">
            <w:pPr>
              <w:spacing w:line="276" w:lineRule="auto"/>
              <w:jc w:val="center"/>
              <w:rPr>
                <w:rFonts w:cs="Arial"/>
                <w:b/>
                <w:sz w:val="20"/>
              </w:rPr>
            </w:pPr>
            <w:r>
              <w:rPr>
                <w:rFonts w:cs="Arial"/>
                <w:b/>
                <w:sz w:val="20"/>
              </w:rPr>
              <w:t>100,100</w:t>
            </w:r>
            <w:r w:rsidR="00314E7E" w:rsidRPr="004E2C18">
              <w:rPr>
                <w:rFonts w:cs="Arial"/>
                <w:b/>
                <w:sz w:val="20"/>
              </w:rPr>
              <w:t xml:space="preserve"> (</w:t>
            </w:r>
            <w:r>
              <w:rPr>
                <w:rFonts w:cs="Arial"/>
                <w:b/>
                <w:sz w:val="20"/>
              </w:rPr>
              <w:t>68,000</w:t>
            </w:r>
            <w:r w:rsidR="00314E7E" w:rsidRPr="004E2C18">
              <w:rPr>
                <w:rFonts w:cs="Arial"/>
                <w:b/>
                <w:sz w:val="20"/>
              </w:rPr>
              <w:t>-</w:t>
            </w:r>
            <w:r>
              <w:rPr>
                <w:rFonts w:cs="Arial"/>
                <w:b/>
                <w:sz w:val="20"/>
              </w:rPr>
              <w:t>132,331</w:t>
            </w:r>
            <w:r w:rsidR="00314E7E" w:rsidRPr="004E2C18">
              <w:rPr>
                <w:rFonts w:cs="Arial"/>
                <w:b/>
                <w:sz w:val="20"/>
              </w:rPr>
              <w:t>)</w:t>
            </w:r>
          </w:p>
        </w:tc>
      </w:tr>
      <w:tr w:rsidR="00314E7E" w14:paraId="0E8D24EC" w14:textId="77777777" w:rsidTr="0048171D">
        <w:trPr>
          <w:jc w:val="center"/>
        </w:trPr>
        <w:tc>
          <w:tcPr>
            <w:tcW w:w="1545" w:type="dxa"/>
            <w:shd w:val="clear" w:color="auto" w:fill="auto"/>
          </w:tcPr>
          <w:p w14:paraId="2D2B619B" w14:textId="03D0670D" w:rsidR="00314E7E" w:rsidRPr="006C2D9F" w:rsidRDefault="004E2C18" w:rsidP="00314E7E">
            <w:pPr>
              <w:spacing w:line="276" w:lineRule="auto"/>
              <w:jc w:val="center"/>
              <w:rPr>
                <w:rFonts w:cs="Arial"/>
                <w:sz w:val="20"/>
              </w:rPr>
            </w:pPr>
            <w:r>
              <w:rPr>
                <w:rFonts w:cs="Arial"/>
                <w:sz w:val="20"/>
              </w:rPr>
              <w:t>32</w:t>
            </w:r>
            <w:r w:rsidR="00314E7E" w:rsidRPr="006C2D9F">
              <w:rPr>
                <w:rFonts w:cs="Arial"/>
                <w:sz w:val="20"/>
              </w:rPr>
              <w:t>,000</w:t>
            </w:r>
          </w:p>
        </w:tc>
        <w:tc>
          <w:tcPr>
            <w:tcW w:w="2257" w:type="dxa"/>
            <w:tcBorders>
              <w:top w:val="nil"/>
              <w:bottom w:val="nil"/>
            </w:tcBorders>
            <w:shd w:val="clear" w:color="auto" w:fill="auto"/>
            <w:vAlign w:val="bottom"/>
          </w:tcPr>
          <w:p w14:paraId="744C3AD1" w14:textId="77777777" w:rsidR="00314E7E" w:rsidRPr="0030072F" w:rsidRDefault="00314E7E" w:rsidP="00314E7E">
            <w:pPr>
              <w:spacing w:line="276" w:lineRule="auto"/>
              <w:jc w:val="center"/>
              <w:rPr>
                <w:rFonts w:cs="Arial"/>
                <w:sz w:val="20"/>
              </w:rPr>
            </w:pPr>
            <w:r w:rsidRPr="0030072F">
              <w:rPr>
                <w:rFonts w:cs="Arial"/>
                <w:sz w:val="20"/>
              </w:rPr>
              <w:t>0</w:t>
            </w:r>
          </w:p>
        </w:tc>
        <w:tc>
          <w:tcPr>
            <w:tcW w:w="1688" w:type="dxa"/>
            <w:tcBorders>
              <w:top w:val="nil"/>
              <w:bottom w:val="nil"/>
            </w:tcBorders>
            <w:vAlign w:val="bottom"/>
          </w:tcPr>
          <w:p w14:paraId="2B795704" w14:textId="77777777" w:rsidR="00314E7E" w:rsidRPr="006C2D9F" w:rsidRDefault="00314E7E" w:rsidP="00314E7E">
            <w:pPr>
              <w:spacing w:line="276" w:lineRule="auto"/>
              <w:jc w:val="center"/>
              <w:rPr>
                <w:rFonts w:cs="Arial"/>
                <w:sz w:val="20"/>
              </w:rPr>
            </w:pPr>
            <w:r w:rsidRPr="006C2D9F">
              <w:rPr>
                <w:rFonts w:cs="Arial"/>
                <w:sz w:val="20"/>
              </w:rPr>
              <w:t>1</w:t>
            </w:r>
          </w:p>
        </w:tc>
        <w:tc>
          <w:tcPr>
            <w:tcW w:w="2894" w:type="dxa"/>
            <w:tcBorders>
              <w:top w:val="nil"/>
              <w:bottom w:val="nil"/>
            </w:tcBorders>
            <w:shd w:val="clear" w:color="auto" w:fill="auto"/>
            <w:vAlign w:val="bottom"/>
          </w:tcPr>
          <w:p w14:paraId="690C0E4A" w14:textId="42CCBE1E" w:rsidR="00314E7E" w:rsidRDefault="00200CE8" w:rsidP="007A4563">
            <w:pPr>
              <w:spacing w:line="276" w:lineRule="auto"/>
              <w:jc w:val="center"/>
              <w:rPr>
                <w:rFonts w:cs="Arial"/>
                <w:b/>
                <w:sz w:val="20"/>
              </w:rPr>
            </w:pPr>
            <w:r>
              <w:rPr>
                <w:rFonts w:cs="Arial"/>
                <w:sz w:val="20"/>
              </w:rPr>
              <w:t>99,510</w:t>
            </w:r>
            <w:r w:rsidR="00314E7E">
              <w:rPr>
                <w:rFonts w:cs="Arial"/>
                <w:sz w:val="20"/>
              </w:rPr>
              <w:t xml:space="preserve"> (</w:t>
            </w:r>
            <w:r w:rsidR="007A4563">
              <w:rPr>
                <w:rFonts w:cs="Arial"/>
                <w:sz w:val="20"/>
              </w:rPr>
              <w:t>67,410</w:t>
            </w:r>
            <w:r w:rsidR="00314E7E">
              <w:rPr>
                <w:rFonts w:cs="Arial"/>
                <w:sz w:val="20"/>
              </w:rPr>
              <w:t>-</w:t>
            </w:r>
            <w:r w:rsidR="007A4563">
              <w:rPr>
                <w:rFonts w:cs="Arial"/>
                <w:sz w:val="20"/>
              </w:rPr>
              <w:t>131,741</w:t>
            </w:r>
            <w:r w:rsidR="00314E7E">
              <w:rPr>
                <w:rFonts w:cs="Arial"/>
                <w:sz w:val="20"/>
              </w:rPr>
              <w:t>)</w:t>
            </w:r>
          </w:p>
        </w:tc>
      </w:tr>
      <w:tr w:rsidR="00314E7E" w14:paraId="6A945D91" w14:textId="77777777" w:rsidTr="0048171D">
        <w:trPr>
          <w:jc w:val="center"/>
        </w:trPr>
        <w:tc>
          <w:tcPr>
            <w:tcW w:w="1545" w:type="dxa"/>
            <w:tcBorders>
              <w:bottom w:val="nil"/>
            </w:tcBorders>
            <w:shd w:val="clear" w:color="auto" w:fill="auto"/>
          </w:tcPr>
          <w:p w14:paraId="57CE24C2" w14:textId="4A060244" w:rsidR="00314E7E" w:rsidRDefault="004E2C18" w:rsidP="00314E7E">
            <w:pPr>
              <w:spacing w:line="276" w:lineRule="auto"/>
              <w:jc w:val="center"/>
              <w:rPr>
                <w:rFonts w:cs="Arial"/>
                <w:sz w:val="20"/>
              </w:rPr>
            </w:pPr>
            <w:r>
              <w:rPr>
                <w:rFonts w:cs="Arial"/>
                <w:sz w:val="20"/>
              </w:rPr>
              <w:t>33</w:t>
            </w:r>
            <w:r w:rsidR="00314E7E">
              <w:rPr>
                <w:rFonts w:cs="Arial"/>
                <w:sz w:val="20"/>
              </w:rPr>
              <w:t>,000</w:t>
            </w:r>
          </w:p>
        </w:tc>
        <w:tc>
          <w:tcPr>
            <w:tcW w:w="2257" w:type="dxa"/>
            <w:tcBorders>
              <w:top w:val="nil"/>
              <w:bottom w:val="nil"/>
            </w:tcBorders>
            <w:shd w:val="clear" w:color="auto" w:fill="auto"/>
            <w:vAlign w:val="bottom"/>
          </w:tcPr>
          <w:p w14:paraId="1A651B11" w14:textId="77777777" w:rsidR="00314E7E" w:rsidRDefault="00314E7E" w:rsidP="00314E7E">
            <w:pPr>
              <w:spacing w:line="276" w:lineRule="auto"/>
              <w:jc w:val="center"/>
              <w:rPr>
                <w:rFonts w:cs="Arial"/>
                <w:sz w:val="20"/>
              </w:rPr>
            </w:pPr>
            <w:r>
              <w:rPr>
                <w:rFonts w:cs="Arial"/>
                <w:sz w:val="20"/>
              </w:rPr>
              <w:t>0</w:t>
            </w:r>
          </w:p>
        </w:tc>
        <w:tc>
          <w:tcPr>
            <w:tcW w:w="1688" w:type="dxa"/>
            <w:tcBorders>
              <w:top w:val="nil"/>
              <w:bottom w:val="nil"/>
            </w:tcBorders>
            <w:vAlign w:val="bottom"/>
          </w:tcPr>
          <w:p w14:paraId="33CC26EE"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39FE4470" w14:textId="1FD38301" w:rsidR="00314E7E" w:rsidRDefault="00200CE8" w:rsidP="007A4563">
            <w:pPr>
              <w:spacing w:line="276" w:lineRule="auto"/>
              <w:jc w:val="center"/>
              <w:rPr>
                <w:rFonts w:cs="Arial"/>
                <w:sz w:val="20"/>
              </w:rPr>
            </w:pPr>
            <w:r>
              <w:rPr>
                <w:rFonts w:cs="Arial"/>
                <w:sz w:val="20"/>
              </w:rPr>
              <w:t>98,510</w:t>
            </w:r>
            <w:r w:rsidR="00314E7E">
              <w:rPr>
                <w:rFonts w:cs="Arial"/>
                <w:sz w:val="20"/>
              </w:rPr>
              <w:t xml:space="preserve"> (</w:t>
            </w:r>
            <w:r w:rsidR="007A4563">
              <w:rPr>
                <w:rFonts w:cs="Arial"/>
                <w:sz w:val="20"/>
              </w:rPr>
              <w:t>66,410</w:t>
            </w:r>
            <w:r w:rsidR="00314E7E">
              <w:rPr>
                <w:rFonts w:cs="Arial"/>
                <w:sz w:val="20"/>
              </w:rPr>
              <w:t>-</w:t>
            </w:r>
            <w:r w:rsidR="007A4563">
              <w:rPr>
                <w:rFonts w:cs="Arial"/>
                <w:sz w:val="20"/>
              </w:rPr>
              <w:t>130,741</w:t>
            </w:r>
            <w:r w:rsidR="00314E7E">
              <w:rPr>
                <w:rFonts w:cs="Arial"/>
                <w:sz w:val="20"/>
              </w:rPr>
              <w:t>)</w:t>
            </w:r>
          </w:p>
        </w:tc>
      </w:tr>
      <w:tr w:rsidR="00314E7E" w14:paraId="2489C531" w14:textId="77777777" w:rsidTr="0048171D">
        <w:trPr>
          <w:jc w:val="center"/>
        </w:trPr>
        <w:tc>
          <w:tcPr>
            <w:tcW w:w="1545" w:type="dxa"/>
            <w:tcBorders>
              <w:top w:val="nil"/>
              <w:bottom w:val="nil"/>
            </w:tcBorders>
            <w:shd w:val="clear" w:color="auto" w:fill="auto"/>
          </w:tcPr>
          <w:p w14:paraId="58D67E8F" w14:textId="578FEA2C" w:rsidR="00314E7E" w:rsidRPr="006C2D9F" w:rsidRDefault="004E2C18" w:rsidP="00314E7E">
            <w:pPr>
              <w:spacing w:line="276" w:lineRule="auto"/>
              <w:jc w:val="center"/>
              <w:rPr>
                <w:rFonts w:cs="Arial"/>
                <w:sz w:val="20"/>
              </w:rPr>
            </w:pPr>
            <w:r>
              <w:rPr>
                <w:rFonts w:cs="Arial"/>
                <w:sz w:val="20"/>
              </w:rPr>
              <w:t>34</w:t>
            </w:r>
            <w:r w:rsidR="00314E7E">
              <w:rPr>
                <w:rFonts w:cs="Arial"/>
                <w:sz w:val="20"/>
              </w:rPr>
              <w:t>,000</w:t>
            </w:r>
          </w:p>
        </w:tc>
        <w:tc>
          <w:tcPr>
            <w:tcW w:w="2257" w:type="dxa"/>
            <w:tcBorders>
              <w:top w:val="nil"/>
              <w:bottom w:val="nil"/>
            </w:tcBorders>
            <w:shd w:val="clear" w:color="auto" w:fill="auto"/>
            <w:vAlign w:val="bottom"/>
          </w:tcPr>
          <w:p w14:paraId="37C20998" w14:textId="77777777" w:rsidR="00314E7E" w:rsidRPr="0030072F" w:rsidRDefault="00314E7E" w:rsidP="00314E7E">
            <w:pPr>
              <w:spacing w:line="276" w:lineRule="auto"/>
              <w:jc w:val="center"/>
              <w:rPr>
                <w:rFonts w:cs="Arial"/>
                <w:sz w:val="20"/>
              </w:rPr>
            </w:pPr>
            <w:r w:rsidRPr="0030072F">
              <w:rPr>
                <w:rFonts w:cs="Arial"/>
                <w:sz w:val="20"/>
              </w:rPr>
              <w:t>0</w:t>
            </w:r>
          </w:p>
        </w:tc>
        <w:tc>
          <w:tcPr>
            <w:tcW w:w="1688" w:type="dxa"/>
            <w:tcBorders>
              <w:top w:val="nil"/>
              <w:bottom w:val="nil"/>
            </w:tcBorders>
            <w:vAlign w:val="bottom"/>
          </w:tcPr>
          <w:p w14:paraId="29F6D74C" w14:textId="77777777" w:rsidR="00314E7E" w:rsidRPr="006C2D9F" w:rsidRDefault="00314E7E" w:rsidP="00314E7E">
            <w:pPr>
              <w:spacing w:line="276" w:lineRule="auto"/>
              <w:jc w:val="center"/>
              <w:rPr>
                <w:rFonts w:cs="Arial"/>
                <w:sz w:val="20"/>
              </w:rPr>
            </w:pPr>
            <w:r w:rsidRPr="006C2D9F">
              <w:rPr>
                <w:rFonts w:cs="Arial"/>
                <w:sz w:val="20"/>
              </w:rPr>
              <w:t>1</w:t>
            </w:r>
          </w:p>
        </w:tc>
        <w:tc>
          <w:tcPr>
            <w:tcW w:w="2894" w:type="dxa"/>
            <w:tcBorders>
              <w:top w:val="nil"/>
              <w:bottom w:val="nil"/>
            </w:tcBorders>
            <w:shd w:val="clear" w:color="auto" w:fill="auto"/>
            <w:vAlign w:val="bottom"/>
          </w:tcPr>
          <w:p w14:paraId="7DAE5898" w14:textId="73DD70B1" w:rsidR="00314E7E" w:rsidRDefault="00200CE8" w:rsidP="007A4563">
            <w:pPr>
              <w:spacing w:line="276" w:lineRule="auto"/>
              <w:jc w:val="center"/>
              <w:rPr>
                <w:rFonts w:cs="Arial"/>
                <w:b/>
                <w:sz w:val="20"/>
              </w:rPr>
            </w:pPr>
            <w:r>
              <w:rPr>
                <w:rFonts w:cs="Arial"/>
                <w:sz w:val="20"/>
              </w:rPr>
              <w:t>97,510</w:t>
            </w:r>
            <w:r w:rsidR="00314E7E">
              <w:rPr>
                <w:rFonts w:cs="Arial"/>
                <w:sz w:val="20"/>
              </w:rPr>
              <w:t xml:space="preserve"> (</w:t>
            </w:r>
            <w:r w:rsidR="007A4563">
              <w:rPr>
                <w:rFonts w:cs="Arial"/>
                <w:sz w:val="20"/>
              </w:rPr>
              <w:t>65,410</w:t>
            </w:r>
            <w:r w:rsidR="00314E7E">
              <w:rPr>
                <w:rFonts w:cs="Arial"/>
                <w:sz w:val="20"/>
              </w:rPr>
              <w:t>-</w:t>
            </w:r>
            <w:r w:rsidR="007A4563">
              <w:rPr>
                <w:rFonts w:cs="Arial"/>
                <w:sz w:val="20"/>
              </w:rPr>
              <w:t>129,741</w:t>
            </w:r>
            <w:r w:rsidR="00314E7E">
              <w:rPr>
                <w:rFonts w:cs="Arial"/>
                <w:sz w:val="20"/>
              </w:rPr>
              <w:t>)</w:t>
            </w:r>
          </w:p>
        </w:tc>
      </w:tr>
      <w:tr w:rsidR="00314E7E" w14:paraId="279F9BC9" w14:textId="77777777" w:rsidTr="0048171D">
        <w:trPr>
          <w:jc w:val="center"/>
        </w:trPr>
        <w:tc>
          <w:tcPr>
            <w:tcW w:w="1545" w:type="dxa"/>
            <w:tcBorders>
              <w:top w:val="nil"/>
              <w:bottom w:val="nil"/>
            </w:tcBorders>
            <w:shd w:val="clear" w:color="auto" w:fill="auto"/>
          </w:tcPr>
          <w:p w14:paraId="545EB9F2" w14:textId="55A276ED" w:rsidR="00314E7E" w:rsidRDefault="004E2C18" w:rsidP="00314E7E">
            <w:pPr>
              <w:spacing w:line="276" w:lineRule="auto"/>
              <w:jc w:val="center"/>
              <w:rPr>
                <w:rFonts w:cs="Arial"/>
                <w:sz w:val="20"/>
              </w:rPr>
            </w:pPr>
            <w:r>
              <w:rPr>
                <w:rFonts w:cs="Arial"/>
                <w:sz w:val="20"/>
              </w:rPr>
              <w:t>35</w:t>
            </w:r>
            <w:r w:rsidR="00314E7E">
              <w:rPr>
                <w:rFonts w:cs="Arial"/>
                <w:sz w:val="20"/>
              </w:rPr>
              <w:t>,000</w:t>
            </w:r>
          </w:p>
        </w:tc>
        <w:tc>
          <w:tcPr>
            <w:tcW w:w="2257" w:type="dxa"/>
            <w:tcBorders>
              <w:top w:val="nil"/>
              <w:bottom w:val="nil"/>
            </w:tcBorders>
            <w:shd w:val="clear" w:color="auto" w:fill="auto"/>
            <w:vAlign w:val="bottom"/>
          </w:tcPr>
          <w:p w14:paraId="51106E40" w14:textId="7AB3C52B" w:rsidR="00314E7E" w:rsidRDefault="00314E7E" w:rsidP="00314E7E">
            <w:pPr>
              <w:spacing w:line="276" w:lineRule="auto"/>
              <w:jc w:val="center"/>
              <w:rPr>
                <w:rFonts w:cs="Arial"/>
                <w:sz w:val="20"/>
              </w:rPr>
            </w:pPr>
            <w:r>
              <w:rPr>
                <w:rFonts w:cs="Arial"/>
                <w:sz w:val="20"/>
              </w:rPr>
              <w:t>0</w:t>
            </w:r>
          </w:p>
        </w:tc>
        <w:tc>
          <w:tcPr>
            <w:tcW w:w="1688" w:type="dxa"/>
            <w:tcBorders>
              <w:top w:val="nil"/>
              <w:bottom w:val="nil"/>
            </w:tcBorders>
            <w:vAlign w:val="bottom"/>
          </w:tcPr>
          <w:p w14:paraId="7E627852"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22AED149" w14:textId="5F29CC2F" w:rsidR="00314E7E" w:rsidRDefault="00200CE8" w:rsidP="007A4563">
            <w:pPr>
              <w:spacing w:line="276" w:lineRule="auto"/>
              <w:jc w:val="center"/>
              <w:rPr>
                <w:rFonts w:cs="Arial"/>
                <w:sz w:val="20"/>
              </w:rPr>
            </w:pPr>
            <w:r>
              <w:rPr>
                <w:rFonts w:cs="Arial"/>
                <w:sz w:val="20"/>
              </w:rPr>
              <w:t>96,510</w:t>
            </w:r>
            <w:r w:rsidR="00314E7E">
              <w:rPr>
                <w:rFonts w:cs="Arial"/>
                <w:sz w:val="20"/>
              </w:rPr>
              <w:t xml:space="preserve"> (</w:t>
            </w:r>
            <w:r w:rsidR="007A4563">
              <w:rPr>
                <w:rFonts w:cs="Arial"/>
                <w:sz w:val="20"/>
              </w:rPr>
              <w:t>64,410</w:t>
            </w:r>
            <w:r w:rsidR="00314E7E">
              <w:rPr>
                <w:rFonts w:cs="Arial"/>
                <w:sz w:val="20"/>
              </w:rPr>
              <w:t>-</w:t>
            </w:r>
            <w:r w:rsidR="007A4563">
              <w:rPr>
                <w:rFonts w:cs="Arial"/>
                <w:sz w:val="20"/>
              </w:rPr>
              <w:t>128,741</w:t>
            </w:r>
            <w:r w:rsidR="00314E7E">
              <w:rPr>
                <w:rFonts w:cs="Arial"/>
                <w:sz w:val="20"/>
              </w:rPr>
              <w:t>)</w:t>
            </w:r>
          </w:p>
        </w:tc>
      </w:tr>
      <w:tr w:rsidR="00314E7E" w14:paraId="4068179B" w14:textId="77777777" w:rsidTr="0048171D">
        <w:trPr>
          <w:jc w:val="center"/>
        </w:trPr>
        <w:tc>
          <w:tcPr>
            <w:tcW w:w="1545" w:type="dxa"/>
            <w:tcBorders>
              <w:top w:val="nil"/>
              <w:bottom w:val="nil"/>
            </w:tcBorders>
            <w:shd w:val="clear" w:color="auto" w:fill="auto"/>
          </w:tcPr>
          <w:p w14:paraId="312845B0" w14:textId="6BBBF2A5" w:rsidR="00314E7E" w:rsidRDefault="004E2C18" w:rsidP="00314E7E">
            <w:pPr>
              <w:spacing w:line="276" w:lineRule="auto"/>
              <w:jc w:val="center"/>
              <w:rPr>
                <w:rFonts w:cs="Arial"/>
                <w:sz w:val="20"/>
              </w:rPr>
            </w:pPr>
            <w:r>
              <w:rPr>
                <w:rFonts w:cs="Arial"/>
                <w:sz w:val="20"/>
              </w:rPr>
              <w:t>36</w:t>
            </w:r>
            <w:r w:rsidR="00314E7E">
              <w:rPr>
                <w:rFonts w:cs="Arial"/>
                <w:sz w:val="20"/>
              </w:rPr>
              <w:t>,000</w:t>
            </w:r>
          </w:p>
        </w:tc>
        <w:tc>
          <w:tcPr>
            <w:tcW w:w="2257" w:type="dxa"/>
            <w:tcBorders>
              <w:top w:val="nil"/>
              <w:bottom w:val="nil"/>
            </w:tcBorders>
            <w:shd w:val="clear" w:color="auto" w:fill="auto"/>
            <w:vAlign w:val="bottom"/>
          </w:tcPr>
          <w:p w14:paraId="71063857" w14:textId="77777777" w:rsidR="00314E7E" w:rsidRDefault="00314E7E" w:rsidP="00314E7E">
            <w:pPr>
              <w:spacing w:line="276" w:lineRule="auto"/>
              <w:jc w:val="center"/>
              <w:rPr>
                <w:rFonts w:cs="Arial"/>
                <w:sz w:val="20"/>
              </w:rPr>
            </w:pPr>
            <w:r>
              <w:rPr>
                <w:rFonts w:cs="Arial"/>
                <w:sz w:val="20"/>
              </w:rPr>
              <w:t>0.1</w:t>
            </w:r>
          </w:p>
        </w:tc>
        <w:tc>
          <w:tcPr>
            <w:tcW w:w="1688" w:type="dxa"/>
            <w:tcBorders>
              <w:top w:val="nil"/>
              <w:bottom w:val="nil"/>
            </w:tcBorders>
            <w:vAlign w:val="bottom"/>
          </w:tcPr>
          <w:p w14:paraId="16AC65C8"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6EC96D04" w14:textId="0257B418" w:rsidR="00314E7E" w:rsidRDefault="00200CE8" w:rsidP="007A4563">
            <w:pPr>
              <w:spacing w:line="276" w:lineRule="auto"/>
              <w:jc w:val="center"/>
              <w:rPr>
                <w:rFonts w:cs="Arial"/>
                <w:sz w:val="20"/>
              </w:rPr>
            </w:pPr>
            <w:r>
              <w:rPr>
                <w:rFonts w:cs="Arial"/>
                <w:sz w:val="20"/>
              </w:rPr>
              <w:t>95,510</w:t>
            </w:r>
            <w:r w:rsidR="00314E7E">
              <w:rPr>
                <w:rFonts w:cs="Arial"/>
                <w:sz w:val="20"/>
              </w:rPr>
              <w:t xml:space="preserve"> (</w:t>
            </w:r>
            <w:r w:rsidR="007A4563">
              <w:rPr>
                <w:rFonts w:cs="Arial"/>
                <w:sz w:val="20"/>
              </w:rPr>
              <w:t>63,410</w:t>
            </w:r>
            <w:r w:rsidR="00314E7E">
              <w:rPr>
                <w:rFonts w:cs="Arial"/>
                <w:sz w:val="20"/>
              </w:rPr>
              <w:t>-</w:t>
            </w:r>
            <w:r w:rsidR="007A4563">
              <w:rPr>
                <w:rFonts w:cs="Arial"/>
                <w:sz w:val="20"/>
              </w:rPr>
              <w:t>127,741</w:t>
            </w:r>
            <w:r w:rsidR="00314E7E">
              <w:rPr>
                <w:rFonts w:cs="Arial"/>
                <w:sz w:val="20"/>
              </w:rPr>
              <w:t>)</w:t>
            </w:r>
          </w:p>
        </w:tc>
      </w:tr>
      <w:tr w:rsidR="00314E7E" w14:paraId="6AD063D4" w14:textId="77777777" w:rsidTr="0048171D">
        <w:trPr>
          <w:jc w:val="center"/>
        </w:trPr>
        <w:tc>
          <w:tcPr>
            <w:tcW w:w="1545" w:type="dxa"/>
            <w:tcBorders>
              <w:top w:val="nil"/>
              <w:bottom w:val="nil"/>
            </w:tcBorders>
            <w:shd w:val="clear" w:color="auto" w:fill="auto"/>
          </w:tcPr>
          <w:p w14:paraId="745E7789" w14:textId="06CC5B7E" w:rsidR="00314E7E" w:rsidRDefault="004E2C18" w:rsidP="00314E7E">
            <w:pPr>
              <w:spacing w:line="276" w:lineRule="auto"/>
              <w:jc w:val="center"/>
              <w:rPr>
                <w:rFonts w:cs="Arial"/>
                <w:sz w:val="20"/>
              </w:rPr>
            </w:pPr>
            <w:r>
              <w:rPr>
                <w:rFonts w:cs="Arial"/>
                <w:sz w:val="20"/>
              </w:rPr>
              <w:t>37</w:t>
            </w:r>
            <w:r w:rsidR="00314E7E">
              <w:rPr>
                <w:rFonts w:cs="Arial"/>
                <w:sz w:val="20"/>
              </w:rPr>
              <w:t>,000</w:t>
            </w:r>
          </w:p>
        </w:tc>
        <w:tc>
          <w:tcPr>
            <w:tcW w:w="2257" w:type="dxa"/>
            <w:tcBorders>
              <w:top w:val="nil"/>
              <w:bottom w:val="nil"/>
            </w:tcBorders>
            <w:shd w:val="clear" w:color="auto" w:fill="auto"/>
            <w:vAlign w:val="bottom"/>
          </w:tcPr>
          <w:p w14:paraId="671CC7FD" w14:textId="50953662" w:rsidR="00314E7E" w:rsidRDefault="004E2C18" w:rsidP="00314E7E">
            <w:pPr>
              <w:spacing w:line="276" w:lineRule="auto"/>
              <w:jc w:val="center"/>
              <w:rPr>
                <w:rFonts w:cs="Arial"/>
                <w:sz w:val="20"/>
              </w:rPr>
            </w:pPr>
            <w:r>
              <w:rPr>
                <w:rFonts w:cs="Arial"/>
                <w:sz w:val="20"/>
              </w:rPr>
              <w:t>0.1</w:t>
            </w:r>
          </w:p>
        </w:tc>
        <w:tc>
          <w:tcPr>
            <w:tcW w:w="1688" w:type="dxa"/>
            <w:tcBorders>
              <w:top w:val="nil"/>
              <w:bottom w:val="nil"/>
            </w:tcBorders>
            <w:vAlign w:val="bottom"/>
          </w:tcPr>
          <w:p w14:paraId="5631339D"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3895EDCB" w14:textId="7B8E2E36" w:rsidR="00314E7E" w:rsidRDefault="00200CE8" w:rsidP="007A4563">
            <w:pPr>
              <w:spacing w:line="276" w:lineRule="auto"/>
              <w:jc w:val="center"/>
              <w:rPr>
                <w:rFonts w:cs="Arial"/>
                <w:sz w:val="20"/>
              </w:rPr>
            </w:pPr>
            <w:r>
              <w:rPr>
                <w:rFonts w:cs="Arial"/>
                <w:sz w:val="20"/>
              </w:rPr>
              <w:t>94,510</w:t>
            </w:r>
            <w:r w:rsidR="00314E7E">
              <w:rPr>
                <w:rFonts w:cs="Arial"/>
                <w:sz w:val="20"/>
              </w:rPr>
              <w:t xml:space="preserve"> (</w:t>
            </w:r>
            <w:r w:rsidR="007A4563">
              <w:rPr>
                <w:rFonts w:cs="Arial"/>
                <w:sz w:val="20"/>
              </w:rPr>
              <w:t>62,410</w:t>
            </w:r>
            <w:r w:rsidR="00314E7E">
              <w:rPr>
                <w:rFonts w:cs="Arial"/>
                <w:sz w:val="20"/>
              </w:rPr>
              <w:t>-</w:t>
            </w:r>
            <w:r w:rsidR="007A4563">
              <w:rPr>
                <w:rFonts w:cs="Arial"/>
                <w:sz w:val="20"/>
              </w:rPr>
              <w:t>126,741</w:t>
            </w:r>
            <w:r w:rsidR="00314E7E">
              <w:rPr>
                <w:rFonts w:cs="Arial"/>
                <w:sz w:val="20"/>
              </w:rPr>
              <w:t>)</w:t>
            </w:r>
          </w:p>
        </w:tc>
      </w:tr>
      <w:tr w:rsidR="00314E7E" w14:paraId="71A3F952" w14:textId="77777777" w:rsidTr="0048171D">
        <w:trPr>
          <w:jc w:val="center"/>
        </w:trPr>
        <w:tc>
          <w:tcPr>
            <w:tcW w:w="1545" w:type="dxa"/>
            <w:tcBorders>
              <w:top w:val="nil"/>
              <w:bottom w:val="nil"/>
            </w:tcBorders>
            <w:shd w:val="clear" w:color="auto" w:fill="auto"/>
          </w:tcPr>
          <w:p w14:paraId="5792A91C" w14:textId="002C21A8" w:rsidR="00314E7E" w:rsidRDefault="004E2C18" w:rsidP="00314E7E">
            <w:pPr>
              <w:spacing w:line="276" w:lineRule="auto"/>
              <w:jc w:val="center"/>
              <w:rPr>
                <w:rFonts w:cs="Arial"/>
                <w:sz w:val="20"/>
              </w:rPr>
            </w:pPr>
            <w:r>
              <w:rPr>
                <w:rFonts w:cs="Arial"/>
                <w:sz w:val="20"/>
              </w:rPr>
              <w:t>38</w:t>
            </w:r>
            <w:r w:rsidR="00314E7E">
              <w:rPr>
                <w:rFonts w:cs="Arial"/>
                <w:sz w:val="20"/>
              </w:rPr>
              <w:t>,000</w:t>
            </w:r>
          </w:p>
        </w:tc>
        <w:tc>
          <w:tcPr>
            <w:tcW w:w="2257" w:type="dxa"/>
            <w:tcBorders>
              <w:top w:val="nil"/>
              <w:bottom w:val="nil"/>
            </w:tcBorders>
            <w:shd w:val="clear" w:color="auto" w:fill="auto"/>
            <w:vAlign w:val="bottom"/>
          </w:tcPr>
          <w:p w14:paraId="306E82FF" w14:textId="77777777" w:rsidR="00314E7E" w:rsidRDefault="00314E7E" w:rsidP="00314E7E">
            <w:pPr>
              <w:spacing w:line="276" w:lineRule="auto"/>
              <w:jc w:val="center"/>
              <w:rPr>
                <w:rFonts w:cs="Arial"/>
                <w:sz w:val="20"/>
              </w:rPr>
            </w:pPr>
            <w:r>
              <w:rPr>
                <w:rFonts w:cs="Arial"/>
                <w:sz w:val="20"/>
              </w:rPr>
              <w:t>0.2</w:t>
            </w:r>
          </w:p>
        </w:tc>
        <w:tc>
          <w:tcPr>
            <w:tcW w:w="1688" w:type="dxa"/>
            <w:tcBorders>
              <w:top w:val="nil"/>
              <w:bottom w:val="nil"/>
            </w:tcBorders>
            <w:vAlign w:val="bottom"/>
          </w:tcPr>
          <w:p w14:paraId="1AA432BA"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283AC4FD" w14:textId="750CF3E7" w:rsidR="00314E7E" w:rsidRDefault="00200CE8" w:rsidP="007A4563">
            <w:pPr>
              <w:spacing w:line="276" w:lineRule="auto"/>
              <w:jc w:val="center"/>
              <w:rPr>
                <w:rFonts w:cs="Arial"/>
                <w:sz w:val="20"/>
              </w:rPr>
            </w:pPr>
            <w:r>
              <w:rPr>
                <w:rFonts w:cs="Arial"/>
                <w:sz w:val="20"/>
              </w:rPr>
              <w:t>93,510</w:t>
            </w:r>
            <w:r w:rsidR="00314E7E">
              <w:rPr>
                <w:rFonts w:cs="Arial"/>
                <w:sz w:val="20"/>
              </w:rPr>
              <w:t xml:space="preserve"> (</w:t>
            </w:r>
            <w:r w:rsidR="007A4563">
              <w:rPr>
                <w:rFonts w:cs="Arial"/>
                <w:sz w:val="20"/>
              </w:rPr>
              <w:t>61,410</w:t>
            </w:r>
            <w:r w:rsidR="00314E7E">
              <w:rPr>
                <w:rFonts w:cs="Arial"/>
                <w:sz w:val="20"/>
              </w:rPr>
              <w:t>-</w:t>
            </w:r>
            <w:r w:rsidR="007A4563">
              <w:rPr>
                <w:rFonts w:cs="Arial"/>
                <w:sz w:val="20"/>
              </w:rPr>
              <w:t>125,741</w:t>
            </w:r>
            <w:r w:rsidR="00314E7E">
              <w:rPr>
                <w:rFonts w:cs="Arial"/>
                <w:sz w:val="20"/>
              </w:rPr>
              <w:t>)</w:t>
            </w:r>
          </w:p>
        </w:tc>
      </w:tr>
      <w:tr w:rsidR="00314E7E" w14:paraId="14491EFF" w14:textId="77777777" w:rsidTr="0048171D">
        <w:trPr>
          <w:jc w:val="center"/>
        </w:trPr>
        <w:tc>
          <w:tcPr>
            <w:tcW w:w="1545" w:type="dxa"/>
            <w:tcBorders>
              <w:top w:val="nil"/>
              <w:bottom w:val="nil"/>
            </w:tcBorders>
            <w:shd w:val="clear" w:color="auto" w:fill="auto"/>
          </w:tcPr>
          <w:p w14:paraId="3AA0AFB5" w14:textId="33628235" w:rsidR="00314E7E" w:rsidRDefault="004E2C18" w:rsidP="00314E7E">
            <w:pPr>
              <w:spacing w:line="276" w:lineRule="auto"/>
              <w:jc w:val="center"/>
              <w:rPr>
                <w:rFonts w:cs="Arial"/>
                <w:sz w:val="20"/>
              </w:rPr>
            </w:pPr>
            <w:r>
              <w:rPr>
                <w:rFonts w:cs="Arial"/>
                <w:sz w:val="20"/>
              </w:rPr>
              <w:t>39</w:t>
            </w:r>
            <w:r w:rsidR="00314E7E">
              <w:rPr>
                <w:rFonts w:cs="Arial"/>
                <w:sz w:val="20"/>
              </w:rPr>
              <w:t>,000</w:t>
            </w:r>
          </w:p>
        </w:tc>
        <w:tc>
          <w:tcPr>
            <w:tcW w:w="2257" w:type="dxa"/>
            <w:tcBorders>
              <w:top w:val="nil"/>
              <w:bottom w:val="nil"/>
            </w:tcBorders>
            <w:shd w:val="clear" w:color="auto" w:fill="auto"/>
            <w:vAlign w:val="bottom"/>
          </w:tcPr>
          <w:p w14:paraId="41818267" w14:textId="6C2B849D" w:rsidR="00314E7E" w:rsidRDefault="004E2C18" w:rsidP="00314E7E">
            <w:pPr>
              <w:spacing w:line="276" w:lineRule="auto"/>
              <w:jc w:val="center"/>
              <w:rPr>
                <w:rFonts w:cs="Arial"/>
                <w:sz w:val="20"/>
              </w:rPr>
            </w:pPr>
            <w:r>
              <w:rPr>
                <w:rFonts w:cs="Arial"/>
                <w:sz w:val="20"/>
              </w:rPr>
              <w:t>0.2</w:t>
            </w:r>
          </w:p>
        </w:tc>
        <w:tc>
          <w:tcPr>
            <w:tcW w:w="1688" w:type="dxa"/>
            <w:tcBorders>
              <w:top w:val="nil"/>
              <w:bottom w:val="nil"/>
            </w:tcBorders>
            <w:vAlign w:val="bottom"/>
          </w:tcPr>
          <w:p w14:paraId="2074867B"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3157E717" w14:textId="0B1CA4C4" w:rsidR="00314E7E" w:rsidRDefault="00200CE8" w:rsidP="007A4563">
            <w:pPr>
              <w:spacing w:line="276" w:lineRule="auto"/>
              <w:jc w:val="center"/>
              <w:rPr>
                <w:rFonts w:cs="Arial"/>
                <w:sz w:val="20"/>
              </w:rPr>
            </w:pPr>
            <w:r>
              <w:rPr>
                <w:rFonts w:cs="Arial"/>
                <w:sz w:val="20"/>
              </w:rPr>
              <w:t>92,510</w:t>
            </w:r>
            <w:r w:rsidR="00314E7E">
              <w:rPr>
                <w:rFonts w:cs="Arial"/>
                <w:sz w:val="20"/>
              </w:rPr>
              <w:t xml:space="preserve"> (</w:t>
            </w:r>
            <w:r w:rsidR="007A4563">
              <w:rPr>
                <w:rFonts w:cs="Arial"/>
                <w:sz w:val="20"/>
              </w:rPr>
              <w:t>60,410</w:t>
            </w:r>
            <w:r w:rsidR="00CC3B16">
              <w:rPr>
                <w:rFonts w:cs="Arial"/>
                <w:sz w:val="20"/>
              </w:rPr>
              <w:t>-</w:t>
            </w:r>
            <w:r w:rsidR="007A4563">
              <w:rPr>
                <w:rFonts w:cs="Arial"/>
                <w:sz w:val="20"/>
              </w:rPr>
              <w:t>124,741</w:t>
            </w:r>
            <w:r w:rsidR="00314E7E">
              <w:rPr>
                <w:rFonts w:cs="Arial"/>
                <w:sz w:val="20"/>
              </w:rPr>
              <w:t>)</w:t>
            </w:r>
          </w:p>
        </w:tc>
      </w:tr>
      <w:tr w:rsidR="00314E7E" w14:paraId="46A25B83" w14:textId="77777777" w:rsidTr="0048171D">
        <w:trPr>
          <w:jc w:val="center"/>
        </w:trPr>
        <w:tc>
          <w:tcPr>
            <w:tcW w:w="1545" w:type="dxa"/>
            <w:tcBorders>
              <w:top w:val="nil"/>
              <w:bottom w:val="nil"/>
            </w:tcBorders>
            <w:shd w:val="clear" w:color="auto" w:fill="auto"/>
          </w:tcPr>
          <w:p w14:paraId="5436D49B" w14:textId="4390382B" w:rsidR="00314E7E" w:rsidRDefault="004E2C18" w:rsidP="00314E7E">
            <w:pPr>
              <w:spacing w:line="276" w:lineRule="auto"/>
              <w:jc w:val="center"/>
              <w:rPr>
                <w:rFonts w:cs="Arial"/>
                <w:sz w:val="20"/>
              </w:rPr>
            </w:pPr>
            <w:r>
              <w:rPr>
                <w:rFonts w:cs="Arial"/>
                <w:sz w:val="20"/>
              </w:rPr>
              <w:t>40</w:t>
            </w:r>
            <w:r w:rsidR="00314E7E">
              <w:rPr>
                <w:rFonts w:cs="Arial"/>
                <w:sz w:val="20"/>
              </w:rPr>
              <w:t>,000</w:t>
            </w:r>
          </w:p>
        </w:tc>
        <w:tc>
          <w:tcPr>
            <w:tcW w:w="2257" w:type="dxa"/>
            <w:tcBorders>
              <w:top w:val="nil"/>
              <w:bottom w:val="nil"/>
            </w:tcBorders>
            <w:shd w:val="clear" w:color="auto" w:fill="auto"/>
            <w:vAlign w:val="bottom"/>
          </w:tcPr>
          <w:p w14:paraId="56873272" w14:textId="3D6DA989" w:rsidR="00314E7E" w:rsidRDefault="004E2C18" w:rsidP="00314E7E">
            <w:pPr>
              <w:spacing w:line="276" w:lineRule="auto"/>
              <w:jc w:val="center"/>
              <w:rPr>
                <w:rFonts w:cs="Arial"/>
                <w:sz w:val="20"/>
              </w:rPr>
            </w:pPr>
            <w:r>
              <w:rPr>
                <w:rFonts w:cs="Arial"/>
                <w:sz w:val="20"/>
              </w:rPr>
              <w:t>0.3</w:t>
            </w:r>
          </w:p>
        </w:tc>
        <w:tc>
          <w:tcPr>
            <w:tcW w:w="1688" w:type="dxa"/>
            <w:tcBorders>
              <w:top w:val="nil"/>
              <w:bottom w:val="nil"/>
            </w:tcBorders>
            <w:vAlign w:val="bottom"/>
          </w:tcPr>
          <w:p w14:paraId="1BA72E16"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779FC054" w14:textId="2959DC15" w:rsidR="00314E7E" w:rsidRDefault="00200CE8" w:rsidP="007A4563">
            <w:pPr>
              <w:spacing w:line="276" w:lineRule="auto"/>
              <w:jc w:val="center"/>
              <w:rPr>
                <w:rFonts w:cs="Arial"/>
                <w:sz w:val="20"/>
              </w:rPr>
            </w:pPr>
            <w:r>
              <w:rPr>
                <w:rFonts w:cs="Arial"/>
                <w:sz w:val="20"/>
              </w:rPr>
              <w:t>91,510</w:t>
            </w:r>
            <w:r w:rsidR="00CC3B16">
              <w:rPr>
                <w:rFonts w:cs="Arial"/>
                <w:sz w:val="20"/>
              </w:rPr>
              <w:t xml:space="preserve"> (</w:t>
            </w:r>
            <w:r w:rsidR="007A4563">
              <w:rPr>
                <w:rFonts w:cs="Arial"/>
                <w:sz w:val="20"/>
              </w:rPr>
              <w:t>59,410</w:t>
            </w:r>
            <w:r w:rsidR="00314E7E">
              <w:rPr>
                <w:rFonts w:cs="Arial"/>
                <w:sz w:val="20"/>
              </w:rPr>
              <w:t>-</w:t>
            </w:r>
            <w:r w:rsidR="007A4563">
              <w:rPr>
                <w:rFonts w:cs="Arial"/>
                <w:sz w:val="20"/>
              </w:rPr>
              <w:t>123,741</w:t>
            </w:r>
            <w:r w:rsidR="00314E7E">
              <w:rPr>
                <w:rFonts w:cs="Arial"/>
                <w:sz w:val="20"/>
              </w:rPr>
              <w:t>)</w:t>
            </w:r>
          </w:p>
        </w:tc>
      </w:tr>
      <w:tr w:rsidR="004E2C18" w14:paraId="66F479F7" w14:textId="77777777" w:rsidTr="0048171D">
        <w:trPr>
          <w:jc w:val="center"/>
        </w:trPr>
        <w:tc>
          <w:tcPr>
            <w:tcW w:w="1545" w:type="dxa"/>
            <w:tcBorders>
              <w:top w:val="nil"/>
              <w:bottom w:val="nil"/>
            </w:tcBorders>
            <w:shd w:val="clear" w:color="auto" w:fill="auto"/>
          </w:tcPr>
          <w:p w14:paraId="52DE4EAC" w14:textId="322EBF70" w:rsidR="004E2C18" w:rsidRDefault="004E2C18" w:rsidP="00314E7E">
            <w:pPr>
              <w:spacing w:line="276" w:lineRule="auto"/>
              <w:jc w:val="center"/>
              <w:rPr>
                <w:rFonts w:cs="Arial"/>
                <w:sz w:val="20"/>
              </w:rPr>
            </w:pPr>
            <w:r>
              <w:rPr>
                <w:rFonts w:cs="Arial"/>
                <w:sz w:val="20"/>
              </w:rPr>
              <w:t>41,000</w:t>
            </w:r>
          </w:p>
        </w:tc>
        <w:tc>
          <w:tcPr>
            <w:tcW w:w="2257" w:type="dxa"/>
            <w:tcBorders>
              <w:top w:val="nil"/>
              <w:bottom w:val="nil"/>
            </w:tcBorders>
            <w:shd w:val="clear" w:color="auto" w:fill="auto"/>
            <w:vAlign w:val="bottom"/>
          </w:tcPr>
          <w:p w14:paraId="357D0A8E" w14:textId="23516BEA" w:rsidR="004E2C18" w:rsidRDefault="004E2C18" w:rsidP="00314E7E">
            <w:pPr>
              <w:spacing w:line="276" w:lineRule="auto"/>
              <w:jc w:val="center"/>
              <w:rPr>
                <w:rFonts w:cs="Arial"/>
                <w:sz w:val="20"/>
              </w:rPr>
            </w:pPr>
            <w:r>
              <w:rPr>
                <w:rFonts w:cs="Arial"/>
                <w:sz w:val="20"/>
              </w:rPr>
              <w:t>0.4</w:t>
            </w:r>
          </w:p>
        </w:tc>
        <w:tc>
          <w:tcPr>
            <w:tcW w:w="1688" w:type="dxa"/>
            <w:tcBorders>
              <w:top w:val="nil"/>
              <w:bottom w:val="nil"/>
            </w:tcBorders>
            <w:vAlign w:val="bottom"/>
          </w:tcPr>
          <w:p w14:paraId="190ABCE9" w14:textId="2086AEA6" w:rsidR="004E2C18" w:rsidRDefault="004E2C18"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4BFDE985" w14:textId="2F469263" w:rsidR="004E2C18" w:rsidRDefault="004E2C18" w:rsidP="0039404A">
            <w:pPr>
              <w:spacing w:line="276" w:lineRule="auto"/>
              <w:jc w:val="center"/>
              <w:rPr>
                <w:rFonts w:cs="Arial"/>
                <w:sz w:val="20"/>
              </w:rPr>
            </w:pPr>
            <w:r>
              <w:rPr>
                <w:rFonts w:cs="Arial"/>
                <w:sz w:val="20"/>
              </w:rPr>
              <w:t>90</w:t>
            </w:r>
            <w:r w:rsidR="00200CE8">
              <w:rPr>
                <w:rFonts w:cs="Arial"/>
                <w:sz w:val="20"/>
              </w:rPr>
              <w:t>,510 (58,410-122,741)</w:t>
            </w:r>
          </w:p>
        </w:tc>
      </w:tr>
      <w:tr w:rsidR="00314E7E" w14:paraId="429705BC" w14:textId="77777777" w:rsidTr="0048171D">
        <w:trPr>
          <w:jc w:val="center"/>
        </w:trPr>
        <w:tc>
          <w:tcPr>
            <w:tcW w:w="1545" w:type="dxa"/>
            <w:tcBorders>
              <w:top w:val="nil"/>
              <w:bottom w:val="nil"/>
            </w:tcBorders>
            <w:shd w:val="clear" w:color="auto" w:fill="auto"/>
          </w:tcPr>
          <w:p w14:paraId="5D9D9A50" w14:textId="1B34A37A" w:rsidR="00314E7E" w:rsidRDefault="004E2C18" w:rsidP="00CC3B16">
            <w:pPr>
              <w:spacing w:line="276" w:lineRule="auto"/>
              <w:jc w:val="center"/>
              <w:rPr>
                <w:rFonts w:cs="Arial"/>
                <w:sz w:val="20"/>
              </w:rPr>
            </w:pPr>
            <w:r>
              <w:rPr>
                <w:rFonts w:cs="Arial"/>
                <w:sz w:val="20"/>
              </w:rPr>
              <w:t>41,730</w:t>
            </w:r>
          </w:p>
        </w:tc>
        <w:tc>
          <w:tcPr>
            <w:tcW w:w="2257" w:type="dxa"/>
            <w:tcBorders>
              <w:top w:val="nil"/>
              <w:bottom w:val="nil"/>
            </w:tcBorders>
            <w:shd w:val="clear" w:color="auto" w:fill="auto"/>
            <w:vAlign w:val="bottom"/>
          </w:tcPr>
          <w:p w14:paraId="0235D438" w14:textId="77777777" w:rsidR="00314E7E" w:rsidRDefault="00314E7E" w:rsidP="00314E7E">
            <w:pPr>
              <w:spacing w:line="276" w:lineRule="auto"/>
              <w:jc w:val="center"/>
              <w:rPr>
                <w:rFonts w:cs="Arial"/>
                <w:sz w:val="20"/>
              </w:rPr>
            </w:pPr>
            <w:r>
              <w:rPr>
                <w:rFonts w:cs="Arial"/>
                <w:sz w:val="20"/>
              </w:rPr>
              <w:t>0.5</w:t>
            </w:r>
          </w:p>
        </w:tc>
        <w:tc>
          <w:tcPr>
            <w:tcW w:w="1688" w:type="dxa"/>
            <w:tcBorders>
              <w:top w:val="nil"/>
              <w:bottom w:val="nil"/>
            </w:tcBorders>
            <w:vAlign w:val="bottom"/>
          </w:tcPr>
          <w:p w14:paraId="661B240F" w14:textId="77777777" w:rsidR="00314E7E" w:rsidRDefault="00314E7E" w:rsidP="00314E7E">
            <w:pPr>
              <w:spacing w:line="276" w:lineRule="auto"/>
              <w:jc w:val="center"/>
              <w:rPr>
                <w:rFonts w:cs="Arial"/>
                <w:sz w:val="20"/>
              </w:rPr>
            </w:pPr>
            <w:r>
              <w:rPr>
                <w:rFonts w:cs="Arial"/>
                <w:sz w:val="20"/>
              </w:rPr>
              <w:t>1</w:t>
            </w:r>
          </w:p>
        </w:tc>
        <w:tc>
          <w:tcPr>
            <w:tcW w:w="2894" w:type="dxa"/>
            <w:tcBorders>
              <w:top w:val="nil"/>
              <w:bottom w:val="nil"/>
            </w:tcBorders>
            <w:shd w:val="clear" w:color="auto" w:fill="auto"/>
            <w:vAlign w:val="bottom"/>
          </w:tcPr>
          <w:p w14:paraId="3A434ABD" w14:textId="2E41D496" w:rsidR="00314E7E" w:rsidRDefault="004E2C18" w:rsidP="004E2C18">
            <w:pPr>
              <w:spacing w:line="276" w:lineRule="auto"/>
              <w:jc w:val="center"/>
              <w:rPr>
                <w:rFonts w:cs="Arial"/>
                <w:sz w:val="20"/>
              </w:rPr>
            </w:pPr>
            <w:r>
              <w:rPr>
                <w:rFonts w:cs="Arial"/>
                <w:sz w:val="20"/>
              </w:rPr>
              <w:t>89,779</w:t>
            </w:r>
            <w:r w:rsidR="00314E7E">
              <w:rPr>
                <w:rFonts w:cs="Arial"/>
                <w:sz w:val="20"/>
              </w:rPr>
              <w:t xml:space="preserve"> (</w:t>
            </w:r>
            <w:r>
              <w:rPr>
                <w:rFonts w:cs="Arial"/>
                <w:sz w:val="20"/>
              </w:rPr>
              <w:t>57,680</w:t>
            </w:r>
            <w:r w:rsidR="00314E7E">
              <w:rPr>
                <w:rFonts w:cs="Arial"/>
                <w:sz w:val="20"/>
              </w:rPr>
              <w:t>-</w:t>
            </w:r>
            <w:r>
              <w:rPr>
                <w:rFonts w:cs="Arial"/>
                <w:sz w:val="20"/>
              </w:rPr>
              <w:t>122,010</w:t>
            </w:r>
            <w:r w:rsidR="00314E7E">
              <w:rPr>
                <w:rFonts w:cs="Arial"/>
                <w:sz w:val="20"/>
              </w:rPr>
              <w:t>)</w:t>
            </w:r>
          </w:p>
        </w:tc>
      </w:tr>
      <w:tr w:rsidR="00314E7E" w14:paraId="361DCD74" w14:textId="77777777" w:rsidTr="0048171D">
        <w:trPr>
          <w:jc w:val="center"/>
        </w:trPr>
        <w:tc>
          <w:tcPr>
            <w:tcW w:w="1545" w:type="dxa"/>
            <w:tcBorders>
              <w:top w:val="nil"/>
              <w:bottom w:val="single" w:sz="4" w:space="0" w:color="auto"/>
            </w:tcBorders>
            <w:shd w:val="clear" w:color="auto" w:fill="auto"/>
          </w:tcPr>
          <w:p w14:paraId="36C3C54E" w14:textId="3BC9C590" w:rsidR="00314E7E" w:rsidRDefault="004E2C18" w:rsidP="00314E7E">
            <w:pPr>
              <w:spacing w:line="276" w:lineRule="auto"/>
              <w:jc w:val="center"/>
              <w:rPr>
                <w:rFonts w:cs="Arial"/>
                <w:sz w:val="20"/>
              </w:rPr>
            </w:pPr>
            <w:r>
              <w:rPr>
                <w:rFonts w:cs="Arial"/>
                <w:sz w:val="20"/>
              </w:rPr>
              <w:t>90,230</w:t>
            </w:r>
          </w:p>
        </w:tc>
        <w:tc>
          <w:tcPr>
            <w:tcW w:w="2257" w:type="dxa"/>
            <w:tcBorders>
              <w:top w:val="nil"/>
              <w:bottom w:val="single" w:sz="4" w:space="0" w:color="auto"/>
            </w:tcBorders>
            <w:shd w:val="clear" w:color="auto" w:fill="auto"/>
            <w:vAlign w:val="bottom"/>
          </w:tcPr>
          <w:p w14:paraId="0F750A2B" w14:textId="77777777" w:rsidR="00314E7E" w:rsidRDefault="00314E7E" w:rsidP="00314E7E">
            <w:pPr>
              <w:spacing w:line="276" w:lineRule="auto"/>
              <w:jc w:val="center"/>
              <w:rPr>
                <w:rFonts w:cs="Arial"/>
                <w:sz w:val="20"/>
              </w:rPr>
            </w:pPr>
            <w:r>
              <w:rPr>
                <w:rFonts w:cs="Arial"/>
                <w:sz w:val="20"/>
              </w:rPr>
              <w:t>1</w:t>
            </w:r>
          </w:p>
        </w:tc>
        <w:tc>
          <w:tcPr>
            <w:tcW w:w="1688" w:type="dxa"/>
            <w:tcBorders>
              <w:top w:val="nil"/>
              <w:bottom w:val="single" w:sz="4" w:space="0" w:color="auto"/>
            </w:tcBorders>
            <w:vAlign w:val="bottom"/>
          </w:tcPr>
          <w:p w14:paraId="1813DC61" w14:textId="77777777" w:rsidR="00314E7E" w:rsidRDefault="00314E7E" w:rsidP="00314E7E">
            <w:pPr>
              <w:spacing w:line="276" w:lineRule="auto"/>
              <w:jc w:val="center"/>
              <w:rPr>
                <w:rFonts w:cs="Arial"/>
                <w:sz w:val="20"/>
              </w:rPr>
            </w:pPr>
            <w:r>
              <w:rPr>
                <w:rFonts w:cs="Arial"/>
                <w:sz w:val="20"/>
              </w:rPr>
              <w:t>0.5</w:t>
            </w:r>
          </w:p>
        </w:tc>
        <w:tc>
          <w:tcPr>
            <w:tcW w:w="2894" w:type="dxa"/>
            <w:tcBorders>
              <w:top w:val="nil"/>
              <w:bottom w:val="single" w:sz="4" w:space="0" w:color="auto"/>
            </w:tcBorders>
            <w:shd w:val="clear" w:color="auto" w:fill="auto"/>
            <w:vAlign w:val="bottom"/>
          </w:tcPr>
          <w:p w14:paraId="4CFA3706" w14:textId="3C46DF19" w:rsidR="00314E7E" w:rsidRDefault="004E2C18" w:rsidP="004E2C18">
            <w:pPr>
              <w:spacing w:line="276" w:lineRule="auto"/>
              <w:jc w:val="center"/>
              <w:rPr>
                <w:rFonts w:cs="Arial"/>
                <w:sz w:val="20"/>
              </w:rPr>
            </w:pPr>
            <w:r>
              <w:rPr>
                <w:rFonts w:cs="Arial"/>
                <w:sz w:val="20"/>
              </w:rPr>
              <w:t>41,277</w:t>
            </w:r>
            <w:r w:rsidR="00314E7E">
              <w:rPr>
                <w:rFonts w:cs="Arial"/>
                <w:sz w:val="20"/>
              </w:rPr>
              <w:t xml:space="preserve"> (</w:t>
            </w:r>
            <w:r>
              <w:rPr>
                <w:rFonts w:cs="Arial"/>
                <w:sz w:val="20"/>
              </w:rPr>
              <w:t>9,117</w:t>
            </w:r>
            <w:r w:rsidR="00314E7E">
              <w:rPr>
                <w:rFonts w:cs="Arial"/>
                <w:sz w:val="20"/>
              </w:rPr>
              <w:t>-</w:t>
            </w:r>
            <w:r>
              <w:rPr>
                <w:rFonts w:cs="Arial"/>
                <w:sz w:val="20"/>
              </w:rPr>
              <w:t>73,508</w:t>
            </w:r>
            <w:r w:rsidR="00314E7E">
              <w:rPr>
                <w:rFonts w:cs="Arial"/>
                <w:sz w:val="20"/>
              </w:rPr>
              <w:t>)</w:t>
            </w:r>
          </w:p>
        </w:tc>
      </w:tr>
    </w:tbl>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7C299C">
      <w:pPr>
        <w:pStyle w:val="Heading2"/>
      </w:pPr>
      <w:bookmarkStart w:id="203" w:name="_Toc271636068"/>
      <w:bookmarkStart w:id="204" w:name="_Toc395535018"/>
      <w:bookmarkStart w:id="205" w:name="_Toc31030773"/>
      <w:r>
        <w:lastRenderedPageBreak/>
        <w:t>FIGURES</w:t>
      </w:r>
      <w:bookmarkEnd w:id="203"/>
      <w:bookmarkEnd w:id="204"/>
      <w:bookmarkEnd w:id="205"/>
    </w:p>
    <w:p w14:paraId="63025EA8" w14:textId="77777777" w:rsidR="008031FE" w:rsidRDefault="00381066" w:rsidP="008031FE">
      <w:pPr>
        <w:rPr>
          <w:noProof/>
        </w:rPr>
      </w:pPr>
      <w:r>
        <w:rPr>
          <w:noProof/>
          <w:sz w:val="18"/>
          <w:szCs w:val="18"/>
          <w:lang w:val="fr-CA" w:eastAsia="fr-CA"/>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Figure 1. Map of the southern Gulf of St. Lawrence showing the snow crab (</w:t>
      </w:r>
      <w:proofErr w:type="spellStart"/>
      <w:r w:rsidRPr="008031FE">
        <w:rPr>
          <w:i/>
          <w:sz w:val="20"/>
        </w:rPr>
        <w:t>Chionoecetes</w:t>
      </w:r>
      <w:proofErr w:type="spellEnd"/>
      <w:r w:rsidRPr="008031FE">
        <w:rPr>
          <w:i/>
          <w:sz w:val="20"/>
        </w:rPr>
        <w:t xml:space="preserve"> </w:t>
      </w:r>
      <w:proofErr w:type="spellStart"/>
      <w:r w:rsidRPr="008031FE">
        <w:rPr>
          <w:i/>
          <w:sz w:val="20"/>
        </w:rPr>
        <w:t>opilio</w:t>
      </w:r>
      <w:proofErr w:type="spellEnd"/>
      <w:r w:rsidRPr="008031FE">
        <w:rPr>
          <w:i/>
          <w:sz w:val="20"/>
        </w:rPr>
        <w:t>) fishing areas fishing grounds, and management buffer zones (labels B and C, shaded</w:t>
      </w:r>
      <w:r w:rsidR="008031FE" w:rsidRPr="008031FE">
        <w:rPr>
          <w:i/>
          <w:sz w:val="20"/>
        </w:rPr>
        <w:t xml:space="preserve"> </w:t>
      </w:r>
      <w:r w:rsidRPr="008031FE">
        <w:rPr>
          <w:i/>
          <w:sz w:val="20"/>
        </w:rPr>
        <w:t>areas).</w:t>
      </w:r>
      <w:r w:rsidR="008031FE" w:rsidRPr="008031FE">
        <w:rPr>
          <w:noProof/>
        </w:rPr>
        <w:t xml:space="preserve"> </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lang w:val="fr-CA" w:eastAsia="fr-CA"/>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7AF72255" w:rsidR="008031FE" w:rsidRDefault="008031FE" w:rsidP="008031FE">
      <w:pPr>
        <w:pStyle w:val="Caption-Figure"/>
      </w:pPr>
      <w:r>
        <w:t>Figure 2. Locations of the 2020 snow crab (</w:t>
      </w:r>
      <w:proofErr w:type="spellStart"/>
      <w:r>
        <w:t>Chionoecetes</w:t>
      </w:r>
      <w:proofErr w:type="spellEnd"/>
      <w:r>
        <w:t xml:space="preserve"> </w:t>
      </w:r>
      <w:proofErr w:type="spellStart"/>
      <w:r>
        <w:t>opilio</w:t>
      </w:r>
      <w:proofErr w:type="spellEnd"/>
      <w:r>
        <w:t>) trawl survey stations within the estimation polygon of 57,842.8 km</w:t>
      </w:r>
      <w:r>
        <w:rPr>
          <w:vertAlign w:val="superscript"/>
        </w:rPr>
        <w:t>2</w:t>
      </w:r>
      <w:r>
        <w:t xml:space="preserve"> in the southern Gulf of St. Lawrence. The blue points are successful tows, red points are successful repeat tows and yellow points are abandoned tows.</w:t>
      </w:r>
    </w:p>
    <w:p w14:paraId="250A7FD0" w14:textId="77777777" w:rsidR="008031FE" w:rsidRDefault="008031FE" w:rsidP="008031FE">
      <w:pPr>
        <w:jc w:val="center"/>
        <w:rPr>
          <w:noProof/>
        </w:rPr>
      </w:pPr>
    </w:p>
    <w:p w14:paraId="74E3CAD7" w14:textId="77777777" w:rsidR="006423FF" w:rsidRDefault="006423FF" w:rsidP="006423FF">
      <w:pPr>
        <w:pStyle w:val="Caption-Figure"/>
      </w:pPr>
    </w:p>
    <w:p w14:paraId="0B89EB9D" w14:textId="77777777" w:rsidR="006423FF" w:rsidRDefault="006423FF" w:rsidP="006423FF">
      <w:pPr>
        <w:pStyle w:val="Caption-Figure"/>
      </w:pPr>
    </w:p>
    <w:p w14:paraId="040DBF9F" w14:textId="77777777" w:rsidR="006423FF" w:rsidRDefault="006423FF" w:rsidP="006423FF">
      <w:pPr>
        <w:pStyle w:val="Caption-Figure"/>
      </w:pPr>
    </w:p>
    <w:p w14:paraId="33D50720" w14:textId="77777777" w:rsidR="006423FF" w:rsidRDefault="006423FF" w:rsidP="006423FF">
      <w:pPr>
        <w:pStyle w:val="Caption-Figure"/>
      </w:pPr>
    </w:p>
    <w:p w14:paraId="79C1684D" w14:textId="77777777" w:rsidR="006423FF" w:rsidRDefault="006423FF" w:rsidP="006423FF">
      <w:pPr>
        <w:pStyle w:val="Caption-Figure"/>
      </w:pPr>
    </w:p>
    <w:p w14:paraId="40C5B77C" w14:textId="0473A27C" w:rsidR="006423FF" w:rsidRDefault="006423FF" w:rsidP="006423FF">
      <w:pPr>
        <w:pStyle w:val="Caption-Figure"/>
      </w:pPr>
    </w:p>
    <w:p w14:paraId="412C1609" w14:textId="77777777" w:rsidR="006423FF" w:rsidRDefault="006423FF" w:rsidP="006423FF">
      <w:pPr>
        <w:pStyle w:val="Caption-Figure"/>
      </w:pPr>
    </w:p>
    <w:p w14:paraId="41C20C10" w14:textId="257938C3" w:rsidR="006423FF" w:rsidRDefault="006423FF" w:rsidP="006423FF">
      <w:pPr>
        <w:pStyle w:val="Caption-Figure"/>
      </w:pPr>
    </w:p>
    <w:p w14:paraId="080F26DB" w14:textId="0799068F" w:rsidR="006423FF" w:rsidRDefault="006423FF" w:rsidP="006423FF">
      <w:pPr>
        <w:pStyle w:val="Caption-Figure"/>
      </w:pPr>
      <w:r>
        <w:rPr>
          <w:noProof/>
          <w:lang w:val="fr-CA" w:eastAsia="fr-CA"/>
        </w:rPr>
        <w:lastRenderedPageBreak/>
        <w:drawing>
          <wp:inline distT="0" distB="0" distL="0" distR="0" wp14:anchorId="149D5905" wp14:editId="736CC9B7">
            <wp:extent cx="5810250" cy="5279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0250" cy="5279390"/>
                    </a:xfrm>
                    <a:prstGeom prst="rect">
                      <a:avLst/>
                    </a:prstGeom>
                    <a:noFill/>
                  </pic:spPr>
                </pic:pic>
              </a:graphicData>
            </a:graphic>
          </wp:inline>
        </w:drawing>
      </w:r>
    </w:p>
    <w:p w14:paraId="2A979E26" w14:textId="49D9511F" w:rsidR="006423FF" w:rsidRDefault="006423FF" w:rsidP="006423FF">
      <w:pPr>
        <w:pStyle w:val="Caption-Figure"/>
      </w:pPr>
      <w:r>
        <w:t>Figure 3. Trawl depth profile of a typical snow crab survey tow, showing the four phases of trawling.</w:t>
      </w:r>
    </w:p>
    <w:p w14:paraId="30248282" w14:textId="77777777" w:rsidR="00BA5A72" w:rsidRDefault="00BA5A72" w:rsidP="008031FE">
      <w:pPr>
        <w:jc w:val="center"/>
      </w:pPr>
      <w:r>
        <w:rPr>
          <w:noProof/>
          <w:lang w:val="fr-CA" w:eastAsia="fr-CA"/>
        </w:rPr>
        <w:lastRenderedPageBreak/>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129AF915" w:rsidR="00BA5A72" w:rsidRDefault="00BA5A72" w:rsidP="00BA5A72">
      <w:pPr>
        <w:pStyle w:val="Caption-Figure"/>
      </w:pPr>
      <w:r>
        <w:t>Figure 4. The estimation polygon of 57,842.8 km</w:t>
      </w:r>
      <w:r>
        <w:rPr>
          <w:vertAlign w:val="superscript"/>
        </w:rPr>
        <w:t>2</w:t>
      </w:r>
      <w:r>
        <w:t xml:space="preserve"> used for the 2020 snow crab (</w:t>
      </w:r>
      <w:proofErr w:type="spellStart"/>
      <w:r>
        <w:t>Chionoecetes</w:t>
      </w:r>
      <w:proofErr w:type="spellEnd"/>
      <w:r>
        <w:t xml:space="preserve"> </w:t>
      </w:r>
      <w:proofErr w:type="spellStart"/>
      <w:r>
        <w:t>opilio</w:t>
      </w:r>
      <w:proofErr w:type="spellEnd"/>
      <w:r>
        <w:t>) stock assessment in the southern Gulf of St. Lawrence (all coloured areas) and corresponding estimation polygons for the four crab fishing areas (12, 12E, 12F and 19). The unassigned zone north of areas 12E and 12F (label A) and buffer zones (labels B and C) are also shown.</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lang w:val="fr-CA" w:eastAsia="fr-CA"/>
        </w:rPr>
        <w:lastRenderedPageBreak/>
        <w:drawing>
          <wp:inline distT="0" distB="0" distL="0" distR="0" wp14:anchorId="4B169935" wp14:editId="347EEF08">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35BFE8E0" w14:textId="0ED23DFD" w:rsidR="004626AA" w:rsidRDefault="00BA5A72" w:rsidP="004626AA">
      <w:pPr>
        <w:pStyle w:val="Caption-Figure"/>
      </w:pPr>
      <w:r>
        <w:t>Figure 5</w:t>
      </w:r>
      <w:r w:rsidR="004626AA">
        <w:t xml:space="preserve">. </w:t>
      </w:r>
      <w:r w:rsidR="004626AA" w:rsidRPr="004626AA">
        <w:rPr>
          <w:lang w:val="en-US"/>
        </w:rPr>
        <w:t xml:space="preserve">Landings (t) by fishing area and overall in the southern Gulf of Saint Lawrence snow crab fishery, </w:t>
      </w:r>
      <w:r w:rsidR="004626AA">
        <w:rPr>
          <w:lang w:val="en-US"/>
        </w:rPr>
        <w:t>1969 to 2020</w:t>
      </w:r>
      <w:r w:rsidR="004626AA" w:rsidRPr="004626AA">
        <w:rPr>
          <w:lang w:val="en-US"/>
        </w:rPr>
        <w:t>.</w:t>
      </w:r>
    </w:p>
    <w:p w14:paraId="27D86C6A" w14:textId="77777777" w:rsidR="004626AA" w:rsidRDefault="004626AA" w:rsidP="00381066">
      <w:pPr>
        <w:jc w:val="center"/>
        <w:rPr>
          <w:lang w:val="en-CA"/>
        </w:rPr>
      </w:pPr>
    </w:p>
    <w:p w14:paraId="71E99913" w14:textId="77777777" w:rsidR="004626AA" w:rsidRDefault="004626AA" w:rsidP="00381066">
      <w:pPr>
        <w:jc w:val="center"/>
        <w:rPr>
          <w:lang w:val="en-CA"/>
        </w:rPr>
      </w:pPr>
    </w:p>
    <w:p w14:paraId="12F8746E" w14:textId="56A1297D" w:rsidR="00345DA4" w:rsidRPr="00345DA4" w:rsidRDefault="0051425C" w:rsidP="00345DA4">
      <w:pPr>
        <w:jc w:val="center"/>
      </w:pPr>
      <w:r w:rsidRPr="0051425C">
        <w:rPr>
          <w:noProof/>
          <w:lang w:val="fr-CA" w:eastAsia="fr-CA"/>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F4AA8C3" w:rsidR="00345DA4" w:rsidRPr="00345DA4" w:rsidRDefault="00BA5A72" w:rsidP="00345DA4">
      <w:pPr>
        <w:rPr>
          <w:i/>
          <w:sz w:val="20"/>
          <w:lang w:val="en-CA"/>
        </w:rPr>
      </w:pPr>
      <w:r>
        <w:rPr>
          <w:i/>
          <w:sz w:val="20"/>
        </w:rPr>
        <w:t>Figure 6</w:t>
      </w:r>
      <w:r w:rsidR="00345DA4" w:rsidRPr="00345DA4">
        <w:rPr>
          <w:i/>
          <w:sz w:val="20"/>
        </w:rPr>
        <w:t>. Geographic distribution of fishing effort (trap hauls) by snow crab fishery management area during the 2020 fishing season.</w:t>
      </w:r>
    </w:p>
    <w:p w14:paraId="2854A244" w14:textId="1609D2AA" w:rsidR="00345DA4" w:rsidRPr="00345DA4" w:rsidRDefault="00345DA4" w:rsidP="00345DA4">
      <w:pPr>
        <w:jc w:val="center"/>
      </w:pPr>
      <w:r w:rsidRPr="00345DA4">
        <w:br w:type="page"/>
      </w:r>
      <w:r w:rsidR="0051425C" w:rsidRPr="0051425C">
        <w:rPr>
          <w:noProof/>
          <w:lang w:val="fr-CA" w:eastAsia="fr-CA"/>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1368CF42" w:rsidR="00345DA4" w:rsidRPr="00345DA4" w:rsidRDefault="00BA5A72" w:rsidP="00345DA4">
      <w:pPr>
        <w:rPr>
          <w:i/>
          <w:sz w:val="20"/>
          <w:lang w:val="en-CA"/>
        </w:rPr>
      </w:pPr>
      <w:r>
        <w:rPr>
          <w:i/>
          <w:sz w:val="20"/>
          <w:lang w:val="en-CA"/>
        </w:rPr>
        <w:t>Figure 7</w:t>
      </w:r>
      <w:r w:rsidR="00345DA4" w:rsidRPr="00345DA4">
        <w:rPr>
          <w:i/>
          <w:sz w:val="20"/>
          <w:lang w:val="en-CA"/>
        </w:rPr>
        <w:t>. Geographic distribution of landings (kg) in snow crab fishing management areas during the 2020 fishing season.</w:t>
      </w:r>
    </w:p>
    <w:p w14:paraId="608B2B5E" w14:textId="7C216FF3" w:rsidR="00345DA4" w:rsidRPr="00345DA4" w:rsidRDefault="00345DA4" w:rsidP="00345DA4">
      <w:pPr>
        <w:jc w:val="center"/>
        <w:rPr>
          <w:lang w:val="en-CA"/>
        </w:rPr>
      </w:pPr>
      <w:r w:rsidRPr="00345DA4">
        <w:br w:type="page"/>
      </w:r>
      <w:r w:rsidR="003E6EAC" w:rsidRPr="003E6EAC">
        <w:rPr>
          <w:noProof/>
          <w:lang w:val="fr-CA" w:eastAsia="fr-CA"/>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1887EBB7" w:rsidR="00345DA4" w:rsidRPr="00345DA4" w:rsidRDefault="00BA5A72" w:rsidP="00345DA4">
      <w:pPr>
        <w:rPr>
          <w:i/>
          <w:sz w:val="20"/>
          <w:lang w:val="en-CA"/>
        </w:rPr>
      </w:pPr>
      <w:r>
        <w:rPr>
          <w:i/>
          <w:sz w:val="20"/>
          <w:lang w:val="en-CA"/>
        </w:rPr>
        <w:t>Figure 8</w:t>
      </w:r>
      <w:r w:rsidR="00345DA4" w:rsidRPr="00345DA4">
        <w:rPr>
          <w:i/>
          <w:sz w:val="20"/>
          <w:lang w:val="en-CA"/>
        </w:rPr>
        <w:t xml:space="preserve">. Geographic distribution of mean catch-per-unit-of-effort (CPUE; kg / </w:t>
      </w:r>
      <w:proofErr w:type="spellStart"/>
      <w:r w:rsidR="00345DA4" w:rsidRPr="00345DA4">
        <w:rPr>
          <w:i/>
          <w:sz w:val="20"/>
          <w:lang w:val="en-CA"/>
        </w:rPr>
        <w:t>th</w:t>
      </w:r>
      <w:proofErr w:type="spellEnd"/>
      <w:r w:rsidR="00345DA4" w:rsidRPr="00345DA4">
        <w:rPr>
          <w:i/>
          <w:sz w:val="20"/>
          <w:lang w:val="en-CA"/>
        </w:rPr>
        <w:t>), in the snow crab fishery management areas during the 2020 fishing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3A5387">
      <w:pPr>
        <w:pStyle w:val="Caption-Figure"/>
      </w:pPr>
    </w:p>
    <w:p w14:paraId="54A18BAE" w14:textId="20D20090" w:rsidR="00FD69ED" w:rsidRDefault="00FD69ED" w:rsidP="003A5387">
      <w:pPr>
        <w:pStyle w:val="Caption-Figure"/>
      </w:pPr>
    </w:p>
    <w:p w14:paraId="547867C7" w14:textId="77777777" w:rsidR="00FD69ED" w:rsidRDefault="00FD69ED" w:rsidP="003A5387">
      <w:pPr>
        <w:pStyle w:val="Caption-Figure"/>
      </w:pPr>
    </w:p>
    <w:p w14:paraId="2A3227C5" w14:textId="3F53FF2F" w:rsidR="00FD69ED" w:rsidRDefault="00FD69ED" w:rsidP="003A5387">
      <w:pPr>
        <w:pStyle w:val="Caption-Figure"/>
      </w:pPr>
    </w:p>
    <w:p w14:paraId="612C6850" w14:textId="77777777" w:rsidR="00FD69ED" w:rsidRDefault="00FD69ED" w:rsidP="003A5387">
      <w:pPr>
        <w:pStyle w:val="Caption-Figure"/>
      </w:pPr>
    </w:p>
    <w:p w14:paraId="7FAAA44B" w14:textId="77777777" w:rsidR="00FD69ED" w:rsidRDefault="00FD69ED" w:rsidP="003A5387">
      <w:pPr>
        <w:pStyle w:val="Caption-Figure"/>
      </w:pPr>
    </w:p>
    <w:p w14:paraId="32B860A3" w14:textId="70DBA934" w:rsidR="00FD69ED" w:rsidRDefault="00FD69ED" w:rsidP="003A5387">
      <w:pPr>
        <w:pStyle w:val="Caption-Figure"/>
      </w:pPr>
    </w:p>
    <w:p w14:paraId="11B2F6AB" w14:textId="77777777" w:rsidR="00F3007F" w:rsidRDefault="00F3007F" w:rsidP="003A5387">
      <w:pPr>
        <w:pStyle w:val="Caption-Figure"/>
      </w:pPr>
    </w:p>
    <w:p w14:paraId="5FA6F79B" w14:textId="4EEBD5B5" w:rsidR="00381066" w:rsidRDefault="00381066" w:rsidP="003A5387">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F3007F">
      <w:pPr>
        <w:pStyle w:val="Caption-Figure"/>
        <w:jc w:val="center"/>
      </w:pPr>
      <w:r w:rsidRPr="00B04734">
        <w:rPr>
          <w:noProof/>
          <w:lang w:val="fr-CA" w:eastAsia="fr-CA"/>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254C09EB" w:rsidR="00F3007F" w:rsidRDefault="000A1D1F" w:rsidP="00F3007F">
      <w:pPr>
        <w:pStyle w:val="Caption-Figure"/>
      </w:pPr>
      <w:r>
        <w:t>Figure 9</w:t>
      </w:r>
      <w:r w:rsidR="00F3007F">
        <w:t>. Survey vessel tracks during the active trawling phase (grey lines) and during the passive phase (red lines). Tracks are shifted relative to the vessel position at the tilt touchdown time (center point).</w:t>
      </w:r>
    </w:p>
    <w:p w14:paraId="65E8EC0F" w14:textId="77777777" w:rsidR="00381066" w:rsidRDefault="00381066" w:rsidP="003A5387">
      <w:pPr>
        <w:pStyle w:val="Caption-Figure"/>
        <w:sectPr w:rsidR="0038106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lang w:val="fr-CA" w:eastAsia="fr-CA"/>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4D3E0ABA" w:rsidR="00381066" w:rsidRDefault="000A1D1F" w:rsidP="003A5387">
      <w:pPr>
        <w:pStyle w:val="Caption-Figure"/>
      </w:pPr>
      <w:r>
        <w:t>Figure 10</w:t>
      </w:r>
      <w:r w:rsidR="00381066">
        <w:t xml:space="preserve">. Three-year moving average </w:t>
      </w:r>
      <w:proofErr w:type="spellStart"/>
      <w:r w:rsidR="00381066">
        <w:t>variogram</w:t>
      </w:r>
      <w:proofErr w:type="spellEnd"/>
      <w:r w:rsidR="00381066">
        <w:t xml:space="preserve"> models for commercial-sized adult male snow crab (</w:t>
      </w:r>
      <w:proofErr w:type="spellStart"/>
      <w:r w:rsidR="00381066">
        <w:t>Chionoecetes</w:t>
      </w:r>
      <w:proofErr w:type="spellEnd"/>
      <w:r w:rsidR="00381066">
        <w:t xml:space="preserve"> </w:t>
      </w:r>
      <w:proofErr w:type="spellStart"/>
      <w:r w:rsidR="00381066">
        <w:t>opilio</w:t>
      </w:r>
      <w:proofErr w:type="spellEnd"/>
      <w:r w:rsidR="00381066">
        <w:t>) in the sou</w:t>
      </w:r>
      <w:r w:rsidR="000609D9">
        <w:t>thern Gu</w:t>
      </w:r>
      <w:r w:rsidR="00750621">
        <w:t>lf of St. Lawrence, 2013 to 2020</w:t>
      </w:r>
      <w:r w:rsidR="00381066">
        <w:t>. Indicated is the number of paired observations used per distance lag semi-variance calculation. The red dashed lines indicate the range value on the abscise axis and the nugget and sill values on the y axis. The green dashed line indicates the variance on the y axis.</w:t>
      </w:r>
      <w:r w:rsidR="00381066">
        <w:br w:type="page"/>
      </w:r>
    </w:p>
    <w:p w14:paraId="37A9B2D7" w14:textId="203C8194" w:rsidR="00381066" w:rsidRDefault="00124FB5" w:rsidP="00381066">
      <w:pPr>
        <w:pStyle w:val="Tablecaption"/>
        <w:jc w:val="center"/>
        <w:rPr>
          <w:i/>
        </w:rPr>
      </w:pPr>
      <w:r w:rsidRPr="00124FB5">
        <w:rPr>
          <w:i/>
          <w:noProof/>
          <w:lang w:val="fr-CA" w:eastAsia="fr-CA"/>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7B940566" w:rsidR="00381066" w:rsidRDefault="000A1D1F" w:rsidP="003A5387">
      <w:pPr>
        <w:pStyle w:val="Caption-Figure"/>
      </w:pPr>
      <w:r>
        <w:t>Figure11</w:t>
      </w:r>
      <w:r w:rsidR="00381066">
        <w:t>. Density (kg per km²) contours of commercial-sized (≥ 95 mm of carapace width) adult male snow crab (</w:t>
      </w:r>
      <w:proofErr w:type="spellStart"/>
      <w:r w:rsidR="00381066">
        <w:t>Chionoecetes</w:t>
      </w:r>
      <w:proofErr w:type="spellEnd"/>
      <w:r w:rsidR="00381066">
        <w:t xml:space="preserve"> </w:t>
      </w:r>
      <w:proofErr w:type="spellStart"/>
      <w:r w:rsidR="00381066">
        <w:t>opilio</w:t>
      </w:r>
      <w:proofErr w:type="spellEnd"/>
      <w:r w:rsidR="00381066">
        <w:t>) based on trawl survey data in the southern Gu</w:t>
      </w:r>
      <w:r w:rsidR="00194D79">
        <w:t>lf of St. Lawrence, 2010 to 2020</w:t>
      </w:r>
      <w:r w:rsidR="00381066">
        <w:t>.</w:t>
      </w:r>
      <w:r w:rsidR="00381066">
        <w:br w:type="page"/>
      </w:r>
    </w:p>
    <w:p w14:paraId="736CDF39" w14:textId="6F89C422" w:rsidR="00381066" w:rsidRPr="007F705C" w:rsidRDefault="00983CBB" w:rsidP="00381066">
      <w:pPr>
        <w:pStyle w:val="Tablecaption"/>
        <w:jc w:val="center"/>
        <w:rPr>
          <w:i/>
        </w:rPr>
      </w:pPr>
      <w:r>
        <w:rPr>
          <w:i/>
          <w:noProof/>
          <w:lang w:val="fr-CA" w:eastAsia="fr-CA"/>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32BC9268" w14:textId="40FBE179" w:rsidR="00381066" w:rsidRDefault="000A1D1F" w:rsidP="003A5387">
      <w:pPr>
        <w:pStyle w:val="Caption-Figure"/>
      </w:pPr>
      <w:r>
        <w:t>Figure 12</w:t>
      </w:r>
      <w:r w:rsidR="00381066">
        <w:t>. Comparison between the observed (mean with 95% confidence intervals) and forecasted (mean with 95% confidence intervals) recruitment (R-1) of male snow crab (</w:t>
      </w:r>
      <w:proofErr w:type="spellStart"/>
      <w:r w:rsidR="00381066">
        <w:t>Chionoecetes</w:t>
      </w:r>
      <w:proofErr w:type="spellEnd"/>
      <w:r w:rsidR="00381066">
        <w:t xml:space="preserve"> </w:t>
      </w:r>
      <w:proofErr w:type="spellStart"/>
      <w:r w:rsidR="00381066">
        <w:t>opilio</w:t>
      </w:r>
      <w:proofErr w:type="spellEnd"/>
      <w:r w:rsidR="00381066">
        <w:t xml:space="preserve">) based on the Bayesian model on </w:t>
      </w:r>
      <w:proofErr w:type="spellStart"/>
      <w:r w:rsidR="00381066">
        <w:t>prerecruits</w:t>
      </w:r>
      <w:proofErr w:type="spellEnd"/>
      <w:r w:rsidR="00381066">
        <w:t xml:space="preserve"> (Surette and Wade 2006; Wade et al. 2014).</w:t>
      </w:r>
      <w:r w:rsidR="00381066">
        <w:br w:type="page"/>
      </w:r>
    </w:p>
    <w:p w14:paraId="07496DA3" w14:textId="52B34062" w:rsidR="00381066" w:rsidRDefault="00C40C83" w:rsidP="00381066">
      <w:pPr>
        <w:pStyle w:val="Tablecaption"/>
        <w:jc w:val="center"/>
        <w:rPr>
          <w:lang w:val="en-CA"/>
        </w:rPr>
      </w:pPr>
      <w:r>
        <w:rPr>
          <w:noProof/>
          <w:lang w:val="fr-CA" w:eastAsia="fr-CA"/>
        </w:rPr>
        <w:lastRenderedPageBreak/>
        <w:drawing>
          <wp:inline distT="0" distB="0" distL="0" distR="0" wp14:anchorId="30FC893D" wp14:editId="66DD4BD6">
            <wp:extent cx="5840730" cy="42678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0730" cy="4267835"/>
                    </a:xfrm>
                    <a:prstGeom prst="rect">
                      <a:avLst/>
                    </a:prstGeom>
                    <a:noFill/>
                  </pic:spPr>
                </pic:pic>
              </a:graphicData>
            </a:graphic>
          </wp:inline>
        </w:drawing>
      </w:r>
    </w:p>
    <w:p w14:paraId="26FFAF21" w14:textId="165C16B1" w:rsidR="00381066" w:rsidRDefault="000A1D1F" w:rsidP="003A5387">
      <w:pPr>
        <w:pStyle w:val="Caption-Figure"/>
      </w:pPr>
      <w:r>
        <w:t>Figure 13</w:t>
      </w:r>
      <w:r w:rsidR="00381066">
        <w:t xml:space="preserve">. Relationship between the estimated abundance of </w:t>
      </w:r>
      <w:proofErr w:type="spellStart"/>
      <w:r w:rsidR="00381066">
        <w:t>prerecruits</w:t>
      </w:r>
      <w:proofErr w:type="spellEnd"/>
      <w:r w:rsidR="00381066">
        <w:t xml:space="preserve"> R-2 in year t</w:t>
      </w:r>
      <w:r w:rsidR="007C005A">
        <w:t xml:space="preserve"> - 1</w:t>
      </w:r>
      <w:r w:rsidR="00381066">
        <w:t xml:space="preserve"> and the estimated abundance of the recruitment t</w:t>
      </w:r>
      <w:r w:rsidR="007C005A">
        <w:t>o the fishery (R-1) in year t</w:t>
      </w:r>
      <w:r w:rsidR="00381066">
        <w:t xml:space="preserve"> from the trawl survey data for the snow crab (</w:t>
      </w:r>
      <w:proofErr w:type="spellStart"/>
      <w:r w:rsidR="00381066">
        <w:t>Chionoecetes</w:t>
      </w:r>
      <w:proofErr w:type="spellEnd"/>
      <w:r w:rsidR="00381066">
        <w:t xml:space="preserve"> </w:t>
      </w:r>
      <w:proofErr w:type="spellStart"/>
      <w:r w:rsidR="00381066">
        <w:t>opilio</w:t>
      </w:r>
      <w:proofErr w:type="spellEnd"/>
      <w:r w:rsidR="00381066">
        <w:t>) assessment in the southern Gulf of St. Lawrence.</w:t>
      </w:r>
    </w:p>
    <w:p w14:paraId="39EE3F35" w14:textId="77777777" w:rsidR="00381066" w:rsidRDefault="00381066" w:rsidP="003A5387">
      <w:pPr>
        <w:pStyle w:val="Caption-Figure"/>
      </w:pPr>
    </w:p>
    <w:p w14:paraId="03FBB344" w14:textId="77777777" w:rsidR="00381066" w:rsidRDefault="00381066" w:rsidP="003A5387">
      <w:pPr>
        <w:pStyle w:val="Caption-Figure"/>
      </w:pPr>
    </w:p>
    <w:p w14:paraId="6A18F777" w14:textId="77777777" w:rsidR="00381066" w:rsidRDefault="00381066" w:rsidP="003A5387">
      <w:pPr>
        <w:pStyle w:val="Caption-Figure"/>
      </w:pPr>
    </w:p>
    <w:p w14:paraId="5ADA802C" w14:textId="77777777" w:rsidR="00381066" w:rsidRDefault="00381066" w:rsidP="003A5387">
      <w:pPr>
        <w:pStyle w:val="Caption-Figure"/>
      </w:pPr>
    </w:p>
    <w:p w14:paraId="0B740010" w14:textId="77777777" w:rsidR="00381066" w:rsidRDefault="00381066" w:rsidP="003A5387">
      <w:pPr>
        <w:pStyle w:val="Caption-Figure"/>
      </w:pPr>
    </w:p>
    <w:p w14:paraId="7C3324C0" w14:textId="77777777" w:rsidR="00381066" w:rsidRDefault="00381066" w:rsidP="003A5387">
      <w:pPr>
        <w:pStyle w:val="Caption-Figure"/>
      </w:pPr>
    </w:p>
    <w:p w14:paraId="5115C9C4" w14:textId="77777777" w:rsidR="00381066" w:rsidRDefault="00381066" w:rsidP="003A5387">
      <w:pPr>
        <w:pStyle w:val="Caption-Figure"/>
      </w:pPr>
    </w:p>
    <w:p w14:paraId="4BEA5352" w14:textId="77777777" w:rsidR="00381066" w:rsidRDefault="00381066" w:rsidP="003A5387">
      <w:pPr>
        <w:pStyle w:val="Caption-Figure"/>
      </w:pPr>
    </w:p>
    <w:p w14:paraId="778B58F0" w14:textId="77777777" w:rsidR="00381066" w:rsidRDefault="00381066" w:rsidP="003A5387">
      <w:pPr>
        <w:pStyle w:val="Caption-Figure"/>
      </w:pPr>
    </w:p>
    <w:p w14:paraId="37DFDB76" w14:textId="77777777" w:rsidR="00381066" w:rsidRDefault="00381066" w:rsidP="003A5387">
      <w:pPr>
        <w:pStyle w:val="Caption-Figure"/>
      </w:pPr>
    </w:p>
    <w:p w14:paraId="21F3037A" w14:textId="77777777" w:rsidR="00381066" w:rsidRPr="00A34ADD" w:rsidRDefault="00381066" w:rsidP="003A5387">
      <w:pPr>
        <w:pStyle w:val="Caption-Figure"/>
      </w:pPr>
    </w:p>
    <w:p w14:paraId="02D92F59" w14:textId="0B0F6272" w:rsidR="00381066" w:rsidRDefault="000224A4" w:rsidP="000224A4">
      <w:pPr>
        <w:pStyle w:val="Caption-Figure"/>
        <w:jc w:val="center"/>
      </w:pPr>
      <w:r>
        <w:rPr>
          <w:noProof/>
          <w:lang w:val="fr-CA" w:eastAsia="fr-CA"/>
        </w:rPr>
        <w:lastRenderedPageBreak/>
        <w:drawing>
          <wp:inline distT="0" distB="0" distL="0" distR="0" wp14:anchorId="47D66322" wp14:editId="7341CAF3">
            <wp:extent cx="4872873" cy="77470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929" cy="7769347"/>
                    </a:xfrm>
                    <a:prstGeom prst="rect">
                      <a:avLst/>
                    </a:prstGeom>
                    <a:noFill/>
                  </pic:spPr>
                </pic:pic>
              </a:graphicData>
            </a:graphic>
          </wp:inline>
        </w:drawing>
      </w:r>
    </w:p>
    <w:p w14:paraId="60FA1C82" w14:textId="796709B3" w:rsidR="00381066" w:rsidRDefault="004473AC" w:rsidP="003A5387">
      <w:pPr>
        <w:pStyle w:val="Caption-Figure"/>
      </w:pPr>
      <w:r>
        <w:t xml:space="preserve">Figure </w:t>
      </w:r>
      <w:r w:rsidR="000A1D1F">
        <w:t>14</w:t>
      </w:r>
      <w:r w:rsidR="00381066">
        <w:t xml:space="preserve">. Abundance (in millions) (upper panel) and proportion (lower panel) of R-2 adolescent skip </w:t>
      </w:r>
      <w:proofErr w:type="spellStart"/>
      <w:r w:rsidR="00381066">
        <w:t>molters</w:t>
      </w:r>
      <w:proofErr w:type="spellEnd"/>
      <w:r w:rsidR="00381066">
        <w:t xml:space="preserve"> in the southern Gulf of St. Lawrence estimated from th</w:t>
      </w:r>
      <w:r w:rsidR="00194D79">
        <w:t>e trawl survey from 1997 to 2020</w:t>
      </w:r>
      <w:r w:rsidR="00381066">
        <w:t>.</w:t>
      </w:r>
    </w:p>
    <w:p w14:paraId="76248363" w14:textId="77777777" w:rsidR="00381066" w:rsidRDefault="00381066" w:rsidP="003A5387">
      <w:pPr>
        <w:pStyle w:val="Caption-Figure"/>
      </w:pPr>
    </w:p>
    <w:p w14:paraId="71D16DD7" w14:textId="79179A35" w:rsidR="00381066" w:rsidRDefault="007500FA" w:rsidP="00381066">
      <w:pPr>
        <w:pStyle w:val="Tablecaption"/>
        <w:jc w:val="center"/>
        <w:rPr>
          <w:i/>
          <w:lang w:val="en-CA"/>
        </w:rPr>
      </w:pPr>
      <w:r>
        <w:rPr>
          <w:i/>
          <w:noProof/>
          <w:lang w:val="fr-CA" w:eastAsia="fr-CA"/>
        </w:rPr>
        <w:drawing>
          <wp:inline distT="0" distB="0" distL="0" distR="0" wp14:anchorId="3E937B09" wp14:editId="246CB2E4">
            <wp:extent cx="5157470" cy="2780030"/>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7470" cy="2780030"/>
                    </a:xfrm>
                    <a:prstGeom prst="rect">
                      <a:avLst/>
                    </a:prstGeom>
                    <a:noFill/>
                  </pic:spPr>
                </pic:pic>
              </a:graphicData>
            </a:graphic>
          </wp:inline>
        </w:drawing>
      </w:r>
    </w:p>
    <w:p w14:paraId="0A6FBB22" w14:textId="3080308F" w:rsidR="00381066" w:rsidRDefault="000A1D1F" w:rsidP="003A5387">
      <w:pPr>
        <w:pStyle w:val="Caption-Figure"/>
      </w:pPr>
      <w:r>
        <w:t>Figure 15</w:t>
      </w:r>
      <w:r w:rsidR="00381066">
        <w:t>. Estimated annual rates of exploitation and total loss of commercial-sized adult male snow crab (</w:t>
      </w:r>
      <w:proofErr w:type="spellStart"/>
      <w:r w:rsidR="00381066">
        <w:t>Chionoecetes</w:t>
      </w:r>
      <w:proofErr w:type="spellEnd"/>
      <w:r w:rsidR="00381066">
        <w:t xml:space="preserve"> </w:t>
      </w:r>
      <w:proofErr w:type="spellStart"/>
      <w:r w:rsidR="00381066">
        <w:t>opilio</w:t>
      </w:r>
      <w:proofErr w:type="spellEnd"/>
      <w:r w:rsidR="00381066">
        <w:t>) in the southern Gu</w:t>
      </w:r>
      <w:r w:rsidR="00194D79">
        <w:t>lf of St. Lawrence, 1997 to 2020</w:t>
      </w:r>
      <w:r w:rsidR="00381066">
        <w:t>. The 2011 total mortality value is not reliable (Hébert et al. 2012).</w:t>
      </w:r>
      <w:r w:rsidR="00381066">
        <w:br w:type="page"/>
      </w:r>
    </w:p>
    <w:p w14:paraId="7B6ABBB9" w14:textId="23E8CB04" w:rsidR="00381066" w:rsidRPr="00A966DF" w:rsidRDefault="007500FA" w:rsidP="00381066">
      <w:pPr>
        <w:pStyle w:val="Header"/>
        <w:tabs>
          <w:tab w:val="clear" w:pos="4320"/>
          <w:tab w:val="clear" w:pos="8640"/>
        </w:tabs>
        <w:jc w:val="center"/>
        <w:rPr>
          <w:lang w:val="en-CA"/>
        </w:rPr>
      </w:pPr>
      <w:r>
        <w:rPr>
          <w:noProof/>
          <w:lang w:val="fr-CA" w:eastAsia="fr-CA"/>
        </w:rPr>
        <w:lastRenderedPageBreak/>
        <w:drawing>
          <wp:inline distT="0" distB="0" distL="0" distR="0" wp14:anchorId="203A2048" wp14:editId="5319E812">
            <wp:extent cx="4725035" cy="2451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5035" cy="2451100"/>
                    </a:xfrm>
                    <a:prstGeom prst="rect">
                      <a:avLst/>
                    </a:prstGeom>
                    <a:noFill/>
                  </pic:spPr>
                </pic:pic>
              </a:graphicData>
            </a:graphic>
          </wp:inline>
        </w:drawing>
      </w:r>
    </w:p>
    <w:p w14:paraId="48B0A723" w14:textId="30A5FBE0" w:rsidR="00381066" w:rsidRDefault="000A1D1F" w:rsidP="003A5387">
      <w:pPr>
        <w:pStyle w:val="Caption-Figure"/>
      </w:pPr>
      <w:r>
        <w:t>Figure 16</w:t>
      </w:r>
      <w:r w:rsidR="00381066">
        <w:t>. Comparison of the post-fishery calculated biomass (t; residual biomass plus the landings in year t+1) and the pre-fishery commercial-sized adult male snow crab (</w:t>
      </w:r>
      <w:proofErr w:type="spellStart"/>
      <w:r w:rsidR="00381066">
        <w:t>Chionoecetes</w:t>
      </w:r>
      <w:proofErr w:type="spellEnd"/>
      <w:r w:rsidR="00381066">
        <w:t xml:space="preserve"> </w:t>
      </w:r>
      <w:proofErr w:type="spellStart"/>
      <w:r w:rsidR="00381066">
        <w:t>opilio</w:t>
      </w:r>
      <w:proofErr w:type="spellEnd"/>
      <w:r w:rsidR="00381066">
        <w:t>) biomass (t; recruitment plus residual biomass in year t) estimated from the trawl survey in the southern Gulf of St. Lawrence.</w:t>
      </w:r>
      <w:r w:rsidR="00381066">
        <w:br w:type="page"/>
      </w:r>
    </w:p>
    <w:p w14:paraId="3C08B82A" w14:textId="4C47EBC9" w:rsidR="00381066" w:rsidRDefault="00894ADD" w:rsidP="00381066">
      <w:pPr>
        <w:pStyle w:val="Tablecaption"/>
        <w:ind w:firstLine="284"/>
        <w:jc w:val="left"/>
        <w:rPr>
          <w:i/>
          <w:lang w:val="fr-FR"/>
        </w:rPr>
      </w:pPr>
      <w:r>
        <w:rPr>
          <w:i/>
          <w:noProof/>
          <w:lang w:val="fr-CA" w:eastAsia="fr-CA"/>
        </w:rPr>
        <w:lastRenderedPageBreak/>
        <w:drawing>
          <wp:inline distT="0" distB="0" distL="0" distR="0" wp14:anchorId="2483CE47" wp14:editId="0191AA89">
            <wp:extent cx="5730875" cy="376745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3767455"/>
                    </a:xfrm>
                    <a:prstGeom prst="rect">
                      <a:avLst/>
                    </a:prstGeom>
                    <a:noFill/>
                  </pic:spPr>
                </pic:pic>
              </a:graphicData>
            </a:graphic>
          </wp:inline>
        </w:drawing>
      </w:r>
    </w:p>
    <w:p w14:paraId="358E03EB" w14:textId="1AF46F37" w:rsidR="00381066" w:rsidRDefault="004473AC" w:rsidP="003A5387">
      <w:pPr>
        <w:pStyle w:val="Caption-Figure"/>
      </w:pPr>
      <w:r>
        <w:t>F</w:t>
      </w:r>
      <w:r w:rsidR="00C1483B">
        <w:t>igure</w:t>
      </w:r>
      <w:r w:rsidR="000A1D1F">
        <w:t xml:space="preserve"> 17</w:t>
      </w:r>
      <w:r w:rsidR="00381066">
        <w:t>. Estimated abundance (number in millions) of snow crab (</w:t>
      </w:r>
      <w:proofErr w:type="spellStart"/>
      <w:r w:rsidR="00381066">
        <w:t>Chionoecetes</w:t>
      </w:r>
      <w:proofErr w:type="spellEnd"/>
      <w:r w:rsidR="00381066">
        <w:t xml:space="preserve"> </w:t>
      </w:r>
      <w:proofErr w:type="spellStart"/>
      <w:r w:rsidR="00381066">
        <w:t>opilio</w:t>
      </w:r>
      <w:proofErr w:type="spellEnd"/>
      <w:r w:rsidR="00381066">
        <w:t>) adult males in the southern Gu</w:t>
      </w:r>
      <w:r w:rsidR="00194D79">
        <w:t>lf of St. Lawrence, 1997 to 2020</w:t>
      </w:r>
      <w:r w:rsidR="00381066">
        <w:t>. CW = Carapace width.</w:t>
      </w:r>
      <w:r w:rsidR="00381066">
        <w:br w:type="page"/>
      </w:r>
    </w:p>
    <w:p w14:paraId="24390DFD" w14:textId="0F7B609A" w:rsidR="00381066" w:rsidRDefault="00530178" w:rsidP="00381066">
      <w:r>
        <w:rPr>
          <w:noProof/>
          <w:lang w:val="fr-CA" w:eastAsia="fr-CA"/>
        </w:rPr>
        <w:lastRenderedPageBreak/>
        <w:drawing>
          <wp:inline distT="0" distB="0" distL="0" distR="0" wp14:anchorId="1C86EAC2" wp14:editId="103A1CCC">
            <wp:extent cx="5327650" cy="765549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6056" cy="7681939"/>
                    </a:xfrm>
                    <a:prstGeom prst="rect">
                      <a:avLst/>
                    </a:prstGeom>
                    <a:noFill/>
                  </pic:spPr>
                </pic:pic>
              </a:graphicData>
            </a:graphic>
          </wp:inline>
        </w:drawing>
      </w:r>
    </w:p>
    <w:p w14:paraId="3BDA5E8E" w14:textId="22EA98DA" w:rsidR="00381066" w:rsidRDefault="000A1D1F" w:rsidP="003A5387">
      <w:pPr>
        <w:pStyle w:val="Caption-Figure"/>
      </w:pPr>
      <w:r>
        <w:t>Figure 18</w:t>
      </w:r>
      <w:r w:rsidR="00381066">
        <w:t xml:space="preserve">. Abundance (number in millions) of mature and pubescent (above), and </w:t>
      </w:r>
      <w:proofErr w:type="spellStart"/>
      <w:r w:rsidR="00381066">
        <w:t>primiparous</w:t>
      </w:r>
      <w:proofErr w:type="spellEnd"/>
      <w:r w:rsidR="00381066">
        <w:t>, and multiparous (i.e. mature; below) snow crab (</w:t>
      </w:r>
      <w:proofErr w:type="spellStart"/>
      <w:r w:rsidR="00381066">
        <w:t>Chionoecetes</w:t>
      </w:r>
      <w:proofErr w:type="spellEnd"/>
      <w:r w:rsidR="00381066">
        <w:t xml:space="preserve"> </w:t>
      </w:r>
      <w:proofErr w:type="spellStart"/>
      <w:r w:rsidR="00381066">
        <w:t>opilio</w:t>
      </w:r>
      <w:proofErr w:type="spellEnd"/>
      <w:r w:rsidR="00381066">
        <w:t>) females in the southern Gu</w:t>
      </w:r>
      <w:r w:rsidR="00194D79">
        <w:t>lf of St. Lawrence, 1997 to 2020</w:t>
      </w:r>
      <w:r w:rsidR="00381066">
        <w:t>.</w:t>
      </w:r>
      <w:r w:rsidR="00381066">
        <w:br w:type="page"/>
      </w:r>
    </w:p>
    <w:p w14:paraId="436A378A" w14:textId="7F3E7942" w:rsidR="00381066" w:rsidRDefault="00EB145C" w:rsidP="00381066">
      <w:pPr>
        <w:pStyle w:val="Header"/>
        <w:tabs>
          <w:tab w:val="clear" w:pos="4320"/>
          <w:tab w:val="clear" w:pos="8640"/>
          <w:tab w:val="left" w:pos="9360"/>
        </w:tabs>
        <w:jc w:val="center"/>
        <w:rPr>
          <w:lang w:val="fr-CA"/>
        </w:rPr>
      </w:pPr>
      <w:r>
        <w:rPr>
          <w:noProof/>
          <w:lang w:val="fr-CA" w:eastAsia="fr-CA"/>
        </w:rPr>
        <w:lastRenderedPageBreak/>
        <w:drawing>
          <wp:inline distT="0" distB="0" distL="0" distR="0" wp14:anchorId="7133D294" wp14:editId="1DFD8ABD">
            <wp:extent cx="6097229" cy="404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2981" cy="4055400"/>
                    </a:xfrm>
                    <a:prstGeom prst="rect">
                      <a:avLst/>
                    </a:prstGeom>
                    <a:noFill/>
                  </pic:spPr>
                </pic:pic>
              </a:graphicData>
            </a:graphic>
          </wp:inline>
        </w:drawing>
      </w:r>
    </w:p>
    <w:p w14:paraId="5CE18DAF" w14:textId="5AFA76C3" w:rsidR="001F168B" w:rsidRDefault="000A1D1F" w:rsidP="003A5387">
      <w:pPr>
        <w:pStyle w:val="Caption-Figure"/>
      </w:pPr>
      <w:r>
        <w:t>Figure 19</w:t>
      </w:r>
      <w:r w:rsidR="00381066">
        <w:t xml:space="preserve">. Mean size (carapace width in mm) with standard errors of pubescent, </w:t>
      </w:r>
      <w:proofErr w:type="spellStart"/>
      <w:r w:rsidR="00381066">
        <w:t>primiparous</w:t>
      </w:r>
      <w:proofErr w:type="spellEnd"/>
      <w:r w:rsidR="00381066">
        <w:t>, multiparous and mature snow crab (</w:t>
      </w:r>
      <w:proofErr w:type="spellStart"/>
      <w:r w:rsidR="00381066">
        <w:t>Chionoecetes</w:t>
      </w:r>
      <w:proofErr w:type="spellEnd"/>
      <w:r w:rsidR="00381066">
        <w:t xml:space="preserve"> </w:t>
      </w:r>
      <w:proofErr w:type="spellStart"/>
      <w:r w:rsidR="00381066">
        <w:t>opilio</w:t>
      </w:r>
      <w:proofErr w:type="spellEnd"/>
      <w:r w:rsidR="00381066">
        <w:t>) females based on samples from</w:t>
      </w:r>
      <w:r w:rsidR="00194D79">
        <w:t xml:space="preserve"> the trawl surveys, 1997 to 2020</w:t>
      </w:r>
      <w:r w:rsidR="00381066">
        <w:t>.</w:t>
      </w:r>
    </w:p>
    <w:p w14:paraId="540569A2" w14:textId="77777777" w:rsidR="001F168B" w:rsidRDefault="001F168B" w:rsidP="003A5387">
      <w:pPr>
        <w:pStyle w:val="Caption-Figure"/>
      </w:pPr>
    </w:p>
    <w:p w14:paraId="6EB25DBD" w14:textId="77777777" w:rsidR="001F168B" w:rsidRDefault="001F168B" w:rsidP="003A5387">
      <w:pPr>
        <w:pStyle w:val="Caption-Figure"/>
      </w:pPr>
    </w:p>
    <w:p w14:paraId="4BC31F75" w14:textId="77777777" w:rsidR="001F168B" w:rsidRDefault="001F168B" w:rsidP="003A5387">
      <w:pPr>
        <w:pStyle w:val="Caption-Figure"/>
      </w:pPr>
    </w:p>
    <w:p w14:paraId="179AB8D4" w14:textId="77777777" w:rsidR="001F168B" w:rsidRDefault="001F168B" w:rsidP="003A5387">
      <w:pPr>
        <w:pStyle w:val="Caption-Figure"/>
      </w:pPr>
    </w:p>
    <w:p w14:paraId="25B15105" w14:textId="77777777" w:rsidR="001F168B" w:rsidRDefault="001F168B" w:rsidP="003A5387">
      <w:pPr>
        <w:pStyle w:val="Caption-Figure"/>
      </w:pPr>
    </w:p>
    <w:p w14:paraId="1E7DE28B" w14:textId="3394588D" w:rsidR="00381066" w:rsidRDefault="00381066" w:rsidP="003A5387">
      <w:pPr>
        <w:pStyle w:val="Caption-Figure"/>
      </w:pPr>
      <w:r>
        <w:br w:type="page"/>
      </w:r>
      <w:r w:rsidR="003C2825">
        <w:rPr>
          <w:noProof/>
          <w:lang w:val="fr-CA" w:eastAsia="fr-CA"/>
        </w:rPr>
        <w:lastRenderedPageBreak/>
        <w:drawing>
          <wp:inline distT="0" distB="0" distL="0" distR="0" wp14:anchorId="55667585" wp14:editId="612803D2">
            <wp:extent cx="588899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8990" cy="3743325"/>
                    </a:xfrm>
                    <a:prstGeom prst="rect">
                      <a:avLst/>
                    </a:prstGeom>
                    <a:noFill/>
                  </pic:spPr>
                </pic:pic>
              </a:graphicData>
            </a:graphic>
          </wp:inline>
        </w:drawing>
      </w:r>
      <w:r w:rsidR="000A1D1F">
        <w:t>Figure 20</w:t>
      </w:r>
      <w:r>
        <w:t>. Trajectory of stock abundance (biomass of commercial-sized adult male snow crab (</w:t>
      </w:r>
      <w:proofErr w:type="spellStart"/>
      <w:r>
        <w:t>Chionoecetes</w:t>
      </w:r>
      <w:proofErr w:type="spellEnd"/>
      <w:r>
        <w:t xml:space="preserve"> </w:t>
      </w:r>
      <w:proofErr w:type="spellStart"/>
      <w:r>
        <w:t>opilio</w:t>
      </w:r>
      <w:proofErr w:type="spellEnd"/>
      <w:r>
        <w:t xml:space="preserve">) as estimated from the trawl survey in year t – 1 versus exploitation rate of this biomass in the fishery of year t. Year of the fishery is labelled on the figure. </w:t>
      </w:r>
      <w:proofErr w:type="spellStart"/>
      <w:r>
        <w:t>B</w:t>
      </w:r>
      <w:r>
        <w:rPr>
          <w:vertAlign w:val="subscript"/>
        </w:rPr>
        <w:t>lim</w:t>
      </w:r>
      <w:proofErr w:type="spellEnd"/>
      <w:r>
        <w:t xml:space="preserve"> = The limit reference point for biomass; </w:t>
      </w:r>
      <w:proofErr w:type="spellStart"/>
      <w:r>
        <w:t>Flim</w:t>
      </w:r>
      <w:proofErr w:type="spellEnd"/>
      <w:r>
        <w:t xml:space="preserve"> = Fishing removal rate limit reference point; B</w:t>
      </w:r>
      <w:r>
        <w:rPr>
          <w:vertAlign w:val="subscript"/>
        </w:rPr>
        <w:t>USR</w:t>
      </w:r>
      <w:r>
        <w:t xml:space="preserve"> = The upper stock reference point.</w:t>
      </w:r>
    </w:p>
    <w:p w14:paraId="5E68AB09" w14:textId="77777777" w:rsidR="00381066" w:rsidRDefault="00381066" w:rsidP="00381066">
      <w:pPr>
        <w:pStyle w:val="Tablecaption"/>
        <w:jc w:val="left"/>
        <w:rPr>
          <w:i/>
          <w:lang w:val="en-CA"/>
        </w:rPr>
      </w:pPr>
    </w:p>
    <w:p w14:paraId="70766F7A" w14:textId="77777777" w:rsidR="00381066" w:rsidRDefault="00381066" w:rsidP="00381066">
      <w:pPr>
        <w:pStyle w:val="Tablecaption"/>
        <w:jc w:val="left"/>
        <w:rPr>
          <w:i/>
          <w:lang w:val="en-CA"/>
        </w:rPr>
      </w:pPr>
    </w:p>
    <w:p w14:paraId="0A9F9B27" w14:textId="77777777" w:rsidR="00381066" w:rsidRDefault="00381066" w:rsidP="00381066">
      <w:pPr>
        <w:pStyle w:val="Tablecaption"/>
        <w:jc w:val="left"/>
        <w:rPr>
          <w:i/>
          <w:lang w:val="en-CA"/>
        </w:rPr>
      </w:pPr>
    </w:p>
    <w:p w14:paraId="280FD626" w14:textId="77777777" w:rsidR="00381066" w:rsidRDefault="00381066" w:rsidP="00381066">
      <w:pPr>
        <w:pStyle w:val="Tablecaption"/>
        <w:jc w:val="left"/>
        <w:rPr>
          <w:i/>
          <w:lang w:val="en-CA"/>
        </w:rPr>
      </w:pPr>
    </w:p>
    <w:p w14:paraId="02974560" w14:textId="77777777" w:rsidR="00381066" w:rsidRDefault="00381066" w:rsidP="00381066">
      <w:pPr>
        <w:pStyle w:val="Tablecaption"/>
        <w:jc w:val="left"/>
        <w:rPr>
          <w:i/>
          <w:lang w:val="en-CA"/>
        </w:rPr>
      </w:pPr>
    </w:p>
    <w:p w14:paraId="004D37FD" w14:textId="77777777" w:rsidR="00381066" w:rsidRDefault="00381066" w:rsidP="00381066">
      <w:pPr>
        <w:pStyle w:val="Tablecaption"/>
        <w:jc w:val="left"/>
        <w:rPr>
          <w:i/>
          <w:lang w:val="en-CA"/>
        </w:rPr>
      </w:pPr>
    </w:p>
    <w:p w14:paraId="2D699CA9" w14:textId="77777777" w:rsidR="00381066" w:rsidRDefault="00381066" w:rsidP="00381066">
      <w:pPr>
        <w:pStyle w:val="Tablecaption"/>
        <w:jc w:val="left"/>
        <w:rPr>
          <w:i/>
          <w:lang w:val="en-CA"/>
        </w:rPr>
      </w:pPr>
    </w:p>
    <w:p w14:paraId="47ABCF43" w14:textId="77777777" w:rsidR="00381066" w:rsidRDefault="00381066" w:rsidP="00381066">
      <w:pPr>
        <w:pStyle w:val="Tablecaption"/>
        <w:jc w:val="left"/>
        <w:rPr>
          <w:i/>
          <w:lang w:val="en-CA"/>
        </w:rPr>
      </w:pPr>
    </w:p>
    <w:p w14:paraId="253B1F0C" w14:textId="77777777" w:rsidR="00381066" w:rsidRDefault="00381066" w:rsidP="00381066">
      <w:pPr>
        <w:pStyle w:val="Tablecaption"/>
        <w:jc w:val="left"/>
        <w:rPr>
          <w:i/>
          <w:lang w:val="en-CA"/>
        </w:rPr>
      </w:pPr>
    </w:p>
    <w:p w14:paraId="6822E3CD" w14:textId="77777777" w:rsidR="00381066" w:rsidRDefault="00381066" w:rsidP="00381066">
      <w:pPr>
        <w:pStyle w:val="Tablecaption"/>
        <w:jc w:val="left"/>
        <w:rPr>
          <w:i/>
          <w:lang w:val="en-CA"/>
        </w:rPr>
      </w:pPr>
    </w:p>
    <w:p w14:paraId="1D8A2483" w14:textId="77777777" w:rsidR="00381066" w:rsidRDefault="00381066" w:rsidP="00381066">
      <w:pPr>
        <w:pStyle w:val="Tablecaption"/>
        <w:jc w:val="left"/>
        <w:rPr>
          <w:i/>
          <w:lang w:val="en-CA"/>
        </w:rPr>
      </w:pPr>
    </w:p>
    <w:p w14:paraId="57A784CA" w14:textId="7EC627C4" w:rsidR="00381066" w:rsidRDefault="001B410C" w:rsidP="003A5387">
      <w:pPr>
        <w:pStyle w:val="Caption-Figure"/>
      </w:pPr>
      <w:r w:rsidRPr="001B410C">
        <w:rPr>
          <w:noProof/>
          <w:lang w:val="fr-CA" w:eastAsia="fr-CA"/>
        </w:rPr>
        <w:lastRenderedPageBreak/>
        <w:drawing>
          <wp:inline distT="0" distB="0" distL="0" distR="0" wp14:anchorId="643D3217" wp14:editId="786CB23F">
            <wp:extent cx="5943600" cy="740366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403668"/>
                    </a:xfrm>
                    <a:prstGeom prst="rect">
                      <a:avLst/>
                    </a:prstGeom>
                    <a:noFill/>
                    <a:ln>
                      <a:noFill/>
                    </a:ln>
                  </pic:spPr>
                </pic:pic>
              </a:graphicData>
            </a:graphic>
          </wp:inline>
        </w:drawing>
      </w:r>
    </w:p>
    <w:p w14:paraId="509E12FF" w14:textId="78ADF7F9" w:rsidR="00381066" w:rsidRDefault="000A1D1F" w:rsidP="003A5387">
      <w:pPr>
        <w:pStyle w:val="Caption-Figure"/>
      </w:pPr>
      <w:r>
        <w:t>Figure 21</w:t>
      </w:r>
      <w:r w:rsidR="00381066">
        <w:t>. Snow crab (</w:t>
      </w:r>
      <w:proofErr w:type="spellStart"/>
      <w:r w:rsidR="00381066">
        <w:t>Chionoecetes</w:t>
      </w:r>
      <w:proofErr w:type="spellEnd"/>
      <w:r w:rsidR="00381066">
        <w:t xml:space="preserve"> </w:t>
      </w:r>
      <w:proofErr w:type="spellStart"/>
      <w:r w:rsidR="00381066">
        <w:t>opilio</w:t>
      </w:r>
      <w:proofErr w:type="spellEnd"/>
      <w:r w:rsidR="00381066">
        <w:t>) recruitment (R) abundance (mean with 95% confidence intervals) by pre-recruit stages (</w:t>
      </w:r>
      <w:proofErr w:type="spellStart"/>
      <w:r w:rsidR="00381066">
        <w:t>Rj</w:t>
      </w:r>
      <w:proofErr w:type="spellEnd"/>
      <w:r w:rsidR="00381066">
        <w:t>), where j =1,…,4 years until recruitment to the fishery based on the survey data estimates. Shaded areas are forecasted abundance from the Bayesian model (Wade et al. 2014).</w:t>
      </w:r>
    </w:p>
    <w:p w14:paraId="5B4BA3C4" w14:textId="77777777" w:rsidR="00381066" w:rsidRDefault="00381066" w:rsidP="00381066">
      <w:pPr>
        <w:pStyle w:val="Tablecaption"/>
        <w:jc w:val="left"/>
        <w:rPr>
          <w:i/>
          <w:lang w:val="en-CA"/>
        </w:rPr>
      </w:pPr>
      <w:r>
        <w:rPr>
          <w:i/>
          <w:noProof/>
          <w:lang w:val="fr-CA" w:eastAsia="fr-CA"/>
        </w:rPr>
        <w:lastRenderedPageBreak/>
        <w:drawing>
          <wp:inline distT="0" distB="0" distL="0" distR="0" wp14:anchorId="13FED17F" wp14:editId="31B7B8F3">
            <wp:extent cx="6006420" cy="43560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6420" cy="4356000"/>
                    </a:xfrm>
                    <a:prstGeom prst="rect">
                      <a:avLst/>
                    </a:prstGeom>
                    <a:noFill/>
                  </pic:spPr>
                </pic:pic>
              </a:graphicData>
            </a:graphic>
          </wp:inline>
        </w:drawing>
      </w:r>
    </w:p>
    <w:p w14:paraId="7FD67BF4" w14:textId="73C55847" w:rsidR="00381066" w:rsidRDefault="000A1D1F" w:rsidP="003A5387">
      <w:pPr>
        <w:pStyle w:val="Caption-Figure"/>
      </w:pPr>
      <w:r>
        <w:t>Figure 22</w:t>
      </w:r>
      <w:r w:rsidR="00381066">
        <w:t>. Harvest proportional decision rule (variant 4) compliant with the precautionary approach for the southern Gulf of St. Lawrence snow crab (</w:t>
      </w:r>
      <w:proofErr w:type="spellStart"/>
      <w:r w:rsidR="00381066">
        <w:t>Chionoecetes</w:t>
      </w:r>
      <w:proofErr w:type="spellEnd"/>
      <w:r w:rsidR="00381066">
        <w:t xml:space="preserve"> </w:t>
      </w:r>
      <w:proofErr w:type="spellStart"/>
      <w:r w:rsidR="00381066">
        <w:t>opilio</w:t>
      </w:r>
      <w:proofErr w:type="spellEnd"/>
      <w:r w:rsidR="00381066">
        <w:t xml:space="preserve">) fishery (DFO 2014a). </w:t>
      </w:r>
      <w:proofErr w:type="spellStart"/>
      <w:r w:rsidR="00381066">
        <w:t>B</w:t>
      </w:r>
      <w:r w:rsidR="00381066">
        <w:rPr>
          <w:vertAlign w:val="subscript"/>
        </w:rPr>
        <w:t>lim</w:t>
      </w:r>
      <w:proofErr w:type="spellEnd"/>
      <w:r w:rsidR="00381066">
        <w:t xml:space="preserve"> = The limit reference point for biomass; </w:t>
      </w:r>
      <w:proofErr w:type="spellStart"/>
      <w:r w:rsidR="00381066">
        <w:t>F</w:t>
      </w:r>
      <w:r w:rsidR="00381066">
        <w:rPr>
          <w:vertAlign w:val="subscript"/>
        </w:rPr>
        <w:t>lim</w:t>
      </w:r>
      <w:proofErr w:type="spellEnd"/>
      <w:r w:rsidR="00381066">
        <w:t xml:space="preserve"> = Fishing removal rate limit reference point; B</w:t>
      </w:r>
      <w:r w:rsidR="00381066">
        <w:rPr>
          <w:vertAlign w:val="subscript"/>
        </w:rPr>
        <w:t>USR</w:t>
      </w:r>
      <w:r w:rsidR="00381066">
        <w:t xml:space="preserve"> = The upper stock reference point; ER = The exploitation rates based on the proportional harvest decision rule; </w:t>
      </w:r>
      <w:proofErr w:type="spellStart"/>
      <w:r w:rsidR="00381066">
        <w:t>TE</w:t>
      </w:r>
      <w:r w:rsidR="00381066" w:rsidRPr="003763CD">
        <w:rPr>
          <w:vertAlign w:val="subscript"/>
        </w:rPr>
        <w:t>max</w:t>
      </w:r>
      <w:proofErr w:type="spellEnd"/>
      <w:r w:rsidR="00381066">
        <w:t xml:space="preserve"> = The maximum exploitation rate based on the proportional harvest decision rule.</w:t>
      </w:r>
    </w:p>
    <w:p w14:paraId="625E331A" w14:textId="77777777" w:rsidR="00381066" w:rsidRDefault="00381066" w:rsidP="003A5387">
      <w:pPr>
        <w:pStyle w:val="Caption-Figure"/>
      </w:pPr>
    </w:p>
    <w:p w14:paraId="52DB6933" w14:textId="08B3E926" w:rsidR="00381066" w:rsidRDefault="004C00C4" w:rsidP="003A5387">
      <w:pPr>
        <w:pStyle w:val="Caption-Figure"/>
      </w:pPr>
      <w:r>
        <w:rPr>
          <w:noProof/>
          <w:lang w:val="fr-CA" w:eastAsia="fr-CA"/>
        </w:rPr>
        <w:lastRenderedPageBreak/>
        <w:drawing>
          <wp:inline distT="0" distB="0" distL="0" distR="0" wp14:anchorId="69DB8000" wp14:editId="769385FC">
            <wp:extent cx="5964494" cy="723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3645" cy="7250106"/>
                    </a:xfrm>
                    <a:prstGeom prst="rect">
                      <a:avLst/>
                    </a:prstGeom>
                    <a:noFill/>
                  </pic:spPr>
                </pic:pic>
              </a:graphicData>
            </a:graphic>
          </wp:inline>
        </w:drawing>
      </w:r>
    </w:p>
    <w:p w14:paraId="465FB3ED" w14:textId="19B237BA" w:rsidR="00381066" w:rsidRDefault="000A1D1F" w:rsidP="003A5387">
      <w:pPr>
        <w:pStyle w:val="Caption-Figure"/>
      </w:pPr>
      <w:r>
        <w:t>Figure 23</w:t>
      </w:r>
      <w:r w:rsidR="00381066">
        <w:t>. Risk analysis o</w:t>
      </w:r>
      <w:r w:rsidR="00194D79">
        <w:t>f catch options (t) for the 2020</w:t>
      </w:r>
      <w:r w:rsidR="00381066">
        <w:t xml:space="preserve"> fishery based on the expanded polygon for the southern Gulf of St. Lawrence snow crab, </w:t>
      </w:r>
      <w:proofErr w:type="spellStart"/>
      <w:r w:rsidR="00381066">
        <w:t>Chionoecetes</w:t>
      </w:r>
      <w:proofErr w:type="spellEnd"/>
      <w:r w:rsidR="00381066">
        <w:t xml:space="preserve"> </w:t>
      </w:r>
      <w:proofErr w:type="spellStart"/>
      <w:r w:rsidR="00381066">
        <w:t>opilio</w:t>
      </w:r>
      <w:proofErr w:type="spellEnd"/>
      <w:r w:rsidR="00381066">
        <w:t>, showing probabilities of exceeding the fishing removal rate limit reference point (</w:t>
      </w:r>
      <w:proofErr w:type="spellStart"/>
      <w:r w:rsidR="00381066">
        <w:t>F</w:t>
      </w:r>
      <w:r w:rsidR="00381066">
        <w:rPr>
          <w:vertAlign w:val="subscript"/>
        </w:rPr>
        <w:t>lim</w:t>
      </w:r>
      <w:proofErr w:type="spellEnd"/>
      <w:r w:rsidR="00381066">
        <w:t>), of the hard-shelled commercial-sized adul</w:t>
      </w:r>
      <w:r w:rsidR="00194D79">
        <w:t>t male residual biomass in 2021</w:t>
      </w:r>
      <w:r w:rsidR="00381066">
        <w:t xml:space="preserve"> falling below the limit reference point for biomass (</w:t>
      </w:r>
      <w:proofErr w:type="spellStart"/>
      <w:r w:rsidR="00381066">
        <w:t>B</w:t>
      </w:r>
      <w:r w:rsidR="00381066">
        <w:rPr>
          <w:vertAlign w:val="subscript"/>
        </w:rPr>
        <w:t>lim</w:t>
      </w:r>
      <w:proofErr w:type="spellEnd"/>
      <w:r w:rsidR="00381066">
        <w:t>) and of the commercial-</w:t>
      </w:r>
      <w:r w:rsidR="00194D79">
        <w:t>sized adult male biomass in 2021</w:t>
      </w:r>
      <w:r w:rsidR="00381066">
        <w:t xml:space="preserve"> will be below the upper reference point (B</w:t>
      </w:r>
      <w:r w:rsidR="00381066">
        <w:rPr>
          <w:vertAlign w:val="subscript"/>
        </w:rPr>
        <w:t>USR</w:t>
      </w:r>
      <w:r w:rsidR="00194D79">
        <w:t>) after the 2021</w:t>
      </w:r>
      <w:r w:rsidR="00381066">
        <w:t xml:space="preserve"> fishing season.</w:t>
      </w:r>
      <w:r w:rsidR="00381066">
        <w:br w:type="page"/>
      </w:r>
    </w:p>
    <w:p w14:paraId="6086623D" w14:textId="77777777" w:rsidR="00381066" w:rsidRDefault="00381066" w:rsidP="003A5387">
      <w:pPr>
        <w:pStyle w:val="Caption-Figure"/>
        <w:sectPr w:rsidR="00381066">
          <w:pgSz w:w="12240" w:h="15840" w:code="1"/>
          <w:pgMar w:top="1440" w:right="1440" w:bottom="1440" w:left="1440" w:header="720" w:footer="720" w:gutter="0"/>
          <w:cols w:space="720"/>
          <w:docGrid w:linePitch="360"/>
        </w:sectPr>
      </w:pPr>
    </w:p>
    <w:p w14:paraId="1E73A184" w14:textId="3B589B76" w:rsidR="00381066" w:rsidRDefault="00124FB5" w:rsidP="00381066">
      <w:pPr>
        <w:ind w:firstLine="851"/>
        <w:rPr>
          <w:i/>
          <w:sz w:val="20"/>
          <w:lang w:val="en-CA"/>
        </w:rPr>
      </w:pPr>
      <w:r w:rsidRPr="00124FB5">
        <w:rPr>
          <w:i/>
          <w:noProof/>
          <w:sz w:val="20"/>
          <w:lang w:val="fr-CA" w:eastAsia="fr-CA"/>
        </w:rPr>
        <w:lastRenderedPageBreak/>
        <w:drawing>
          <wp:inline distT="0" distB="0" distL="0" distR="0" wp14:anchorId="5514FB7A" wp14:editId="3DD1F960">
            <wp:extent cx="6419850" cy="459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19850" cy="4591050"/>
                    </a:xfrm>
                    <a:prstGeom prst="rect">
                      <a:avLst/>
                    </a:prstGeom>
                    <a:noFill/>
                    <a:ln>
                      <a:noFill/>
                    </a:ln>
                  </pic:spPr>
                </pic:pic>
              </a:graphicData>
            </a:graphic>
          </wp:inline>
        </w:drawing>
      </w:r>
    </w:p>
    <w:p w14:paraId="5508193F" w14:textId="3F5C0A18" w:rsidR="00381066" w:rsidRDefault="000A1D1F" w:rsidP="003A5387">
      <w:pPr>
        <w:pStyle w:val="Caption-Figure"/>
        <w:sectPr w:rsidR="00381066">
          <w:pgSz w:w="15840" w:h="12240" w:orient="landscape" w:code="1"/>
          <w:pgMar w:top="1440" w:right="1440" w:bottom="1440" w:left="1440" w:header="720" w:footer="720" w:gutter="0"/>
          <w:cols w:space="720"/>
          <w:docGrid w:linePitch="360"/>
        </w:sectPr>
      </w:pPr>
      <w:r>
        <w:t>Figure 24</w:t>
      </w:r>
      <w:r w:rsidR="00381066">
        <w:t>. Size frequency distributions (by 1 mm carapace width interval) for male snow crabs (white bars are adult males and black bars are adolescent males) based on samples from the post-fishery trawl surveys in the sou</w:t>
      </w:r>
      <w:r w:rsidR="000609D9">
        <w:t>thern Gu</w:t>
      </w:r>
      <w:r w:rsidR="00194D79">
        <w:t>lf of St. Lawrence, 2005 to 2020</w:t>
      </w:r>
      <w:r w:rsidR="00381066">
        <w:t>. These size frequency distributions represent the mean number of male snow crab (</w:t>
      </w:r>
      <w:proofErr w:type="spellStart"/>
      <w:r w:rsidR="00381066">
        <w:t>Chionoecetes</w:t>
      </w:r>
      <w:proofErr w:type="spellEnd"/>
      <w:r w:rsidR="00381066">
        <w:t xml:space="preserve"> </w:t>
      </w:r>
      <w:proofErr w:type="spellStart"/>
      <w:r w:rsidR="00381066">
        <w:t>opilio</w:t>
      </w:r>
      <w:proofErr w:type="spellEnd"/>
      <w:r w:rsidR="00381066">
        <w:t>) per km</w:t>
      </w:r>
      <w:r w:rsidR="00381066">
        <w:rPr>
          <w:vertAlign w:val="superscript"/>
        </w:rPr>
        <w:t>2</w:t>
      </w:r>
      <w:r w:rsidR="00381066">
        <w:t xml:space="preserve"> based directly on samples in the trawl survey.</w:t>
      </w:r>
      <w:r w:rsidR="00DA3359">
        <w:t xml:space="preserve"> The red dotted line represents the minimum legal size of 95 mm of carapace width,</w:t>
      </w:r>
    </w:p>
    <w:p w14:paraId="32BD6CFD" w14:textId="77777777" w:rsidR="00381066" w:rsidRDefault="00381066" w:rsidP="00381066">
      <w:pPr>
        <w:rPr>
          <w:i/>
          <w:sz w:val="20"/>
        </w:rPr>
      </w:pPr>
    </w:p>
    <w:p w14:paraId="280AFD5A" w14:textId="1AEBD53B" w:rsidR="00381066" w:rsidRDefault="0038556D" w:rsidP="00381066">
      <w:pPr>
        <w:pStyle w:val="Tablecaption"/>
        <w:jc w:val="center"/>
        <w:rPr>
          <w:i/>
        </w:rPr>
      </w:pPr>
      <w:r>
        <w:rPr>
          <w:i/>
          <w:noProof/>
          <w:lang w:val="fr-CA" w:eastAsia="fr-CA"/>
        </w:rPr>
        <w:drawing>
          <wp:inline distT="0" distB="0" distL="0" distR="0" wp14:anchorId="3E69A914" wp14:editId="4CB01A40">
            <wp:extent cx="4572635" cy="2651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635" cy="2651760"/>
                    </a:xfrm>
                    <a:prstGeom prst="rect">
                      <a:avLst/>
                    </a:prstGeom>
                    <a:noFill/>
                  </pic:spPr>
                </pic:pic>
              </a:graphicData>
            </a:graphic>
          </wp:inline>
        </w:drawing>
      </w:r>
    </w:p>
    <w:p w14:paraId="48A63E8F" w14:textId="52599321" w:rsidR="00381066" w:rsidRDefault="000A1D1F" w:rsidP="003A5387">
      <w:pPr>
        <w:pStyle w:val="Caption-Figure"/>
      </w:pPr>
      <w:r>
        <w:t>Figure 25</w:t>
      </w:r>
      <w:r w:rsidR="00381066">
        <w:t>. Abundance indices of small adolescent male snow crab (</w:t>
      </w:r>
      <w:proofErr w:type="spellStart"/>
      <w:r w:rsidR="00381066">
        <w:t>Chionoecetes</w:t>
      </w:r>
      <w:proofErr w:type="spellEnd"/>
      <w:r w:rsidR="00381066">
        <w:t xml:space="preserve"> </w:t>
      </w:r>
      <w:proofErr w:type="spellStart"/>
      <w:r w:rsidR="00381066">
        <w:t>opilio</w:t>
      </w:r>
      <w:proofErr w:type="spellEnd"/>
      <w:r w:rsidR="00381066">
        <w:t>) with carapace width between 34 to 44 mm estimated from the trawl survey data in the southern Gu</w:t>
      </w:r>
      <w:r w:rsidR="000609D9">
        <w:t>lf of St. Lawrence</w:t>
      </w:r>
      <w:r w:rsidR="00194D79">
        <w:t>, 1997 to 2020</w:t>
      </w:r>
      <w:r w:rsidR="00381066">
        <w:t>. These are crabs which reach legal size in approximately 6 years.</w:t>
      </w:r>
      <w:r w:rsidR="00381066">
        <w:br w:type="page"/>
      </w:r>
    </w:p>
    <w:p w14:paraId="2CBADE20" w14:textId="0543AA14" w:rsidR="00381066" w:rsidRDefault="002D4D61" w:rsidP="003A5387">
      <w:pPr>
        <w:pStyle w:val="Caption-Figure"/>
      </w:pPr>
      <w:r w:rsidRPr="002D4D61">
        <w:rPr>
          <w:noProof/>
          <w:lang w:val="fr-CA" w:eastAsia="fr-CA"/>
        </w:rPr>
        <w:lastRenderedPageBreak/>
        <w:drawing>
          <wp:inline distT="0" distB="0" distL="0" distR="0" wp14:anchorId="4491AF99" wp14:editId="6E5DA396">
            <wp:extent cx="5943600" cy="67838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783859"/>
                    </a:xfrm>
                    <a:prstGeom prst="rect">
                      <a:avLst/>
                    </a:prstGeom>
                    <a:noFill/>
                    <a:ln>
                      <a:noFill/>
                    </a:ln>
                  </pic:spPr>
                </pic:pic>
              </a:graphicData>
            </a:graphic>
          </wp:inline>
        </w:drawing>
      </w:r>
    </w:p>
    <w:p w14:paraId="17E833DD" w14:textId="3A6993A1" w:rsidR="00381066" w:rsidRDefault="000A1D1F" w:rsidP="003A5387">
      <w:pPr>
        <w:pStyle w:val="Caption-Figure"/>
        <w:sectPr w:rsidR="00381066">
          <w:pgSz w:w="12240" w:h="15840" w:code="1"/>
          <w:pgMar w:top="1440" w:right="1440" w:bottom="1440" w:left="1440" w:header="720" w:footer="720" w:gutter="0"/>
          <w:cols w:space="720"/>
          <w:docGrid w:linePitch="360"/>
        </w:sectPr>
      </w:pPr>
      <w:r>
        <w:t>Figure 26</w:t>
      </w:r>
      <w:r w:rsidR="00381066">
        <w:t>. Density (number per km²) contours of adolescent male</w:t>
      </w:r>
      <w:r w:rsidR="00045B48">
        <w:t xml:space="preserve"> (R-4, R-3 and R-2)</w:t>
      </w:r>
      <w:r w:rsidR="00381066">
        <w:t xml:space="preserve"> snow crab, (</w:t>
      </w:r>
      <w:proofErr w:type="spellStart"/>
      <w:r w:rsidR="00381066">
        <w:t>Chionoecetes</w:t>
      </w:r>
      <w:proofErr w:type="spellEnd"/>
      <w:r w:rsidR="00381066">
        <w:t xml:space="preserve"> </w:t>
      </w:r>
      <w:proofErr w:type="spellStart"/>
      <w:r w:rsidR="00381066">
        <w:t>opilio</w:t>
      </w:r>
      <w:proofErr w:type="spellEnd"/>
      <w:r w:rsidR="00381066">
        <w:t>), ≥ 56 mm of carapace width, based on the trawl surveys conducted in the sou</w:t>
      </w:r>
      <w:r w:rsidR="00194D79">
        <w:t>thern Gulf of St. Lawrence, 2010 to 2020</w:t>
      </w:r>
      <w:r w:rsidR="00381066">
        <w:t>.</w:t>
      </w:r>
    </w:p>
    <w:p w14:paraId="421A6EA4" w14:textId="62AF8BA6" w:rsidR="00381066" w:rsidRDefault="002D4D61" w:rsidP="00381066">
      <w:pPr>
        <w:jc w:val="center"/>
        <w:rPr>
          <w:i/>
          <w:sz w:val="20"/>
        </w:rPr>
      </w:pPr>
      <w:r w:rsidRPr="002D4D61">
        <w:rPr>
          <w:i/>
          <w:noProof/>
          <w:sz w:val="20"/>
          <w:lang w:val="fr-CA" w:eastAsia="fr-CA"/>
        </w:rPr>
        <w:lastRenderedPageBreak/>
        <w:drawing>
          <wp:inline distT="0" distB="0" distL="0" distR="0" wp14:anchorId="7C2B4426" wp14:editId="264FE922">
            <wp:extent cx="6191250" cy="4502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0B135CC1" w14:textId="33AD94B8" w:rsidR="00381066" w:rsidRDefault="000A1D1F" w:rsidP="003A5387">
      <w:pPr>
        <w:pStyle w:val="Caption-Figure"/>
        <w:sectPr w:rsidR="00381066">
          <w:pgSz w:w="15840" w:h="12240" w:orient="landscape" w:code="1"/>
          <w:pgMar w:top="1440" w:right="1440" w:bottom="1440" w:left="1440" w:header="720" w:footer="720" w:gutter="0"/>
          <w:cols w:space="720"/>
          <w:docGrid w:linePitch="360"/>
        </w:sectPr>
      </w:pPr>
      <w:r>
        <w:t>Figure 27</w:t>
      </w:r>
      <w:r w:rsidR="00381066">
        <w:t>. Size frequency distributions (carapace width by 1 mm interval) for female (white bars are mature females and black bars are pubescent and immature females) snow crab (</w:t>
      </w:r>
      <w:proofErr w:type="spellStart"/>
      <w:r w:rsidR="00381066">
        <w:t>Chionoecetes</w:t>
      </w:r>
      <w:proofErr w:type="spellEnd"/>
      <w:r w:rsidR="00381066">
        <w:t xml:space="preserve"> </w:t>
      </w:r>
      <w:proofErr w:type="spellStart"/>
      <w:r w:rsidR="00381066">
        <w:t>opilio</w:t>
      </w:r>
      <w:proofErr w:type="spellEnd"/>
      <w:r w:rsidR="00381066">
        <w:t>) based on samples from the post-fishery trawl surveys in the sou</w:t>
      </w:r>
      <w:r w:rsidR="00194D79">
        <w:t>thern Gulf of St. Lawrence, 2005 to 2020</w:t>
      </w:r>
      <w:r w:rsidR="00381066">
        <w:t>. These size frequency distributions represent the mean number of female crab per km</w:t>
      </w:r>
      <w:r w:rsidR="00381066">
        <w:rPr>
          <w:vertAlign w:val="superscript"/>
        </w:rPr>
        <w:t>2</w:t>
      </w:r>
      <w:r w:rsidR="00381066">
        <w:t xml:space="preserve"> directly based on samples in the trawl survey.</w:t>
      </w:r>
    </w:p>
    <w:p w14:paraId="00D9FD0F" w14:textId="77777777" w:rsidR="00381066" w:rsidRDefault="00381066" w:rsidP="003A5387">
      <w:pPr>
        <w:pStyle w:val="Caption-Figure"/>
      </w:pPr>
    </w:p>
    <w:p w14:paraId="551DB1AD" w14:textId="77777777" w:rsidR="00F1195A" w:rsidRDefault="00F1195A" w:rsidP="003A5387">
      <w:pPr>
        <w:pStyle w:val="Caption-Figure"/>
      </w:pPr>
    </w:p>
    <w:p w14:paraId="6F361C9A" w14:textId="77777777" w:rsidR="00381066" w:rsidRDefault="00381066" w:rsidP="003A5387">
      <w:pPr>
        <w:pStyle w:val="Caption-Figure"/>
      </w:pPr>
    </w:p>
    <w:p w14:paraId="04AE7CB3" w14:textId="77777777" w:rsidR="00381066" w:rsidRDefault="00381066" w:rsidP="003A5387">
      <w:pPr>
        <w:pStyle w:val="Caption-Figure"/>
      </w:pPr>
    </w:p>
    <w:p w14:paraId="34F28ED6" w14:textId="77777777" w:rsidR="00381066" w:rsidRDefault="00381066" w:rsidP="003A5387">
      <w:pPr>
        <w:pStyle w:val="Caption-Figure"/>
      </w:pPr>
    </w:p>
    <w:p w14:paraId="585E6DDD" w14:textId="77777777" w:rsidR="00381066" w:rsidRDefault="00381066" w:rsidP="003A5387">
      <w:pPr>
        <w:pStyle w:val="Caption-Figure"/>
      </w:pPr>
    </w:p>
    <w:p w14:paraId="39A9A8D7" w14:textId="77777777" w:rsidR="0084653F" w:rsidRPr="0084653F" w:rsidRDefault="00A71717" w:rsidP="0084653F">
      <w:pPr>
        <w:spacing w:after="200" w:line="276" w:lineRule="auto"/>
        <w:jc w:val="center"/>
        <w:rPr>
          <w:rFonts w:eastAsiaTheme="minorHAnsi" w:cs="Arial"/>
          <w:sz w:val="24"/>
          <w:szCs w:val="24"/>
          <w:lang w:val="en-CA"/>
        </w:rPr>
      </w:pPr>
      <w:r>
        <w:rPr>
          <w:rFonts w:eastAsiaTheme="minorHAnsi" w:cs="Arial"/>
          <w:noProof/>
          <w:sz w:val="24"/>
          <w:szCs w:val="24"/>
          <w:lang w:val="fr-CA" w:eastAsia="fr-CA"/>
        </w:rPr>
        <w:drawing>
          <wp:inline distT="0" distB="0" distL="0" distR="0" wp14:anchorId="2C1A9D7F" wp14:editId="1418CF68">
            <wp:extent cx="5944235" cy="51701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5170170"/>
                    </a:xfrm>
                    <a:prstGeom prst="rect">
                      <a:avLst/>
                    </a:prstGeom>
                    <a:noFill/>
                  </pic:spPr>
                </pic:pic>
              </a:graphicData>
            </a:graphic>
          </wp:inline>
        </w:drawing>
      </w:r>
    </w:p>
    <w:p w14:paraId="3CBF1154" w14:textId="77777777" w:rsidR="00381066" w:rsidRDefault="00381066" w:rsidP="003A5387">
      <w:pPr>
        <w:pStyle w:val="Caption-Figure"/>
      </w:pPr>
    </w:p>
    <w:p w14:paraId="09089976" w14:textId="5FC643A7" w:rsidR="00381066" w:rsidRPr="00E41BD2" w:rsidRDefault="00BD0944" w:rsidP="00381066">
      <w:pPr>
        <w:rPr>
          <w:i/>
          <w:sz w:val="20"/>
        </w:rPr>
      </w:pPr>
      <w:r>
        <w:rPr>
          <w:i/>
          <w:sz w:val="20"/>
        </w:rPr>
        <w:t>F</w:t>
      </w:r>
      <w:r w:rsidR="00F508D8">
        <w:rPr>
          <w:i/>
          <w:sz w:val="20"/>
        </w:rPr>
        <w:t>igure 2</w:t>
      </w:r>
      <w:r w:rsidR="000A1D1F">
        <w:rPr>
          <w:i/>
          <w:sz w:val="20"/>
        </w:rPr>
        <w:t>8</w:t>
      </w:r>
      <w:r w:rsidR="00381066" w:rsidRPr="00E41BD2">
        <w:rPr>
          <w:sz w:val="20"/>
        </w:rPr>
        <w:t xml:space="preserve">. </w:t>
      </w:r>
      <w:r w:rsidR="00381066" w:rsidRPr="00E41BD2">
        <w:rPr>
          <w:i/>
          <w:sz w:val="20"/>
        </w:rPr>
        <w:t>Near-bottom temperature departure (°C) from the long-term (1981-2010) mean in the southern Gulf</w:t>
      </w:r>
      <w:r w:rsidR="00194D79">
        <w:rPr>
          <w:i/>
          <w:sz w:val="20"/>
        </w:rPr>
        <w:t xml:space="preserve"> of St. Lawrence during the 2020</w:t>
      </w:r>
      <w:r w:rsidR="00381066" w:rsidRPr="00E41BD2">
        <w:rPr>
          <w:i/>
          <w:sz w:val="20"/>
        </w:rPr>
        <w:t xml:space="preserve"> September multi-species survey. Blue areas represent colder-than-normal temperatures while red regions represent warmer-than-normal conditions.</w:t>
      </w:r>
    </w:p>
    <w:p w14:paraId="29F40475" w14:textId="77777777" w:rsidR="00381066" w:rsidRPr="00E41BD2" w:rsidRDefault="00381066" w:rsidP="003A5387">
      <w:pPr>
        <w:pStyle w:val="Caption-Figure"/>
      </w:pPr>
    </w:p>
    <w:p w14:paraId="115BC603" w14:textId="77777777" w:rsidR="00381066" w:rsidRDefault="00381066" w:rsidP="003A5387">
      <w:pPr>
        <w:pStyle w:val="Caption-Figure"/>
      </w:pPr>
    </w:p>
    <w:p w14:paraId="08C81BD6" w14:textId="77777777" w:rsidR="00381066" w:rsidRDefault="00381066" w:rsidP="003A5387">
      <w:pPr>
        <w:pStyle w:val="Caption-Figure"/>
      </w:pPr>
    </w:p>
    <w:p w14:paraId="7FE0A3CD" w14:textId="77777777" w:rsidR="00381066" w:rsidRDefault="00F53AFC" w:rsidP="003A5387">
      <w:pPr>
        <w:pStyle w:val="Caption-Figure"/>
      </w:pPr>
      <w:r>
        <w:rPr>
          <w:noProof/>
          <w:lang w:val="fr-CA" w:eastAsia="fr-CA"/>
        </w:rPr>
        <w:drawing>
          <wp:inline distT="0" distB="0" distL="0" distR="0" wp14:anchorId="16D97A16" wp14:editId="302D6566">
            <wp:extent cx="6309995" cy="36760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9995" cy="3676015"/>
                    </a:xfrm>
                    <a:prstGeom prst="rect">
                      <a:avLst/>
                    </a:prstGeom>
                    <a:noFill/>
                  </pic:spPr>
                </pic:pic>
              </a:graphicData>
            </a:graphic>
          </wp:inline>
        </w:drawing>
      </w:r>
    </w:p>
    <w:p w14:paraId="67F8DF1D" w14:textId="616EC53E" w:rsidR="00381066" w:rsidRDefault="00F508D8" w:rsidP="003A5387">
      <w:pPr>
        <w:pStyle w:val="Caption-Figure"/>
      </w:pPr>
      <w:r>
        <w:t>Figure 2</w:t>
      </w:r>
      <w:r w:rsidR="000A1D1F">
        <w:t>9</w:t>
      </w:r>
      <w:r w:rsidR="00381066">
        <w:t>. Snow crab temperature habitat area index (km</w:t>
      </w:r>
      <w:r w:rsidR="00381066" w:rsidRPr="00042586">
        <w:rPr>
          <w:vertAlign w:val="superscript"/>
        </w:rPr>
        <w:t>2</w:t>
      </w:r>
      <w:r w:rsidR="00381066">
        <w:t>) that encompasses water temperatures of -1 to 3</w:t>
      </w:r>
      <w:r w:rsidR="00381066">
        <w:rPr>
          <w:rFonts w:cs="Arial"/>
        </w:rPr>
        <w:t>°</w:t>
      </w:r>
      <w:r w:rsidR="00381066">
        <w:t>C (upper panel) and the mean temperature (</w:t>
      </w:r>
      <w:r w:rsidR="00381066">
        <w:rPr>
          <w:rFonts w:cs="Arial"/>
        </w:rPr>
        <w:t>°</w:t>
      </w:r>
      <w:r w:rsidR="00381066">
        <w:t>C) within the temperature area index (lower panel) in the southern Gu</w:t>
      </w:r>
      <w:r w:rsidR="00194D79">
        <w:t>lf of St. Lawrence, 1971 to 2020</w:t>
      </w:r>
      <w:r w:rsidR="00381066">
        <w:t>.</w:t>
      </w:r>
    </w:p>
    <w:p w14:paraId="51944E40" w14:textId="77777777" w:rsidR="00381066" w:rsidRDefault="00381066" w:rsidP="003A5387">
      <w:pPr>
        <w:pStyle w:val="Caption-Figure"/>
      </w:pPr>
    </w:p>
    <w:p w14:paraId="418ACA9C" w14:textId="77777777" w:rsidR="00381066" w:rsidRDefault="00381066" w:rsidP="003A5387">
      <w:pPr>
        <w:pStyle w:val="Caption-Figure"/>
      </w:pPr>
    </w:p>
    <w:p w14:paraId="048BA8F4" w14:textId="77777777" w:rsidR="00381066" w:rsidRDefault="00381066" w:rsidP="003A5387">
      <w:pPr>
        <w:pStyle w:val="Caption-Figure"/>
      </w:pPr>
    </w:p>
    <w:p w14:paraId="7CDD49CA" w14:textId="77777777" w:rsidR="00381066" w:rsidRDefault="00381066" w:rsidP="003A5387">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ondeau, Amélie" w:date="2021-01-14T11:14:00Z" w:initials="RA">
    <w:p w14:paraId="406A7EF5" w14:textId="0E780285" w:rsidR="003E24B8" w:rsidRPr="003F3AD2" w:rsidRDefault="003E24B8">
      <w:pPr>
        <w:pStyle w:val="CommentText"/>
        <w:rPr>
          <w:lang w:val="fr-CA"/>
        </w:rPr>
      </w:pPr>
      <w:r>
        <w:rPr>
          <w:rStyle w:val="CommentReference"/>
        </w:rPr>
        <w:annotationRef/>
      </w:r>
      <w:r w:rsidRPr="003F3AD2">
        <w:rPr>
          <w:lang w:val="fr-CA"/>
        </w:rPr>
        <w:t xml:space="preserve">Est-ce que </w:t>
      </w:r>
      <w:proofErr w:type="spellStart"/>
      <w:r w:rsidRPr="003F3AD2">
        <w:rPr>
          <w:lang w:val="fr-CA"/>
        </w:rPr>
        <w:t>Mikio</w:t>
      </w:r>
      <w:proofErr w:type="spellEnd"/>
      <w:r w:rsidRPr="003F3AD2">
        <w:rPr>
          <w:lang w:val="fr-CA"/>
        </w:rPr>
        <w:t xml:space="preserve"> a réellement </w:t>
      </w:r>
      <w:r>
        <w:rPr>
          <w:lang w:val="fr-CA"/>
        </w:rPr>
        <w:t>contribué au document?</w:t>
      </w:r>
    </w:p>
  </w:comment>
  <w:comment w:id="5" w:author="Rondeau, Amélie" w:date="2021-01-14T11:16:00Z" w:initials="RA">
    <w:p w14:paraId="727C2AFC" w14:textId="34E761F0" w:rsidR="003E24B8" w:rsidRDefault="003E24B8">
      <w:pPr>
        <w:pStyle w:val="CommentText"/>
      </w:pPr>
      <w:r>
        <w:rPr>
          <w:rStyle w:val="CommentReference"/>
        </w:rPr>
        <w:annotationRef/>
      </w:r>
      <w:r>
        <w:t xml:space="preserve">Maybe not necessary in the abstract but for sure a discussion and uncertainty item to include in the document. </w:t>
      </w:r>
    </w:p>
  </w:comment>
  <w:comment w:id="27" w:author="Rondeau, Amélie" w:date="2021-01-14T11:31:00Z" w:initials="RA">
    <w:p w14:paraId="6345A467" w14:textId="1CA4B67F" w:rsidR="003E24B8" w:rsidRDefault="003E24B8">
      <w:pPr>
        <w:pStyle w:val="CommentText"/>
      </w:pPr>
      <w:r>
        <w:rPr>
          <w:rStyle w:val="CommentReference"/>
        </w:rPr>
        <w:annotationRef/>
      </w:r>
      <w:r>
        <w:t>Could be removed</w:t>
      </w:r>
    </w:p>
  </w:comment>
  <w:comment w:id="36" w:author="Rondeau, Amélie" w:date="2021-01-14T11:39:00Z" w:initials="RA">
    <w:p w14:paraId="158D7BFD" w14:textId="23711505" w:rsidR="00D42BC8" w:rsidRDefault="00D42BC8">
      <w:pPr>
        <w:pStyle w:val="CommentText"/>
      </w:pPr>
      <w:r>
        <w:rPr>
          <w:rStyle w:val="CommentReference"/>
        </w:rPr>
        <w:annotationRef/>
      </w:r>
      <w:r>
        <w:t xml:space="preserve">I think there were some activities but not the usual coverage (you did received observer data no?). </w:t>
      </w:r>
    </w:p>
  </w:comment>
  <w:comment w:id="48" w:author="Rondeau, Amélie" w:date="2021-01-14T11:42:00Z" w:initials="RA">
    <w:p w14:paraId="2E0BAA25" w14:textId="32CF9C71" w:rsidR="00D42BC8" w:rsidRDefault="00D42BC8">
      <w:pPr>
        <w:pStyle w:val="CommentText"/>
      </w:pPr>
      <w:r>
        <w:rPr>
          <w:rStyle w:val="CommentReference"/>
        </w:rPr>
        <w:annotationRef/>
      </w:r>
      <w:r>
        <w:t>What verification do you do? Do you catch errors sometimes and are the data corrected in the Stats database eventually?</w:t>
      </w:r>
    </w:p>
  </w:comment>
  <w:comment w:id="50" w:author="Rondeau, Amélie" w:date="2021-01-14T12:04:00Z" w:initials="RA">
    <w:p w14:paraId="5173432F" w14:textId="3DEB7D87" w:rsidR="00672DF8" w:rsidRDefault="00672DF8">
      <w:pPr>
        <w:pStyle w:val="CommentText"/>
      </w:pPr>
      <w:r>
        <w:rPr>
          <w:rStyle w:val="CommentReference"/>
        </w:rPr>
        <w:annotationRef/>
      </w:r>
      <w:r>
        <w:t>Need to include those info in the Res Doc if we are to include them in the SAR</w:t>
      </w:r>
    </w:p>
  </w:comment>
  <w:comment w:id="60" w:author="Rondeau, Amélie" w:date="2021-01-14T11:44:00Z" w:initials="RA">
    <w:p w14:paraId="43F5941D" w14:textId="1D745070" w:rsidR="00D42B1A" w:rsidRDefault="00D42B1A">
      <w:pPr>
        <w:pStyle w:val="CommentText"/>
      </w:pPr>
      <w:r>
        <w:rPr>
          <w:rStyle w:val="CommentReference"/>
        </w:rPr>
        <w:annotationRef/>
      </w:r>
      <w:r>
        <w:t>Fishing area?</w:t>
      </w:r>
    </w:p>
  </w:comment>
  <w:comment w:id="61" w:author="Rondeau, Amélie" w:date="2021-01-14T11:53:00Z" w:initials="RA">
    <w:p w14:paraId="7E38B2F5" w14:textId="05384C5D" w:rsidR="00D42B1A" w:rsidRDefault="00D42B1A">
      <w:pPr>
        <w:pStyle w:val="CommentText"/>
      </w:pPr>
      <w:r>
        <w:rPr>
          <w:rStyle w:val="CommentReference"/>
        </w:rPr>
        <w:annotationRef/>
      </w:r>
      <w:r w:rsidR="003E4587">
        <w:t xml:space="preserve">Don’t think we need to provide this. Not in </w:t>
      </w:r>
      <w:proofErr w:type="spellStart"/>
      <w:r w:rsidR="003E4587">
        <w:t>ToR</w:t>
      </w:r>
      <w:proofErr w:type="spellEnd"/>
      <w:r w:rsidR="003E4587">
        <w:t xml:space="preserve"> specifically. What is the added value of presenting those numbers?</w:t>
      </w:r>
    </w:p>
  </w:comment>
  <w:comment w:id="63" w:author="Rondeau, Amélie" w:date="2021-01-14T12:06:00Z" w:initials="RA">
    <w:p w14:paraId="5BE543F0" w14:textId="098EFE4D" w:rsidR="00A546A6" w:rsidRDefault="00A546A6">
      <w:pPr>
        <w:pStyle w:val="CommentText"/>
      </w:pPr>
      <w:r>
        <w:rPr>
          <w:rStyle w:val="CommentReference"/>
        </w:rPr>
        <w:annotationRef/>
      </w:r>
      <w:r>
        <w:t>This can be removed and replaced by: Details of those changes are explained in Hebert et al 2021 (Res Doc from last year)</w:t>
      </w:r>
    </w:p>
  </w:comment>
  <w:comment w:id="89" w:author="Rondeau, Amélie" w:date="2021-01-14T12:21:00Z" w:initials="RA">
    <w:p w14:paraId="0AB21207" w14:textId="6961812C" w:rsidR="002A315F" w:rsidRDefault="002A315F">
      <w:pPr>
        <w:pStyle w:val="CommentText"/>
      </w:pPr>
      <w:r>
        <w:rPr>
          <w:rStyle w:val="CommentReference"/>
        </w:rPr>
        <w:annotationRef/>
      </w:r>
      <w:r>
        <w:t>This section should be moved to the Results</w:t>
      </w:r>
    </w:p>
  </w:comment>
  <w:comment w:id="98" w:author="Rondeau, Amélie" w:date="2021-01-14T12:32:00Z" w:initials="RA">
    <w:p w14:paraId="5FE08422" w14:textId="6D02782C" w:rsidR="00304F62" w:rsidRDefault="00304F62">
      <w:pPr>
        <w:pStyle w:val="CommentText"/>
      </w:pPr>
      <w:r>
        <w:rPr>
          <w:rStyle w:val="CommentReference"/>
        </w:rPr>
        <w:annotationRef/>
      </w:r>
      <w:r>
        <w:t>Are those projections presented?</w:t>
      </w:r>
    </w:p>
  </w:comment>
  <w:comment w:id="100" w:author="Rondeau, Amélie" w:date="2021-01-14T14:19:00Z" w:initials="RA">
    <w:p w14:paraId="50CD215E" w14:textId="2CAAADD7" w:rsidR="00FA6765" w:rsidRDefault="00FA6765">
      <w:pPr>
        <w:pStyle w:val="CommentText"/>
      </w:pPr>
      <w:r>
        <w:rPr>
          <w:rStyle w:val="CommentReference"/>
        </w:rPr>
        <w:annotationRef/>
      </w:r>
      <w:r>
        <w:t>There is no Discussion really in this section…</w:t>
      </w:r>
    </w:p>
  </w:comment>
  <w:comment w:id="104" w:author="Rondeau, Amélie" w:date="2021-01-14T12:40:00Z" w:initials="RA">
    <w:p w14:paraId="4EA43730" w14:textId="492245CE" w:rsidR="003A1DA7" w:rsidRDefault="003A1DA7">
      <w:pPr>
        <w:pStyle w:val="CommentText"/>
      </w:pPr>
      <w:r>
        <w:rPr>
          <w:rStyle w:val="CommentReference"/>
        </w:rPr>
        <w:annotationRef/>
      </w:r>
      <w:r>
        <w:t xml:space="preserve">What does this mean? </w:t>
      </w:r>
    </w:p>
  </w:comment>
  <w:comment w:id="106" w:author="Rondeau, Amélie" w:date="2021-01-14T12:49:00Z" w:initials="RA">
    <w:p w14:paraId="188F0FBB" w14:textId="110B74A8" w:rsidR="009B7A34" w:rsidRDefault="009B7A34">
      <w:pPr>
        <w:pStyle w:val="CommentText"/>
      </w:pPr>
      <w:r>
        <w:rPr>
          <w:rStyle w:val="CommentReference"/>
        </w:rPr>
        <w:annotationRef/>
      </w:r>
      <w:r>
        <w:t>Not sure what is the most important info to provide: number of active boats or number of allocation shares?</w:t>
      </w:r>
    </w:p>
  </w:comment>
  <w:comment w:id="114" w:author="Rondeau, Amélie" w:date="2021-01-14T12:51:00Z" w:initials="RA">
    <w:p w14:paraId="685E027E" w14:textId="49FD3C5B" w:rsidR="009B7A34" w:rsidRDefault="009B7A34">
      <w:pPr>
        <w:pStyle w:val="CommentText"/>
      </w:pPr>
      <w:r>
        <w:rPr>
          <w:rStyle w:val="CommentReference"/>
        </w:rPr>
        <w:annotationRef/>
      </w:r>
      <w:r>
        <w:t>Vessels?</w:t>
      </w:r>
    </w:p>
  </w:comment>
  <w:comment w:id="120" w:author="Rondeau, Amélie" w:date="2021-01-14T12:54:00Z" w:initials="RA">
    <w:p w14:paraId="71A85B8C" w14:textId="641E2E7E" w:rsidR="009B7A34" w:rsidRDefault="009B7A34">
      <w:pPr>
        <w:pStyle w:val="CommentText"/>
      </w:pPr>
      <w:r>
        <w:rPr>
          <w:rStyle w:val="CommentReference"/>
        </w:rPr>
        <w:annotationRef/>
      </w:r>
      <w:r>
        <w:t>Is this really “revised” if it didn’t change from the original 1192t quota in the notice to harvesters?</w:t>
      </w:r>
    </w:p>
  </w:comment>
  <w:comment w:id="121" w:author="Rondeau, Amélie" w:date="2021-01-14T12:55:00Z" w:initials="RA">
    <w:p w14:paraId="6F73BD50" w14:textId="08C82FC7" w:rsidR="00D42205" w:rsidRDefault="00D42205">
      <w:pPr>
        <w:pStyle w:val="CommentText"/>
      </w:pPr>
      <w:r>
        <w:rPr>
          <w:rStyle w:val="CommentReference"/>
        </w:rPr>
        <w:annotationRef/>
      </w:r>
      <w:r>
        <w:t xml:space="preserve">Not relevant for the stock assessment to break down further. So 47 active boats? </w:t>
      </w:r>
    </w:p>
  </w:comment>
  <w:comment w:id="123" w:author="Rondeau, Amélie" w:date="2021-01-14T13:47:00Z" w:initials="RA">
    <w:p w14:paraId="5D4A7680" w14:textId="5AC4E78B" w:rsidR="005742DA" w:rsidRDefault="005742DA">
      <w:pPr>
        <w:pStyle w:val="CommentText"/>
      </w:pPr>
      <w:r>
        <w:rPr>
          <w:rStyle w:val="CommentReference"/>
        </w:rPr>
        <w:annotationRef/>
      </w:r>
      <w:r>
        <w:t>Why this section?</w:t>
      </w:r>
    </w:p>
  </w:comment>
  <w:comment w:id="129" w:author="Rondeau, Amélie" w:date="2021-01-14T13:34:00Z" w:initials="RA">
    <w:p w14:paraId="23B1E3ED" w14:textId="40D1D09C" w:rsidR="00E34986" w:rsidRDefault="00E34986">
      <w:pPr>
        <w:pStyle w:val="CommentText"/>
      </w:pPr>
      <w:r>
        <w:rPr>
          <w:rStyle w:val="CommentReference"/>
        </w:rPr>
        <w:annotationRef/>
      </w:r>
      <w:r>
        <w:t>I don’t understand why the passive phase duration is about the same duration in 2020 compared to 2019 if winch speed was adjusted?</w:t>
      </w:r>
    </w:p>
  </w:comment>
  <w:comment w:id="134" w:author="Rondeau, Amélie" w:date="2021-01-14T13:42:00Z" w:initials="RA">
    <w:p w14:paraId="213A5C26" w14:textId="468C0B71" w:rsidR="00E34986" w:rsidRDefault="00E34986">
      <w:pPr>
        <w:pStyle w:val="CommentText"/>
      </w:pPr>
      <w:r>
        <w:rPr>
          <w:rStyle w:val="CommentReference"/>
        </w:rPr>
        <w:annotationRef/>
      </w:r>
      <w:r>
        <w:t xml:space="preserve">I don’t think a separate section is necessary for each fishing areas given the short texts. </w:t>
      </w:r>
    </w:p>
  </w:comment>
  <w:comment w:id="148" w:author="Rondeau, Amélie" w:date="2021-01-14T13:49:00Z" w:initials="RA">
    <w:p w14:paraId="64408A19" w14:textId="44073707" w:rsidR="005742DA" w:rsidRDefault="005742DA">
      <w:pPr>
        <w:pStyle w:val="CommentText"/>
      </w:pPr>
      <w:r>
        <w:rPr>
          <w:rStyle w:val="CommentReference"/>
        </w:rPr>
        <w:annotationRef/>
      </w:r>
      <w:r>
        <w:t>On Fig 15 ii is said that this value is unreliable, should it be repeated here too? What is the general (short) explanation for this?</w:t>
      </w:r>
    </w:p>
  </w:comment>
  <w:comment w:id="150" w:author="Rondeau, Amélie" w:date="2021-01-14T13:53:00Z" w:initials="RA">
    <w:p w14:paraId="3EEF8704" w14:textId="4F5976DD" w:rsidR="00AB1243" w:rsidRDefault="00AB1243">
      <w:pPr>
        <w:pStyle w:val="CommentText"/>
      </w:pPr>
      <w:r>
        <w:rPr>
          <w:rStyle w:val="CommentReference"/>
        </w:rPr>
        <w:annotationRef/>
      </w:r>
      <w:r>
        <w:t>Inverse numbers to go from 2005 to 2019 (time line). Seems to me like there is a declining trend, no?</w:t>
      </w:r>
    </w:p>
  </w:comment>
  <w:comment w:id="161" w:author="Rondeau, Amélie" w:date="2021-01-14T14:16:00Z" w:initials="RA">
    <w:p w14:paraId="75948E1C" w14:textId="2E8824F2" w:rsidR="00FA6765" w:rsidRDefault="00FA6765">
      <w:pPr>
        <w:pStyle w:val="CommentText"/>
      </w:pPr>
      <w:r>
        <w:rPr>
          <w:rStyle w:val="CommentReference"/>
        </w:rPr>
        <w:annotationRef/>
      </w:r>
      <w:r>
        <w:t xml:space="preserve">I don’t understand the choice of that section title. Productivity or recruitment indicators? Juvenile abundances? </w:t>
      </w:r>
    </w:p>
    <w:p w14:paraId="37FE2E88" w14:textId="4CC51DA5" w:rsidR="00FA6765" w:rsidRDefault="00FA6765">
      <w:pPr>
        <w:pStyle w:val="CommentText"/>
      </w:pPr>
      <w:r>
        <w:t>Maybe move that section into the Results as 4.2.6.</w:t>
      </w:r>
    </w:p>
  </w:comment>
  <w:comment w:id="166" w:author="Rondeau, Amélie" w:date="2021-01-14T14:22:00Z" w:initials="RA">
    <w:p w14:paraId="4514EA5F" w14:textId="7DFB4122" w:rsidR="00FA6765" w:rsidRDefault="00FA6765">
      <w:pPr>
        <w:pStyle w:val="CommentText"/>
      </w:pPr>
      <w:r>
        <w:rPr>
          <w:rStyle w:val="CommentReference"/>
        </w:rPr>
        <w:annotationRef/>
      </w:r>
      <w:r>
        <w:t>I have not review this section, pending update</w:t>
      </w:r>
    </w:p>
  </w:comment>
  <w:comment w:id="181" w:author="Rondeau, Amélie" w:date="2021-01-14T14:28:00Z" w:initials="RA">
    <w:p w14:paraId="5AE42814" w14:textId="7FCFA900" w:rsidR="00EF66D3" w:rsidRDefault="00EF66D3">
      <w:pPr>
        <w:pStyle w:val="CommentText"/>
      </w:pPr>
      <w:r>
        <w:rPr>
          <w:rStyle w:val="CommentReference"/>
        </w:rPr>
        <w:annotationRef/>
      </w:r>
      <w:r>
        <w:t>Those are discussed in the “Uncertainties” section, suggest to move up before Uncertainties</w:t>
      </w:r>
    </w:p>
    <w:p w14:paraId="5C9367F9" w14:textId="25B7FA16" w:rsidR="00EF66D3" w:rsidRDefault="00EF66D3">
      <w:pPr>
        <w:pStyle w:val="CommentText"/>
      </w:pPr>
    </w:p>
    <w:p w14:paraId="1E01EB3F" w14:textId="2A7CDAEB" w:rsidR="00EF66D3" w:rsidRDefault="00EF66D3">
      <w:pPr>
        <w:pStyle w:val="CommentText"/>
      </w:pPr>
      <w:r>
        <w:t>Not reviewed, waiting for Joel…</w:t>
      </w:r>
    </w:p>
  </w:comment>
  <w:comment w:id="201" w:author="Rondeau, Amélie" w:date="2021-01-14T14:30:00Z" w:initials="RA">
    <w:p w14:paraId="24F864AF" w14:textId="0A32DFE2" w:rsidR="00EF66D3" w:rsidRDefault="00EF66D3">
      <w:pPr>
        <w:pStyle w:val="CommentText"/>
      </w:pPr>
      <w:r>
        <w:rPr>
          <w:rStyle w:val="CommentReference"/>
        </w:rPr>
        <w:annotationRef/>
      </w:r>
      <w:r>
        <w:t>Maybe not include all years and refer to previous document for historical data. Start in 1997 like in Table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6A7EF5" w15:done="0"/>
  <w15:commentEx w15:paraId="727C2AFC" w15:done="0"/>
  <w15:commentEx w15:paraId="6345A467" w15:done="0"/>
  <w15:commentEx w15:paraId="158D7BFD" w15:done="0"/>
  <w15:commentEx w15:paraId="2E0BAA25" w15:done="0"/>
  <w15:commentEx w15:paraId="5173432F" w15:done="0"/>
  <w15:commentEx w15:paraId="43F5941D" w15:done="0"/>
  <w15:commentEx w15:paraId="7E38B2F5" w15:done="0"/>
  <w15:commentEx w15:paraId="5BE543F0" w15:done="0"/>
  <w15:commentEx w15:paraId="0AB21207" w15:done="0"/>
  <w15:commentEx w15:paraId="5FE08422" w15:done="0"/>
  <w15:commentEx w15:paraId="50CD215E" w15:done="0"/>
  <w15:commentEx w15:paraId="4EA43730" w15:done="0"/>
  <w15:commentEx w15:paraId="188F0FBB" w15:done="0"/>
  <w15:commentEx w15:paraId="685E027E" w15:done="0"/>
  <w15:commentEx w15:paraId="71A85B8C" w15:done="0"/>
  <w15:commentEx w15:paraId="6F73BD50" w15:done="0"/>
  <w15:commentEx w15:paraId="5D4A7680" w15:done="0"/>
  <w15:commentEx w15:paraId="23B1E3ED" w15:done="0"/>
  <w15:commentEx w15:paraId="213A5C26" w15:done="0"/>
  <w15:commentEx w15:paraId="64408A19" w15:done="0"/>
  <w15:commentEx w15:paraId="3EEF8704" w15:done="0"/>
  <w15:commentEx w15:paraId="37FE2E88" w15:done="0"/>
  <w15:commentEx w15:paraId="4514EA5F" w15:done="0"/>
  <w15:commentEx w15:paraId="1E01EB3F" w15:done="0"/>
  <w15:commentEx w15:paraId="24F864A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298189" w14:textId="77777777" w:rsidR="00E37F7B" w:rsidRDefault="00E37F7B">
      <w:r>
        <w:separator/>
      </w:r>
    </w:p>
  </w:endnote>
  <w:endnote w:type="continuationSeparator" w:id="0">
    <w:p w14:paraId="2D39C082" w14:textId="77777777" w:rsidR="00E37F7B" w:rsidRDefault="00E37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Palatino Linotype"/>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4EB55" w14:textId="77777777" w:rsidR="003E24B8" w:rsidRDefault="003E24B8">
    <w:pPr>
      <w:framePr w:wrap="around" w:vAnchor="text" w:hAnchor="margin" w:xAlign="center" w:y="1"/>
    </w:pPr>
    <w:r>
      <w:fldChar w:fldCharType="begin"/>
    </w:r>
    <w:r>
      <w:instrText xml:space="preserve">PAGE  </w:instrText>
    </w:r>
    <w:r>
      <w:fldChar w:fldCharType="end"/>
    </w:r>
  </w:p>
  <w:p w14:paraId="29C51258" w14:textId="77777777" w:rsidR="003E24B8" w:rsidRDefault="003E24B8"/>
  <w:p w14:paraId="085D7431" w14:textId="77777777" w:rsidR="003E24B8" w:rsidRDefault="003E24B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BDF8C" w14:textId="292DBECC" w:rsidR="003E24B8" w:rsidRDefault="003E24B8">
    <w:pPr>
      <w:pStyle w:val="BodyText"/>
      <w:pBdr>
        <w:top w:val="single" w:sz="4" w:space="1" w:color="auto"/>
      </w:pBdr>
      <w:tabs>
        <w:tab w:val="right" w:pos="9360"/>
      </w:tabs>
    </w:pPr>
    <w:r>
      <w:rPr>
        <w:lang w:val="en-GB"/>
      </w:rPr>
      <w:t>January 2021</w:t>
    </w:r>
    <w:r>
      <w:rPr>
        <w:lang w:val="en-GB"/>
      </w:rPr>
      <w:tab/>
    </w:r>
    <w:r>
      <w:rPr>
        <w:noProof/>
        <w:spacing w:val="-3"/>
        <w:lang w:val="fr-CA" w:eastAsia="fr-CA"/>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CE9CC3" w14:textId="77777777" w:rsidR="003E24B8" w:rsidRDefault="003E24B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4E647" w14:textId="77777777" w:rsidR="003E24B8" w:rsidRDefault="003E24B8">
    <w:pPr>
      <w:pBdr>
        <w:top w:val="single" w:sz="4"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AF87F" w14:textId="20A47ECE" w:rsidR="003E24B8" w:rsidRDefault="003E24B8">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sidR="00EF66D3">
      <w:rPr>
        <w:noProof/>
        <w:sz w:val="20"/>
      </w:rPr>
      <w:t>vi</w:t>
    </w:r>
    <w:r>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E06D8" w14:textId="77777777" w:rsidR="003E24B8" w:rsidRDefault="003E24B8"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3E24B8" w:rsidRDefault="003E24B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B73F8" w14:textId="01BC6E84" w:rsidR="003E24B8" w:rsidRPr="003F49CD" w:rsidRDefault="003E24B8" w:rsidP="00102C59">
    <w:pPr>
      <w:pStyle w:val="Footer"/>
      <w:framePr w:wrap="around" w:vAnchor="text" w:hAnchor="margin" w:xAlign="center" w:y="1"/>
      <w:rPr>
        <w:rStyle w:val="PageNumber"/>
        <w:rFonts w:cs="Arial"/>
        <w:sz w:val="20"/>
      </w:rPr>
    </w:pPr>
    <w:r w:rsidRPr="003F49CD">
      <w:rPr>
        <w:rStyle w:val="PageNumber"/>
        <w:rFonts w:cs="Arial"/>
        <w:sz w:val="20"/>
      </w:rPr>
      <w:fldChar w:fldCharType="begin"/>
    </w:r>
    <w:r w:rsidRPr="003F49CD">
      <w:rPr>
        <w:rStyle w:val="PageNumber"/>
        <w:rFonts w:cs="Arial"/>
        <w:sz w:val="20"/>
      </w:rPr>
      <w:instrText xml:space="preserve">PAGE  </w:instrText>
    </w:r>
    <w:r w:rsidRPr="003F49CD">
      <w:rPr>
        <w:rStyle w:val="PageNumber"/>
        <w:rFonts w:cs="Arial"/>
        <w:sz w:val="20"/>
      </w:rPr>
      <w:fldChar w:fldCharType="separate"/>
    </w:r>
    <w:r w:rsidR="00EF66D3">
      <w:rPr>
        <w:rStyle w:val="PageNumber"/>
        <w:rFonts w:cs="Arial"/>
        <w:noProof/>
        <w:sz w:val="20"/>
      </w:rPr>
      <w:t>1</w:t>
    </w:r>
    <w:r w:rsidRPr="003F49CD">
      <w:rPr>
        <w:rStyle w:val="PageNumber"/>
        <w:rFonts w:cs="Arial"/>
        <w:sz w:val="20"/>
      </w:rPr>
      <w:fldChar w:fldCharType="end"/>
    </w:r>
  </w:p>
  <w:p w14:paraId="59ECCB88" w14:textId="77777777" w:rsidR="003E24B8" w:rsidRDefault="003E24B8" w:rsidP="00102C59">
    <w:pPr>
      <w:pStyle w:val="Footer"/>
      <w:pBdr>
        <w:top w:val="single" w:sz="4" w:space="1" w:color="auto"/>
      </w:pBd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6A4A7" w14:textId="77777777" w:rsidR="003E24B8" w:rsidRDefault="003E24B8">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B3FE" w14:textId="5FCD186F" w:rsidR="003E24B8" w:rsidRDefault="003E24B8">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EF66D3">
      <w:rPr>
        <w:rFonts w:cs="Arial"/>
        <w:noProof/>
        <w:sz w:val="20"/>
      </w:rPr>
      <w:t>9</w:t>
    </w:r>
    <w:r>
      <w:rPr>
        <w:rFonts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9C07EA" w14:textId="77777777" w:rsidR="00E37F7B" w:rsidRDefault="00E37F7B">
      <w:r>
        <w:separator/>
      </w:r>
    </w:p>
  </w:footnote>
  <w:footnote w:type="continuationSeparator" w:id="0">
    <w:p w14:paraId="5C25BEBF" w14:textId="77777777" w:rsidR="00E37F7B" w:rsidRDefault="00E37F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DA6BD9" w14:textId="77777777" w:rsidR="003E24B8" w:rsidRDefault="003E24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829A5" w14:textId="77777777" w:rsidR="003E24B8" w:rsidRDefault="003E24B8">
    <w:pPr>
      <w:rPr>
        <w:b/>
        <w:szCs w:val="22"/>
      </w:rPr>
    </w:pPr>
    <w:r>
      <w:rPr>
        <w:b/>
        <w:noProof/>
        <w:szCs w:val="22"/>
        <w:lang w:val="fr-CA" w:eastAsia="fr-CA"/>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3E24B8" w:rsidRDefault="003E24B8">
    <w:pPr>
      <w:pStyle w:val="CoverPageHeaderCSAS"/>
    </w:pPr>
    <w:r>
      <w:t>Canadian Science Advisory Secretariat (CSAS)</w:t>
    </w:r>
  </w:p>
  <w:p w14:paraId="0CF31CD8" w14:textId="134119F6" w:rsidR="003E24B8" w:rsidRDefault="003E24B8">
    <w:pPr>
      <w:pStyle w:val="CoverPageHeaderRESRegion"/>
    </w:pPr>
    <w:r>
      <w:t>Working Document 2021/0XX</w:t>
    </w:r>
  </w:p>
  <w:p w14:paraId="65A63E51" w14:textId="77777777" w:rsidR="003E24B8" w:rsidRDefault="003E24B8">
    <w:pPr>
      <w:pStyle w:val="CoverPageHeaderRESRegion"/>
    </w:pPr>
    <w:r>
      <w:t>Gulf Region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7568D" w14:textId="77777777" w:rsidR="003E24B8" w:rsidRDefault="003E24B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F3DFA" w14:textId="77777777" w:rsidR="003E24B8" w:rsidRDefault="003E24B8">
    <w:pPr>
      <w:pBdr>
        <w:bottom w:val="single" w:sz="4"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F9E63" w14:textId="77777777" w:rsidR="003E24B8" w:rsidRDefault="003E24B8">
    <w:pPr>
      <w:pBdr>
        <w:bottom w:val="single" w:sz="4" w:space="1" w:color="auto"/>
      </w:pBdr>
      <w:tabs>
        <w:tab w:val="center" w:pos="4680"/>
        <w:tab w:val="right" w:pos="9360"/>
      </w:tabs>
      <w:rPr>
        <w:szCs w:val="22"/>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7C9D9" w14:textId="77777777" w:rsidR="003E24B8" w:rsidRDefault="003E24B8"/>
  <w:p w14:paraId="12F783BE" w14:textId="77777777" w:rsidR="003E24B8" w:rsidRDefault="003E24B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5FE234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A74CA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1" w15:restartNumberingAfterBreak="0">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8"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19" w15:restartNumberingAfterBreak="0">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2"/>
  </w:num>
  <w:num w:numId="3">
    <w:abstractNumId w:val="23"/>
  </w:num>
  <w:num w:numId="4">
    <w:abstractNumId w:val="17"/>
  </w:num>
  <w:num w:numId="5">
    <w:abstractNumId w:val="9"/>
  </w:num>
  <w:num w:numId="6">
    <w:abstractNumId w:val="7"/>
  </w:num>
  <w:num w:numId="7">
    <w:abstractNumId w:val="6"/>
  </w:num>
  <w:num w:numId="8">
    <w:abstractNumId w:val="5"/>
  </w:num>
  <w:num w:numId="9">
    <w:abstractNumId w:val="4"/>
  </w:num>
  <w:num w:numId="10">
    <w:abstractNumId w:val="20"/>
  </w:num>
  <w:num w:numId="11">
    <w:abstractNumId w:val="18"/>
  </w:num>
  <w:num w:numId="12">
    <w:abstractNumId w:val="13"/>
  </w:num>
  <w:num w:numId="13">
    <w:abstractNumId w:val="24"/>
  </w:num>
  <w:num w:numId="14">
    <w:abstractNumId w:val="8"/>
  </w:num>
  <w:num w:numId="15">
    <w:abstractNumId w:val="3"/>
  </w:num>
  <w:num w:numId="16">
    <w:abstractNumId w:val="2"/>
  </w:num>
  <w:num w:numId="17">
    <w:abstractNumId w:val="1"/>
  </w:num>
  <w:num w:numId="18">
    <w:abstractNumId w:val="0"/>
  </w:num>
  <w:num w:numId="19">
    <w:abstractNumId w:val="11"/>
  </w:num>
  <w:num w:numId="20">
    <w:abstractNumId w:val="15"/>
  </w:num>
  <w:num w:numId="21">
    <w:abstractNumId w:val="16"/>
  </w:num>
  <w:num w:numId="22">
    <w:abstractNumId w:val="10"/>
  </w:num>
  <w:num w:numId="23">
    <w:abstractNumId w:val="22"/>
  </w:num>
  <w:num w:numId="24">
    <w:abstractNumId w:val="21"/>
  </w:num>
  <w:num w:numId="25">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ndeau, Amélie">
    <w15:presenceInfo w15:providerId="AD" w15:userId="S-1-5-21-334392860-1687531001-4089495415-152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14D"/>
    <w:rsid w:val="0000102F"/>
    <w:rsid w:val="00001138"/>
    <w:rsid w:val="000030FB"/>
    <w:rsid w:val="00007C09"/>
    <w:rsid w:val="00010939"/>
    <w:rsid w:val="0001151F"/>
    <w:rsid w:val="00012B43"/>
    <w:rsid w:val="00013DE7"/>
    <w:rsid w:val="00014FE7"/>
    <w:rsid w:val="000224A4"/>
    <w:rsid w:val="00026F94"/>
    <w:rsid w:val="00027B81"/>
    <w:rsid w:val="000317D0"/>
    <w:rsid w:val="00036853"/>
    <w:rsid w:val="00037D09"/>
    <w:rsid w:val="00037EA0"/>
    <w:rsid w:val="000444E7"/>
    <w:rsid w:val="00045B48"/>
    <w:rsid w:val="00046418"/>
    <w:rsid w:val="000506DD"/>
    <w:rsid w:val="0005183B"/>
    <w:rsid w:val="00055C3D"/>
    <w:rsid w:val="00057EB5"/>
    <w:rsid w:val="000609D9"/>
    <w:rsid w:val="00072274"/>
    <w:rsid w:val="00074597"/>
    <w:rsid w:val="00075780"/>
    <w:rsid w:val="0007605B"/>
    <w:rsid w:val="00077A5E"/>
    <w:rsid w:val="000841B4"/>
    <w:rsid w:val="00084403"/>
    <w:rsid w:val="0008516D"/>
    <w:rsid w:val="00097CEB"/>
    <w:rsid w:val="00097D2D"/>
    <w:rsid w:val="000A00FE"/>
    <w:rsid w:val="000A1D1F"/>
    <w:rsid w:val="000A4337"/>
    <w:rsid w:val="000B78F9"/>
    <w:rsid w:val="000B7AE5"/>
    <w:rsid w:val="000C1D36"/>
    <w:rsid w:val="000C5CA8"/>
    <w:rsid w:val="000C5E50"/>
    <w:rsid w:val="000C5E56"/>
    <w:rsid w:val="000C7CD8"/>
    <w:rsid w:val="000D26C6"/>
    <w:rsid w:val="000D3988"/>
    <w:rsid w:val="000D3C21"/>
    <w:rsid w:val="000E44F0"/>
    <w:rsid w:val="000E5B28"/>
    <w:rsid w:val="000F21BB"/>
    <w:rsid w:val="000F43D7"/>
    <w:rsid w:val="000F7FCF"/>
    <w:rsid w:val="00100EDC"/>
    <w:rsid w:val="0010246B"/>
    <w:rsid w:val="00102C59"/>
    <w:rsid w:val="00103255"/>
    <w:rsid w:val="00104950"/>
    <w:rsid w:val="00105413"/>
    <w:rsid w:val="00106817"/>
    <w:rsid w:val="00110C37"/>
    <w:rsid w:val="00114FBB"/>
    <w:rsid w:val="00117EE5"/>
    <w:rsid w:val="0012283D"/>
    <w:rsid w:val="00122A35"/>
    <w:rsid w:val="00122E07"/>
    <w:rsid w:val="00124FB5"/>
    <w:rsid w:val="00132F4B"/>
    <w:rsid w:val="00134BB3"/>
    <w:rsid w:val="00134FBE"/>
    <w:rsid w:val="0013701A"/>
    <w:rsid w:val="00144962"/>
    <w:rsid w:val="00147A72"/>
    <w:rsid w:val="00151154"/>
    <w:rsid w:val="00151924"/>
    <w:rsid w:val="00151E16"/>
    <w:rsid w:val="001549FC"/>
    <w:rsid w:val="00156843"/>
    <w:rsid w:val="001574A6"/>
    <w:rsid w:val="00157585"/>
    <w:rsid w:val="00163637"/>
    <w:rsid w:val="00163F3F"/>
    <w:rsid w:val="00164CF5"/>
    <w:rsid w:val="001656F5"/>
    <w:rsid w:val="001675C5"/>
    <w:rsid w:val="001703B7"/>
    <w:rsid w:val="00171E17"/>
    <w:rsid w:val="0017303F"/>
    <w:rsid w:val="00173570"/>
    <w:rsid w:val="00176250"/>
    <w:rsid w:val="00176AFD"/>
    <w:rsid w:val="001842DA"/>
    <w:rsid w:val="00184AEE"/>
    <w:rsid w:val="00190A18"/>
    <w:rsid w:val="00191FC2"/>
    <w:rsid w:val="00194512"/>
    <w:rsid w:val="0019470A"/>
    <w:rsid w:val="00194D79"/>
    <w:rsid w:val="00195170"/>
    <w:rsid w:val="00196FA1"/>
    <w:rsid w:val="001A2B4A"/>
    <w:rsid w:val="001A5557"/>
    <w:rsid w:val="001B3164"/>
    <w:rsid w:val="001B410C"/>
    <w:rsid w:val="001B4503"/>
    <w:rsid w:val="001B5E9F"/>
    <w:rsid w:val="001C2668"/>
    <w:rsid w:val="001C4301"/>
    <w:rsid w:val="001C6E30"/>
    <w:rsid w:val="001D09CA"/>
    <w:rsid w:val="001D5191"/>
    <w:rsid w:val="001D55FB"/>
    <w:rsid w:val="001E6F9D"/>
    <w:rsid w:val="001F168B"/>
    <w:rsid w:val="001F25C4"/>
    <w:rsid w:val="001F4ECE"/>
    <w:rsid w:val="00200CE8"/>
    <w:rsid w:val="002057BA"/>
    <w:rsid w:val="002167AF"/>
    <w:rsid w:val="002168C2"/>
    <w:rsid w:val="00220B3A"/>
    <w:rsid w:val="00220E14"/>
    <w:rsid w:val="00224376"/>
    <w:rsid w:val="00224509"/>
    <w:rsid w:val="00224E65"/>
    <w:rsid w:val="00225006"/>
    <w:rsid w:val="002276E1"/>
    <w:rsid w:val="00230200"/>
    <w:rsid w:val="00230D74"/>
    <w:rsid w:val="00231129"/>
    <w:rsid w:val="002311FA"/>
    <w:rsid w:val="0023161E"/>
    <w:rsid w:val="00232CB1"/>
    <w:rsid w:val="00233393"/>
    <w:rsid w:val="00236805"/>
    <w:rsid w:val="00236827"/>
    <w:rsid w:val="002460B6"/>
    <w:rsid w:val="002517DF"/>
    <w:rsid w:val="00256B67"/>
    <w:rsid w:val="00256E0A"/>
    <w:rsid w:val="0026024E"/>
    <w:rsid w:val="00262126"/>
    <w:rsid w:val="00262392"/>
    <w:rsid w:val="002625BE"/>
    <w:rsid w:val="00266153"/>
    <w:rsid w:val="00274C92"/>
    <w:rsid w:val="00276226"/>
    <w:rsid w:val="0028287F"/>
    <w:rsid w:val="00284532"/>
    <w:rsid w:val="00290FA5"/>
    <w:rsid w:val="00296A95"/>
    <w:rsid w:val="002A103B"/>
    <w:rsid w:val="002A315F"/>
    <w:rsid w:val="002B1A53"/>
    <w:rsid w:val="002B2101"/>
    <w:rsid w:val="002B3D99"/>
    <w:rsid w:val="002B5E45"/>
    <w:rsid w:val="002C183B"/>
    <w:rsid w:val="002C2286"/>
    <w:rsid w:val="002C3CAD"/>
    <w:rsid w:val="002D4D61"/>
    <w:rsid w:val="002E4AA6"/>
    <w:rsid w:val="002F08E1"/>
    <w:rsid w:val="002F2783"/>
    <w:rsid w:val="002F314F"/>
    <w:rsid w:val="002F5533"/>
    <w:rsid w:val="002F621E"/>
    <w:rsid w:val="002F67EC"/>
    <w:rsid w:val="00300052"/>
    <w:rsid w:val="0030072F"/>
    <w:rsid w:val="003014F1"/>
    <w:rsid w:val="00304F62"/>
    <w:rsid w:val="00307F71"/>
    <w:rsid w:val="003102E0"/>
    <w:rsid w:val="00314E7E"/>
    <w:rsid w:val="00314FE4"/>
    <w:rsid w:val="00317A7B"/>
    <w:rsid w:val="00324AA7"/>
    <w:rsid w:val="00324AEA"/>
    <w:rsid w:val="00330065"/>
    <w:rsid w:val="003372ED"/>
    <w:rsid w:val="00337F16"/>
    <w:rsid w:val="00343B3F"/>
    <w:rsid w:val="00345DA4"/>
    <w:rsid w:val="003540DB"/>
    <w:rsid w:val="00357B49"/>
    <w:rsid w:val="00362837"/>
    <w:rsid w:val="00363641"/>
    <w:rsid w:val="00365370"/>
    <w:rsid w:val="00374CAA"/>
    <w:rsid w:val="00381066"/>
    <w:rsid w:val="0038556D"/>
    <w:rsid w:val="00386DC5"/>
    <w:rsid w:val="0039404A"/>
    <w:rsid w:val="00395AB7"/>
    <w:rsid w:val="00396D93"/>
    <w:rsid w:val="003A1DA7"/>
    <w:rsid w:val="003A3F63"/>
    <w:rsid w:val="003A5312"/>
    <w:rsid w:val="003A5387"/>
    <w:rsid w:val="003B00FD"/>
    <w:rsid w:val="003B049A"/>
    <w:rsid w:val="003B0B55"/>
    <w:rsid w:val="003B2C0D"/>
    <w:rsid w:val="003B4454"/>
    <w:rsid w:val="003C2825"/>
    <w:rsid w:val="003C48E0"/>
    <w:rsid w:val="003C6B40"/>
    <w:rsid w:val="003D24C5"/>
    <w:rsid w:val="003D40EF"/>
    <w:rsid w:val="003D4DF2"/>
    <w:rsid w:val="003D77A8"/>
    <w:rsid w:val="003E11A2"/>
    <w:rsid w:val="003E24B8"/>
    <w:rsid w:val="003E2D50"/>
    <w:rsid w:val="003E4587"/>
    <w:rsid w:val="003E6EAC"/>
    <w:rsid w:val="003E75D2"/>
    <w:rsid w:val="003E7F9E"/>
    <w:rsid w:val="003F163C"/>
    <w:rsid w:val="003F202F"/>
    <w:rsid w:val="003F34E9"/>
    <w:rsid w:val="003F3AD2"/>
    <w:rsid w:val="003F6583"/>
    <w:rsid w:val="003F76A9"/>
    <w:rsid w:val="00401F18"/>
    <w:rsid w:val="00403B27"/>
    <w:rsid w:val="00406B5E"/>
    <w:rsid w:val="00410765"/>
    <w:rsid w:val="00412C55"/>
    <w:rsid w:val="00413AD3"/>
    <w:rsid w:val="004143A2"/>
    <w:rsid w:val="00421156"/>
    <w:rsid w:val="004228C8"/>
    <w:rsid w:val="004252AE"/>
    <w:rsid w:val="004317C1"/>
    <w:rsid w:val="00436D8F"/>
    <w:rsid w:val="00437838"/>
    <w:rsid w:val="00447283"/>
    <w:rsid w:val="004473AC"/>
    <w:rsid w:val="0044790A"/>
    <w:rsid w:val="004510A5"/>
    <w:rsid w:val="00451689"/>
    <w:rsid w:val="00456F77"/>
    <w:rsid w:val="004626AA"/>
    <w:rsid w:val="00466B88"/>
    <w:rsid w:val="0048171D"/>
    <w:rsid w:val="00482BB4"/>
    <w:rsid w:val="00485396"/>
    <w:rsid w:val="0048695B"/>
    <w:rsid w:val="00493036"/>
    <w:rsid w:val="0049595B"/>
    <w:rsid w:val="004A3C24"/>
    <w:rsid w:val="004A3E57"/>
    <w:rsid w:val="004A71C3"/>
    <w:rsid w:val="004B653C"/>
    <w:rsid w:val="004C00C4"/>
    <w:rsid w:val="004C6100"/>
    <w:rsid w:val="004D056F"/>
    <w:rsid w:val="004D0C0A"/>
    <w:rsid w:val="004D621A"/>
    <w:rsid w:val="004E1EC4"/>
    <w:rsid w:val="004E2C18"/>
    <w:rsid w:val="004E42B0"/>
    <w:rsid w:val="004F078A"/>
    <w:rsid w:val="004F262D"/>
    <w:rsid w:val="004F75CB"/>
    <w:rsid w:val="0050209B"/>
    <w:rsid w:val="0050540D"/>
    <w:rsid w:val="00511E25"/>
    <w:rsid w:val="005121CE"/>
    <w:rsid w:val="00513876"/>
    <w:rsid w:val="0051425C"/>
    <w:rsid w:val="00523D27"/>
    <w:rsid w:val="00525DF7"/>
    <w:rsid w:val="005273B7"/>
    <w:rsid w:val="00530178"/>
    <w:rsid w:val="005329C5"/>
    <w:rsid w:val="00533155"/>
    <w:rsid w:val="00534AC2"/>
    <w:rsid w:val="00535B57"/>
    <w:rsid w:val="005361F7"/>
    <w:rsid w:val="00536A9F"/>
    <w:rsid w:val="0054359E"/>
    <w:rsid w:val="00555728"/>
    <w:rsid w:val="0055769B"/>
    <w:rsid w:val="00557BC9"/>
    <w:rsid w:val="00571362"/>
    <w:rsid w:val="00572DB9"/>
    <w:rsid w:val="005742DA"/>
    <w:rsid w:val="005810D8"/>
    <w:rsid w:val="00585714"/>
    <w:rsid w:val="005902A3"/>
    <w:rsid w:val="005923FC"/>
    <w:rsid w:val="00593953"/>
    <w:rsid w:val="0059616E"/>
    <w:rsid w:val="00597E72"/>
    <w:rsid w:val="005A08B3"/>
    <w:rsid w:val="005A1AE5"/>
    <w:rsid w:val="005A23CD"/>
    <w:rsid w:val="005A3222"/>
    <w:rsid w:val="005A626D"/>
    <w:rsid w:val="005A75A5"/>
    <w:rsid w:val="005A7A1A"/>
    <w:rsid w:val="005A7B6D"/>
    <w:rsid w:val="005B2582"/>
    <w:rsid w:val="005B4F82"/>
    <w:rsid w:val="005B50DB"/>
    <w:rsid w:val="005B50F8"/>
    <w:rsid w:val="005C1A1A"/>
    <w:rsid w:val="005C254C"/>
    <w:rsid w:val="005C6975"/>
    <w:rsid w:val="005D08E9"/>
    <w:rsid w:val="005D5C05"/>
    <w:rsid w:val="005D6F26"/>
    <w:rsid w:val="005D7064"/>
    <w:rsid w:val="005E4AFF"/>
    <w:rsid w:val="005E5946"/>
    <w:rsid w:val="005F1A0C"/>
    <w:rsid w:val="005F2148"/>
    <w:rsid w:val="005F3A3F"/>
    <w:rsid w:val="00603749"/>
    <w:rsid w:val="00604F50"/>
    <w:rsid w:val="00614202"/>
    <w:rsid w:val="00614496"/>
    <w:rsid w:val="00615C74"/>
    <w:rsid w:val="006214FA"/>
    <w:rsid w:val="00621CD4"/>
    <w:rsid w:val="00623ED6"/>
    <w:rsid w:val="00626997"/>
    <w:rsid w:val="00633F79"/>
    <w:rsid w:val="00636A5D"/>
    <w:rsid w:val="00636D49"/>
    <w:rsid w:val="006423FF"/>
    <w:rsid w:val="0064649D"/>
    <w:rsid w:val="006545CF"/>
    <w:rsid w:val="00655045"/>
    <w:rsid w:val="00665910"/>
    <w:rsid w:val="00672DF8"/>
    <w:rsid w:val="006752F6"/>
    <w:rsid w:val="006865D1"/>
    <w:rsid w:val="00691707"/>
    <w:rsid w:val="006931BA"/>
    <w:rsid w:val="006A1716"/>
    <w:rsid w:val="006A29D7"/>
    <w:rsid w:val="006A3273"/>
    <w:rsid w:val="006A3E68"/>
    <w:rsid w:val="006A3E79"/>
    <w:rsid w:val="006A709A"/>
    <w:rsid w:val="006B0D01"/>
    <w:rsid w:val="006B260B"/>
    <w:rsid w:val="006B79DB"/>
    <w:rsid w:val="006C2D9F"/>
    <w:rsid w:val="006C7804"/>
    <w:rsid w:val="006D72C0"/>
    <w:rsid w:val="006D7741"/>
    <w:rsid w:val="006E14C6"/>
    <w:rsid w:val="006F0FF1"/>
    <w:rsid w:val="006F1BFB"/>
    <w:rsid w:val="006F40DD"/>
    <w:rsid w:val="006F52DA"/>
    <w:rsid w:val="00702B7B"/>
    <w:rsid w:val="007032AC"/>
    <w:rsid w:val="00705126"/>
    <w:rsid w:val="00705B1B"/>
    <w:rsid w:val="00712EEC"/>
    <w:rsid w:val="00713829"/>
    <w:rsid w:val="0071417D"/>
    <w:rsid w:val="00715E6A"/>
    <w:rsid w:val="00717214"/>
    <w:rsid w:val="00717C65"/>
    <w:rsid w:val="00720F64"/>
    <w:rsid w:val="00722918"/>
    <w:rsid w:val="00723C81"/>
    <w:rsid w:val="00726056"/>
    <w:rsid w:val="00726574"/>
    <w:rsid w:val="00735753"/>
    <w:rsid w:val="0073589B"/>
    <w:rsid w:val="00736274"/>
    <w:rsid w:val="007378C6"/>
    <w:rsid w:val="0074314D"/>
    <w:rsid w:val="00745283"/>
    <w:rsid w:val="007500FA"/>
    <w:rsid w:val="00750621"/>
    <w:rsid w:val="00752102"/>
    <w:rsid w:val="00752681"/>
    <w:rsid w:val="00752A61"/>
    <w:rsid w:val="0075411C"/>
    <w:rsid w:val="007561E1"/>
    <w:rsid w:val="00763556"/>
    <w:rsid w:val="00767A57"/>
    <w:rsid w:val="00767D07"/>
    <w:rsid w:val="00767E78"/>
    <w:rsid w:val="007705C1"/>
    <w:rsid w:val="00774B66"/>
    <w:rsid w:val="00775EB2"/>
    <w:rsid w:val="0078079F"/>
    <w:rsid w:val="00785B25"/>
    <w:rsid w:val="00787694"/>
    <w:rsid w:val="00792404"/>
    <w:rsid w:val="00793E9C"/>
    <w:rsid w:val="007962BE"/>
    <w:rsid w:val="007A4563"/>
    <w:rsid w:val="007B6AF9"/>
    <w:rsid w:val="007B796B"/>
    <w:rsid w:val="007B7C04"/>
    <w:rsid w:val="007C005A"/>
    <w:rsid w:val="007C1D68"/>
    <w:rsid w:val="007C299C"/>
    <w:rsid w:val="007C38B4"/>
    <w:rsid w:val="007C7D5E"/>
    <w:rsid w:val="007D1610"/>
    <w:rsid w:val="007D1C86"/>
    <w:rsid w:val="007E0369"/>
    <w:rsid w:val="007E3233"/>
    <w:rsid w:val="007E43C3"/>
    <w:rsid w:val="007E7122"/>
    <w:rsid w:val="007F38CC"/>
    <w:rsid w:val="007F3D11"/>
    <w:rsid w:val="007F7FE6"/>
    <w:rsid w:val="0080049B"/>
    <w:rsid w:val="008029BA"/>
    <w:rsid w:val="008031FE"/>
    <w:rsid w:val="008043B0"/>
    <w:rsid w:val="00804FC3"/>
    <w:rsid w:val="00812AC5"/>
    <w:rsid w:val="008138BF"/>
    <w:rsid w:val="008209C6"/>
    <w:rsid w:val="00822D31"/>
    <w:rsid w:val="00825AF7"/>
    <w:rsid w:val="00825E6C"/>
    <w:rsid w:val="0083007A"/>
    <w:rsid w:val="00830D96"/>
    <w:rsid w:val="00832445"/>
    <w:rsid w:val="00832733"/>
    <w:rsid w:val="00833B9E"/>
    <w:rsid w:val="00835635"/>
    <w:rsid w:val="008365A7"/>
    <w:rsid w:val="00837CAA"/>
    <w:rsid w:val="00845836"/>
    <w:rsid w:val="00845FB9"/>
    <w:rsid w:val="0084653F"/>
    <w:rsid w:val="0085002A"/>
    <w:rsid w:val="008515B8"/>
    <w:rsid w:val="00852559"/>
    <w:rsid w:val="0085564D"/>
    <w:rsid w:val="00857152"/>
    <w:rsid w:val="008604E3"/>
    <w:rsid w:val="00863149"/>
    <w:rsid w:val="00863A32"/>
    <w:rsid w:val="00863EAD"/>
    <w:rsid w:val="00865070"/>
    <w:rsid w:val="0086549B"/>
    <w:rsid w:val="00870D49"/>
    <w:rsid w:val="008730CA"/>
    <w:rsid w:val="00874645"/>
    <w:rsid w:val="0088266C"/>
    <w:rsid w:val="0088308D"/>
    <w:rsid w:val="00887980"/>
    <w:rsid w:val="00894ADD"/>
    <w:rsid w:val="00895214"/>
    <w:rsid w:val="008A36B3"/>
    <w:rsid w:val="008A42BA"/>
    <w:rsid w:val="008A4E3B"/>
    <w:rsid w:val="008A504C"/>
    <w:rsid w:val="008A67FE"/>
    <w:rsid w:val="008A6FE8"/>
    <w:rsid w:val="008A74B2"/>
    <w:rsid w:val="008B3B09"/>
    <w:rsid w:val="008B5959"/>
    <w:rsid w:val="008C201B"/>
    <w:rsid w:val="008C3470"/>
    <w:rsid w:val="008D2494"/>
    <w:rsid w:val="008D64E6"/>
    <w:rsid w:val="008E0DA5"/>
    <w:rsid w:val="008E3944"/>
    <w:rsid w:val="008E4525"/>
    <w:rsid w:val="008E499A"/>
    <w:rsid w:val="008E50C7"/>
    <w:rsid w:val="008E6084"/>
    <w:rsid w:val="008F0998"/>
    <w:rsid w:val="008F2BD3"/>
    <w:rsid w:val="008F53A8"/>
    <w:rsid w:val="008F5835"/>
    <w:rsid w:val="00901092"/>
    <w:rsid w:val="00902255"/>
    <w:rsid w:val="009114C5"/>
    <w:rsid w:val="009164FF"/>
    <w:rsid w:val="00917D37"/>
    <w:rsid w:val="00923EAD"/>
    <w:rsid w:val="009322AC"/>
    <w:rsid w:val="00935D93"/>
    <w:rsid w:val="009439AD"/>
    <w:rsid w:val="009500C2"/>
    <w:rsid w:val="00951021"/>
    <w:rsid w:val="009515F5"/>
    <w:rsid w:val="00953A75"/>
    <w:rsid w:val="00966D3E"/>
    <w:rsid w:val="00970879"/>
    <w:rsid w:val="009752EC"/>
    <w:rsid w:val="00976646"/>
    <w:rsid w:val="00983C6F"/>
    <w:rsid w:val="00983CBB"/>
    <w:rsid w:val="0099094B"/>
    <w:rsid w:val="009946FA"/>
    <w:rsid w:val="00996A01"/>
    <w:rsid w:val="009A66D9"/>
    <w:rsid w:val="009B00A6"/>
    <w:rsid w:val="009B11F3"/>
    <w:rsid w:val="009B53DC"/>
    <w:rsid w:val="009B7A34"/>
    <w:rsid w:val="009C155E"/>
    <w:rsid w:val="009C7989"/>
    <w:rsid w:val="009D0830"/>
    <w:rsid w:val="009D0C7F"/>
    <w:rsid w:val="009D3526"/>
    <w:rsid w:val="009D4122"/>
    <w:rsid w:val="009D4F33"/>
    <w:rsid w:val="009E19F8"/>
    <w:rsid w:val="009E1A44"/>
    <w:rsid w:val="009E5B27"/>
    <w:rsid w:val="009E5E9C"/>
    <w:rsid w:val="009E6285"/>
    <w:rsid w:val="009F25DF"/>
    <w:rsid w:val="009F4C65"/>
    <w:rsid w:val="00A002A9"/>
    <w:rsid w:val="00A01499"/>
    <w:rsid w:val="00A053C4"/>
    <w:rsid w:val="00A147FB"/>
    <w:rsid w:val="00A207E3"/>
    <w:rsid w:val="00A2400F"/>
    <w:rsid w:val="00A274FB"/>
    <w:rsid w:val="00A27FE2"/>
    <w:rsid w:val="00A326E5"/>
    <w:rsid w:val="00A34ADD"/>
    <w:rsid w:val="00A35B3A"/>
    <w:rsid w:val="00A37202"/>
    <w:rsid w:val="00A408C3"/>
    <w:rsid w:val="00A410F7"/>
    <w:rsid w:val="00A41CDF"/>
    <w:rsid w:val="00A424CE"/>
    <w:rsid w:val="00A42B71"/>
    <w:rsid w:val="00A47BFD"/>
    <w:rsid w:val="00A5411D"/>
    <w:rsid w:val="00A546A6"/>
    <w:rsid w:val="00A5732B"/>
    <w:rsid w:val="00A607A2"/>
    <w:rsid w:val="00A71717"/>
    <w:rsid w:val="00A74A4E"/>
    <w:rsid w:val="00A81942"/>
    <w:rsid w:val="00A83124"/>
    <w:rsid w:val="00A836FB"/>
    <w:rsid w:val="00A85254"/>
    <w:rsid w:val="00A91791"/>
    <w:rsid w:val="00A9238F"/>
    <w:rsid w:val="00A937F9"/>
    <w:rsid w:val="00A93BCD"/>
    <w:rsid w:val="00A9766F"/>
    <w:rsid w:val="00AA0C30"/>
    <w:rsid w:val="00AA3520"/>
    <w:rsid w:val="00AA7083"/>
    <w:rsid w:val="00AB1243"/>
    <w:rsid w:val="00AB3D23"/>
    <w:rsid w:val="00AB4D67"/>
    <w:rsid w:val="00AC1A64"/>
    <w:rsid w:val="00AC2E97"/>
    <w:rsid w:val="00AC4CF1"/>
    <w:rsid w:val="00AC7DC4"/>
    <w:rsid w:val="00AC7F30"/>
    <w:rsid w:val="00AD501F"/>
    <w:rsid w:val="00AE2FE7"/>
    <w:rsid w:val="00AE70D1"/>
    <w:rsid w:val="00AF0A82"/>
    <w:rsid w:val="00AF5A0E"/>
    <w:rsid w:val="00B04734"/>
    <w:rsid w:val="00B2111C"/>
    <w:rsid w:val="00B220E1"/>
    <w:rsid w:val="00B2344D"/>
    <w:rsid w:val="00B26AB6"/>
    <w:rsid w:val="00B33751"/>
    <w:rsid w:val="00B341DF"/>
    <w:rsid w:val="00B47A7A"/>
    <w:rsid w:val="00B47BD4"/>
    <w:rsid w:val="00B51553"/>
    <w:rsid w:val="00B5537F"/>
    <w:rsid w:val="00B628FE"/>
    <w:rsid w:val="00B63EDE"/>
    <w:rsid w:val="00B701E0"/>
    <w:rsid w:val="00B800EF"/>
    <w:rsid w:val="00B84280"/>
    <w:rsid w:val="00B848F6"/>
    <w:rsid w:val="00B852FD"/>
    <w:rsid w:val="00B864EA"/>
    <w:rsid w:val="00B9071E"/>
    <w:rsid w:val="00B91B73"/>
    <w:rsid w:val="00B91FD7"/>
    <w:rsid w:val="00B94856"/>
    <w:rsid w:val="00B95ACE"/>
    <w:rsid w:val="00B9622C"/>
    <w:rsid w:val="00BA0C7E"/>
    <w:rsid w:val="00BA28D3"/>
    <w:rsid w:val="00BA4464"/>
    <w:rsid w:val="00BA5A72"/>
    <w:rsid w:val="00BB0C0E"/>
    <w:rsid w:val="00BB1D0F"/>
    <w:rsid w:val="00BB24D7"/>
    <w:rsid w:val="00BC05A0"/>
    <w:rsid w:val="00BC07FE"/>
    <w:rsid w:val="00BC1B20"/>
    <w:rsid w:val="00BC2739"/>
    <w:rsid w:val="00BC300C"/>
    <w:rsid w:val="00BC7BEA"/>
    <w:rsid w:val="00BD0944"/>
    <w:rsid w:val="00BD116E"/>
    <w:rsid w:val="00BD1C98"/>
    <w:rsid w:val="00BE02B2"/>
    <w:rsid w:val="00BE324A"/>
    <w:rsid w:val="00BE574E"/>
    <w:rsid w:val="00BF2CBB"/>
    <w:rsid w:val="00BF2F9C"/>
    <w:rsid w:val="00BF45FA"/>
    <w:rsid w:val="00BF4D2A"/>
    <w:rsid w:val="00BF4E7E"/>
    <w:rsid w:val="00BF680E"/>
    <w:rsid w:val="00C02707"/>
    <w:rsid w:val="00C04730"/>
    <w:rsid w:val="00C11D86"/>
    <w:rsid w:val="00C1483B"/>
    <w:rsid w:val="00C14C52"/>
    <w:rsid w:val="00C16CFF"/>
    <w:rsid w:val="00C22F41"/>
    <w:rsid w:val="00C24543"/>
    <w:rsid w:val="00C32B32"/>
    <w:rsid w:val="00C35F3C"/>
    <w:rsid w:val="00C367C4"/>
    <w:rsid w:val="00C36F3D"/>
    <w:rsid w:val="00C40C83"/>
    <w:rsid w:val="00C5180C"/>
    <w:rsid w:val="00C51B35"/>
    <w:rsid w:val="00C5476E"/>
    <w:rsid w:val="00C60EED"/>
    <w:rsid w:val="00C61426"/>
    <w:rsid w:val="00C6172C"/>
    <w:rsid w:val="00C62DF7"/>
    <w:rsid w:val="00C703DF"/>
    <w:rsid w:val="00C730D0"/>
    <w:rsid w:val="00C8127A"/>
    <w:rsid w:val="00C8591F"/>
    <w:rsid w:val="00C87BA2"/>
    <w:rsid w:val="00CA2F22"/>
    <w:rsid w:val="00CA613B"/>
    <w:rsid w:val="00CB4436"/>
    <w:rsid w:val="00CB65A7"/>
    <w:rsid w:val="00CB7C33"/>
    <w:rsid w:val="00CC3759"/>
    <w:rsid w:val="00CC3A13"/>
    <w:rsid w:val="00CC3B16"/>
    <w:rsid w:val="00CC735E"/>
    <w:rsid w:val="00CD0B32"/>
    <w:rsid w:val="00CD3152"/>
    <w:rsid w:val="00CD407B"/>
    <w:rsid w:val="00CD5BD2"/>
    <w:rsid w:val="00CD5E8C"/>
    <w:rsid w:val="00CD6B06"/>
    <w:rsid w:val="00CD74D7"/>
    <w:rsid w:val="00CE0578"/>
    <w:rsid w:val="00CE0ABA"/>
    <w:rsid w:val="00CE5CB4"/>
    <w:rsid w:val="00CF4152"/>
    <w:rsid w:val="00CF498C"/>
    <w:rsid w:val="00CF60FF"/>
    <w:rsid w:val="00CF76D1"/>
    <w:rsid w:val="00D05A3D"/>
    <w:rsid w:val="00D1486B"/>
    <w:rsid w:val="00D16CFD"/>
    <w:rsid w:val="00D177B1"/>
    <w:rsid w:val="00D17982"/>
    <w:rsid w:val="00D17FE1"/>
    <w:rsid w:val="00D258BF"/>
    <w:rsid w:val="00D309F1"/>
    <w:rsid w:val="00D33D66"/>
    <w:rsid w:val="00D3545B"/>
    <w:rsid w:val="00D35655"/>
    <w:rsid w:val="00D373E5"/>
    <w:rsid w:val="00D42205"/>
    <w:rsid w:val="00D42B1A"/>
    <w:rsid w:val="00D42BC8"/>
    <w:rsid w:val="00D5134B"/>
    <w:rsid w:val="00D55AEE"/>
    <w:rsid w:val="00D656F8"/>
    <w:rsid w:val="00D67024"/>
    <w:rsid w:val="00D67C14"/>
    <w:rsid w:val="00D67E01"/>
    <w:rsid w:val="00D71736"/>
    <w:rsid w:val="00D81787"/>
    <w:rsid w:val="00D84824"/>
    <w:rsid w:val="00D854E1"/>
    <w:rsid w:val="00D95787"/>
    <w:rsid w:val="00D96D93"/>
    <w:rsid w:val="00DA134E"/>
    <w:rsid w:val="00DA192E"/>
    <w:rsid w:val="00DA3359"/>
    <w:rsid w:val="00DA5AF7"/>
    <w:rsid w:val="00DB2B1A"/>
    <w:rsid w:val="00DB426E"/>
    <w:rsid w:val="00DB4F5C"/>
    <w:rsid w:val="00DB58B3"/>
    <w:rsid w:val="00DB6F01"/>
    <w:rsid w:val="00DC223E"/>
    <w:rsid w:val="00DC3EAE"/>
    <w:rsid w:val="00DC5968"/>
    <w:rsid w:val="00DC6E76"/>
    <w:rsid w:val="00DD6DFC"/>
    <w:rsid w:val="00DF0CEA"/>
    <w:rsid w:val="00DF52F2"/>
    <w:rsid w:val="00E01FC2"/>
    <w:rsid w:val="00E03BFF"/>
    <w:rsid w:val="00E13350"/>
    <w:rsid w:val="00E1600B"/>
    <w:rsid w:val="00E17B5E"/>
    <w:rsid w:val="00E20ADE"/>
    <w:rsid w:val="00E240F9"/>
    <w:rsid w:val="00E27387"/>
    <w:rsid w:val="00E30522"/>
    <w:rsid w:val="00E34986"/>
    <w:rsid w:val="00E35C1F"/>
    <w:rsid w:val="00E36CFE"/>
    <w:rsid w:val="00E371EC"/>
    <w:rsid w:val="00E37F7B"/>
    <w:rsid w:val="00E40BB5"/>
    <w:rsid w:val="00E429CD"/>
    <w:rsid w:val="00E46D9D"/>
    <w:rsid w:val="00E50A55"/>
    <w:rsid w:val="00E51E2B"/>
    <w:rsid w:val="00E520DE"/>
    <w:rsid w:val="00E52932"/>
    <w:rsid w:val="00E54316"/>
    <w:rsid w:val="00E55002"/>
    <w:rsid w:val="00E606E3"/>
    <w:rsid w:val="00E63728"/>
    <w:rsid w:val="00E645AC"/>
    <w:rsid w:val="00E74066"/>
    <w:rsid w:val="00E943C4"/>
    <w:rsid w:val="00E953CD"/>
    <w:rsid w:val="00E95D7B"/>
    <w:rsid w:val="00EA18BF"/>
    <w:rsid w:val="00EA60B8"/>
    <w:rsid w:val="00EB145C"/>
    <w:rsid w:val="00EB1F98"/>
    <w:rsid w:val="00EB722D"/>
    <w:rsid w:val="00EB7D0A"/>
    <w:rsid w:val="00EC0067"/>
    <w:rsid w:val="00EC3C90"/>
    <w:rsid w:val="00EC5B05"/>
    <w:rsid w:val="00ED3794"/>
    <w:rsid w:val="00EE0B0C"/>
    <w:rsid w:val="00EE50A4"/>
    <w:rsid w:val="00EF2C5F"/>
    <w:rsid w:val="00EF2FD7"/>
    <w:rsid w:val="00EF3E83"/>
    <w:rsid w:val="00EF66D3"/>
    <w:rsid w:val="00EF7D56"/>
    <w:rsid w:val="00F00657"/>
    <w:rsid w:val="00F00862"/>
    <w:rsid w:val="00F05454"/>
    <w:rsid w:val="00F07679"/>
    <w:rsid w:val="00F1195A"/>
    <w:rsid w:val="00F15AD7"/>
    <w:rsid w:val="00F15B62"/>
    <w:rsid w:val="00F16BB5"/>
    <w:rsid w:val="00F17D89"/>
    <w:rsid w:val="00F22774"/>
    <w:rsid w:val="00F23459"/>
    <w:rsid w:val="00F269E7"/>
    <w:rsid w:val="00F3007F"/>
    <w:rsid w:val="00F34AFB"/>
    <w:rsid w:val="00F35D26"/>
    <w:rsid w:val="00F36549"/>
    <w:rsid w:val="00F40752"/>
    <w:rsid w:val="00F43072"/>
    <w:rsid w:val="00F437F5"/>
    <w:rsid w:val="00F458AC"/>
    <w:rsid w:val="00F508D8"/>
    <w:rsid w:val="00F531F1"/>
    <w:rsid w:val="00F531F5"/>
    <w:rsid w:val="00F53AFC"/>
    <w:rsid w:val="00F53EE7"/>
    <w:rsid w:val="00F568B3"/>
    <w:rsid w:val="00F6190A"/>
    <w:rsid w:val="00F6562B"/>
    <w:rsid w:val="00F67129"/>
    <w:rsid w:val="00F677AA"/>
    <w:rsid w:val="00F7256E"/>
    <w:rsid w:val="00F73103"/>
    <w:rsid w:val="00F73540"/>
    <w:rsid w:val="00F80868"/>
    <w:rsid w:val="00F81D5B"/>
    <w:rsid w:val="00F827FF"/>
    <w:rsid w:val="00F85099"/>
    <w:rsid w:val="00F86EA2"/>
    <w:rsid w:val="00F8752C"/>
    <w:rsid w:val="00F90BE6"/>
    <w:rsid w:val="00FA3B05"/>
    <w:rsid w:val="00FA3D12"/>
    <w:rsid w:val="00FA6765"/>
    <w:rsid w:val="00FB408F"/>
    <w:rsid w:val="00FC5C3D"/>
    <w:rsid w:val="00FC6394"/>
    <w:rsid w:val="00FC6DED"/>
    <w:rsid w:val="00FC782E"/>
    <w:rsid w:val="00FD3E87"/>
    <w:rsid w:val="00FD49AA"/>
    <w:rsid w:val="00FD69ED"/>
    <w:rsid w:val="00FE13DE"/>
    <w:rsid w:val="00FE3A38"/>
    <w:rsid w:val="00FE5544"/>
    <w:rsid w:val="00FF33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528A74"/>
  <w15:docId w15:val="{6CFA869C-F59F-4380-A5D5-E12C54DFD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7C299C"/>
    <w:pPr>
      <w:keepNext/>
      <w:spacing w:before="240" w:after="120"/>
      <w:jc w:val="center"/>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299C"/>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rsid w:val="00381066"/>
    <w:pPr>
      <w:tabs>
        <w:tab w:val="center" w:pos="4320"/>
        <w:tab w:val="right" w:pos="8640"/>
      </w:tabs>
    </w:pPr>
  </w:style>
  <w:style w:type="character" w:customStyle="1" w:styleId="FooterChar">
    <w:name w:val="Footer Char"/>
    <w:basedOn w:val="DefaultParagraphFont"/>
    <w:link w:val="Footer"/>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F1195A"/>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wmf"/><Relationship Id="rId26" Type="http://schemas.openxmlformats.org/officeDocument/2006/relationships/footer" Target="footer8.xml"/><Relationship Id="rId39" Type="http://schemas.openxmlformats.org/officeDocument/2006/relationships/image" Target="media/image14.emf"/><Relationship Id="rId21" Type="http://schemas.openxmlformats.org/officeDocument/2006/relationships/footer" Target="footer4.xml"/><Relationship Id="rId34" Type="http://schemas.openxmlformats.org/officeDocument/2006/relationships/image" Target="media/image9.jpe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em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mailto:csas-sccs@dfo-mpo.gc.ca" TargetMode="External"/><Relationship Id="rId25" Type="http://schemas.openxmlformats.org/officeDocument/2006/relationships/footer" Target="footer7.xml"/><Relationship Id="rId33" Type="http://schemas.openxmlformats.org/officeDocument/2006/relationships/image" Target="media/image8.png"/><Relationship Id="rId38" Type="http://schemas.openxmlformats.org/officeDocument/2006/relationships/image" Target="media/image13.emf"/><Relationship Id="rId46" Type="http://schemas.openxmlformats.org/officeDocument/2006/relationships/image" Target="media/image21.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www.dfo-mpo.gc.ca/csas-sccs/" TargetMode="External"/><Relationship Id="rId20" Type="http://schemas.openxmlformats.org/officeDocument/2006/relationships/header" Target="header4.xml"/><Relationship Id="rId29" Type="http://schemas.openxmlformats.org/officeDocument/2006/relationships/image" Target="media/image4.jpeg"/><Relationship Id="rId41" Type="http://schemas.openxmlformats.org/officeDocument/2006/relationships/image" Target="media/image16.png"/><Relationship Id="rId54"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7.jpeg"/><Relationship Id="rId37" Type="http://schemas.openxmlformats.org/officeDocument/2006/relationships/image" Target="media/image12.emf"/><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footer" Target="footer9.xml"/><Relationship Id="rId36" Type="http://schemas.openxmlformats.org/officeDocument/2006/relationships/image" Target="media/image11.jpeg"/><Relationship Id="rId49" Type="http://schemas.openxmlformats.org/officeDocument/2006/relationships/image" Target="media/image24.emf"/><Relationship Id="rId57" Type="http://schemas.openxmlformats.org/officeDocument/2006/relationships/image" Target="media/image32.png"/><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emf"/><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header" Target="header6.xm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comments" Target="comments.xml"/><Relationship Id="rId51" Type="http://schemas.openxmlformats.org/officeDocument/2006/relationships/image" Target="media/image26.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4FEE8E-87B4-492B-A253-800D083C7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63</Pages>
  <Words>16425</Words>
  <Characters>90340</Characters>
  <Application>Microsoft Office Word</Application>
  <DocSecurity>0</DocSecurity>
  <Lines>752</Lines>
  <Paragraphs>213</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106552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Rondeau, Amélie</cp:lastModifiedBy>
  <cp:revision>6</cp:revision>
  <cp:lastPrinted>2021-01-13T12:47:00Z</cp:lastPrinted>
  <dcterms:created xsi:type="dcterms:W3CDTF">2021-01-14T15:23:00Z</dcterms:created>
  <dcterms:modified xsi:type="dcterms:W3CDTF">2021-01-14T18:35:00Z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2021-01-14T15:22:44Z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3b96c614-938a-4942-8440-00000887be0a</vt:lpwstr>
  </property>
</Properties>
</file>