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comments.xml" ContentType="application/vnd.openxmlformats-officedocument.wordprocessingml.comments+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5B254" w14:textId="06ACEF27"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 xml:space="preserve">in the southern Gulf of St. Lawrence (Areas 12, </w:t>
      </w:r>
      <w:r w:rsidR="0057211B">
        <w:rPr>
          <w:sz w:val="24"/>
        </w:rPr>
        <w:t>12E, 12F and 19</w:t>
      </w:r>
      <w:r w:rsidR="00381066">
        <w:rPr>
          <w:sz w:val="24"/>
        </w:rPr>
        <w:t>)</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default" r:id="rId9"/>
          <w:footerReference w:type="even" r:id="rId10"/>
          <w:footerReference w:type="default" r:id="rId11"/>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C2006E" w:rsidP="00381066">
      <w:pPr>
        <w:pStyle w:val="BodyText"/>
        <w:jc w:val="center"/>
        <w:rPr>
          <w:lang w:val="en-CA"/>
        </w:rPr>
      </w:pPr>
      <w:hyperlink r:id="rId12"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3" w:tooltip="E-mail the Canadian Science Advisory Secretariat" w:history="1">
        <w:r w:rsidR="00381066">
          <w:rPr>
            <w:rStyle w:val="Hyperlink"/>
            <w:szCs w:val="22"/>
            <w:lang w:val="en-CA"/>
          </w:rPr>
          <w:t>csas-sccs@dfo-mpo.gc.ca</w:t>
        </w:r>
      </w:hyperlink>
    </w:p>
    <w:p w14:paraId="036C784E" w14:textId="77777777" w:rsidR="00381066" w:rsidRDefault="00C2006E"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2pt" fillcolor="window">
            <v:imagedata r:id="rId14"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Advis. </w:t>
      </w:r>
      <w:r w:rsidR="001F4ECE">
        <w:rPr>
          <w:lang w:val="en-CA"/>
        </w:rPr>
        <w:t>Sec. Res. Doc. 2021</w:t>
      </w:r>
      <w:r w:rsidR="00122A35">
        <w:rPr>
          <w:lang w:val="en-CA"/>
        </w:rPr>
        <w:t>/0XX. v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Secr. can. de consult. sci. du MPO. Doc. de rech. </w:t>
      </w:r>
      <w:r w:rsidR="001F4ECE">
        <w:rPr>
          <w:i/>
          <w:lang w:val="en-CA"/>
        </w:rPr>
        <w:t>2021</w:t>
      </w:r>
      <w:r w:rsidR="005F1A0C">
        <w:rPr>
          <w:i/>
          <w:lang w:val="en-CA"/>
        </w:rPr>
        <w:t>/0XX. v + 54</w:t>
      </w:r>
      <w:r>
        <w:rPr>
          <w:i/>
          <w:lang w:val="en-CA"/>
        </w:rPr>
        <w:t xml:space="preserve"> p.</w:t>
      </w:r>
    </w:p>
    <w:p w14:paraId="3868380B" w14:textId="77777777" w:rsidR="00381066" w:rsidRDefault="00381066" w:rsidP="00381066">
      <w:pPr>
        <w:pStyle w:val="citation"/>
        <w:rPr>
          <w:lang w:val="en-CA"/>
        </w:rPr>
        <w:sectPr w:rsidR="00381066">
          <w:headerReference w:type="even" r:id="rId15"/>
          <w:headerReference w:type="default" r:id="rId16"/>
          <w:footerReference w:type="default" r:id="rId17"/>
          <w:headerReference w:type="first" r:id="rId18"/>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P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B2DE11E" w14:textId="70F9F638" w:rsidR="00381066" w:rsidRPr="00776772" w:rsidRDefault="00381066" w:rsidP="000241AD">
      <w:pPr>
        <w:pStyle w:val="BodyText"/>
        <w:rPr>
          <w:lang w:val="fr-CA"/>
        </w:rPr>
      </w:pPr>
      <w:r w:rsidRPr="00C87C38">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(sgSL) de 2020</w:t>
      </w:r>
      <w:r w:rsidR="00381066">
        <w:rPr>
          <w:lang w:val="fr-CA"/>
        </w:rPr>
        <w:t xml:space="preserve"> est présentée (zones 12, 19 12E et 12F). Le crabe des neiges dans le </w:t>
      </w:r>
      <w:r>
        <w:rPr>
          <w:lang w:val="fr-CA"/>
        </w:rPr>
        <w:t>sgSL</w:t>
      </w:r>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sgSL tenu en novembre 2011. </w:t>
      </w:r>
      <w:r w:rsidR="004C6100">
        <w:rPr>
          <w:lang w:val="fr-CA"/>
        </w:rPr>
        <w:t xml:space="preserve">Les débarquements dans le sgSL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réglementaire a été estimé à 14 %, bien que cette valeur ait été jugée moins fiable en raison de la dynamique complexe de la pêche. </w:t>
      </w:r>
      <w:r w:rsidR="000241AD">
        <w:rPr>
          <w:lang w:val="fr-CA"/>
        </w:rPr>
        <w:t xml:space="preserve"> </w:t>
      </w:r>
      <w:r w:rsidR="000241AD" w:rsidRPr="000241AD">
        <w:rPr>
          <w:lang w:val="fr-CA"/>
        </w:rPr>
        <w:t>Des surestimations récurrentes de la biomasse commerciale entraîneraient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Un plan sera élaboré afin de traiter les questions de biais et de capturabilité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19"/>
          <w:headerReference w:type="default" r:id="rId20"/>
          <w:footerReference w:type="default" r:id="rId21"/>
          <w:headerReference w:type="first" r:id="rId22"/>
          <w:pgSz w:w="12240" w:h="15840"/>
          <w:pgMar w:top="1440" w:right="1440" w:bottom="1440" w:left="1440" w:header="720" w:footer="619" w:gutter="0"/>
          <w:lnNumType w:countBy="1" w:restart="continuous"/>
          <w:pgNumType w:fmt="lowerRoman" w:start="3"/>
          <w:cols w:space="720"/>
        </w:sectPr>
      </w:pPr>
    </w:p>
    <w:p w14:paraId="620451BC" w14:textId="77777777" w:rsidR="00636FBF" w:rsidRPr="00194512" w:rsidRDefault="00636FBF" w:rsidP="00636FBF">
      <w:pPr>
        <w:pStyle w:val="Heading2"/>
      </w:pPr>
      <w:bookmarkStart w:id="4" w:name="_Toc31030748"/>
      <w:bookmarkStart w:id="5" w:name="_Toc77929811"/>
      <w:bookmarkStart w:id="6" w:name="_Toc31030738"/>
      <w:bookmarkStart w:id="7" w:name="_Toc77929800"/>
      <w:r w:rsidRPr="00194512">
        <w:lastRenderedPageBreak/>
        <w:t>1.0. INTRODUCTION</w:t>
      </w:r>
      <w:bookmarkEnd w:id="6"/>
      <w:bookmarkEnd w:id="7"/>
    </w:p>
    <w:p w14:paraId="5AC09035" w14:textId="7E0AAFFF" w:rsidR="00636FBF" w:rsidRDefault="00636FBF" w:rsidP="00636FBF">
      <w:pPr>
        <w:pStyle w:val="BodyText"/>
      </w:pPr>
      <w:r w:rsidRPr="0057211B">
        <w:rPr>
          <w:highlight w:val="yellow"/>
        </w:rPr>
        <w:t xml:space="preserve">The snow crab, </w:t>
      </w:r>
      <w:r w:rsidRPr="0057211B">
        <w:rPr>
          <w:i/>
          <w:highlight w:val="yellow"/>
        </w:rPr>
        <w:t>Chionoecetes opilio</w:t>
      </w:r>
      <w:r w:rsidRPr="0057211B">
        <w:rPr>
          <w:highlight w:val="yellow"/>
        </w:rPr>
        <w:t>, is a common cold-water species found in many northern regions from Greenland, northern Europe, northern Russia, the Sea of Japan, the Bering Sea, and eastern Canada. Eastern Canadian snow crab populations are found off the coast of Nova Scotia and western Cape Breton, around the coasts of Newfoundland, as well as the northern and southern portions of the of the Gulf of Saint-Lawrence.</w:t>
      </w:r>
      <w:r>
        <w:t xml:space="preserve"> </w:t>
      </w:r>
    </w:p>
    <w:p w14:paraId="28692536" w14:textId="76B57B6C" w:rsidR="00636FBF" w:rsidRDefault="00636FBF" w:rsidP="00636FBF">
      <w:pPr>
        <w:pStyle w:val="BodyText"/>
      </w:pPr>
      <w:r>
        <w:t xml:space="preserve">The </w:t>
      </w:r>
      <w:r w:rsidRPr="00194512">
        <w:t>southern Gulf of St. Lawrence (sGSL)</w:t>
      </w:r>
      <w:r>
        <w:t xml:space="preserve"> snow crab population is naturally bounded by warm coastal temperatures to the southwest, and by warm deep waters of the Laurentian channel to the northeast, residing within an area of cold intermediate water layer during the summer and fall seasons. Since its beginnings in</w:t>
      </w:r>
      <w:r w:rsidRPr="00194512">
        <w:t xml:space="preserve"> the mid-1960</w:t>
      </w:r>
      <w:r>
        <w:t xml:space="preserve">s, the snow crab fishery in the sGSL has grown to be a </w:t>
      </w:r>
      <w:r w:rsidRPr="00194512">
        <w:t>commercially</w:t>
      </w:r>
      <w:r>
        <w:t xml:space="preserve"> important fishery with annual landings generally in excess of 20,000 t. </w:t>
      </w:r>
    </w:p>
    <w:p w14:paraId="64C547EE" w14:textId="77777777" w:rsidR="00636FBF" w:rsidRDefault="00636FBF" w:rsidP="00636FBF">
      <w:pPr>
        <w:pStyle w:val="Heading2"/>
      </w:pPr>
      <w:r>
        <w:t>1.1</w:t>
      </w:r>
      <w:r w:rsidRPr="00194512">
        <w:t xml:space="preserve">. </w:t>
      </w:r>
      <w:r>
        <w:t>MANAGEMENT OF THE FISHERY</w:t>
      </w:r>
    </w:p>
    <w:p w14:paraId="7F6561F4" w14:textId="77777777" w:rsidR="00636FBF" w:rsidRDefault="00636FBF" w:rsidP="00636FBF">
      <w:pPr>
        <w:pStyle w:val="BodyText"/>
      </w:pPr>
      <w:r>
        <w:t xml:space="preserve">Management of the snow crab fishery is based on annually set quotas (attributed by management Area and distributed among license holders) and effort controls (number of licenses, trap allocations, trap dimensions, and seasons). Landing of female snow crab is prohibited and only large hard-shelled males with a </w:t>
      </w:r>
      <w:ins w:id="8" w:author="Ｍｉｋｉｏ Ｍｏｒｉｙａｓｕ" w:date="2021-08-18T18:12:00Z">
        <w:r>
          <w:t xml:space="preserve">minimum </w:t>
        </w:r>
      </w:ins>
      <w:r>
        <w:t xml:space="preserve">carapace width (CW) of 95mm are commercially exploited. </w:t>
      </w:r>
    </w:p>
    <w:p w14:paraId="6F6BCE71" w14:textId="77777777" w:rsidR="00636FBF" w:rsidRDefault="00636FBF" w:rsidP="00636FBF">
      <w:pPr>
        <w:pStyle w:val="BodyText"/>
      </w:pPr>
      <w:r>
        <w:t xml:space="preserve">There are currently four management </w:t>
      </w:r>
      <w:ins w:id="9" w:author="Ｍｉｋｉｏ Ｍｏｒｉｙａｓｕ" w:date="2021-08-18T18:15:00Z">
        <w:r>
          <w:t>area</w:t>
        </w:r>
      </w:ins>
      <w:r>
        <w:t>s</w:t>
      </w:r>
      <w:ins w:id="10" w:author="Ｍｉｋｉｏ Ｍｏｒｉｙａｓｕ" w:date="2021-08-18T18:14:00Z">
        <w:r>
          <w:t xml:space="preserve"> </w:t>
        </w:r>
      </w:ins>
      <w:r>
        <w:t xml:space="preserve">in the sGSL, named 12, 19, 12E and 12F (Fig. 1), with Area 12 being </w:t>
      </w:r>
      <w:ins w:id="11" w:author="Ｍｉｋｉｏ Ｍｏｒｉｙａｓｕ" w:date="2021-08-18T18:13:00Z">
        <w:r>
          <w:t xml:space="preserve">the </w:t>
        </w:r>
      </w:ins>
      <w:r>
        <w:t>large</w:t>
      </w:r>
      <w:ins w:id="12" w:author="Ｍｉｋｉｏ Ｍｏｒｉｙａｓｕ" w:date="2021-08-18T18:13:00Z">
        <w:r>
          <w:t>st</w:t>
        </w:r>
      </w:ins>
      <w:r>
        <w:t xml:space="preserve"> in terms of area, number of participants, and landings. Boundary definitions for the Area bounds were not based on biological considerations (Chiasson and Hébert 1990; Hébert et al. 2008; DFO 2009). The fishing season in Areas 12, 12E and 12F generally starts as soon as the sGSL is clear of ice in late April to early May and until mid-July or when the Area quota is caught. In Area 19, the fishing season starts in July and ends in mid-September or when the quota is caught. The number of traps per license varies by harvester group and management</w:t>
      </w:r>
      <w:ins w:id="13" w:author="Ｍｉｋｉｏ Ｍｏｒｉｙａｓｕ" w:date="2021-08-18T18:14:00Z">
        <w:r>
          <w:t xml:space="preserve"> </w:t>
        </w:r>
      </w:ins>
      <w:ins w:id="14" w:author="Ｍｉｋｉｏ Ｍｏｒｉｙａｓｕ" w:date="2021-08-18T18:15:00Z">
        <w:r>
          <w:t>area</w:t>
        </w:r>
      </w:ins>
      <w:r>
        <w:t xml:space="preserve">. </w:t>
      </w:r>
    </w:p>
    <w:p w14:paraId="15DBA82F" w14:textId="77777777" w:rsidR="00636FBF" w:rsidRDefault="00636FBF" w:rsidP="00636FBF">
      <w:pPr>
        <w:pStyle w:val="BodyText"/>
      </w:pPr>
      <w:r>
        <w:t>The</w:t>
      </w:r>
      <w:r w:rsidRPr="000F1687">
        <w:t xml:space="preserve"> </w:t>
      </w:r>
      <w:r>
        <w:t>fishery is subject to two types of local area-closures during the fishing season. The first type arises from the application of a soft-</w:t>
      </w:r>
      <w:ins w:id="15" w:author="Ｍｉｋｉｏ Ｍｏｒｉｙａｓｕ" w:date="2021-08-18T18:15:00Z">
        <w:r>
          <w:t>/</w:t>
        </w:r>
      </w:ins>
      <w:r>
        <w:t xml:space="preserve">white-crab protocol, that aims to limit the quantity of vulnerable newly-molted crab occurring in at-sea catches, as they represent future recruits to the fishery. The second type aims to minimize entanglement risks </w:t>
      </w:r>
      <w:ins w:id="16" w:author="Ｍｉｋｉｏ Ｍｏｒｉｙａｓｕ" w:date="2021-08-18T18:25:00Z">
        <w:r>
          <w:t xml:space="preserve">of </w:t>
        </w:r>
      </w:ins>
      <w:r>
        <w:t xml:space="preserve">Northern Atlantic Right Whales </w:t>
      </w:r>
      <w:ins w:id="17" w:author="Ｍｉｋｉｏ Ｍｏｒｉｙａｓｕ" w:date="2021-08-18T18:26:00Z">
        <w:r>
          <w:t xml:space="preserve">with </w:t>
        </w:r>
      </w:ins>
      <w:r>
        <w:t xml:space="preserve">fishing gear, which has been an ongoing concern since 2017, resulting in significant displacements in fleet fishing effort.  </w:t>
      </w:r>
    </w:p>
    <w:p w14:paraId="26CFD28A" w14:textId="77777777" w:rsidR="00636FBF" w:rsidRDefault="00636FBF" w:rsidP="00636FBF">
      <w:pPr>
        <w:pStyle w:val="Heading2"/>
      </w:pPr>
      <w:r>
        <w:t>1.2</w:t>
      </w:r>
      <w:r w:rsidRPr="00194512">
        <w:t xml:space="preserve">. </w:t>
      </w:r>
      <w:r>
        <w:t>SURVEY CATCHABILITY ISSUES in 2019 &amp; 2020</w:t>
      </w:r>
    </w:p>
    <w:p w14:paraId="0DCCCC35" w14:textId="16D376AA" w:rsidR="00636FBF" w:rsidRDefault="00636FBF" w:rsidP="00636FBF">
      <w:pPr>
        <w:pStyle w:val="BodyText"/>
      </w:pPr>
      <w:r>
        <w:t>Stock status for sGSL snow crab is determined using fishery-independent stock indices from a post-fishery bottom trawl survey that is conducted each year. To be reliable, survey i</w:t>
      </w:r>
      <w:r w:rsidR="00AF5AF4">
        <w:t>ndices must</w:t>
      </w:r>
      <w:r w:rsidR="00176CD3">
        <w:t xml:space="preserve"> be able to reliably</w:t>
      </w:r>
      <w:r>
        <w:t xml:space="preserve"> </w:t>
      </w:r>
      <w:r w:rsidR="00AF5AF4">
        <w:t xml:space="preserve">track </w:t>
      </w:r>
      <w:r>
        <w:t xml:space="preserve">population </w:t>
      </w:r>
      <w:r w:rsidR="00176CD3">
        <w:t xml:space="preserve">as it </w:t>
      </w:r>
      <w:r>
        <w:t>changes</w:t>
      </w:r>
      <w:r w:rsidR="00176CD3">
        <w:t xml:space="preserve"> through time</w:t>
      </w:r>
      <w:bookmarkStart w:id="18" w:name="_GoBack"/>
      <w:bookmarkEnd w:id="18"/>
      <w:r>
        <w:t xml:space="preserve">. </w:t>
      </w:r>
    </w:p>
    <w:p w14:paraId="04C2B917" w14:textId="77777777" w:rsidR="00636FBF" w:rsidRDefault="00636FBF" w:rsidP="00636FBF">
      <w:pPr>
        <w:pStyle w:val="BodyText"/>
      </w:pPr>
      <w:r>
        <w:t xml:space="preserve">However, the reliability of stock indices in 2019 and 2020 were cast into doubt, owing to an apparent increase in survey catchability, coinciding with a change in survey vessel. Specifically, survey catches among sub-legal male crab (from 34 to 95 mm CW) and mature female crab increased by 30-40% with respect to 2018. These increases could not be explained by natural processes such as recruitment, migration or mortality, </w:t>
      </w:r>
      <w:ins w:id="19" w:author="Ｍｉｋｉｏ Ｍｏｒｉｙａｓｕ" w:date="2021-08-18T18:34:00Z">
        <w:r>
          <w:t xml:space="preserve">but </w:t>
        </w:r>
      </w:ins>
      <w:r>
        <w:t xml:space="preserve">strongly pointed towards an increase in survey catchability as a likely cause. </w:t>
      </w:r>
    </w:p>
    <w:p w14:paraId="3D4364CC" w14:textId="77777777" w:rsidR="00636FBF" w:rsidRDefault="00636FBF" w:rsidP="00636FBF">
      <w:pPr>
        <w:pStyle w:val="BodyText"/>
      </w:pPr>
      <w:r>
        <w:t>This issue has led to questions regarding the long-held assumption of perfect and constant catchability among commercial crab over the time series, i.e. that the 2019 and 2020 commercial abundance and biomass estimates</w:t>
      </w:r>
      <w:r w:rsidRPr="00C667B4">
        <w:t xml:space="preserve"> may not </w:t>
      </w:r>
      <w:r>
        <w:t>be accurate</w:t>
      </w:r>
      <w:r w:rsidRPr="00C667B4">
        <w:t xml:space="preserve"> reflect</w:t>
      </w:r>
      <w:r>
        <w:t>ions</w:t>
      </w:r>
      <w:r w:rsidRPr="00C667B4">
        <w:t xml:space="preserve"> </w:t>
      </w:r>
      <w:r>
        <w:t xml:space="preserve">of true commercial </w:t>
      </w:r>
      <w:r w:rsidRPr="00C667B4">
        <w:t>stock size</w:t>
      </w:r>
      <w:r>
        <w:t xml:space="preserve">. This uncertainty has undermined our ability to assess sGSL snow crab stock status for the 2020 and upcoming 2021 fishing seasons. </w:t>
      </w:r>
    </w:p>
    <w:p w14:paraId="5D7EBDD9" w14:textId="77777777" w:rsidR="00636FBF" w:rsidRDefault="00636FBF" w:rsidP="00636FBF">
      <w:pPr>
        <w:pStyle w:val="BodyText"/>
      </w:pPr>
      <w:r>
        <w:lastRenderedPageBreak/>
        <w:t>As such, the present report contains a regular summary of the 2020 snow crab fishery, but considers the impact of likely bias in the commercial biomass estimates for the 2021 fishery. Science recommendations for the 2021 season were made more precautionary under this added uncertainty.</w:t>
      </w:r>
    </w:p>
    <w:p w14:paraId="62462292" w14:textId="77777777" w:rsidR="00636FBF" w:rsidRDefault="00636FBF" w:rsidP="00636FBF">
      <w:pPr>
        <w:pStyle w:val="Heading2"/>
      </w:pPr>
      <w:bookmarkStart w:id="20" w:name="_Toc31030739"/>
      <w:bookmarkStart w:id="21" w:name="_Toc77929801"/>
      <w:r>
        <w:t xml:space="preserve">2.0. </w:t>
      </w:r>
      <w:bookmarkEnd w:id="20"/>
      <w:bookmarkEnd w:id="21"/>
      <w:r>
        <w:t>fishery DEVELOPMENT</w:t>
      </w:r>
    </w:p>
    <w:p w14:paraId="3A83700D" w14:textId="78C48DE0" w:rsidR="00060E9B" w:rsidRPr="00C16228" w:rsidRDefault="00060E9B" w:rsidP="00636FBF">
      <w:pPr>
        <w:pStyle w:val="BodyText"/>
        <w:rPr>
          <w:lang w:val="fr-FR"/>
        </w:rPr>
      </w:pPr>
      <w:r>
        <w:t>Early</w:t>
      </w:r>
      <w:r w:rsidR="00FC2C1A">
        <w:t xml:space="preserve"> fishing grounds during the 1960s were located in western Cape Breton, around the Bay of Gasp</w:t>
      </w:r>
      <w:r w:rsidR="00FC2C1A">
        <w:rPr>
          <w:lang w:val="fr-FR"/>
        </w:rPr>
        <w:t>é and the entrance of the Baie-des-Chaleurs (Bailey, 1978).</w:t>
      </w:r>
      <w:r w:rsidR="00C16228">
        <w:rPr>
          <w:lang w:val="fr-FR"/>
        </w:rPr>
        <w:t xml:space="preserve"> </w:t>
      </w:r>
      <w:r w:rsidR="00636FBF">
        <w:t xml:space="preserve">Management Area 19 was established in 1978 for exclusive use by Cape Breton inshore fishermen, restricted to vessels less than 13.7 m (45 ft) in length. </w:t>
      </w:r>
      <w:r w:rsidR="004045DF">
        <w:t xml:space="preserve">By the </w:t>
      </w:r>
      <w:r>
        <w:t>early</w:t>
      </w:r>
      <w:r w:rsidR="004045DF">
        <w:t>-1980s</w:t>
      </w:r>
      <w:r w:rsidR="00636FBF">
        <w:t>, the Area 12 stock was exploited by 130 mid-shore crab harvesters</w:t>
      </w:r>
      <w:r w:rsidR="004045DF">
        <w:t xml:space="preserve"> from New Brunswick and</w:t>
      </w:r>
      <w:r w:rsidR="00636FBF">
        <w:t xml:space="preserve"> Québec</w:t>
      </w:r>
      <w:r w:rsidR="004045DF">
        <w:t>, with a few from Cape Breton</w:t>
      </w:r>
      <w:r w:rsidR="00636FBF">
        <w:t xml:space="preserve">. In </w:t>
      </w:r>
      <w:r w:rsidR="00FC2C1A">
        <w:t>1985 management Areas 25/26 were created for Prince Edward Island (PEI) snow crab fishermen</w:t>
      </w:r>
      <w:r w:rsidR="00636FBF">
        <w:t xml:space="preserve">, </w:t>
      </w:r>
      <w:r w:rsidR="00FC2C1A">
        <w:t xml:space="preserve">but was subsequently </w:t>
      </w:r>
      <w:r w:rsidR="00636FBF">
        <w:t>integrated into Area 12</w:t>
      </w:r>
      <w:r w:rsidR="00FC2C1A">
        <w:t xml:space="preserve"> in 1997</w:t>
      </w:r>
      <w:r w:rsidR="00636FBF">
        <w:t>. Similarly</w:t>
      </w:r>
      <w:r w:rsidR="00FC2C1A">
        <w:t>,</w:t>
      </w:r>
      <w:r w:rsidR="00636FBF">
        <w:t xml:space="preserve"> </w:t>
      </w:r>
      <w:r w:rsidR="00FC2C1A">
        <w:t>a small Cape Breton coastal fishery</w:t>
      </w:r>
      <w:r w:rsidR="00FC2C1A" w:rsidRPr="00E75A0F">
        <w:t xml:space="preserve"> </w:t>
      </w:r>
      <w:r w:rsidR="00FC2C1A">
        <w:t xml:space="preserve">called </w:t>
      </w:r>
      <w:r w:rsidR="00636FBF">
        <w:t>Area 18, south of Area 19, was integrated into Area 12 in 2003.</w:t>
      </w:r>
      <w:r w:rsidR="00C16228">
        <w:rPr>
          <w:lang w:val="fr-FR"/>
        </w:rPr>
        <w:t xml:space="preserve"> </w:t>
      </w:r>
      <w:r w:rsidR="00636FBF">
        <w:t>In 1995, exploratory fishery Areas 12E and 12F to the North and Northeast of Area 12 were introduced (Fig. 1). In 2002, the status of Areas 12E and 12F was changed from exploratory to commercial.</w:t>
      </w:r>
      <w:r w:rsidR="00C16228">
        <w:rPr>
          <w:lang w:val="fr-FR"/>
        </w:rPr>
        <w:t xml:space="preserve"> </w:t>
      </w:r>
      <w:r w:rsidR="00636FBF">
        <w:t xml:space="preserve">Buffer zones were created along the edge of Area 19, within which commercial snow crab fishing was not allowed. One was created in 1996 and is a two nautical mile strip located along the northern edge of Area 19 (label B in Fig. 1). The other was created in 2003, and is located along the south edge of Area 19 (label C, Fig. 1). </w:t>
      </w:r>
      <w:ins w:id="22" w:author="Ｍｉｋｉｏ Ｍｏｒｉｙａｓｕ" w:date="2021-08-18T18:41:00Z">
        <w:r w:rsidR="00636FBF" w:rsidRPr="00157719">
          <w:rPr>
            <w:highlight w:val="yellow"/>
          </w:rPr>
          <w:t>How about the</w:t>
        </w:r>
      </w:ins>
      <w:ins w:id="23" w:author="Ｍｉｋｉｏ Ｍｏｒｉｙａｓｕ" w:date="2021-08-18T18:42:00Z">
        <w:r w:rsidR="00636FBF" w:rsidRPr="00157719">
          <w:rPr>
            <w:highlight w:val="yellow"/>
          </w:rPr>
          <w:t xml:space="preserve"> northern buffer zone between 12E and 12F?</w:t>
        </w:r>
      </w:ins>
    </w:p>
    <w:p w14:paraId="30261299" w14:textId="77777777" w:rsidR="00636FBF" w:rsidRPr="00C13BDC" w:rsidRDefault="00636FBF" w:rsidP="00636FBF">
      <w:pPr>
        <w:pStyle w:val="Heading2"/>
      </w:pPr>
      <w:r>
        <w:t>2.1. BIOLOGICAL SYNOPSIS</w:t>
      </w:r>
    </w:p>
    <w:p w14:paraId="3FA44941" w14:textId="77777777" w:rsidR="00636FBF" w:rsidRDefault="00636FBF" w:rsidP="00636FBF">
      <w:pPr>
        <w:pStyle w:val="BodyText"/>
      </w:pPr>
      <w:r>
        <w:t>In the sGSL, molting of snow crab occurs from December to April, prior to the fishery (Watson 1972; Conan et al. 1988; Sainte-Marie et al. 1995; Benhalima et al. 1998; Hébert et al. 2002). Crab normally molt annually until they reach the adult stage via a final or “terminal” molt (Conan and Comeau 1986). Adult males range in size from 40 up to 150 mm CW and adult females from 30 to 95 mm CW (Conan and Comeau 1986). After molting, longevity of adult males (i.e. crab that have terminally molted) is estimated to be between 5 (Sainte-Marie et al. 1995) and 8 years (Fonseca et al. 2008).</w:t>
      </w:r>
    </w:p>
    <w:p w14:paraId="1C9B1C01" w14:textId="77777777" w:rsidR="00636FBF" w:rsidRDefault="00636FBF" w:rsidP="00636FBF">
      <w:pPr>
        <w:pStyle w:val="BodyText"/>
      </w:pPr>
      <w:r>
        <w:t xml:space="preserve">Females undergo a terminal molt between December and April and mate immediately after molting, while their carapace is still soft, and then extrude their first clutch of fertilized eggs. We refer to these females as primiparous (Watson 1969; Moriyasu and Conan 1988). Females that are incubating their second or third brood are referred to as multiparous. Multiparous females mate from late-May to early-June, after their previous egg clutch has been hatched and released (Conan and Comeau 1986; Moriyasu and Conan 1988; Sainte-Marie and Hazel 1992; Moriyasu and Comeau 1996; Sainte-Marie et al. 1999). In the sGSL, a majority of mature females incubate their eggs for two years (Mallet et al. 1993; Moriyasu and Lanteigne 1998), while a small proportion may follow a one-year cycle. However, Khun and Choi (2011) reported that over 80% of mature females were estimated to follow a one-year reproductive cycle on the Scotian Shelf. </w:t>
      </w:r>
    </w:p>
    <w:p w14:paraId="058E2098" w14:textId="613BFBE3" w:rsidR="00636FBF" w:rsidRDefault="00636FBF" w:rsidP="00636FBF">
      <w:r>
        <w:t>After molting, crabs shells are soft and their bodies swollen with water. Adult males require about 8-10 months for their carapaces to harden (Hébert et al. 2002) and one year to attain maximal meat yield (Dufour et al. 1997). Soft-shelled adult males are physically vulnerable and only mate the following year (Conan et al. 1988; Moriyasu et al. 1988). A categorical scale from 1 (soft) to 5 (old-shell), referred to as carapace condition, is used to distinguish between newly molted crab, and crab that have molted in previous years (Hébert et al. 1997). Legal-sized soft-shelled adult males represent the annual recruitment to the fishery, as they become commercially marketable in the following fishing season (Conan and Comeau 1986; Sainte-Marie et al. 1995; Comeau et al. 1998; Hébert et al. 2002). Following Sainte-Marie et al. (1995), we use the terms “adolescent” and “adult” to refer to crab which are morphometrically immature and mature, respectively (Conan and Comeau 1986).</w:t>
      </w:r>
    </w:p>
    <w:p w14:paraId="38850C9C" w14:textId="77777777" w:rsidR="00636FBF" w:rsidRDefault="00636FBF" w:rsidP="00636FBF"/>
    <w:p w14:paraId="634188A6" w14:textId="77777777" w:rsidR="00636FBF" w:rsidRDefault="00636FBF" w:rsidP="00636FBF">
      <w:pPr>
        <w:pStyle w:val="BodyText"/>
      </w:pPr>
      <w:r>
        <w:t xml:space="preserve">The snow crab population in the sGSL can be considered as a single stock unit, though there are </w:t>
      </w:r>
      <w:r w:rsidRPr="007F5A84">
        <w:t xml:space="preserve">limited </w:t>
      </w:r>
      <w:r>
        <w:t xml:space="preserve">exchanges with northern snow crab populations </w:t>
      </w:r>
      <w:ins w:id="24" w:author="Ｍｉｋｉｏ Ｍｏｒｉｙａｓｕ" w:date="2021-08-18T18:48:00Z">
        <w:r>
          <w:t>(</w:t>
        </w:r>
      </w:ins>
      <w:r>
        <w:t>Quebec</w:t>
      </w:r>
      <w:ins w:id="25" w:author="Ｍｉｋｉｏ Ｍｏｒｉｙａｓｕ" w:date="2021-08-18T18:48:00Z">
        <w:r>
          <w:t>)</w:t>
        </w:r>
      </w:ins>
      <w:r>
        <w:t>, and southeastern (western Cape Breton</w:t>
      </w:r>
      <w:r w:rsidRPr="007F5A84">
        <w:t xml:space="preserve"> (</w:t>
      </w:r>
      <w:ins w:id="26" w:author="Ｍｉｋｉｏ Ｍｏｒｉｙａｓｕ" w:date="2021-08-18T18:49:00Z">
        <w:r>
          <w:t>Biron et al</w:t>
        </w:r>
      </w:ins>
      <w:ins w:id="27" w:author="Ｍｉｋｉｏ Ｍｏｒｉｙａｓｕ" w:date="2021-08-18T18:50:00Z">
        <w:r>
          <w:t>., 200X</w:t>
        </w:r>
      </w:ins>
      <w:r w:rsidRPr="007F5A84">
        <w:t xml:space="preserve">), </w:t>
      </w:r>
      <w:r>
        <w:t xml:space="preserve">through some </w:t>
      </w:r>
      <w:r w:rsidRPr="007F5A84">
        <w:t xml:space="preserve">free-floating larval inputs </w:t>
      </w:r>
      <w:r>
        <w:t xml:space="preserve">may arise </w:t>
      </w:r>
      <w:r w:rsidRPr="007F5A84">
        <w:t xml:space="preserve">from the </w:t>
      </w:r>
      <w:r>
        <w:t>Quebec</w:t>
      </w:r>
      <w:ins w:id="28" w:author="Ｍｉｋｉｏ Ｍｏｒｉｙａｓｕ" w:date="2021-08-18T18:50:00Z">
        <w:r w:rsidRPr="007F5A84">
          <w:t xml:space="preserve"> </w:t>
        </w:r>
      </w:ins>
      <w:r w:rsidRPr="007F5A84">
        <w:t xml:space="preserve">population </w:t>
      </w:r>
      <w:r>
        <w:t xml:space="preserve">to the north </w:t>
      </w:r>
      <w:r>
        <w:rPr>
          <w:highlight w:val="yellow"/>
        </w:rPr>
        <w:t>(ref)</w:t>
      </w:r>
      <w:r w:rsidRPr="008E72FC">
        <w:rPr>
          <w:highlight w:val="yellow"/>
        </w:rPr>
        <w:t>.</w:t>
      </w:r>
      <w:r>
        <w:t xml:space="preserve"> </w:t>
      </w:r>
    </w:p>
    <w:p w14:paraId="6424292F" w14:textId="77777777" w:rsidR="00636FBF" w:rsidRDefault="00636FBF" w:rsidP="00636FBF">
      <w:pPr>
        <w:pStyle w:val="Heading2"/>
      </w:pPr>
      <w:bookmarkStart w:id="29" w:name="_Toc77929802"/>
      <w:r>
        <w:lastRenderedPageBreak/>
        <w:t>3.0. METHODS</w:t>
      </w:r>
      <w:bookmarkEnd w:id="29"/>
    </w:p>
    <w:p w14:paraId="5A4CEAF5" w14:textId="77777777" w:rsidR="00636FBF" w:rsidRPr="00CD407B" w:rsidRDefault="00636FBF" w:rsidP="00636FBF">
      <w:pPr>
        <w:pStyle w:val="Heading2"/>
      </w:pPr>
      <w:bookmarkStart w:id="30" w:name="_Toc77929803"/>
      <w:r>
        <w:t>3</w:t>
      </w:r>
      <w:r w:rsidRPr="00CD407B">
        <w:t xml:space="preserve">.1. </w:t>
      </w:r>
      <w:r>
        <w:t>OBSERVER AT-SEA</w:t>
      </w:r>
      <w:r w:rsidRPr="00CD407B">
        <w:t xml:space="preserve"> MONITORING</w:t>
      </w:r>
      <w:bookmarkEnd w:id="30"/>
    </w:p>
    <w:p w14:paraId="53DE8EA5" w14:textId="77777777" w:rsidR="00636FBF" w:rsidRPr="006F40DD" w:rsidRDefault="00636FBF" w:rsidP="00636FBF">
      <w:pPr>
        <w:rPr>
          <w:lang w:val="en-CA"/>
        </w:rPr>
      </w:pPr>
      <w:r>
        <w:rPr>
          <w:lang w:val="en-CA"/>
        </w:rPr>
        <w:t xml:space="preserve">Under Covid-19 restrictions, no at-sea observers were deployed aboard snow crab vessels in areas 12, 12E and 12F during the 2020 fishing season. Consequently, soft-shelled crab monitoring and area closure protocols in for the 2020 season were not applied. However, the protocol for white-shelled crab was applied in Area 19 with the easing of Covid-19 restrictions in July 2020. Given the limited absence or sparseness of available data, fishery-performance indicators based on at-sea observer data were not estimated in this assessment. These included the fishery catch composition, the percentage of-soft-shelled and white crab in catches, the CPUE and the mean size of commercial-sized adult males. </w:t>
      </w:r>
    </w:p>
    <w:p w14:paraId="1C134163" w14:textId="77777777" w:rsidR="00636FBF" w:rsidRPr="00CD407B" w:rsidRDefault="00636FBF" w:rsidP="00636FBF">
      <w:pPr>
        <w:pStyle w:val="Heading2"/>
      </w:pPr>
      <w:bookmarkStart w:id="31" w:name="_Toc513621207"/>
      <w:bookmarkStart w:id="32" w:name="_Toc77929804"/>
      <w:r>
        <w:t>3</w:t>
      </w:r>
      <w:r w:rsidRPr="00CD407B">
        <w:t>.</w:t>
      </w:r>
      <w:r>
        <w:t>2</w:t>
      </w:r>
      <w:r w:rsidRPr="00CD407B">
        <w:t>. LOGBOOKS AND LANDING MONITORING</w:t>
      </w:r>
      <w:bookmarkEnd w:id="31"/>
      <w:bookmarkEnd w:id="32"/>
    </w:p>
    <w:p w14:paraId="29C02698" w14:textId="77777777" w:rsidR="00636FBF" w:rsidRPr="00CD407B" w:rsidRDefault="00636FBF" w:rsidP="00636FBF">
      <w:pPr>
        <w:spacing w:after="120"/>
      </w:pPr>
      <w:r w:rsidRPr="00CD407B">
        <w:t xml:space="preserve">Raw data on catches and fishing effort were obtained from mandatory logbooks and the quota monitoring report, which is based on dockside monitoring of landings. The data were compiled by the Statistics Divisions of the Quebec and Gulf Regions of </w:t>
      </w:r>
      <w:ins w:id="33" w:author="Ｍｉｋｉｏ Ｍｏｒｉｙａｓｕ" w:date="2021-08-18T18:51:00Z">
        <w:r>
          <w:t>t</w:t>
        </w:r>
      </w:ins>
      <w:del w:id="34" w:author="Ｍｉｋｉｏ Ｍｏｒｉｙａｓｕ" w:date="2021-08-18T18:51:00Z">
        <w:r w:rsidRPr="00CD407B" w:rsidDel="00B13CA2">
          <w:delText>T</w:delText>
        </w:r>
      </w:del>
      <w:r w:rsidRPr="00CD407B">
        <w:t>he Department of Fisheries and Oceans (DFO), and verified by Science Gulf Region.</w:t>
      </w:r>
      <w:r>
        <w:t xml:space="preserve"> Information on revised quotas, allocation shares, trap allocations and opening dates for the fishery per area were obtained from DFO Fishery Aquaculture and Management sector.</w:t>
      </w:r>
    </w:p>
    <w:p w14:paraId="4B954E77" w14:textId="77777777" w:rsidR="00636FBF" w:rsidRDefault="00636FBF" w:rsidP="00636FBF">
      <w:r w:rsidRPr="00CD407B">
        <w:t>The geographic distribution of fishing effort is presented as the total number</w:t>
      </w:r>
      <w:r>
        <w:t xml:space="preserve"> of trap hauls within each 10’x10’ </w:t>
      </w:r>
      <w:r w:rsidRPr="00CD407B">
        <w:t>latitude-longitude grid</w:t>
      </w:r>
      <w:r>
        <w:t>, with f</w:t>
      </w:r>
      <w:r w:rsidRPr="00CD407B">
        <w:t xml:space="preserve">ishing positions </w:t>
      </w:r>
      <w:r>
        <w:t xml:space="preserve">obtained from logbooks. </w:t>
      </w:r>
    </w:p>
    <w:p w14:paraId="39EFFC61" w14:textId="77777777" w:rsidR="00636FBF" w:rsidRDefault="00636FBF" w:rsidP="00636FBF"/>
    <w:p w14:paraId="46B1E436" w14:textId="77777777" w:rsidR="00636FBF" w:rsidRPr="00CD407B" w:rsidRDefault="00636FBF" w:rsidP="00636FBF">
      <w:r>
        <w:t>C</w:t>
      </w:r>
      <w:r w:rsidRPr="00CD407B">
        <w:t xml:space="preserve">atch-per-unit-of-effort (CPUE) in kilograms per trap haul (kg/th) </w:t>
      </w:r>
      <w:r>
        <w:t xml:space="preserve">per </w:t>
      </w:r>
      <w:r w:rsidRPr="00CD407B">
        <w:t>year (</w:t>
      </w:r>
      <w:r w:rsidRPr="0046467E">
        <w:rPr>
          <w:i/>
        </w:rPr>
        <w:t>i</w:t>
      </w:r>
      <w:r w:rsidRPr="00CD407B">
        <w:t xml:space="preserve">) </w:t>
      </w:r>
      <w:r>
        <w:t>per fishing area (</w:t>
      </w:r>
      <w:r w:rsidRPr="0046467E">
        <w:rPr>
          <w:i/>
        </w:rPr>
        <w:t>j</w:t>
      </w:r>
      <w:r>
        <w:t xml:space="preserve">) </w:t>
      </w:r>
      <w:r w:rsidRPr="00CD407B">
        <w:t xml:space="preserve">was calculated </w:t>
      </w:r>
      <w:r>
        <w:t>as the ratio of total landed catches (</w:t>
      </w:r>
      <w:r>
        <w:rPr>
          <w:i/>
        </w:rPr>
        <w:t>y</w:t>
      </w:r>
      <w:r>
        <w:rPr>
          <w:i/>
          <w:vertAlign w:val="subscript"/>
        </w:rPr>
        <w:t>ij</w:t>
      </w:r>
      <w:r w:rsidRPr="00CD407B">
        <w:t>) and the corresponding number of trap hauls (</w:t>
      </w:r>
      <w:r w:rsidRPr="0046467E">
        <w:rPr>
          <w:i/>
        </w:rPr>
        <w:t>h</w:t>
      </w:r>
      <w:r w:rsidRPr="0046467E">
        <w:rPr>
          <w:i/>
          <w:vertAlign w:val="subscript"/>
        </w:rPr>
        <w:t>ij</w:t>
      </w:r>
      <w:r w:rsidRPr="00CD407B">
        <w:t xml:space="preserve">) as reported in the logbooks: </w:t>
      </w:r>
      <w:commentRangeStart w:id="35"/>
      <w:r w:rsidRPr="00CD407B">
        <w:t>CPUE</w:t>
      </w:r>
      <w:r w:rsidRPr="00CD407B">
        <w:rPr>
          <w:vertAlign w:val="subscript"/>
        </w:rPr>
        <w:t>i</w:t>
      </w:r>
      <w:r>
        <w:rPr>
          <w:vertAlign w:val="subscript"/>
        </w:rPr>
        <w:t>j</w:t>
      </w:r>
      <w:commentRangeEnd w:id="35"/>
      <w:r>
        <w:rPr>
          <w:rStyle w:val="CommentReference"/>
        </w:rPr>
        <w:commentReference w:id="35"/>
      </w:r>
      <w:r w:rsidRPr="00CD407B">
        <w:t xml:space="preserve"> = </w:t>
      </w:r>
      <w:r>
        <w:rPr>
          <w:i/>
        </w:rPr>
        <w:t>y</w:t>
      </w:r>
      <w:r>
        <w:rPr>
          <w:i/>
          <w:vertAlign w:val="subscript"/>
        </w:rPr>
        <w:t>ij</w:t>
      </w:r>
      <w:r>
        <w:t xml:space="preserve"> / </w:t>
      </w:r>
      <w:r w:rsidRPr="0046467E">
        <w:rPr>
          <w:i/>
        </w:rPr>
        <w:t>h</w:t>
      </w:r>
      <w:r w:rsidRPr="0046467E">
        <w:rPr>
          <w:i/>
          <w:vertAlign w:val="subscript"/>
        </w:rPr>
        <w:t>ij</w:t>
      </w:r>
      <w:r w:rsidRPr="00CD407B">
        <w:t>. As not all trap hauls were reported in the logbooks, the total</w:t>
      </w:r>
      <w:r>
        <w:t xml:space="preserve"> number of</w:t>
      </w:r>
      <w:r w:rsidRPr="00CD407B">
        <w:t xml:space="preserve"> trap hauls had to be estimated from th</w:t>
      </w:r>
      <w:r>
        <w:t>e total landings from the quota monitoring report (</w:t>
      </w:r>
      <w:r>
        <w:rPr>
          <w:i/>
        </w:rPr>
        <w:t>L</w:t>
      </w:r>
      <w:r>
        <w:rPr>
          <w:i/>
          <w:vertAlign w:val="subscript"/>
        </w:rPr>
        <w:t>ij</w:t>
      </w:r>
      <w:r w:rsidRPr="00CD407B">
        <w:t>) divided</w:t>
      </w:r>
      <w:r>
        <w:t xml:space="preserve"> by the </w:t>
      </w:r>
      <w:commentRangeStart w:id="36"/>
      <w:r>
        <w:t>unadjusted mean CPUE</w:t>
      </w:r>
      <w:commentRangeEnd w:id="36"/>
      <w:r>
        <w:rPr>
          <w:rStyle w:val="CommentReference"/>
        </w:rPr>
        <w:commentReference w:id="36"/>
      </w:r>
      <w:r>
        <w:t>: h</w:t>
      </w:r>
      <w:r w:rsidRPr="00CD407B">
        <w:rPr>
          <w:vertAlign w:val="subscript"/>
        </w:rPr>
        <w:t>i</w:t>
      </w:r>
      <w:r>
        <w:rPr>
          <w:vertAlign w:val="subscript"/>
        </w:rPr>
        <w:t>j</w:t>
      </w:r>
      <w:r w:rsidRPr="00CD407B">
        <w:t xml:space="preserve"> = </w:t>
      </w:r>
      <w:r>
        <w:t>L</w:t>
      </w:r>
      <w:r w:rsidRPr="00CD407B">
        <w:rPr>
          <w:vertAlign w:val="subscript"/>
        </w:rPr>
        <w:t>i</w:t>
      </w:r>
      <w:r>
        <w:rPr>
          <w:vertAlign w:val="subscript"/>
        </w:rPr>
        <w:t>j</w:t>
      </w:r>
      <w:r w:rsidRPr="00CD407B">
        <w:t xml:space="preserve"> / CPUE</w:t>
      </w:r>
      <w:r w:rsidRPr="00CD407B">
        <w:rPr>
          <w:vertAlign w:val="subscript"/>
        </w:rPr>
        <w:t>i</w:t>
      </w:r>
      <w:r>
        <w:rPr>
          <w:vertAlign w:val="subscript"/>
        </w:rPr>
        <w:t>j</w:t>
      </w:r>
      <w:r w:rsidRPr="00CD407B">
        <w:t xml:space="preserve">. </w:t>
      </w:r>
    </w:p>
    <w:p w14:paraId="318CD6B1" w14:textId="77777777" w:rsidR="00636FBF" w:rsidRDefault="00636FBF" w:rsidP="00636FBF">
      <w:pPr>
        <w:pStyle w:val="Heading2"/>
      </w:pPr>
      <w:bookmarkStart w:id="37" w:name="_Toc77929805"/>
      <w:r>
        <w:t xml:space="preserve">3.3. TRAWL SURVEY </w:t>
      </w:r>
      <w:bookmarkEnd w:id="37"/>
    </w:p>
    <w:p w14:paraId="03150D6F" w14:textId="77777777" w:rsidR="00636FBF" w:rsidRPr="00881FCA" w:rsidRDefault="00636FBF" w:rsidP="00636FBF">
      <w:pPr>
        <w:pStyle w:val="Heading2"/>
      </w:pPr>
      <w:r>
        <w:t>3.3.1 past SURVEY DESIGN CHANGES</w:t>
      </w:r>
    </w:p>
    <w:p w14:paraId="59B11997" w14:textId="77777777" w:rsidR="00636FBF" w:rsidRDefault="00636FBF" w:rsidP="00636FBF">
      <w:pPr>
        <w:pStyle w:val="BodyText"/>
      </w:pPr>
      <w:r>
        <w:t xml:space="preserve">The sGSL snow crab trawl survey has undergone changes in the sampling design, survey area and sampling protocols since its inception in 1988. Originally, the survey area was much smaller and sub-divided using a lattice of 10’x10’ latitude-longitude grids. A few sampling locations were then randomly selected and used as fixed stations in subsequent survey years, though stations were sometimes discarded or displaced over subsequent years. </w:t>
      </w:r>
    </w:p>
    <w:p w14:paraId="7A2F8D85" w14:textId="77777777" w:rsidR="00636FBF" w:rsidRDefault="00636FBF" w:rsidP="00636FBF">
      <w:pPr>
        <w:pStyle w:val="BodyText"/>
      </w:pPr>
      <w:r>
        <w:t xml:space="preserve">Two major methodological reviews occurred in 2005 (DFO 2006; Moriyasu et al. 2008) and 2011 (DFO 2012a; Wade et al. 2014), which resulted in major changes in survey design in 2006 and 2012, respectively. In 2006, a large portion of survey stations were redistributed with the 10’x10’ lattice-grid design so as to obtain a more spatially homogeneous distribution of sampling stations. </w:t>
      </w:r>
    </w:p>
    <w:p w14:paraId="0D552C18" w14:textId="77777777" w:rsidR="00636FBF" w:rsidRDefault="00636FBF" w:rsidP="00636FBF">
      <w:pPr>
        <w:pStyle w:val="BodyText"/>
      </w:pPr>
      <w:r>
        <w:t>In 2012, the 10’x10’ lattice-grid layout was discarded in favor of square grids defined over a UTM projection. This change was also accompanied by an expansion of the survey area boundaries to the 20 and 200-fathom isobaths, which are considered to encompass the vast majority of sGSL snow crab distribution and habitat. These design changes also led to an entirely new set of sampling station locations being chosen for both 2012 (325 stations) and 2013 (355 stations). Station locations have been held more or less as fixed since 2013, though stations have been displaced over time to mitigate trawl damage.</w:t>
      </w:r>
    </w:p>
    <w:p w14:paraId="1789431A" w14:textId="77777777" w:rsidR="00636FBF" w:rsidRDefault="00636FBF" w:rsidP="00636FBF">
      <w:pPr>
        <w:pStyle w:val="Heading2"/>
      </w:pPr>
      <w:bookmarkStart w:id="38" w:name="_Toc31030742"/>
      <w:bookmarkStart w:id="39" w:name="_Toc77929806"/>
      <w:r>
        <w:lastRenderedPageBreak/>
        <w:t>3.3.2. survey in 20</w:t>
      </w:r>
      <w:bookmarkEnd w:id="38"/>
      <w:r>
        <w:t>20</w:t>
      </w:r>
      <w:bookmarkEnd w:id="39"/>
    </w:p>
    <w:p w14:paraId="07E000A2" w14:textId="77777777" w:rsidR="00636FBF" w:rsidRPr="00293FBD" w:rsidRDefault="00636FBF" w:rsidP="00636FBF">
      <w:pPr>
        <w:pStyle w:val="BodyText"/>
      </w:pPr>
      <w:r>
        <w:t>In 2020</w:t>
      </w:r>
      <w:r w:rsidRPr="00293FBD">
        <w:t xml:space="preserve">, the number of </w:t>
      </w:r>
      <w:r>
        <w:t xml:space="preserve">target </w:t>
      </w:r>
      <w:r w:rsidRPr="00293FBD">
        <w:t>sampling stations remained at 355. T</w:t>
      </w:r>
      <w:r>
        <w:t>he 350</w:t>
      </w:r>
      <w:r w:rsidRPr="00293FBD">
        <w:t xml:space="preserve"> successful sampling stations f</w:t>
      </w:r>
      <w:r>
        <w:t>rom the 2019</w:t>
      </w:r>
      <w:r w:rsidRPr="00293FBD">
        <w:t xml:space="preserve"> trawl survey were use</w:t>
      </w:r>
      <w:r>
        <w:t>d as fixed stations in 2020 and five</w:t>
      </w:r>
      <w:r w:rsidRPr="00293FBD">
        <w:t xml:space="preserve"> </w:t>
      </w:r>
      <w:r>
        <w:t xml:space="preserve">new sampling stations (three abandoned </w:t>
      </w:r>
      <w:r w:rsidRPr="00293FBD">
        <w:t>sampling station</w:t>
      </w:r>
      <w:r>
        <w:t>s</w:t>
      </w:r>
      <w:r w:rsidRPr="00293FBD">
        <w:t xml:space="preserve"> </w:t>
      </w:r>
      <w:r>
        <w:t>plus</w:t>
      </w:r>
      <w:r w:rsidRPr="00293FBD">
        <w:t xml:space="preserve"> </w:t>
      </w:r>
      <w:r>
        <w:t>two</w:t>
      </w:r>
      <w:r w:rsidRPr="00293FBD">
        <w:t xml:space="preserve"> sampling stations that </w:t>
      </w:r>
      <w:r>
        <w:t>lay</w:t>
      </w:r>
      <w:r w:rsidRPr="00293FBD">
        <w:t xml:space="preserve"> outside their assigned square grid </w:t>
      </w:r>
      <w:r>
        <w:t>areas in 2019</w:t>
      </w:r>
      <w:r w:rsidRPr="00293FBD">
        <w:t>) w</w:t>
      </w:r>
      <w:r>
        <w:t>ere</w:t>
      </w:r>
      <w:r w:rsidRPr="00293FBD">
        <w:t xml:space="preserve"> randomly </w:t>
      </w:r>
      <w:r>
        <w:t xml:space="preserve">generated </w:t>
      </w:r>
      <w:r w:rsidRPr="00293FBD">
        <w:t>(Fig. 2).</w:t>
      </w:r>
    </w:p>
    <w:p w14:paraId="37850591" w14:textId="77777777" w:rsidR="00636FBF" w:rsidRDefault="00636FBF" w:rsidP="00636FBF">
      <w:pPr>
        <w:pStyle w:val="BodyText"/>
      </w:pPr>
      <w:r>
        <w:t xml:space="preserve">The </w:t>
      </w:r>
      <w:r w:rsidRPr="00132597">
        <w:t>Avalon Voyager II</w:t>
      </w:r>
      <w:r>
        <w:t>, a 65-foot stern-trawling (850 HP) fiberglass</w:t>
      </w:r>
      <w:r w:rsidRPr="00420238">
        <w:t xml:space="preserve"> boat</w:t>
      </w:r>
      <w:r>
        <w:t>, was used to conduct the 2020 trawl</w:t>
      </w:r>
      <w:r w:rsidRPr="00420238">
        <w:t xml:space="preserve"> surv</w:t>
      </w:r>
      <w:r>
        <w:t>ey between July 13</w:t>
      </w:r>
      <w:r w:rsidRPr="0072589E">
        <w:rPr>
          <w:vertAlign w:val="superscript"/>
        </w:rPr>
        <w:t>th</w:t>
      </w:r>
      <w:r>
        <w:t xml:space="preserve"> and September</w:t>
      </w:r>
      <w:r w:rsidRPr="00420238">
        <w:t xml:space="preserve"> </w:t>
      </w:r>
      <w:r>
        <w:t>10</w:t>
      </w:r>
      <w:r w:rsidRPr="0072589E">
        <w:rPr>
          <w:vertAlign w:val="superscript"/>
        </w:rPr>
        <w:t>th</w:t>
      </w:r>
      <w:r>
        <w:t xml:space="preserve"> </w:t>
      </w:r>
      <w:r w:rsidRPr="00420238">
        <w:t>(Fig. 2).</w:t>
      </w:r>
      <w:r>
        <w:t xml:space="preserve"> A total of 353</w:t>
      </w:r>
      <w:r w:rsidRPr="00420238">
        <w:t xml:space="preserve"> stations w</w:t>
      </w:r>
      <w:r>
        <w:t>ere successfully trawled in 2020</w:t>
      </w:r>
      <w:r w:rsidRPr="00420238">
        <w:t xml:space="preserve">; </w:t>
      </w:r>
      <w:r>
        <w:t>two sampling grids</w:t>
      </w:r>
      <w:r w:rsidRPr="00420238">
        <w:t xml:space="preserve"> </w:t>
      </w:r>
      <w:r>
        <w:t>were</w:t>
      </w:r>
      <w:r w:rsidRPr="00420238">
        <w:t xml:space="preserve"> abandoned due </w:t>
      </w:r>
      <w:r>
        <w:t xml:space="preserve">to sampling difficulty. For a description of the trawl </w:t>
      </w:r>
      <w:ins w:id="40" w:author="Ｍｉｋｉｏ Ｍｏｒｉｙａｓｕ" w:date="2021-08-18T19:57:00Z">
        <w:r>
          <w:t xml:space="preserve">net </w:t>
        </w:r>
      </w:ins>
      <w:r>
        <w:t>used, see Moriyasu et al. (2008).</w:t>
      </w:r>
    </w:p>
    <w:p w14:paraId="053366CB" w14:textId="77777777" w:rsidR="00636FBF" w:rsidRDefault="00636FBF" w:rsidP="00636FBF">
      <w:pPr>
        <w:pStyle w:val="BodyText"/>
      </w:pPr>
      <w:r>
        <w:t>All stations were fished between morning and evening civil twilight hours. A 3:1 warp-to-depth ratio was applied at all stations, to a maximum warp length of 550-575 fathoms. The start time of each tow was estimated using data from a Star Oddi</w:t>
      </w:r>
      <w:ins w:id="41" w:author="Ｍｉｋｉｏ Ｍｏｒｉｙａｓｕ" w:date="2021-08-18T19:59:00Z">
        <w:r>
          <w:rPr>
            <w:vertAlign w:val="superscript"/>
          </w:rPr>
          <w:sym w:font="Symbol" w:char="F0D2"/>
        </w:r>
      </w:ins>
      <w:r>
        <w:t xml:space="preserve"> tilt-angle probe attached to the trawl footrope. The target duration of each tow was five minutes at a target speed of two knots. The area swept by the trawl was calculated using the width of the trawl opening, as measured using a pair of eSonar</w:t>
      </w:r>
      <w:ins w:id="42" w:author="Ｍｉｋｉｏ Ｍｏｒｉｙａｓｕ" w:date="2021-08-18T19:59:00Z">
        <w:r w:rsidRPr="001B553A">
          <w:rPr>
            <w:vertAlign w:val="superscript"/>
            <w:rPrChange w:id="43" w:author="Ｍｉｋｉｏ Ｍｏｒｉｙａｓｕ" w:date="2021-08-18T19:59:00Z">
              <w:rPr/>
            </w:rPrChange>
          </w:rPr>
          <w:sym w:font="Symbol" w:char="F0D2"/>
        </w:r>
      </w:ins>
      <w:r>
        <w:t xml:space="preserve"> sensors affixed to the trawl wings, and the speed of the survey vessel according to GPS observations. </w:t>
      </w:r>
    </w:p>
    <w:p w14:paraId="1FFB286E" w14:textId="77777777" w:rsidR="00636FBF" w:rsidRDefault="00636FBF" w:rsidP="00636FBF">
      <w:pPr>
        <w:pStyle w:val="BodyText"/>
      </w:pPr>
      <w:r>
        <w:t xml:space="preserve">Tows were rejected if the net was significantly damaged. Replacement tows were conducted either near the original start point or at randomly selected alternate sampling stations within the sampled grid (Fig. 2). If the tow satisfied trawl survey protocols but the data signal quality from the </w:t>
      </w:r>
      <w:ins w:id="44" w:author="Ｍｉｋｉｏ Ｍｏｒｉｙａｓｕ" w:date="2021-08-18T20:00:00Z">
        <w:r>
          <w:t>eSonar</w:t>
        </w:r>
        <w:r w:rsidRPr="005D3AF5">
          <w:rPr>
            <w:vertAlign w:val="superscript"/>
          </w:rPr>
          <w:sym w:font="Symbol" w:char="F0D2"/>
        </w:r>
        <w:r>
          <w:t xml:space="preserve"> </w:t>
        </w:r>
      </w:ins>
      <w:del w:id="45" w:author="Ｍｉｋｉｏ Ｍｏｒｉｙａｓｕ" w:date="2021-08-18T20:00:00Z">
        <w:r w:rsidDel="001B553A">
          <w:delText xml:space="preserve">eSonar </w:delText>
        </w:r>
      </w:del>
      <w:r>
        <w:t>sensors was deemed to be inadequate to calculate the swept area, the swept area of the tow was set to the average of the values of the 10 nearest stations.</w:t>
      </w:r>
    </w:p>
    <w:p w14:paraId="014ABDA9" w14:textId="77777777" w:rsidR="00636FBF" w:rsidRDefault="00636FBF" w:rsidP="00636FBF">
      <w:pPr>
        <w:pStyle w:val="Heading2"/>
      </w:pPr>
      <w:bookmarkStart w:id="46" w:name="_Toc31030743"/>
      <w:bookmarkStart w:id="47" w:name="_Toc77929807"/>
      <w:r>
        <w:t>3.3.3. Biological sampling</w:t>
      </w:r>
      <w:bookmarkEnd w:id="46"/>
      <w:bookmarkEnd w:id="47"/>
    </w:p>
    <w:p w14:paraId="2B5AAAA0" w14:textId="77777777" w:rsidR="00636FBF" w:rsidRDefault="00636FBF" w:rsidP="00636FBF">
      <w:pPr>
        <w:pStyle w:val="BodyText"/>
      </w:pPr>
      <w:r>
        <w:t xml:space="preserve">Survey catches were sorted by species or of taxonomic group directly on the vessel deck. All snow crabs were measured for carapace width (CW), </w:t>
      </w:r>
      <w:ins w:id="48" w:author="Ｍｉｋｉｏ Ｍｏｒｉｙａｓｕ" w:date="2021-08-18T20:04:00Z">
        <w:r>
          <w:t>carapace condition</w:t>
        </w:r>
      </w:ins>
      <w:r>
        <w:t xml:space="preserve">, and the sex of each animal and their missing appendages were noted. For males, chela height (CH) was measured. For pubescent females, gonad color (white, beige or orange) </w:t>
      </w:r>
      <w:ins w:id="49" w:author="Ｍｉｋｉｏ Ｍｏｒｉｙａｓｕ" w:date="2021-08-18T20:05:00Z">
        <w:r>
          <w:t xml:space="preserve">was </w:t>
        </w:r>
      </w:ins>
      <w:ins w:id="50" w:author="Ｍｉｋｉｏ Ｍｏｒｉｙａｓｕ" w:date="2021-08-18T20:06:00Z">
        <w:r>
          <w:t>noted</w:t>
        </w:r>
      </w:ins>
      <w:r>
        <w:t>. For egg-bearing females, egg color (orange, dark orange, brown or black) and a rough estimate of the egg size was recorded.</w:t>
      </w:r>
    </w:p>
    <w:p w14:paraId="505098BD" w14:textId="77777777" w:rsidR="00636FBF" w:rsidRDefault="00636FBF" w:rsidP="00636FBF">
      <w:pPr>
        <w:pStyle w:val="BodyText"/>
      </w:pPr>
      <w:r>
        <w:t xml:space="preserve">Other species or taxonomic groups in the catch were weighed and counted. For a subset of 100 randomly selected survey sampling stations, up to 100 fish per species were measured for length using an electronic measuring board. </w:t>
      </w:r>
    </w:p>
    <w:p w14:paraId="3F005D1E" w14:textId="77777777" w:rsidR="00636FBF" w:rsidRDefault="00636FBF" w:rsidP="00636FBF">
      <w:pPr>
        <w:pStyle w:val="Heading2"/>
      </w:pPr>
      <w:r>
        <w:t>3.4. Snow CRAb biological categories</w:t>
      </w:r>
    </w:p>
    <w:p w14:paraId="0C0130F4" w14:textId="77777777" w:rsidR="00636FBF" w:rsidRDefault="00636FBF" w:rsidP="00636FBF">
      <w:pPr>
        <w:pStyle w:val="BodyText"/>
      </w:pPr>
      <w:r>
        <w:t xml:space="preserve">The following definitions were used to specify snow crab biological categories contained within this assessment. </w:t>
      </w:r>
    </w:p>
    <w:p w14:paraId="24BFA715" w14:textId="77777777" w:rsidR="00636FBF" w:rsidRDefault="00636FBF" w:rsidP="00636FBF">
      <w:pPr>
        <w:pStyle w:val="BodyText"/>
      </w:pPr>
      <w:r>
        <w:t>Commercial crab are defined as adult male crab ≥ 95 mm CW. Commercial crab are divided into two groups: new recruits to the fishery (called R-1 crab), identified as crab having soft-shelled carapace conditions 1 &amp; 2; and remaining biomass, which represents the portion of the exploitable biomass that is left over after the fishery, identified as crab having hard-shelled carapace conditions 3, 4 and 5. By inverting a growth model (H</w:t>
      </w:r>
      <w:r w:rsidRPr="00D32922">
        <w:rPr>
          <w:lang w:val="en-CA"/>
        </w:rPr>
        <w:t>é</w:t>
      </w:r>
      <w:r>
        <w:t xml:space="preserve">bert et al. 2002), commercial recruitment can be traced back to adolescent male categories that will by recruit in two (called R-2), three (called R-3), and four (called R-4), years’ time, corresponding to adolescent males with a size range of 56-68 mm CW, 69-83 mm CW and larger than 83 mm CW, respectively. Instar VIII adolescent male crab (34-44 mm CW) is used as a long-term population recruitment index. </w:t>
      </w:r>
    </w:p>
    <w:p w14:paraId="67798B12" w14:textId="77777777" w:rsidR="00636FBF" w:rsidRDefault="00636FBF" w:rsidP="00636FBF">
      <w:pPr>
        <w:pStyle w:val="BodyText"/>
      </w:pPr>
      <w:r>
        <w:t xml:space="preserve">Female snow crab are classified by maturity group, namely pubescent females, which are immature females with developing gonads, primiparous females, which are newly matured females carrying their first clutch of eggs, and multiparous females, which are mature females carrying their second or third clutch of eggs. </w:t>
      </w:r>
    </w:p>
    <w:p w14:paraId="3CD92574" w14:textId="77777777" w:rsidR="00636FBF" w:rsidRDefault="00636FBF" w:rsidP="00636FBF">
      <w:pPr>
        <w:pStyle w:val="BodyText"/>
      </w:pPr>
      <w:r>
        <w:lastRenderedPageBreak/>
        <w:t>These biological categories can be summarized as indices of commercial biomass (recruitment and residual), fishery recruitment indices (R-2, R-3, and R-4), population recruitment indices (instar VIII) and spawning stock indices (pubescent, primiparous and multiparous females).</w:t>
      </w:r>
    </w:p>
    <w:p w14:paraId="717EACE7" w14:textId="77777777" w:rsidR="00636FBF" w:rsidRDefault="00636FBF" w:rsidP="00636FBF">
      <w:pPr>
        <w:pStyle w:val="Heading2"/>
      </w:pPr>
      <w:bookmarkStart w:id="51" w:name="_Toc31030744"/>
      <w:bookmarkStart w:id="52" w:name="_Toc77929808"/>
      <w:r>
        <w:t>3.5. Estimation of abundance</w:t>
      </w:r>
      <w:bookmarkEnd w:id="51"/>
      <w:bookmarkEnd w:id="52"/>
      <w:r>
        <w:t xml:space="preserve"> and Biomass</w:t>
      </w:r>
    </w:p>
    <w:p w14:paraId="23BC0AFD" w14:textId="77777777" w:rsidR="00636FBF" w:rsidRDefault="00636FBF" w:rsidP="00636FBF">
      <w:pPr>
        <w:pStyle w:val="BodyText"/>
      </w:pPr>
      <w:r w:rsidRPr="00276D4E">
        <w:t xml:space="preserve">The survey area polygon has a total </w:t>
      </w:r>
      <w:r>
        <w:t xml:space="preserve">surface </w:t>
      </w:r>
      <w:r w:rsidRPr="00276D4E">
        <w:t>area of 57,842.8 km</w:t>
      </w:r>
      <w:r w:rsidRPr="00276D4E">
        <w:rPr>
          <w:vertAlign w:val="superscript"/>
        </w:rPr>
        <w:t>2</w:t>
      </w:r>
      <w:r>
        <w:t xml:space="preserve"> (Fig. 3</w:t>
      </w:r>
      <w:r w:rsidRPr="00276D4E">
        <w:t>)</w:t>
      </w:r>
      <w:r>
        <w:t xml:space="preserve"> and the </w:t>
      </w:r>
      <w:r w:rsidRPr="00276D4E">
        <w:t>four corresponding management areas</w:t>
      </w:r>
      <w:r>
        <w:t xml:space="preserve"> within this polygon have surface 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t xml:space="preserve"> Area 12F (Fig. 3</w:t>
      </w:r>
      <w:r w:rsidRPr="00276D4E">
        <w:t xml:space="preserve">). </w:t>
      </w:r>
      <w:r>
        <w:t>Contained within the survey area is a</w:t>
      </w:r>
      <w:r w:rsidRPr="00276D4E">
        <w:t>n additional zone A</w:t>
      </w:r>
      <w:r>
        <w:t xml:space="preserve">, with an area of </w:t>
      </w:r>
      <w:r w:rsidRPr="00276D4E">
        <w:t>667.9 km</w:t>
      </w:r>
      <w:r w:rsidRPr="00276D4E">
        <w:rPr>
          <w:vertAlign w:val="superscript"/>
        </w:rPr>
        <w:t>2</w:t>
      </w:r>
      <w:r w:rsidRPr="00276D4E">
        <w:t xml:space="preserve">, </w:t>
      </w:r>
      <w:r>
        <w:t>that lies</w:t>
      </w:r>
      <w:r w:rsidRPr="00276D4E">
        <w:t xml:space="preserve"> </w:t>
      </w:r>
      <w:r>
        <w:t>above Areas 12E and 12F (Fig. 3</w:t>
      </w:r>
      <w:r w:rsidRPr="00276D4E">
        <w:t xml:space="preserve">) </w:t>
      </w:r>
      <w:r>
        <w:t>and does not assigned to any snow crab management area</w:t>
      </w:r>
      <w:r w:rsidRPr="00276D4E">
        <w:t xml:space="preserve">. </w:t>
      </w:r>
      <w:r>
        <w:t>B</w:t>
      </w:r>
      <w:r w:rsidRPr="00276D4E">
        <w:t>uffer zones B and C (Fi</w:t>
      </w:r>
      <w:r>
        <w:t>g. 3</w:t>
      </w:r>
      <w:r w:rsidRPr="00276D4E">
        <w:t>) cover an area of 134.2 and 289.5 km</w:t>
      </w:r>
      <w:r w:rsidRPr="00276D4E">
        <w:rPr>
          <w:vertAlign w:val="superscript"/>
        </w:rPr>
        <w:t>2</w:t>
      </w:r>
      <w:r w:rsidRPr="00276D4E">
        <w:t>, respectively.</w:t>
      </w:r>
      <w:r>
        <w:t xml:space="preserve"> </w:t>
      </w:r>
    </w:p>
    <w:p w14:paraId="7FFE4321" w14:textId="2E148829" w:rsidR="00636FBF" w:rsidRDefault="00636FBF" w:rsidP="00636FBF">
      <w:pPr>
        <w:pStyle w:val="BodyText"/>
      </w:pPr>
      <w:r>
        <w:t>Kriging with external drift (KED) was used to estimate all abundance and biomass indices (DFO 2012a). This geostatistical method procee</w:t>
      </w:r>
      <w:r w:rsidR="00C16228">
        <w:t>ds in two steps; first by model</w:t>
      </w:r>
      <w:r>
        <w:t xml:space="preserve">ing the spatial covariance between survey catch observations, then making spatial predictions of local density that also incorporates depth as a secondary variable. Spatial covariance was calculated using a fitted </w:t>
      </w:r>
      <w:r w:rsidRPr="0040567B">
        <w:t>variogram</w:t>
      </w:r>
      <w:r>
        <w:t xml:space="preserve"> function, which</w:t>
      </w:r>
      <w:r w:rsidRPr="0040567B">
        <w:t xml:space="preserve"> models the degree </w:t>
      </w:r>
      <w:r>
        <w:t xml:space="preserve">of dissimilarity between </w:t>
      </w:r>
      <w:r w:rsidRPr="0040567B">
        <w:t>pairs of observations as a function of their distance</w:t>
      </w:r>
      <w:r>
        <w:t xml:space="preserve"> of separation</w:t>
      </w:r>
      <w:r w:rsidRPr="0040567B">
        <w:t xml:space="preserve">. </w:t>
      </w:r>
      <w:r>
        <w:t xml:space="preserve">A three-year averaged variogram was used, deemed to be more stable than only using the survey year’s data (Wade et al. 2014). Note that, for the purposes of this assessment, abundance and biomass estimates within management zones do not include buffer zones. All survey catch observations were standardized using estimates of trawl swept area prior to analysis. For biomass estimates, crab counts at each tow were first converted to weights using the size-weight relationship </w:t>
      </w:r>
      <w:r w:rsidRPr="003341F2">
        <w:rPr>
          <w:i/>
          <w:lang w:val="en-CA"/>
        </w:rPr>
        <w:t>w</w:t>
      </w:r>
      <w:r>
        <w:rPr>
          <w:lang w:val="en-CA"/>
        </w:rPr>
        <w:t> = (2.665 x 10</w:t>
      </w:r>
      <w:r>
        <w:rPr>
          <w:vertAlign w:val="superscript"/>
          <w:lang w:val="en-CA"/>
        </w:rPr>
        <w:t>-4</w:t>
      </w:r>
      <w:r>
        <w:rPr>
          <w:lang w:val="en-CA"/>
        </w:rPr>
        <w:t xml:space="preserve">) CW </w:t>
      </w:r>
      <w:r>
        <w:rPr>
          <w:vertAlign w:val="superscript"/>
          <w:lang w:val="en-CA"/>
        </w:rPr>
        <w:t>3.098</w:t>
      </w:r>
      <w:r>
        <w:rPr>
          <w:lang w:val="en-CA"/>
        </w:rPr>
        <w:t xml:space="preserve">, </w:t>
      </w:r>
      <w:r>
        <w:t xml:space="preserve">where </w:t>
      </w:r>
      <w:r w:rsidRPr="003341F2">
        <w:rPr>
          <w:i/>
        </w:rPr>
        <w:t>w</w:t>
      </w:r>
      <w:r>
        <w:t xml:space="preserve"> is the weight in grams and CW is the carapace width in mm </w:t>
      </w:r>
      <w:r>
        <w:rPr>
          <w:lang w:val="en-CA"/>
        </w:rPr>
        <w:t>(Hébert et al. 1992)</w:t>
      </w:r>
      <w:r>
        <w:t xml:space="preserve">. </w:t>
      </w:r>
    </w:p>
    <w:p w14:paraId="5862442B" w14:textId="77777777" w:rsidR="00636FBF" w:rsidRPr="00635DA5" w:rsidRDefault="00636FBF" w:rsidP="00636FBF">
      <w:pPr>
        <w:pStyle w:val="BodyText"/>
        <w:rPr>
          <w:b/>
        </w:rPr>
      </w:pPr>
      <w:commentRangeStart w:id="53"/>
      <w:r w:rsidRPr="00635DA5">
        <w:rPr>
          <w:b/>
        </w:rPr>
        <w:t>Given the uncertainty regarding survey catchability for 2019 and 2020, abundance and biomass indices from these years, which include commercial biomass estimates, are understood as overestimated relative to estimates from previous surveys, and were flagged as unadjusted values throughout the</w:t>
      </w:r>
      <w:r>
        <w:rPr>
          <w:b/>
        </w:rPr>
        <w:t xml:space="preserve"> remaining </w:t>
      </w:r>
      <w:r w:rsidRPr="00635DA5">
        <w:rPr>
          <w:b/>
        </w:rPr>
        <w:t xml:space="preserve">document. Treatment of this bias and its </w:t>
      </w:r>
      <w:r>
        <w:rPr>
          <w:b/>
        </w:rPr>
        <w:t>associated</w:t>
      </w:r>
      <w:r w:rsidRPr="00635DA5">
        <w:rPr>
          <w:b/>
        </w:rPr>
        <w:t xml:space="preserve"> uncertainty was shifted to the risk assessment, which considered a range of estimation biases to compensate for the observed increase in survey catchability. Portions of past assessments that were deemed too severely affected by the survey catch</w:t>
      </w:r>
      <w:r>
        <w:rPr>
          <w:b/>
        </w:rPr>
        <w:t>ability increase were removed</w:t>
      </w:r>
      <w:r w:rsidRPr="00635DA5">
        <w:rPr>
          <w:b/>
        </w:rPr>
        <w:t xml:space="preserve">. </w:t>
      </w:r>
      <w:commentRangeEnd w:id="53"/>
      <w:r>
        <w:rPr>
          <w:rStyle w:val="CommentReference"/>
        </w:rPr>
        <w:commentReference w:id="53"/>
      </w:r>
    </w:p>
    <w:p w14:paraId="4CDE1723" w14:textId="77777777" w:rsidR="00636FBF" w:rsidRDefault="00636FBF" w:rsidP="00636FBF">
      <w:pPr>
        <w:pStyle w:val="Heading2"/>
      </w:pPr>
      <w:bookmarkStart w:id="54" w:name="_Toc31030745"/>
      <w:bookmarkStart w:id="55" w:name="_Toc77929809"/>
      <w:r>
        <w:t>3.5. EXPLOITATION RATES</w:t>
      </w:r>
      <w:bookmarkEnd w:id="54"/>
      <w:bookmarkEnd w:id="55"/>
    </w:p>
    <w:p w14:paraId="7F2A7AAB" w14:textId="77777777" w:rsidR="00636FBF" w:rsidRDefault="00636FBF" w:rsidP="00636FBF">
      <w:pPr>
        <w:pStyle w:val="BodyText"/>
      </w:pPr>
      <w:r>
        <w:t xml:space="preserve">For the purpose of this assessment, exploitations rates </w:t>
      </w:r>
      <w:r w:rsidRPr="0064649D">
        <w:rPr>
          <w:i/>
        </w:rPr>
        <w:t>(ER)</w:t>
      </w:r>
      <w:r>
        <w:t xml:space="preserve"> for the sGSL were calculated as the ratio of the fishery landings </w:t>
      </w:r>
      <w:r>
        <w:rPr>
          <w:i/>
        </w:rPr>
        <w:t>L</w:t>
      </w:r>
      <w:r>
        <w:rPr>
          <w:i/>
          <w:vertAlign w:val="subscript"/>
        </w:rPr>
        <w:t>t</w:t>
      </w:r>
      <w:r>
        <w:t xml:space="preserve">  for fishing year </w:t>
      </w:r>
      <w:r w:rsidRPr="00335E17">
        <w:rPr>
          <w:i/>
        </w:rPr>
        <w:t>t</w:t>
      </w:r>
      <w:r>
        <w:t xml:space="preserve"> and the commercial biomass </w:t>
      </w:r>
      <w:r w:rsidRPr="0064649D">
        <w:rPr>
          <w:i/>
        </w:rPr>
        <w:t>B</w:t>
      </w:r>
      <w:r w:rsidRPr="0064649D">
        <w:rPr>
          <w:i/>
          <w:vertAlign w:val="subscript"/>
        </w:rPr>
        <w:t>t-1</w:t>
      </w:r>
      <w:r>
        <w:rPr>
          <w:i/>
          <w:vertAlign w:val="subscript"/>
        </w:rPr>
        <w:t xml:space="preserve">  </w:t>
      </w:r>
      <w:r>
        <w:t>from the previous year.</w:t>
      </w:r>
    </w:p>
    <w:p w14:paraId="1BB0F3F9" w14:textId="77777777" w:rsidR="00636FBF" w:rsidRPr="0064649D" w:rsidRDefault="00636FBF" w:rsidP="00636FBF">
      <w:pPr>
        <w:pStyle w:val="BodyText"/>
        <w:ind w:firstLine="720"/>
        <w:jc w:val="center"/>
        <w:rPr>
          <w:i/>
        </w:rPr>
      </w:pPr>
      <w:r w:rsidRPr="0064649D">
        <w:rPr>
          <w:i/>
        </w:rPr>
        <w:t xml:space="preserve">ER = </w:t>
      </w:r>
      <w:r>
        <w:rPr>
          <w:i/>
        </w:rPr>
        <w:t>L</w:t>
      </w:r>
      <w:r>
        <w:rPr>
          <w:i/>
          <w:vertAlign w:val="subscript"/>
        </w:rPr>
        <w:t>t</w:t>
      </w:r>
      <w:r w:rsidRPr="0064649D">
        <w:rPr>
          <w:i/>
        </w:rPr>
        <w:t xml:space="preserve"> / B</w:t>
      </w:r>
      <w:r w:rsidRPr="0064649D">
        <w:rPr>
          <w:i/>
          <w:vertAlign w:val="subscript"/>
        </w:rPr>
        <w:t>t-1</w:t>
      </w:r>
    </w:p>
    <w:p w14:paraId="6E8C690D" w14:textId="77777777" w:rsidR="00636FBF" w:rsidRPr="0007605B" w:rsidRDefault="00636FBF" w:rsidP="00636FBF">
      <w:r>
        <w:t xml:space="preserve">Note that this definition of exploitation rate does not take into account any natural mortality that may have occurred before or during the fishery. </w:t>
      </w:r>
    </w:p>
    <w:p w14:paraId="1BA71082" w14:textId="77777777" w:rsidR="00636FBF" w:rsidRPr="00E74C54" w:rsidRDefault="00636FBF" w:rsidP="00636FBF">
      <w:pPr>
        <w:pStyle w:val="Heading2"/>
      </w:pPr>
      <w:bookmarkStart w:id="56" w:name="_Toc31030746"/>
      <w:bookmarkStart w:id="57" w:name="_Toc77929810"/>
      <w:r>
        <w:t>3.6</w:t>
      </w:r>
      <w:r w:rsidRPr="00E74C54">
        <w:t>. Risk analysis and catch options</w:t>
      </w:r>
      <w:bookmarkEnd w:id="56"/>
      <w:bookmarkEnd w:id="57"/>
    </w:p>
    <w:p w14:paraId="73311D92" w14:textId="77777777" w:rsidR="00636FBF" w:rsidRDefault="00636FBF" w:rsidP="00636FBF">
      <w:pPr>
        <w:pStyle w:val="BodyText"/>
      </w:pPr>
      <w:r>
        <w:t xml:space="preserve">The risk analysis calculated the probabilities of two events: that the remaining biomass from the 2021 survey falls below the Upper Stock Reference of 10,000 t, or that the total commercial biomass from the 2021 survey falls below the limit reference point of 41,000 t. These probabilities were calculated using projected recruitment biomass to the fishery (R-1) in 2021, application of the average mortality rate in the past 5-years, and application of the proposed TAC level. </w:t>
      </w:r>
    </w:p>
    <w:p w14:paraId="3E485BC8" w14:textId="77777777" w:rsidR="00636FBF" w:rsidRDefault="00636FBF" w:rsidP="00636FBF">
      <w:pPr>
        <w:pStyle w:val="BodyText"/>
      </w:pPr>
      <w:r>
        <w:t xml:space="preserve">The projected R-1 biomass in 2021 was estimated using a Bayesian model described in Surette and Wade (2006) and Wade et al. (2014), based on survey abundances of pre-recruits R-4, R-3 and R-2. The model incorporated estimation errors in the abundances.  </w:t>
      </w:r>
    </w:p>
    <w:p w14:paraId="78F5D74D" w14:textId="77777777" w:rsidR="00636FBF" w:rsidRDefault="00636FBF" w:rsidP="00636FBF">
      <w:pPr>
        <w:pStyle w:val="BodyText"/>
      </w:pPr>
      <w:r w:rsidRPr="00F14FB3">
        <w:rPr>
          <w:highlight w:val="yellow"/>
        </w:rPr>
        <w:lastRenderedPageBreak/>
        <w:t>TACs were set according to the prescribed Harvest Control Rule for snow crab (ref)</w:t>
      </w:r>
    </w:p>
    <w:p w14:paraId="0A51A867" w14:textId="77777777" w:rsidR="00636FBF" w:rsidRDefault="00636FBF" w:rsidP="00636FBF">
      <w:pPr>
        <w:pStyle w:val="BodyText"/>
      </w:pPr>
    </w:p>
    <w:p w14:paraId="79B61B9B" w14:textId="77777777" w:rsidR="00636FBF" w:rsidRDefault="00636FBF" w:rsidP="00636FBF">
      <w:pPr>
        <w:pStyle w:val="BodyText"/>
      </w:pPr>
      <w:r w:rsidRPr="00F14FB3">
        <w:rPr>
          <w:highlight w:val="yellow"/>
        </w:rPr>
        <w:t>The impact of varying levels of bias on these risk probabilities was considered, along with the bias ass</w:t>
      </w:r>
      <w:ins w:id="58" w:author="Ｍｉｋｉｏ Ｍｏｒｉｙａｓｕ" w:date="2021-08-18T20:15:00Z">
        <w:r>
          <w:rPr>
            <w:highlight w:val="yellow"/>
          </w:rPr>
          <w:t>oc</w:t>
        </w:r>
      </w:ins>
      <w:r w:rsidRPr="00F14FB3">
        <w:rPr>
          <w:highlight w:val="yellow"/>
        </w:rPr>
        <w:t>i</w:t>
      </w:r>
      <w:del w:id="59" w:author="Ｍｉｋｉｏ Ｍｏｒｉｙａｓｕ" w:date="2021-08-18T20:16:00Z">
        <w:r w:rsidRPr="00F14FB3" w:rsidDel="0084525B">
          <w:rPr>
            <w:highlight w:val="yellow"/>
          </w:rPr>
          <w:delText>c</w:delText>
        </w:r>
      </w:del>
      <w:r w:rsidRPr="00F14FB3">
        <w:rPr>
          <w:highlight w:val="yellow"/>
        </w:rPr>
        <w:t>ated with the R-1 projection.</w:t>
      </w:r>
    </w:p>
    <w:p w14:paraId="5A4DFF3F" w14:textId="77777777" w:rsidR="00636FBF" w:rsidRPr="00365292" w:rsidRDefault="00636FBF" w:rsidP="00636FBF">
      <w:pPr>
        <w:pStyle w:val="BodyText"/>
        <w:rPr>
          <w:b/>
        </w:rPr>
      </w:pPr>
      <w:commentRangeStart w:id="60"/>
      <w:r w:rsidRPr="00365292">
        <w:rPr>
          <w:b/>
        </w:rPr>
        <w:t>Clearly state the APPROACH HERE!</w:t>
      </w:r>
      <w:commentRangeEnd w:id="60"/>
      <w:r>
        <w:rPr>
          <w:rStyle w:val="CommentReference"/>
        </w:rPr>
        <w:commentReference w:id="60"/>
      </w:r>
    </w:p>
    <w:p w14:paraId="6132B75E" w14:textId="601DB583" w:rsidR="00381066" w:rsidRDefault="00381066" w:rsidP="003A24AF">
      <w:pPr>
        <w:pStyle w:val="Heading2"/>
      </w:pPr>
      <w:r>
        <w:t>4.0. RESULTS</w:t>
      </w:r>
      <w:bookmarkEnd w:id="4"/>
      <w:bookmarkEnd w:id="5"/>
    </w:p>
    <w:p w14:paraId="491912E9" w14:textId="355EC63D" w:rsidR="00863EAD" w:rsidRPr="00863EAD" w:rsidRDefault="00863EAD" w:rsidP="00CD78B2">
      <w:pPr>
        <w:keepNext/>
        <w:spacing w:before="240" w:after="120"/>
        <w:outlineLvl w:val="1"/>
        <w:rPr>
          <w:b/>
          <w:caps/>
          <w:sz w:val="24"/>
          <w:szCs w:val="22"/>
          <w:lang w:val="en-CA"/>
        </w:rPr>
      </w:pPr>
      <w:bookmarkStart w:id="61" w:name="_Toc513621213"/>
      <w:bookmarkStart w:id="62" w:name="_Toc77929812"/>
      <w:bookmarkStart w:id="63" w:name="_Toc31030749"/>
      <w:r>
        <w:rPr>
          <w:b/>
          <w:caps/>
          <w:sz w:val="24"/>
          <w:szCs w:val="22"/>
          <w:lang w:val="en-CA"/>
        </w:rPr>
        <w:t>4</w:t>
      </w:r>
      <w:r w:rsidRPr="00863EAD">
        <w:rPr>
          <w:b/>
          <w:caps/>
          <w:sz w:val="24"/>
          <w:szCs w:val="22"/>
          <w:lang w:val="en-CA"/>
        </w:rPr>
        <w:t>.1. FISHERY PERFORMANCE</w:t>
      </w:r>
      <w:bookmarkEnd w:id="61"/>
      <w:bookmarkEnd w:id="62"/>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64" w:name="_Toc513621214"/>
      <w:bookmarkStart w:id="65" w:name="_Toc77929813"/>
      <w:r w:rsidRPr="002625BE">
        <w:rPr>
          <w:b/>
          <w:sz w:val="24"/>
          <w:szCs w:val="24"/>
          <w:lang w:val="en-CA"/>
        </w:rPr>
        <w:t>4.1.1. Area 12</w:t>
      </w:r>
      <w:bookmarkEnd w:id="64"/>
      <w:bookmarkEnd w:id="65"/>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(th) between 1987 and 2009, but decreased considerably to 161,148 th in 2010, the lowest value of the time series since 1987 (Table 1). The fishing effort </w:t>
      </w:r>
      <w:r w:rsidR="008E56F9">
        <w:t xml:space="preserve">then </w:t>
      </w:r>
      <w:r w:rsidR="00863EAD" w:rsidRPr="00863EAD">
        <w:t>incr</w:t>
      </w:r>
      <w:r w:rsidR="00AF4C6E">
        <w:t xml:space="preserve">eased to 339,912 th in 2015, </w:t>
      </w:r>
      <w:r w:rsidR="00863EAD" w:rsidRPr="00863EAD">
        <w:t xml:space="preserve">decreased </w:t>
      </w:r>
      <w:r w:rsidR="00AF4C6E">
        <w:t xml:space="preserve">slightly to 304,624 th in 2016, then saw a large increase to </w:t>
      </w:r>
      <w:r w:rsidR="00AF4C6E" w:rsidRPr="00863EAD">
        <w:t>553,125 th</w:t>
      </w:r>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th, </w:t>
      </w:r>
      <w:r w:rsidR="00AF4C6E">
        <w:t xml:space="preserve">representing </w:t>
      </w:r>
      <w:r w:rsidR="00863EAD" w:rsidRPr="00863EAD">
        <w:t>an i</w:t>
      </w:r>
      <w:r w:rsidR="003A5312">
        <w:t>ncrease from 2019</w:t>
      </w:r>
      <w:r w:rsidR="00AF4C6E">
        <w:t xml:space="preserve"> at 496,468 th </w:t>
      </w:r>
      <w:r w:rsidR="003A5312">
        <w:t>(Table 1). During the 2020</w:t>
      </w:r>
      <w:r w:rsidR="00863EAD" w:rsidRPr="00863EAD">
        <w:t xml:space="preserve"> fishing season, fishing effort in Area 12 was concentrated mostly in</w:t>
      </w:r>
      <w:r w:rsidR="003A5312">
        <w:t xml:space="preserve"> Chaleur Bay, the Shediac valley, the Bradelle Bank,</w:t>
      </w:r>
      <w:r w:rsidR="00863EAD" w:rsidRPr="00863EAD">
        <w:t xml:space="preserve"> the Magdalen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kg/th in 20</w:t>
      </w:r>
      <w:r w:rsidR="00EB722D">
        <w:t xml:space="preserve">20, a decrease </w:t>
      </w:r>
      <w:r w:rsidR="002B59EB">
        <w:t>from 55.5</w:t>
      </w:r>
      <w:r w:rsidR="002B59EB" w:rsidRPr="00863EAD">
        <w:t xml:space="preserve"> kg/th </w:t>
      </w:r>
      <w:r w:rsidR="00EB722D">
        <w:t>compared to 2019</w:t>
      </w:r>
      <w:r w:rsidRPr="00863EAD">
        <w:t xml:space="preserve"> (Table 1). High CPUEs </w:t>
      </w:r>
      <w:r w:rsidR="003A5312">
        <w:t>were observed in Bradelle bank</w:t>
      </w:r>
      <w:r w:rsidR="00910809">
        <w:t>, Orphan bank, the north</w:t>
      </w:r>
      <w:r w:rsidRPr="00863EAD">
        <w:t xml:space="preserve"> and central parts of the Magdalen Channel and in </w:t>
      </w:r>
      <w:r w:rsidR="006340AF">
        <w:t>the Cape Breton Corridor (Fig. 7</w:t>
      </w:r>
      <w:r w:rsidRPr="00863EAD">
        <w:t>).</w:t>
      </w:r>
    </w:p>
    <w:p w14:paraId="3CB84B78" w14:textId="5E41DCC4" w:rsidR="00863EAD" w:rsidRPr="00863EAD" w:rsidRDefault="00453FCD" w:rsidP="00863EAD">
      <w:pPr>
        <w:spacing w:before="120" w:after="120"/>
      </w:pPr>
      <w:r>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863EAD" w:rsidRPr="00863EAD">
        <w:t xml:space="preserve">). </w:t>
      </w:r>
    </w:p>
    <w:p w14:paraId="61A43197" w14:textId="78416B5C" w:rsidR="0020694C" w:rsidRPr="002625BE" w:rsidRDefault="0020694C" w:rsidP="0020694C">
      <w:pPr>
        <w:keepNext/>
        <w:spacing w:before="120" w:after="120"/>
        <w:outlineLvl w:val="2"/>
        <w:rPr>
          <w:b/>
          <w:sz w:val="24"/>
          <w:szCs w:val="24"/>
          <w:lang w:val="en-CA"/>
        </w:rPr>
      </w:pPr>
      <w:bookmarkStart w:id="66" w:name="_Toc513621216"/>
      <w:bookmarkStart w:id="67" w:name="_Toc77929815"/>
      <w:bookmarkStart w:id="68" w:name="_Toc513621215"/>
      <w:bookmarkStart w:id="69" w:name="_Toc77929814"/>
      <w:r w:rsidRPr="002625BE">
        <w:rPr>
          <w:b/>
          <w:sz w:val="24"/>
          <w:szCs w:val="24"/>
          <w:lang w:val="en-CA"/>
        </w:rPr>
        <w:t>4</w:t>
      </w:r>
      <w:r>
        <w:rPr>
          <w:b/>
          <w:sz w:val="24"/>
          <w:szCs w:val="24"/>
          <w:lang w:val="en-CA"/>
        </w:rPr>
        <w:t>.1.2</w:t>
      </w:r>
      <w:r w:rsidRPr="002625BE">
        <w:rPr>
          <w:b/>
          <w:sz w:val="24"/>
          <w:szCs w:val="24"/>
          <w:lang w:val="en-CA"/>
        </w:rPr>
        <w:t>. Area 12E</w:t>
      </w:r>
      <w:bookmarkEnd w:id="66"/>
      <w:bookmarkEnd w:id="67"/>
    </w:p>
    <w:p w14:paraId="730F53C1" w14:textId="77777777" w:rsidR="0020694C" w:rsidRPr="00863EAD" w:rsidRDefault="0020694C" w:rsidP="0020694C">
      <w:pPr>
        <w:spacing w:before="120" w:after="120"/>
      </w:pPr>
      <w:r>
        <w:t>In Area 12E, the 2020 fishery opened on April 24</w:t>
      </w:r>
      <w:r w:rsidRPr="00863EAD">
        <w:t xml:space="preserve"> and the last day of landings were rec</w:t>
      </w:r>
      <w:r>
        <w:t>orded on June 30, with reported landings of 234 t from a revised quota of 238</w:t>
      </w:r>
      <w:r w:rsidRPr="00863EAD">
        <w:t xml:space="preserve"> t. The quota from the notice to harvesters was </w:t>
      </w:r>
      <w:r w:rsidRPr="00F67129">
        <w:t>239</w:t>
      </w:r>
      <w:r w:rsidRPr="00863EAD">
        <w:t xml:space="preserve"> t. </w:t>
      </w:r>
      <w:r>
        <w:t>Four</w:t>
      </w:r>
      <w:r w:rsidRPr="00863EAD">
        <w:t xml:space="preserve"> </w:t>
      </w:r>
      <w:r>
        <w:t>vessels</w:t>
      </w:r>
      <w:r w:rsidRPr="00863EAD">
        <w:t xml:space="preserve"> </w:t>
      </w:r>
      <w:r>
        <w:t>were active for the 2020</w:t>
      </w:r>
      <w:r w:rsidRPr="00863EAD">
        <w:t xml:space="preserve"> fishing season. </w:t>
      </w:r>
    </w:p>
    <w:p w14:paraId="2E0D1484" w14:textId="77777777" w:rsidR="0020694C" w:rsidRPr="00863EAD" w:rsidRDefault="0020694C" w:rsidP="0020694C">
      <w:pPr>
        <w:spacing w:before="120" w:after="120"/>
      </w:pPr>
      <w:r w:rsidRPr="00863EAD">
        <w:t>Harvesters concentrated their fishing effort in the southeastern part of the area adja</w:t>
      </w:r>
      <w:r>
        <w:t>cent to Areas 12 and 12F (Fig. 5</w:t>
      </w:r>
      <w:r w:rsidRPr="00863EAD">
        <w:t xml:space="preserve">). The fishing effort decreased from 9,232 th in 2008 to 1,825 th in 2010 but increased to 5,623 th in 2012 (Table 1). The fishing effort decreased to 2,796 th by 2016 (Table 1). Since 2016, the fishing effort increased to reach 5,579 th in 2018 (Table1). In 2019, the fishing effort decreased to 3,415 th </w:t>
      </w:r>
      <w:r>
        <w:t xml:space="preserve"> but increased to 5,098 th in 2020 </w:t>
      </w:r>
      <w:r w:rsidRPr="00863EAD">
        <w:t>(Table 1).</w:t>
      </w:r>
    </w:p>
    <w:p w14:paraId="46D8DA1A" w14:textId="280DA657" w:rsidR="0020694C" w:rsidRPr="00863EAD" w:rsidRDefault="00365292" w:rsidP="0020694C">
      <w:pPr>
        <w:spacing w:before="120" w:after="120"/>
      </w:pPr>
      <w:r>
        <w:lastRenderedPageBreak/>
        <w:t>M</w:t>
      </w:r>
      <w:r w:rsidR="0020694C" w:rsidRPr="00863EAD">
        <w:t xml:space="preserve">ean CPUE </w:t>
      </w:r>
      <w:r>
        <w:t xml:space="preserve">from </w:t>
      </w:r>
      <w:r w:rsidRPr="00863EAD">
        <w:t xml:space="preserve">Area 12E </w:t>
      </w:r>
      <w:r w:rsidR="0020694C" w:rsidRPr="00863EAD">
        <w:t xml:space="preserve">from logbooks was </w:t>
      </w:r>
      <w:r w:rsidR="0020694C">
        <w:t>45.9 kg/th in 2019, a de</w:t>
      </w:r>
      <w:r w:rsidR="0020694C" w:rsidRPr="00863EAD">
        <w:t xml:space="preserve">crease compared to </w:t>
      </w:r>
      <w:r w:rsidR="0020694C">
        <w:t>65.7 kg/th in 2019</w:t>
      </w:r>
      <w:r w:rsidR="0020694C" w:rsidRPr="00863EAD">
        <w:t xml:space="preserve"> (Table 1).</w:t>
      </w:r>
    </w:p>
    <w:p w14:paraId="08340299" w14:textId="057834E4" w:rsidR="0020694C" w:rsidRPr="00863EAD" w:rsidRDefault="0020694C" w:rsidP="0020694C">
      <w:pPr>
        <w:spacing w:before="120" w:after="120"/>
      </w:pPr>
      <w:r w:rsidRPr="00863EAD">
        <w:t>Since 1997, the mean trap immersion time has varied between 30 hours in 1998 and 72 hours in 2009. The mean trap immersion ti</w:t>
      </w:r>
      <w:r>
        <w:t>me decreased to 54 hours in 2020</w:t>
      </w:r>
      <w:r w:rsidRPr="00863EAD">
        <w:t xml:space="preserve"> comp</w:t>
      </w:r>
      <w:r>
        <w:t>ared to 66 hours in 2019 (Table 2</w:t>
      </w:r>
      <w:r w:rsidRPr="00863EAD">
        <w:t>).</w:t>
      </w:r>
    </w:p>
    <w:p w14:paraId="4E545151" w14:textId="43A8E960" w:rsidR="0020694C" w:rsidRPr="002625BE" w:rsidRDefault="0020694C" w:rsidP="0020694C">
      <w:pPr>
        <w:keepNext/>
        <w:spacing w:before="120" w:after="120"/>
        <w:outlineLvl w:val="2"/>
        <w:rPr>
          <w:b/>
          <w:sz w:val="24"/>
          <w:szCs w:val="24"/>
          <w:lang w:val="en-CA"/>
        </w:rPr>
      </w:pPr>
      <w:bookmarkStart w:id="70" w:name="_Toc513621217"/>
      <w:bookmarkStart w:id="71" w:name="_Toc77929816"/>
      <w:r w:rsidRPr="002625BE">
        <w:rPr>
          <w:b/>
          <w:sz w:val="24"/>
          <w:szCs w:val="24"/>
          <w:lang w:val="en-CA"/>
        </w:rPr>
        <w:t>4</w:t>
      </w:r>
      <w:r>
        <w:rPr>
          <w:b/>
          <w:sz w:val="24"/>
          <w:szCs w:val="24"/>
          <w:lang w:val="en-CA"/>
        </w:rPr>
        <w:t>.1.3</w:t>
      </w:r>
      <w:r w:rsidRPr="002625BE">
        <w:rPr>
          <w:b/>
          <w:sz w:val="24"/>
          <w:szCs w:val="24"/>
          <w:lang w:val="en-CA"/>
        </w:rPr>
        <w:t>. Area 12F</w:t>
      </w:r>
      <w:bookmarkEnd w:id="70"/>
      <w:bookmarkEnd w:id="71"/>
    </w:p>
    <w:p w14:paraId="13C070F0" w14:textId="1DB3A3ED" w:rsidR="0020694C" w:rsidRPr="00863EAD" w:rsidRDefault="00EC170C" w:rsidP="0020694C">
      <w:pPr>
        <w:spacing w:before="120" w:after="120"/>
      </w:pPr>
      <w:r>
        <w:t xml:space="preserve">The </w:t>
      </w:r>
      <w:r w:rsidR="0020694C">
        <w:t xml:space="preserve">2020 fishery </w:t>
      </w:r>
      <w:r>
        <w:t xml:space="preserve">for Area 12F </w:t>
      </w:r>
      <w:r w:rsidR="0020694C">
        <w:t>opened on April 24</w:t>
      </w:r>
      <w:r w:rsidR="0020694C" w:rsidRPr="00863EAD">
        <w:t xml:space="preserve"> and the last </w:t>
      </w:r>
      <w:r w:rsidR="0020694C">
        <w:t>landings were recorded on July 1 with reported landings of 1,084 t from a quota of 1,192</w:t>
      </w:r>
      <w:r w:rsidR="0020694C" w:rsidRPr="00863EAD">
        <w:t xml:space="preserve"> t. The allowable quota from th</w:t>
      </w:r>
      <w:r w:rsidR="0020694C">
        <w:t>e notice to harvesters was 1,192 t. There were 24 active vessels in 2020</w:t>
      </w:r>
      <w:r w:rsidR="0020694C" w:rsidRPr="00863EAD">
        <w:t>.</w:t>
      </w:r>
    </w:p>
    <w:p w14:paraId="58B958DD" w14:textId="403A47A6" w:rsidR="0020694C" w:rsidRPr="00863EAD" w:rsidRDefault="00EC170C" w:rsidP="0020694C">
      <w:pPr>
        <w:spacing w:before="120" w:after="120"/>
      </w:pPr>
      <w:r>
        <w:t>F</w:t>
      </w:r>
      <w:r w:rsidR="0020694C" w:rsidRPr="00863EAD">
        <w:t>ishing effort was distr</w:t>
      </w:r>
      <w:r w:rsidR="0020694C">
        <w:t>ibuted all over Area 12F (Fig. 5</w:t>
      </w:r>
      <w:r w:rsidR="0020694C" w:rsidRPr="00863EAD">
        <w:t xml:space="preserve">). The fishing effort decreased from 16,890 th in 2012 to 11,086 th in 2013 but increased to 23,163 th in 2014 (Table 1). The fishing effort decreased to 8,667 th by 2016 but increased to </w:t>
      </w:r>
      <w:r w:rsidR="0020694C">
        <w:t>23,982 th in 2020</w:t>
      </w:r>
      <w:r w:rsidR="0020694C" w:rsidRPr="00863EAD">
        <w:t xml:space="preserve"> (Table 1).</w:t>
      </w:r>
    </w:p>
    <w:p w14:paraId="59930088" w14:textId="558234F3" w:rsidR="0020694C" w:rsidRPr="00863EAD" w:rsidRDefault="004641E5" w:rsidP="0020694C">
      <w:pPr>
        <w:spacing w:before="120" w:after="120"/>
      </w:pPr>
      <w:r>
        <w:t>M</w:t>
      </w:r>
      <w:r w:rsidRPr="00863EAD">
        <w:t xml:space="preserve">ean CPUE </w:t>
      </w:r>
      <w:r>
        <w:t xml:space="preserve">from </w:t>
      </w:r>
      <w:r w:rsidRPr="00863EAD">
        <w:t>Area 12</w:t>
      </w:r>
      <w:r w:rsidR="0020694C" w:rsidRPr="00863EAD">
        <w:t xml:space="preserve">F from logbooks </w:t>
      </w:r>
      <w:r w:rsidR="0020694C">
        <w:t>decreased in 2020</w:t>
      </w:r>
      <w:r w:rsidR="0020694C" w:rsidRPr="00863EAD">
        <w:t xml:space="preserve"> (</w:t>
      </w:r>
      <w:r w:rsidR="0020694C">
        <w:t>45.2 kg/th) compared to 2019 (64.5</w:t>
      </w:r>
      <w:r w:rsidR="0020694C" w:rsidRPr="00863EAD">
        <w:t> kg/th, Table 1).</w:t>
      </w:r>
    </w:p>
    <w:p w14:paraId="15FE1F3E" w14:textId="6BA02A06" w:rsidR="0020694C" w:rsidRPr="0020694C" w:rsidRDefault="0020694C" w:rsidP="0020694C">
      <w:pPr>
        <w:spacing w:before="120" w:after="120"/>
      </w:pPr>
      <w:r w:rsidRPr="00863EAD">
        <w:t xml:space="preserve">Since 1997, the mean trap immersion time has varied between 49 hours (1997) and 118 hours (2011). The </w:t>
      </w:r>
      <w:r>
        <w:t>mean trap immersion time in 2020 (88 hours) increased compared to 2019 (83 hours, Table 2).</w:t>
      </w:r>
    </w:p>
    <w:p w14:paraId="1A75A6B7" w14:textId="1DCC1133" w:rsidR="00863EAD" w:rsidRPr="002625BE" w:rsidRDefault="0020694C" w:rsidP="00CD78B2">
      <w:pPr>
        <w:keepNext/>
        <w:spacing w:before="120" w:after="120"/>
        <w:outlineLvl w:val="2"/>
        <w:rPr>
          <w:b/>
          <w:sz w:val="24"/>
          <w:szCs w:val="24"/>
          <w:lang w:val="en-CA"/>
        </w:rPr>
      </w:pPr>
      <w:r>
        <w:rPr>
          <w:b/>
          <w:sz w:val="24"/>
          <w:szCs w:val="24"/>
          <w:lang w:val="en-CA"/>
        </w:rPr>
        <w:t>4.1.4</w:t>
      </w:r>
      <w:r w:rsidR="00863EAD" w:rsidRPr="002625BE">
        <w:rPr>
          <w:b/>
          <w:sz w:val="24"/>
          <w:szCs w:val="24"/>
          <w:lang w:val="en-CA"/>
        </w:rPr>
        <w:t>. Area 19</w:t>
      </w:r>
      <w:bookmarkEnd w:id="68"/>
      <w:bookmarkEnd w:id="69"/>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th to 55,977 th between 1987 and 2009, but decreased considerably to 11,138 th in 2010, the lowest value of the time series (Table 1). The fishing effort increased to 25,407 th in 2014 and decreased to 11,937 th by 2016 (Table 1). In 2019, the fishing effort </w:t>
      </w:r>
      <w:r w:rsidR="00027B81">
        <w:t>increased to 24,518 th but decreased to 22,458 th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r w:rsidR="00EB722D">
        <w:t>th), a decrease compared to 2019</w:t>
      </w:r>
      <w:r w:rsidR="00863EAD" w:rsidRPr="00863EAD">
        <w:t xml:space="preserve"> (</w:t>
      </w:r>
      <w:r w:rsidR="00EB722D">
        <w:t>112.7</w:t>
      </w:r>
      <w:r w:rsidR="00863EAD" w:rsidRPr="00863EAD">
        <w:t xml:space="preserve"> kg/th (Table 1). The highest mean CPUE was observed in 2012 at 178.1 kg/th (Table 1).</w:t>
      </w:r>
    </w:p>
    <w:p w14:paraId="46C9BAE9" w14:textId="344EE1D9" w:rsidR="00863EAD" w:rsidRPr="00863EAD" w:rsidRDefault="000F5B2A" w:rsidP="00863EAD">
      <w:pPr>
        <w:spacing w:before="120" w:after="120"/>
      </w:pPr>
      <w:r>
        <w:t xml:space="preserve">Since 1997, </w:t>
      </w:r>
      <w:r w:rsidR="00942A53">
        <w:t xml:space="preserve">mean </w:t>
      </w:r>
      <w:r w:rsidR="00863EAD" w:rsidRPr="00863EAD">
        <w:t>trap immersion time</w:t>
      </w:r>
      <w:r>
        <w:t>s in Area 19 have</w:t>
      </w:r>
      <w:r w:rsidR="00863EAD" w:rsidRPr="00863EAD">
        <w:t xml:space="preserve"> varied from </w:t>
      </w:r>
      <w:r>
        <w:t xml:space="preserve">a </w:t>
      </w:r>
      <w:r w:rsidR="00942A53">
        <w:t xml:space="preserve">low </w:t>
      </w:r>
      <w:r>
        <w:t xml:space="preserve">of 28 hours </w:t>
      </w:r>
      <w:r w:rsidR="00942A53">
        <w:t>in 2004</w:t>
      </w:r>
      <w:r>
        <w:t xml:space="preserve"> to</w:t>
      </w:r>
      <w:r w:rsidR="00863EAD" w:rsidRPr="00863EAD">
        <w:t xml:space="preserve"> 38</w:t>
      </w:r>
      <w:r w:rsidR="00942A53">
        <w:t xml:space="preserve"> hours in 2003 and 2017</w:t>
      </w:r>
      <w:r w:rsidR="00DA0F54">
        <w:t xml:space="preserve"> (Table 2</w:t>
      </w:r>
      <w:r w:rsidR="00CB4436">
        <w:t>)</w:t>
      </w:r>
      <w:r w:rsidR="00027B81">
        <w:t>. In 2020</w:t>
      </w:r>
      <w:r w:rsidR="00863EAD" w:rsidRPr="00863EAD">
        <w:t xml:space="preserve">, </w:t>
      </w:r>
      <w:r w:rsidR="00942A53">
        <w:t>the value</w:t>
      </w:r>
      <w:r w:rsidR="00027B81">
        <w:t xml:space="preserve"> was 33</w:t>
      </w:r>
      <w:r w:rsidR="00863EAD" w:rsidRPr="00863EAD">
        <w:t xml:space="preserve"> hours, </w:t>
      </w:r>
      <w:r w:rsidR="00942A53">
        <w:t xml:space="preserve">up from </w:t>
      </w:r>
      <w:r w:rsidR="00027B81">
        <w:t>31 hours in 2019</w:t>
      </w:r>
      <w:r w:rsidR="00A106E0">
        <w:t xml:space="preserve"> (Table 2</w:t>
      </w:r>
      <w:r w:rsidR="00863EAD" w:rsidRPr="00863EAD">
        <w:t xml:space="preserve">). </w:t>
      </w:r>
    </w:p>
    <w:p w14:paraId="14A3A7EF" w14:textId="717B3D58" w:rsidR="00381066" w:rsidRDefault="00CB7C33" w:rsidP="003A24AF">
      <w:pPr>
        <w:pStyle w:val="Heading2"/>
      </w:pPr>
      <w:bookmarkStart w:id="72" w:name="_Toc31030751"/>
      <w:bookmarkStart w:id="73" w:name="_Toc77929818"/>
      <w:bookmarkEnd w:id="63"/>
      <w:r>
        <w:t>4.2</w:t>
      </w:r>
      <w:r w:rsidR="000C5FD0">
        <w:t>.</w:t>
      </w:r>
      <w:r w:rsidR="00381066">
        <w:t xml:space="preserve"> </w:t>
      </w:r>
      <w:r w:rsidR="00B77E09">
        <w:t xml:space="preserve">Catchability issues </w:t>
      </w:r>
      <w:bookmarkEnd w:id="72"/>
      <w:bookmarkEnd w:id="73"/>
      <w:r w:rsidR="000C6133">
        <w:t>IN 2019 and 2020</w:t>
      </w:r>
    </w:p>
    <w:p w14:paraId="661297FB" w14:textId="77777777" w:rsidR="00A77D8C" w:rsidRDefault="00003E0E" w:rsidP="00003E0E">
      <w:pPr>
        <w:pStyle w:val="BodyText"/>
      </w:pPr>
      <w:r w:rsidRPr="00325265">
        <w:t>The change in survey vessel in 2019 was accompanied by signi</w:t>
      </w:r>
      <w:r>
        <w:t xml:space="preserve">ficant catch increases across a wide range of </w:t>
      </w:r>
      <w:r w:rsidR="00A77D8C">
        <w:t xml:space="preserve">crab </w:t>
      </w:r>
      <w:r>
        <w:t>sizes. Figure 9 shows a year-over-year comparison of standardized size-frequency distributions for 2018 and 2019, which shows that the increases are on the scale of 30-40</w:t>
      </w:r>
      <w:r w:rsidRPr="00325265">
        <w:t>% among male crab from 34 mm to 95 mm C</w:t>
      </w:r>
      <w:r>
        <w:t>W and mature female crab.</w:t>
      </w:r>
      <w:r w:rsidR="00A77D8C">
        <w:t xml:space="preserve"> </w:t>
      </w:r>
    </w:p>
    <w:p w14:paraId="73D08777" w14:textId="668ADDC4" w:rsidR="00003E0E" w:rsidRDefault="00A77D8C" w:rsidP="00003E0E">
      <w:pPr>
        <w:pStyle w:val="BodyText"/>
      </w:pPr>
      <w:r>
        <w:t>These increases cannot be explained by any combination of natural processes</w:t>
      </w:r>
      <w:r w:rsidR="00003E0E" w:rsidRPr="00325265">
        <w:t xml:space="preserve"> </w:t>
      </w:r>
      <w:r>
        <w:t xml:space="preserve">such as </w:t>
      </w:r>
      <w:r w:rsidR="00003E0E" w:rsidRPr="00325265">
        <w:t>recruitment, migration or mortality.</w:t>
      </w:r>
      <w:r>
        <w:t xml:space="preserve"> Specifically, strong population recruitment pulses are observed </w:t>
      </w:r>
      <w:r w:rsidR="00942A53">
        <w:t>in</w:t>
      </w:r>
      <w:r>
        <w:t xml:space="preserve"> only in a limited range of small sizes, migration on this scale would effectively require emptying of neighboring populations in Quebec and eastern Cape Breton, and </w:t>
      </w:r>
      <w:r w:rsidR="003319CE">
        <w:t>exceptionally low</w:t>
      </w:r>
      <w:r>
        <w:t xml:space="preserve"> mortality would only </w:t>
      </w:r>
      <w:r w:rsidR="00942A53">
        <w:t xml:space="preserve">have </w:t>
      </w:r>
      <w:r>
        <w:t>maintain</w:t>
      </w:r>
      <w:r w:rsidR="00942A53">
        <w:t>ed</w:t>
      </w:r>
      <w:r>
        <w:t xml:space="preserve"> 2018 le</w:t>
      </w:r>
      <w:r w:rsidR="00942A53">
        <w:t xml:space="preserve">vels in 2019, not </w:t>
      </w:r>
      <w:r w:rsidR="003319CE">
        <w:t xml:space="preserve">have </w:t>
      </w:r>
      <w:r w:rsidR="00942A53">
        <w:t>increase</w:t>
      </w:r>
      <w:r w:rsidR="003319CE">
        <w:t>d</w:t>
      </w:r>
      <w:r w:rsidR="00942A53">
        <w:t xml:space="preserve"> them. </w:t>
      </w:r>
    </w:p>
    <w:p w14:paraId="0D49FBCC" w14:textId="43D24CC3" w:rsidR="008469EE" w:rsidRDefault="00A77D8C" w:rsidP="00003E0E">
      <w:pPr>
        <w:pStyle w:val="BodyText"/>
      </w:pPr>
      <w:r>
        <w:t xml:space="preserve">The led us to conclude that these catch increases were due to an increase in survey catchability in 2019, relative to the 2018 survey, at least among the above </w:t>
      </w:r>
      <w:r w:rsidR="003319CE">
        <w:t>mentioned</w:t>
      </w:r>
      <w:r>
        <w:t xml:space="preserve"> crab categories. </w:t>
      </w:r>
      <w:r w:rsidR="003319CE">
        <w:t>Consequently</w:t>
      </w:r>
      <w:r>
        <w:t>, population estimates for these categories or any subset thereof would be overestimated by at least 30-40%</w:t>
      </w:r>
      <w:r w:rsidR="00C60191">
        <w:t xml:space="preserve">, relative to </w:t>
      </w:r>
      <w:r w:rsidR="00C60191">
        <w:lastRenderedPageBreak/>
        <w:t>2018.</w:t>
      </w:r>
      <w:r w:rsidR="001B17E9">
        <w:t xml:space="preserve"> Meaningful</w:t>
      </w:r>
      <w:r w:rsidR="008469EE">
        <w:t xml:space="preserve"> comparison</w:t>
      </w:r>
      <w:r w:rsidR="001B17E9">
        <w:t>s of abundance and biomass indices between different years rest</w:t>
      </w:r>
      <w:r w:rsidR="008469EE">
        <w:t xml:space="preserve"> on the assumption of constant </w:t>
      </w:r>
      <w:r w:rsidR="001B17E9">
        <w:t xml:space="preserve">survey </w:t>
      </w:r>
      <w:r w:rsidR="008469EE">
        <w:t xml:space="preserve">catchability over time. Under changing catchability, indices may no longer accurately reflect changes in stock size. </w:t>
      </w:r>
    </w:p>
    <w:p w14:paraId="1D933446" w14:textId="77682DF3" w:rsidR="00557AB4" w:rsidRDefault="00557AB4" w:rsidP="003A24AF">
      <w:pPr>
        <w:pStyle w:val="Heading2"/>
      </w:pPr>
      <w:r>
        <w:t>4.2.1. PASSIVE PHASE TRAWLING</w:t>
      </w:r>
    </w:p>
    <w:p w14:paraId="73A7220C" w14:textId="56BEB4F3" w:rsidR="001B17E9" w:rsidRDefault="003319CE" w:rsidP="001B17E9">
      <w:pPr>
        <w:pStyle w:val="BodyText"/>
      </w:pPr>
      <w:r>
        <w:t>When the catc</w:t>
      </w:r>
      <w:r w:rsidR="001B17E9">
        <w:t>h</w:t>
      </w:r>
      <w:r>
        <w:t>a</w:t>
      </w:r>
      <w:r w:rsidR="001B17E9">
        <w:t xml:space="preserve">bility issues </w:t>
      </w:r>
      <w:r w:rsidR="00D1208D">
        <w:t>initially</w:t>
      </w:r>
      <w:r w:rsidR="001B17E9">
        <w:t xml:space="preserve"> appeared in 2019, data stemming from probes attached to the trawl were analyzed </w:t>
      </w:r>
      <w:r w:rsidR="009A4D13">
        <w:t>for years 2017, 2018 and 2019</w:t>
      </w:r>
      <w:r w:rsidR="001B17E9">
        <w:t xml:space="preserve"> to determine if there were any differences in trawl or fishing behavior that could point to a mechanistic cause.</w:t>
      </w:r>
    </w:p>
    <w:p w14:paraId="4CC13FE4" w14:textId="7243FFCC" w:rsidR="0059325D" w:rsidRDefault="00036EFF" w:rsidP="009A4D13">
      <w:pPr>
        <w:pStyle w:val="BodyText"/>
      </w:pPr>
      <w:r>
        <w:t xml:space="preserve">This analysis showed </w:t>
      </w:r>
      <w:r w:rsidR="003319CE">
        <w:t xml:space="preserve">that </w:t>
      </w:r>
      <w:r>
        <w:t>a</w:t>
      </w:r>
      <w:r w:rsidRPr="006539A2">
        <w:t xml:space="preserve"> latent passive trawling phase </w:t>
      </w:r>
      <w:r w:rsidR="003319CE">
        <w:t xml:space="preserve">existed </w:t>
      </w:r>
      <w:r w:rsidRPr="006539A2">
        <w:t>between the trawl stop signal</w:t>
      </w:r>
      <w:r w:rsidR="003319CE">
        <w:t>, at which point the winch is activated,</w:t>
      </w:r>
      <w:r w:rsidRPr="006539A2">
        <w:t xml:space="preserve"> and the time the tra</w:t>
      </w:r>
      <w:r>
        <w:t xml:space="preserve">wl lifted off the bottom. </w:t>
      </w:r>
      <w:r w:rsidR="003319CE">
        <w:t xml:space="preserve">While swept area during active trawling is used to standardize catches, that of the passive trawling phase is not, leading to potential </w:t>
      </w:r>
      <w:r w:rsidR="00D1208D">
        <w:t xml:space="preserve">inflation of </w:t>
      </w:r>
      <w:r w:rsidR="003319CE">
        <w:t xml:space="preserve">local crab densities that form the basis of abundance and biomass </w:t>
      </w:r>
      <w:r w:rsidR="00EE6A88">
        <w:t>estimates used in the assessment</w:t>
      </w:r>
      <w:r w:rsidR="003319CE">
        <w:t xml:space="preserve">. </w:t>
      </w:r>
      <w:r w:rsidR="0059325D">
        <w:t xml:space="preserve">Moreover, it was shown that </w:t>
      </w:r>
      <w:r w:rsidR="00D1208D">
        <w:t xml:space="preserve">the </w:t>
      </w:r>
      <w:r w:rsidR="0059325D">
        <w:t>swept area</w:t>
      </w:r>
      <w:r>
        <w:t xml:space="preserve"> </w:t>
      </w:r>
      <w:r w:rsidR="0059325D">
        <w:t>during the</w:t>
      </w:r>
      <w:r>
        <w:t xml:space="preserve"> passive trawling </w:t>
      </w:r>
      <w:r w:rsidRPr="006539A2">
        <w:t xml:space="preserve">phase </w:t>
      </w:r>
      <w:r w:rsidR="0059325D">
        <w:t>had increased from</w:t>
      </w:r>
      <w:r w:rsidRPr="006539A2">
        <w:t xml:space="preserve"> 1</w:t>
      </w:r>
      <w:r>
        <w:t>,</w:t>
      </w:r>
      <w:r w:rsidRPr="006539A2">
        <w:t>014</w:t>
      </w:r>
      <w:r>
        <w:t xml:space="preserve"> </w:t>
      </w:r>
      <w:r w:rsidRPr="006539A2">
        <w:t>m</w:t>
      </w:r>
      <w:r w:rsidRPr="006539A2">
        <w:rPr>
          <w:vertAlign w:val="superscript"/>
        </w:rPr>
        <w:t>2</w:t>
      </w:r>
      <w:r w:rsidR="0059325D">
        <w:t xml:space="preserve"> and </w:t>
      </w:r>
      <w:r w:rsidRPr="006539A2">
        <w:t>938</w:t>
      </w:r>
      <w:r>
        <w:t xml:space="preserve"> </w:t>
      </w:r>
      <w:r w:rsidRPr="006539A2">
        <w:t>m</w:t>
      </w:r>
      <w:r w:rsidRPr="006539A2">
        <w:rPr>
          <w:vertAlign w:val="superscript"/>
        </w:rPr>
        <w:t>2</w:t>
      </w:r>
      <w:r w:rsidR="0059325D">
        <w:t xml:space="preserve"> in 2017 and 2018, respectively, to</w:t>
      </w:r>
      <w:r w:rsidR="009A4D13">
        <w:t xml:space="preserve"> </w:t>
      </w:r>
      <w:r w:rsidR="009A4D13" w:rsidRPr="006539A2">
        <w:t>1</w:t>
      </w:r>
      <w:r w:rsidR="009A4D13">
        <w:t>,</w:t>
      </w:r>
      <w:r w:rsidR="009A4D13" w:rsidRPr="006539A2">
        <w:t>270</w:t>
      </w:r>
      <w:r w:rsidR="009A4D13">
        <w:t xml:space="preserve"> </w:t>
      </w:r>
      <w:r w:rsidR="009A4D13" w:rsidRPr="006539A2">
        <w:t>m</w:t>
      </w:r>
      <w:r w:rsidR="009A4D13" w:rsidRPr="006539A2">
        <w:rPr>
          <w:vertAlign w:val="superscript"/>
        </w:rPr>
        <w:t>2</w:t>
      </w:r>
      <w:r w:rsidR="009A4D13">
        <w:t xml:space="preserve"> in </w:t>
      </w:r>
      <w:r w:rsidR="009A4D13" w:rsidRPr="00DC3FEF">
        <w:t>2019</w:t>
      </w:r>
      <w:r w:rsidR="00DC3FEF" w:rsidRPr="00DC3FEF">
        <w:t xml:space="preserve"> (Hébert et al. 2021)</w:t>
      </w:r>
      <w:r w:rsidR="009A4D13" w:rsidRPr="00DC3FEF">
        <w:t>.</w:t>
      </w:r>
      <w:r w:rsidR="009A4D13">
        <w:t xml:space="preserve"> </w:t>
      </w:r>
      <w:r w:rsidR="00D1208D">
        <w:t>This</w:t>
      </w:r>
      <w:r w:rsidR="0059325D">
        <w:t xml:space="preserve"> increase was</w:t>
      </w:r>
      <w:r w:rsidR="00D1208D">
        <w:t xml:space="preserve"> driven in large part by </w:t>
      </w:r>
      <w:r w:rsidR="0059325D">
        <w:t>s</w:t>
      </w:r>
      <w:r w:rsidRPr="006539A2">
        <w:t xml:space="preserve">lower operation of the winch during hauling </w:t>
      </w:r>
      <w:r w:rsidR="0059325D">
        <w:t>of the trawl</w:t>
      </w:r>
      <w:r w:rsidR="00D1208D">
        <w:t xml:space="preserve"> aboard the new survey vessel</w:t>
      </w:r>
      <w:r w:rsidR="00DC3FEF">
        <w:t xml:space="preserve">. </w:t>
      </w:r>
      <w:r w:rsidR="009A4D13">
        <w:t xml:space="preserve">This being said, </w:t>
      </w:r>
      <w:r w:rsidR="00D1208D">
        <w:t xml:space="preserve">even </w:t>
      </w:r>
      <w:r w:rsidR="009A4D13">
        <w:t xml:space="preserve">when the </w:t>
      </w:r>
      <w:r w:rsidR="0059325D">
        <w:t>passive swept area estimates were</w:t>
      </w:r>
      <w:r w:rsidR="009A4D13">
        <w:t xml:space="preserve"> included in the catch standardization, the expected catch increase of 2019</w:t>
      </w:r>
      <w:r w:rsidR="00DC3FEF">
        <w:t>,</w:t>
      </w:r>
      <w:r w:rsidR="009A4D13">
        <w:t xml:space="preserve"> </w:t>
      </w:r>
      <w:r w:rsidR="00DC3FEF">
        <w:t>relative to 2018 was only 12.9%</w:t>
      </w:r>
      <w:r w:rsidR="00921072">
        <w:t xml:space="preserve"> </w:t>
      </w:r>
      <w:r w:rsidR="00921072" w:rsidRPr="00325265">
        <w:t>DFO 2020</w:t>
      </w:r>
      <w:r w:rsidR="00921072">
        <w:t>)</w:t>
      </w:r>
      <w:r w:rsidR="00D1208D">
        <w:t xml:space="preserve">, well </w:t>
      </w:r>
      <w:r w:rsidR="00DC3FEF">
        <w:t>short of the 30-40% that was observed among sub-legal crab</w:t>
      </w:r>
      <w:r w:rsidR="00921072">
        <w:t>.</w:t>
      </w:r>
    </w:p>
    <w:p w14:paraId="68D8B510" w14:textId="2CE87FE3" w:rsidR="008951D4" w:rsidRDefault="00D1208D" w:rsidP="009A4D13">
      <w:pPr>
        <w:pStyle w:val="BodyText"/>
      </w:pPr>
      <w:r>
        <w:t xml:space="preserve">So what can be said about the impact of passive phase trawling? </w:t>
      </w:r>
      <w:r w:rsidR="005C0C23">
        <w:t xml:space="preserve">One important issue is that </w:t>
      </w:r>
      <w:r>
        <w:t>trawl catchability during the passive trawling phase is much more dynamic than during active trawling, due to large changes in cable tension</w:t>
      </w:r>
      <w:r w:rsidR="005C0C23">
        <w:t xml:space="preserve">, </w:t>
      </w:r>
      <w:r>
        <w:t xml:space="preserve">and hoisting angle </w:t>
      </w:r>
      <w:r w:rsidR="005C0C23">
        <w:t xml:space="preserve">and vessel direction </w:t>
      </w:r>
      <w:r>
        <w:t>during hauling. While the center of the footrope, where the tilt-probe is attached, remains on the bottom</w:t>
      </w:r>
      <w:r w:rsidR="005C0C23">
        <w:t xml:space="preserve"> during the passive phase</w:t>
      </w:r>
      <w:r>
        <w:t>, it is likely that the trawl doors and trawl wings are lifting off t</w:t>
      </w:r>
      <w:r w:rsidR="005C0C23">
        <w:t>he bottom</w:t>
      </w:r>
      <w:r>
        <w:t xml:space="preserve">. In other words, catchability of the trawl during the passive phase is likely sub-optimal and may only be a fraction of that during active trawling. </w:t>
      </w:r>
      <w:r w:rsidR="008951D4">
        <w:t>Thus, the swept area estimates for the passive phase in 2017, 2018 and 2019 likely do not represent the effective area swept by the trawl.</w:t>
      </w:r>
    </w:p>
    <w:p w14:paraId="2CFB99D8" w14:textId="75A1CBF8" w:rsidR="00401BB3" w:rsidRPr="006539A2" w:rsidRDefault="00DC3FEF" w:rsidP="006539A2">
      <w:pPr>
        <w:pStyle w:val="BodyText"/>
      </w:pPr>
      <w:r>
        <w:t>For the 2020 survey, winch speed was increased to levels comparable to 2017 and 2018 and the vessel decelerated more strongly during winching of the trawl, so as to minimize trawl dragging of the trawl.</w:t>
      </w:r>
      <w:r w:rsidR="00384DF4">
        <w:t xml:space="preserve"> </w:t>
      </w:r>
      <w:r w:rsidR="00790782">
        <w:t>Figure 8</w:t>
      </w:r>
      <w:r w:rsidR="006539A2" w:rsidRPr="006539A2">
        <w:t xml:space="preserve"> shows survey vessel </w:t>
      </w:r>
      <w:r>
        <w:t>movement</w:t>
      </w:r>
      <w:r w:rsidR="006539A2" w:rsidRPr="006539A2">
        <w:t xml:space="preserve"> for 2017 to 2020 during </w:t>
      </w:r>
      <w:r>
        <w:t xml:space="preserve">the </w:t>
      </w:r>
      <w:r w:rsidR="006539A2" w:rsidRPr="006539A2">
        <w:t xml:space="preserve">active </w:t>
      </w:r>
      <w:r>
        <w:t xml:space="preserve">and passive </w:t>
      </w:r>
      <w:r w:rsidR="006539A2" w:rsidRPr="006539A2">
        <w:t>trawling</w:t>
      </w:r>
      <w:r>
        <w:t xml:space="preserve"> phases.</w:t>
      </w:r>
      <w:r w:rsidR="00384DF4">
        <w:t xml:space="preserve"> As the</w:t>
      </w:r>
      <w:r>
        <w:t xml:space="preserve"> passive swept area estimates</w:t>
      </w:r>
      <w:r w:rsidR="00384DF4">
        <w:t xml:space="preserve"> showed</w:t>
      </w:r>
      <w:r>
        <w:t xml:space="preserve">, </w:t>
      </w:r>
      <w:r w:rsidR="00384DF4">
        <w:t>forward movement of the survey vessel was</w:t>
      </w:r>
      <w:r w:rsidR="006539A2" w:rsidRPr="006539A2">
        <w:t xml:space="preserve"> </w:t>
      </w:r>
      <w:r w:rsidR="00384DF4">
        <w:t>longer</w:t>
      </w:r>
      <w:r w:rsidR="006539A2" w:rsidRPr="006539A2">
        <w:t xml:space="preserve"> </w:t>
      </w:r>
      <w:r w:rsidR="00384DF4">
        <w:t>i</w:t>
      </w:r>
      <w:r w:rsidR="00871FA7">
        <w:t>n 2019</w:t>
      </w:r>
      <w:r w:rsidR="00384DF4">
        <w:t>,</w:t>
      </w:r>
      <w:r w:rsidR="00871FA7">
        <w:t xml:space="preserve"> </w:t>
      </w:r>
      <w:r w:rsidR="006539A2" w:rsidRPr="006539A2">
        <w:t xml:space="preserve">relative to 2017 and 2018. </w:t>
      </w:r>
      <w:r>
        <w:t xml:space="preserve">Under the protocol change in 2020, </w:t>
      </w:r>
      <w:r w:rsidR="006539A2" w:rsidRPr="006539A2">
        <w:t xml:space="preserve">vessel </w:t>
      </w:r>
      <w:r>
        <w:t>movement du</w:t>
      </w:r>
      <w:r w:rsidR="00921072">
        <w:t>ring the passive phase was much reduced;</w:t>
      </w:r>
      <w:r>
        <w:t xml:space="preserve"> </w:t>
      </w:r>
      <w:r w:rsidR="004E29C7">
        <w:t xml:space="preserve">with the vessel </w:t>
      </w:r>
      <w:r>
        <w:t>often turning sideways after the stop was signaled.</w:t>
      </w:r>
    </w:p>
    <w:p w14:paraId="0CE1257C" w14:textId="4C9C1339" w:rsidR="00401BB3" w:rsidRDefault="004E29C7" w:rsidP="006539A2">
      <w:pPr>
        <w:pStyle w:val="BodyText"/>
      </w:pPr>
      <w:r>
        <w:t>As expected from the increased winch speed, t</w:t>
      </w:r>
      <w:r w:rsidR="006539A2" w:rsidRPr="006539A2">
        <w:t xml:space="preserve">he time required to haul the trawl doors to the </w:t>
      </w:r>
      <w:r w:rsidR="00401BB3">
        <w:t xml:space="preserve">water’s </w:t>
      </w:r>
      <w:r w:rsidR="006539A2" w:rsidRPr="006539A2">
        <w:t xml:space="preserve">surface decreased from an average </w:t>
      </w:r>
      <w:r w:rsidR="00C96FC7">
        <w:t xml:space="preserve">of </w:t>
      </w:r>
      <w:r w:rsidR="006539A2" w:rsidRPr="006539A2">
        <w:t>312</w:t>
      </w:r>
      <w:r w:rsidR="0040567B">
        <w:t xml:space="preserve"> </w:t>
      </w:r>
      <w:r w:rsidR="006539A2" w:rsidRPr="006539A2">
        <w:t>s</w:t>
      </w:r>
      <w:r w:rsidR="00871FA7">
        <w:t>econds (s)</w:t>
      </w:r>
      <w:r w:rsidR="006539A2" w:rsidRPr="006539A2">
        <w:t xml:space="preserve"> in 2019 to 218</w:t>
      </w:r>
      <w:r w:rsidR="0040567B">
        <w:t xml:space="preserve"> </w:t>
      </w:r>
      <w:r w:rsidR="006539A2" w:rsidRPr="006539A2">
        <w:t xml:space="preserve">s in 2020, which was </w:t>
      </w:r>
      <w:r>
        <w:t xml:space="preserve">even </w:t>
      </w:r>
      <w:r w:rsidR="006539A2" w:rsidRPr="006539A2">
        <w:t>lower than</w:t>
      </w:r>
      <w:r w:rsidR="00871FA7">
        <w:t xml:space="preserve"> the average of</w:t>
      </w:r>
      <w:r w:rsidR="006539A2" w:rsidRPr="006539A2">
        <w:t xml:space="preserve"> 263</w:t>
      </w:r>
      <w:r w:rsidR="0040567B">
        <w:t xml:space="preserve"> </w:t>
      </w:r>
      <w:r>
        <w:t>s observed in 2017</w:t>
      </w:r>
      <w:r w:rsidR="006539A2" w:rsidRPr="006539A2">
        <w:t xml:space="preserve">. </w:t>
      </w:r>
      <w:r w:rsidR="00921072">
        <w:t>However, t</w:t>
      </w:r>
      <w:r w:rsidR="006539A2" w:rsidRPr="006539A2">
        <w:t>he average time spent by the trawl on the bottom during winching</w:t>
      </w:r>
      <w:r>
        <w:t>, i.e. the duration of the passive trawling phase,</w:t>
      </w:r>
      <w:r w:rsidR="006539A2" w:rsidRPr="006539A2">
        <w:t xml:space="preserve"> increased slightly from 116</w:t>
      </w:r>
      <w:r w:rsidR="0040567B">
        <w:t xml:space="preserve"> </w:t>
      </w:r>
      <w:r w:rsidR="006539A2" w:rsidRPr="006539A2">
        <w:t>s in 2019 to 130</w:t>
      </w:r>
      <w:r w:rsidR="0040567B">
        <w:t xml:space="preserve"> </w:t>
      </w:r>
      <w:r w:rsidR="006539A2" w:rsidRPr="006539A2">
        <w:t>s in 2020, both of which are longer than the values of 82</w:t>
      </w:r>
      <w:r w:rsidR="0040567B">
        <w:t xml:space="preserve"> </w:t>
      </w:r>
      <w:r w:rsidR="006539A2" w:rsidRPr="006539A2">
        <w:t>s in 2017 and 75</w:t>
      </w:r>
      <w:r w:rsidR="0040567B">
        <w:t xml:space="preserve"> </w:t>
      </w:r>
      <w:r w:rsidR="006539A2" w:rsidRPr="006539A2">
        <w:t xml:space="preserve">s observed in 2018. </w:t>
      </w:r>
    </w:p>
    <w:p w14:paraId="4E309BEE" w14:textId="05EBA8F2" w:rsidR="00CE23DD" w:rsidRDefault="006539A2" w:rsidP="00921072">
      <w:pPr>
        <w:pStyle w:val="BodyText"/>
      </w:pPr>
      <w:r w:rsidRPr="006539A2">
        <w:t xml:space="preserve">One way to explain this </w:t>
      </w:r>
      <w:r w:rsidR="00921072">
        <w:t xml:space="preserve">counterintuitive result is to consider </w:t>
      </w:r>
      <w:r w:rsidR="004E29C7">
        <w:t>how the</w:t>
      </w:r>
      <w:r w:rsidRPr="006539A2">
        <w:t xml:space="preserve"> </w:t>
      </w:r>
      <w:r w:rsidR="00921072">
        <w:t>tension in the trawl cables</w:t>
      </w:r>
      <w:r w:rsidR="004E29C7">
        <w:t xml:space="preserve"> changed in response to the protocol changes</w:t>
      </w:r>
      <w:r w:rsidR="00921072">
        <w:t xml:space="preserve"> </w:t>
      </w:r>
      <w:r w:rsidR="004E29C7">
        <w:t xml:space="preserve">in </w:t>
      </w:r>
      <w:r w:rsidR="00921072">
        <w:t>2020.</w:t>
      </w:r>
      <w:r w:rsidRPr="006539A2">
        <w:t xml:space="preserve"> </w:t>
      </w:r>
      <w:r w:rsidR="004E29C7">
        <w:t xml:space="preserve">Since the vessel </w:t>
      </w:r>
      <w:r w:rsidR="00921072">
        <w:t>moved much less during winching</w:t>
      </w:r>
      <w:r w:rsidR="004E29C7">
        <w:t xml:space="preserve"> than</w:t>
      </w:r>
      <w:r w:rsidR="00921072">
        <w:t xml:space="preserve"> in 2019, cable tension </w:t>
      </w:r>
      <w:r w:rsidR="004E29C7">
        <w:t>likely</w:t>
      </w:r>
      <w:r w:rsidR="00921072">
        <w:t xml:space="preserve"> decreased</w:t>
      </w:r>
      <w:r w:rsidR="004E29C7">
        <w:t>, requiring the trawl</w:t>
      </w:r>
      <w:r w:rsidR="00921072">
        <w:t xml:space="preserve"> to be </w:t>
      </w:r>
      <w:r w:rsidR="004E29C7">
        <w:t xml:space="preserve">much </w:t>
      </w:r>
      <w:r w:rsidR="00921072">
        <w:t xml:space="preserve">closer to the survey vessel before </w:t>
      </w:r>
      <w:r w:rsidR="004E29C7">
        <w:t>lifting off the bottom, owing to an overall reduction in cable tension due to the vessel speed reduction, which counteracted the increase in winch speed. Also, b</w:t>
      </w:r>
      <w:r w:rsidR="00CE23DD">
        <w:t>ecause</w:t>
      </w:r>
      <w:r w:rsidR="00921072">
        <w:t xml:space="preserve"> the ve</w:t>
      </w:r>
      <w:r w:rsidR="00CE23DD">
        <w:t xml:space="preserve">ssel changed heading after the stop signal in 2020, passive phase </w:t>
      </w:r>
      <w:r w:rsidR="00921072">
        <w:t xml:space="preserve">swept areas could not be calculated using the method used in 2017, 2018 and 2019. Thus, though the duration of the phase is longer in 2020, it is unknown whether this </w:t>
      </w:r>
      <w:r w:rsidR="004E29C7">
        <w:t>translated in</w:t>
      </w:r>
      <w:r w:rsidR="00921072">
        <w:t xml:space="preserve"> further dragging of the trawl, relative to 2019.</w:t>
      </w:r>
    </w:p>
    <w:p w14:paraId="31DA1EB5" w14:textId="7A1C5E5E" w:rsidR="000C6133" w:rsidRPr="00325265" w:rsidRDefault="00557AB4" w:rsidP="003A24AF">
      <w:pPr>
        <w:pStyle w:val="Heading2"/>
      </w:pPr>
      <w:r>
        <w:lastRenderedPageBreak/>
        <w:t>4.2.2. IMPLIcations for COMMERCIAL CRAB</w:t>
      </w:r>
    </w:p>
    <w:p w14:paraId="6B019DCE" w14:textId="77A29892" w:rsidR="007636C2" w:rsidRDefault="00F64F38" w:rsidP="00325265">
      <w:pPr>
        <w:pStyle w:val="BodyText"/>
      </w:pPr>
      <w:r>
        <w:t>In contrast to</w:t>
      </w:r>
      <w:r w:rsidR="00381F7E">
        <w:t xml:space="preserve"> the unexplained increases among</w:t>
      </w:r>
      <w:r>
        <w:t xml:space="preserve"> sub-legal crab, </w:t>
      </w:r>
      <w:r w:rsidR="00325265" w:rsidRPr="00325265">
        <w:t xml:space="preserve">commercial sized-crab abundance remained at </w:t>
      </w:r>
      <w:r>
        <w:t>stable levels over the same period from 2018, 2019 and 2020</w:t>
      </w:r>
      <w:r w:rsidR="00325265" w:rsidRPr="00325265">
        <w:t xml:space="preserve">. </w:t>
      </w:r>
    </w:p>
    <w:p w14:paraId="6A81EC80" w14:textId="1AE79797" w:rsidR="007636C2" w:rsidRDefault="007636C2" w:rsidP="005C0C17">
      <w:pPr>
        <w:pStyle w:val="BodyText"/>
      </w:pPr>
      <w:r>
        <w:t xml:space="preserve">Does this </w:t>
      </w:r>
      <w:r w:rsidR="00381F7E">
        <w:t>imply</w:t>
      </w:r>
      <w:r>
        <w:t xml:space="preserve"> that legal-sized crab</w:t>
      </w:r>
      <w:r w:rsidR="00722855">
        <w:t>s</w:t>
      </w:r>
      <w:r w:rsidR="009B3ECF">
        <w:t xml:space="preserve"> were not affected by the catc</w:t>
      </w:r>
      <w:r>
        <w:t>h</w:t>
      </w:r>
      <w:r w:rsidR="009B3ECF">
        <w:t>a</w:t>
      </w:r>
      <w:r>
        <w:t>bility increases among their sub-legal counterparts?</w:t>
      </w:r>
      <w:r w:rsidR="009938F3">
        <w:t xml:space="preserve"> </w:t>
      </w:r>
      <w:r w:rsidR="00381F7E">
        <w:t>W</w:t>
      </w:r>
      <w:r w:rsidR="00722855">
        <w:t>e may not d</w:t>
      </w:r>
      <w:r>
        <w:t>raw</w:t>
      </w:r>
      <w:r w:rsidR="00722855">
        <w:t xml:space="preserve"> this </w:t>
      </w:r>
      <w:r w:rsidR="00381F7E">
        <w:t xml:space="preserve">conclusion because, </w:t>
      </w:r>
      <w:r w:rsidR="00722855">
        <w:t>in contrast to sub-legal crab,</w:t>
      </w:r>
      <w:r>
        <w:t xml:space="preserve"> the dynamics </w:t>
      </w:r>
      <w:r w:rsidR="00381F7E">
        <w:t>of</w:t>
      </w:r>
      <w:r>
        <w:t xml:space="preserve"> </w:t>
      </w:r>
      <w:r w:rsidR="00381F7E">
        <w:t xml:space="preserve">the </w:t>
      </w:r>
      <w:r>
        <w:t xml:space="preserve">legal-sized </w:t>
      </w:r>
      <w:r w:rsidR="00381F7E">
        <w:t xml:space="preserve">component of the stock </w:t>
      </w:r>
      <w:r>
        <w:t xml:space="preserve">are </w:t>
      </w:r>
      <w:r w:rsidR="00381F7E">
        <w:t xml:space="preserve">much </w:t>
      </w:r>
      <w:r>
        <w:t xml:space="preserve">more complex, </w:t>
      </w:r>
      <w:r w:rsidR="00722855">
        <w:t xml:space="preserve">being </w:t>
      </w:r>
      <w:r>
        <w:t xml:space="preserve">under the strong direct (landings) </w:t>
      </w:r>
      <w:r w:rsidR="00722855">
        <w:t>and indi</w:t>
      </w:r>
      <w:r>
        <w:t>rect (discard mortality) influence of the fishery.</w:t>
      </w:r>
    </w:p>
    <w:p w14:paraId="5FFFE3E9" w14:textId="7725699C" w:rsidR="002E384F" w:rsidRDefault="005C0C17" w:rsidP="00325265">
      <w:pPr>
        <w:pStyle w:val="BodyText"/>
      </w:pPr>
      <w:r>
        <w:t>Some m</w:t>
      </w:r>
      <w:r w:rsidR="00722855">
        <w:t xml:space="preserve">echanistic explanations </w:t>
      </w:r>
      <w:r w:rsidR="00381F7E">
        <w:t>such as a</w:t>
      </w:r>
      <w:r w:rsidR="00992C25">
        <w:t xml:space="preserve"> prolonged passive trawling phase would </w:t>
      </w:r>
      <w:r w:rsidR="00F9284F">
        <w:t xml:space="preserve">likely </w:t>
      </w:r>
      <w:r w:rsidR="00992C25">
        <w:t xml:space="preserve">inflate </w:t>
      </w:r>
      <w:r w:rsidR="00F9284F">
        <w:t xml:space="preserve">sub-legal and legal-sized crab </w:t>
      </w:r>
      <w:r w:rsidR="00BF047E">
        <w:t xml:space="preserve">catches </w:t>
      </w:r>
      <w:r w:rsidR="00F9284F">
        <w:t>to similar degrees.</w:t>
      </w:r>
      <w:r w:rsidR="009938F3">
        <w:t xml:space="preserve"> </w:t>
      </w:r>
      <w:r>
        <w:t>In the event that legal-sized survey catches were inflated in 2019 and 2020, the inflation would have been counter-balanced by other processes to maintain their 2018 levels. One possibility is that 2019 and 2020 saw</w:t>
      </w:r>
      <w:r w:rsidR="00325265" w:rsidRPr="00325265">
        <w:t xml:space="preserve"> strong increase</w:t>
      </w:r>
      <w:r>
        <w:t>s</w:t>
      </w:r>
      <w:r w:rsidR="00325265" w:rsidRPr="00325265">
        <w:t xml:space="preserve"> in commercial-sized male </w:t>
      </w:r>
      <w:r>
        <w:t>c</w:t>
      </w:r>
      <w:r w:rsidR="000F1B65">
        <w:t xml:space="preserve">rab mortality in 2019 and 2020. </w:t>
      </w:r>
      <w:r w:rsidR="009938F3">
        <w:t>Likely s</w:t>
      </w:r>
      <w:r w:rsidR="000F1B65">
        <w:t>ource</w:t>
      </w:r>
      <w:r w:rsidR="009938F3">
        <w:t xml:space="preserve">s of this putative mortality </w:t>
      </w:r>
      <w:r w:rsidR="000F1B65">
        <w:t xml:space="preserve">may have been </w:t>
      </w:r>
      <w:r w:rsidR="009938F3">
        <w:t>an</w:t>
      </w:r>
      <w:r w:rsidR="000F1B65">
        <w:t xml:space="preserve"> increase in fishery discard mortality in 2019 and 2020</w:t>
      </w:r>
      <w:r w:rsidR="009938F3">
        <w:t>, due to cancellation of observer-at-sea monitoring in 2019, and further exacerbated by large-scale NARW local area closures. However, at this point, these sources of mortality remain hypothetical.</w:t>
      </w:r>
    </w:p>
    <w:p w14:paraId="7ACC0454" w14:textId="309A7A46" w:rsidR="00002638" w:rsidRPr="00002638" w:rsidRDefault="009938F3" w:rsidP="00325265">
      <w:pPr>
        <w:pStyle w:val="BodyText"/>
      </w:pPr>
      <w:r>
        <w:t xml:space="preserve">Other types of mechanistic explanations, for example a change in the intensity of trawl </w:t>
      </w:r>
      <w:r w:rsidR="000B483B">
        <w:t xml:space="preserve">footrope contact, may lead to catchability that varies with </w:t>
      </w:r>
      <w:r>
        <w:t xml:space="preserve">crab </w:t>
      </w:r>
      <w:r w:rsidR="000B483B">
        <w:t>size.</w:t>
      </w:r>
      <w:r>
        <w:t xml:space="preserve"> However, it remains that the 30-40% increase</w:t>
      </w:r>
      <w:r w:rsidR="00957E7D">
        <w:t xml:space="preserve"> between 2018 and 2019 abruptly falls off around the 95 mm CW, is more reflective of the selectivity of traps used in the fishery than that of the survey trawl. </w:t>
      </w:r>
    </w:p>
    <w:p w14:paraId="4F4B19EE" w14:textId="38A33C23" w:rsidR="00002638" w:rsidRDefault="00002638" w:rsidP="00BF2A20">
      <w:pPr>
        <w:pStyle w:val="BodyText"/>
      </w:pPr>
      <w:r>
        <w:t xml:space="preserve">Fishery performance </w:t>
      </w:r>
      <w:r w:rsidR="00657731" w:rsidRPr="00002638">
        <w:t xml:space="preserve">indicators </w:t>
      </w:r>
      <w:r>
        <w:t xml:space="preserve">were consistent with an </w:t>
      </w:r>
      <w:r w:rsidRPr="00002638">
        <w:t>overestimation of the commercial biomass from the 2019</w:t>
      </w:r>
      <w:r>
        <w:t xml:space="preserve"> trawl survey: CPUEs decreased i</w:t>
      </w:r>
      <w:r w:rsidR="00657731" w:rsidRPr="00002638">
        <w:t xml:space="preserve">n all </w:t>
      </w:r>
      <w:r>
        <w:t xml:space="preserve">management </w:t>
      </w:r>
      <w:r w:rsidR="00657731" w:rsidRPr="00002638">
        <w:t>areas</w:t>
      </w:r>
      <w:r>
        <w:t xml:space="preserve"> and only 89% of the </w:t>
      </w:r>
      <w:r w:rsidR="00170151" w:rsidRPr="00002638">
        <w:t xml:space="preserve">quota was </w:t>
      </w:r>
      <w:r>
        <w:t xml:space="preserve">caught in </w:t>
      </w:r>
      <w:r w:rsidR="00170151" w:rsidRPr="00002638">
        <w:t>Area</w:t>
      </w:r>
      <w:r>
        <w:t xml:space="preserve"> 12, which </w:t>
      </w:r>
      <w:r w:rsidR="00170151" w:rsidRPr="00002638">
        <w:t xml:space="preserve">showed the </w:t>
      </w:r>
      <w:r>
        <w:t xml:space="preserve">record levels of </w:t>
      </w:r>
      <w:r w:rsidR="00170151" w:rsidRPr="00002638">
        <w:t>fishing effort.</w:t>
      </w:r>
    </w:p>
    <w:p w14:paraId="733DAAC0" w14:textId="5598693D" w:rsidR="00C4784A" w:rsidRDefault="00C4784A" w:rsidP="00C4784A">
      <w:pPr>
        <w:pStyle w:val="Heading2"/>
      </w:pPr>
      <w:r>
        <w:t xml:space="preserve">4.2.3. </w:t>
      </w:r>
      <w:r w:rsidR="00420580">
        <w:t xml:space="preserve">Estimating </w:t>
      </w:r>
      <w:r>
        <w:t>BIAS for COMMERCIAL CRAB</w:t>
      </w:r>
    </w:p>
    <w:p w14:paraId="365395EF" w14:textId="5E994B4B" w:rsidR="00C4784A" w:rsidRDefault="00C4784A" w:rsidP="00BF2A20">
      <w:pPr>
        <w:pStyle w:val="BodyText"/>
      </w:pPr>
      <w:r>
        <w:t>Ad hoc m</w:t>
      </w:r>
      <w:r w:rsidR="00BF2A20" w:rsidRPr="00BF2A20">
        <w:t xml:space="preserve">ethods were proposed to estimate the potential bias on the commercial-sized male survey biomass using the 2020 fishery landings data and/or the residual biomass from the 2020 post-fishery survey. </w:t>
      </w:r>
    </w:p>
    <w:p w14:paraId="0C686650" w14:textId="44A773C1" w:rsidR="00BF2A20" w:rsidRPr="00BF2A20" w:rsidRDefault="00BF2A20" w:rsidP="00BF2A20">
      <w:pPr>
        <w:pStyle w:val="BodyText"/>
      </w:pPr>
      <w:r w:rsidRPr="00BF2A20">
        <w:t>The first method compared the sum of the 2020 landings plus the 2020 residual biomass with the commercial biomas</w:t>
      </w:r>
      <w:r w:rsidR="00C4784A">
        <w:t xml:space="preserve">s estimate from the 2019 survey, assuming </w:t>
      </w:r>
      <w:r w:rsidRPr="00BF2A20">
        <w:t>a 70 % survival rate (</w:t>
      </w:r>
      <w:r w:rsidR="00C4784A">
        <w:t xml:space="preserve">i.e. the 5-year </w:t>
      </w:r>
      <w:r w:rsidRPr="00BF2A20">
        <w:t xml:space="preserve">average </w:t>
      </w:r>
      <w:r w:rsidR="00C4784A">
        <w:t xml:space="preserve">survival rate of </w:t>
      </w:r>
      <w:r w:rsidRPr="00BF2A20">
        <w:t xml:space="preserve">commercial-sized adult males). The sum of the </w:t>
      </w:r>
      <w:r w:rsidR="00C4784A">
        <w:t xml:space="preserve">2020 </w:t>
      </w:r>
      <w:r w:rsidRPr="00BF2A20">
        <w:t>residual biomass</w:t>
      </w:r>
      <w:r w:rsidR="00C4784A">
        <w:t xml:space="preserve"> and</w:t>
      </w:r>
      <w:r w:rsidRPr="00BF2A20">
        <w:t xml:space="preserve"> landings was 14.4 % lower than the commercial biomass estimate from the 2019 survey</w:t>
      </w:r>
      <w:r w:rsidR="00570919">
        <w:t xml:space="preserve"> (Table 3)</w:t>
      </w:r>
      <w:r w:rsidR="00C4784A">
        <w:t xml:space="preserve">, suggesting over-estimation on this order. </w:t>
      </w:r>
      <w:r w:rsidRPr="00BF2A20">
        <w:t>Moreover, the overestimation of the survey indices would also apply to the residual biomass estimate, resulting in the difference from the method described above being possibly higher than 14.4 %.</w:t>
      </w:r>
    </w:p>
    <w:p w14:paraId="23906DFE" w14:textId="77777777" w:rsidR="00BB02F2" w:rsidRDefault="00DB7BCF" w:rsidP="0068037C">
      <w:pPr>
        <w:pStyle w:val="BodyText"/>
      </w:pPr>
      <w:r>
        <w:t>As a second method, a</w:t>
      </w:r>
      <w:r w:rsidR="00BF2A20" w:rsidRPr="00BF2A20">
        <w:t xml:space="preserve"> Leslie analysis was </w:t>
      </w:r>
      <w:r>
        <w:t xml:space="preserve">performed using </w:t>
      </w:r>
      <w:r w:rsidRPr="00BF2A20">
        <w:t xml:space="preserve">weekly CPUE </w:t>
      </w:r>
      <w:r>
        <w:t xml:space="preserve">for the sGSL </w:t>
      </w:r>
      <w:r w:rsidRPr="00BF2A20">
        <w:t>during the 2020 fishery</w:t>
      </w:r>
      <w:r>
        <w:t>. This method plots the progressive decrease of CPUE as a function of time. Under strong assumptions, this method provides an estimate of the commercial</w:t>
      </w:r>
      <w:r w:rsidR="00BF2A20" w:rsidRPr="00BF2A20">
        <w:t xml:space="preserve"> biomass </w:t>
      </w:r>
      <w:r>
        <w:t>just prior to the fishery</w:t>
      </w:r>
      <w:r w:rsidR="00BB02F2">
        <w:t xml:space="preserve"> </w:t>
      </w:r>
      <w:r w:rsidR="00D13BF3">
        <w:t>(Fig.</w:t>
      </w:r>
      <w:r w:rsidR="0068037C">
        <w:t xml:space="preserve"> 10)</w:t>
      </w:r>
      <w:r w:rsidR="00BF2A20" w:rsidRPr="00BF2A20">
        <w:t xml:space="preserve">. </w:t>
      </w:r>
    </w:p>
    <w:p w14:paraId="3C3A6B6A" w14:textId="5739173C" w:rsidR="0068037C" w:rsidRDefault="00BF2A20" w:rsidP="0068037C">
      <w:pPr>
        <w:pStyle w:val="BodyText"/>
      </w:pPr>
      <w:r w:rsidRPr="00BF2A20">
        <w:t xml:space="preserve">The use of CPUE </w:t>
      </w:r>
      <w:r w:rsidR="005574FE">
        <w:t>as data</w:t>
      </w:r>
      <w:r w:rsidRPr="00BF2A20">
        <w:t xml:space="preserve"> raised concerns as fishery catches are influenced by many factors and may not reflect true stock abundance signals. While the results of the Leslie analysis supported an overestimation bias of &gt;14.4 % on the commercial biomass estimate, the method was deemed unreliable.</w:t>
      </w:r>
      <w:r w:rsidR="0068037C">
        <w:t xml:space="preserve"> </w:t>
      </w:r>
    </w:p>
    <w:p w14:paraId="22F1877A" w14:textId="00DF2982" w:rsidR="00325265" w:rsidRPr="006539A2" w:rsidRDefault="00BF2A20" w:rsidP="006539A2">
      <w:pPr>
        <w:pStyle w:val="BodyText"/>
      </w:pPr>
      <w:r w:rsidRPr="00BF2A20">
        <w:t>In summary, data are suggesting that mature female and sub-legal male abundance indices for 2019 and 2020 are over-estimated by 30-40 %, while commercial-sized crab could be over-estimated by at least 14.4 %. These biases will be considered in the following assessment and risk analysis, though corrections will not be directly ap</w:t>
      </w:r>
      <w:r w:rsidR="003C611A">
        <w:t>plied, unless otherwise stated.</w:t>
      </w:r>
    </w:p>
    <w:p w14:paraId="57FB36D0" w14:textId="2FE7DF8A" w:rsidR="000C5FD0" w:rsidRDefault="00695C59" w:rsidP="003A24AF">
      <w:pPr>
        <w:pStyle w:val="Heading2"/>
      </w:pPr>
      <w:bookmarkStart w:id="74" w:name="_Toc77929817"/>
      <w:bookmarkStart w:id="75" w:name="_Toc31030752"/>
      <w:bookmarkStart w:id="76" w:name="_Toc77929819"/>
      <w:r>
        <w:lastRenderedPageBreak/>
        <w:t>4.3</w:t>
      </w:r>
      <w:r w:rsidR="000C5FD0">
        <w:t xml:space="preserve">. </w:t>
      </w:r>
      <w:r w:rsidR="006726E1">
        <w:t xml:space="preserve">ABUNDANCE and </w:t>
      </w:r>
      <w:r w:rsidR="000C5FD0">
        <w:t xml:space="preserve">BIOMASS </w:t>
      </w:r>
      <w:bookmarkEnd w:id="74"/>
      <w:r w:rsidR="000B6357">
        <w:t>ESTIMATION</w:t>
      </w:r>
    </w:p>
    <w:p w14:paraId="613FACC6" w14:textId="71F7F0AE" w:rsidR="00EB157E" w:rsidRPr="0060738A" w:rsidRDefault="000209C4" w:rsidP="0060738A">
      <w:r w:rsidRPr="0060738A">
        <w:t xml:space="preserve">Keeping in mind the survey catchability </w:t>
      </w:r>
      <w:r w:rsidR="00EB157E" w:rsidRPr="0060738A">
        <w:t>issues</w:t>
      </w:r>
      <w:r w:rsidRPr="0060738A">
        <w:t xml:space="preserve"> highlighted</w:t>
      </w:r>
      <w:r w:rsidR="00EB157E" w:rsidRPr="0060738A">
        <w:t xml:space="preserve"> above, we present here abundance and bioma</w:t>
      </w:r>
      <w:r w:rsidRPr="0060738A">
        <w:t>ss indices from the 2020 survey, in their unadjusted form.</w:t>
      </w:r>
      <w:r w:rsidR="0060738A" w:rsidRPr="0060738A">
        <w:t xml:space="preserve"> I</w:t>
      </w:r>
      <w:r w:rsidRPr="0060738A">
        <w:t xml:space="preserve">t is to be understood that all 2019 and 2020 abundance and biomass values are likely </w:t>
      </w:r>
      <w:r w:rsidR="0060738A" w:rsidRPr="0060738A">
        <w:t xml:space="preserve">over-estimated with respect to the 2017 and 2018 surveys. The </w:t>
      </w:r>
      <w:r w:rsidR="00420580">
        <w:t xml:space="preserve">potential </w:t>
      </w:r>
      <w:r w:rsidR="0060738A" w:rsidRPr="0060738A">
        <w:t xml:space="preserve">impact of these over-estimation biases </w:t>
      </w:r>
      <w:r w:rsidR="00EB157E" w:rsidRPr="0060738A">
        <w:t>will</w:t>
      </w:r>
      <w:r w:rsidRPr="0060738A">
        <w:t xml:space="preserve"> be treated in the risk analysi</w:t>
      </w:r>
      <w:r w:rsidR="00EB157E" w:rsidRPr="0060738A">
        <w:t>s section.</w:t>
      </w:r>
    </w:p>
    <w:p w14:paraId="3AE7B661" w14:textId="7FC41159" w:rsidR="0060738A" w:rsidRDefault="00695C59" w:rsidP="0060738A">
      <w:pPr>
        <w:pStyle w:val="Heading2"/>
      </w:pPr>
      <w:bookmarkStart w:id="77" w:name="_Toc31030753"/>
      <w:bookmarkStart w:id="78" w:name="_Toc77929820"/>
      <w:bookmarkEnd w:id="75"/>
      <w:bookmarkEnd w:id="76"/>
      <w:r>
        <w:t>4.3</w:t>
      </w:r>
      <w:r w:rsidR="0060738A">
        <w:t>.1</w:t>
      </w:r>
      <w:r w:rsidR="00381066">
        <w:t xml:space="preserve">. </w:t>
      </w:r>
      <w:r w:rsidR="006A792F">
        <w:t xml:space="preserve">UNADJUSTED </w:t>
      </w:r>
      <w:r w:rsidR="00E21D59">
        <w:t xml:space="preserve">SOUTHERN GULF </w:t>
      </w:r>
      <w:r w:rsidR="00381066" w:rsidRPr="00CD3152">
        <w:t>Biomass</w:t>
      </w:r>
      <w:r w:rsidR="00381066">
        <w:t xml:space="preserve"> estimates</w:t>
      </w:r>
      <w:bookmarkEnd w:id="77"/>
      <w:r w:rsidR="00E21D59">
        <w:t xml:space="preserve"> IN 2020</w:t>
      </w:r>
      <w:bookmarkEnd w:id="78"/>
    </w:p>
    <w:p w14:paraId="2981F501" w14:textId="52EF18D4" w:rsidR="0060738A" w:rsidRPr="0060738A" w:rsidRDefault="0060738A" w:rsidP="0060738A">
      <w:r>
        <w:t>Commercial biomass for the 2020 survey was estimated using the prescribed kriging method. The variogram used in the kriging was a three-year average</w:t>
      </w:r>
      <w:r w:rsidRPr="0088308D">
        <w:t xml:space="preserve"> model had a nugget value of 2.895 x 10</w:t>
      </w:r>
      <w:r w:rsidRPr="0088308D">
        <w:rPr>
          <w:vertAlign w:val="superscript"/>
        </w:rPr>
        <w:t>6</w:t>
      </w:r>
      <w:r w:rsidRPr="0088308D">
        <w:t>, a sill at 3.751 x 10</w:t>
      </w:r>
      <w:r w:rsidRPr="0088308D">
        <w:rPr>
          <w:vertAlign w:val="superscript"/>
        </w:rPr>
        <w:t>6</w:t>
      </w:r>
      <w:r w:rsidRPr="0088308D">
        <w:t xml:space="preserve"> and a range of 68.3</w:t>
      </w:r>
      <w:r>
        <w:t xml:space="preserve"> km (Fig.11</w:t>
      </w:r>
      <w:r w:rsidRPr="0088308D">
        <w:t xml:space="preserve">). </w:t>
      </w:r>
    </w:p>
    <w:p w14:paraId="68A1577F" w14:textId="77777777" w:rsidR="0060738A" w:rsidRPr="0060738A" w:rsidRDefault="0060738A" w:rsidP="0060738A"/>
    <w:p w14:paraId="31F21E77" w14:textId="37C1808A" w:rsidR="00381066" w:rsidRDefault="00EB157E" w:rsidP="00381066">
      <w:pPr>
        <w:pStyle w:val="BodyText"/>
      </w:pPr>
      <w:r w:rsidRPr="006331BF">
        <w:t>The unadjusted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Bradelle Bank, </w:t>
      </w:r>
      <w:r w:rsidR="00A37202" w:rsidRPr="00D96D93">
        <w:t xml:space="preserve">Shediac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Magdalen channel and in the south</w:t>
      </w:r>
      <w:r w:rsidR="00456F77" w:rsidRPr="00D96D93">
        <w:t>eastern part of the sGSL</w:t>
      </w:r>
      <w:r>
        <w:t xml:space="preserve">, which included Area 19 and the Cape Breton Corridor </w:t>
      </w:r>
      <w:r w:rsidR="00570919">
        <w:t>(Fig. 12</w:t>
      </w:r>
      <w:r w:rsidR="00381066" w:rsidRPr="00D96D93">
        <w:t>).</w:t>
      </w:r>
    </w:p>
    <w:p w14:paraId="729998A6" w14:textId="3511CB54" w:rsidR="006C593D" w:rsidRPr="00AC4CF1" w:rsidRDefault="0060738A" w:rsidP="00381066">
      <w:pPr>
        <w:pStyle w:val="BodyText"/>
      </w:pPr>
      <w:r>
        <w:t>C</w:t>
      </w:r>
      <w:r w:rsidR="00381066" w:rsidRPr="00AC4CF1">
        <w:t>ommerc</w:t>
      </w:r>
      <w:r w:rsidR="00AC4CF1">
        <w:t>ial crabs were comprised of 73</w:t>
      </w:r>
      <w:r w:rsidR="00D309F1">
        <w:t>.4</w:t>
      </w:r>
      <w:r w:rsidR="00381066" w:rsidRPr="00AC4CF1">
        <w:t>% fishery recruitment (carapace conditions 1 a</w:t>
      </w:r>
      <w:r w:rsidR="00D309F1">
        <w:t>nd 2) and 26.6</w:t>
      </w:r>
      <w:r w:rsidR="00381066" w:rsidRPr="00AC4CF1">
        <w:t>% residual biomass (carapace</w:t>
      </w:r>
      <w:r w:rsidR="008D31D8">
        <w:t xml:space="preserve"> conditions 3, </w:t>
      </w:r>
      <w:r w:rsidR="00570919">
        <w:t>4 and 5) (Table 5</w:t>
      </w:r>
      <w:r w:rsidR="00381066" w:rsidRPr="00AC4CF1">
        <w:t xml:space="preserve">). </w:t>
      </w:r>
      <w:r>
        <w:t>T</w:t>
      </w:r>
      <w:r w:rsidR="00381066" w:rsidRPr="00AC4CF1">
        <w:t>he resi</w:t>
      </w:r>
      <w:r>
        <w:t>dual biomass was</w:t>
      </w:r>
      <w:r w:rsidR="00D309F1">
        <w:t xml:space="preserve"> composed of </w:t>
      </w:r>
      <w:r w:rsidR="00BD7087">
        <w:t>79.3</w:t>
      </w:r>
      <w:r w:rsidR="00381066" w:rsidRPr="00AC4CF1">
        <w:t xml:space="preserve">% </w:t>
      </w:r>
      <w:r w:rsidR="00D309F1">
        <w:t xml:space="preserve">carapace condition 3, </w:t>
      </w:r>
      <w:r w:rsidR="00BD7087">
        <w:t>19.2</w:t>
      </w:r>
      <w:r w:rsidR="00381066" w:rsidRPr="00AC4CF1">
        <w:t>% of crabs w</w:t>
      </w:r>
      <w:r w:rsidR="00D309F1">
        <w:t xml:space="preserve">ith carapace condition 4 and </w:t>
      </w:r>
      <w:r w:rsidR="00BD7087">
        <w:t>1.5</w:t>
      </w:r>
      <w:r w:rsidR="00381066" w:rsidRPr="00AC4CF1">
        <w:t>% of crabs wi</w:t>
      </w:r>
      <w:r w:rsidR="00CF60FF">
        <w:t>th carapace condition 5 (T</w:t>
      </w:r>
      <w:r w:rsidR="00570919">
        <w:t>able 5</w:t>
      </w:r>
      <w:r w:rsidR="00BD7087">
        <w:t>). T</w:t>
      </w:r>
      <w:r w:rsidR="00381066" w:rsidRPr="00AC4CF1">
        <w:t xml:space="preserve">he </w:t>
      </w:r>
      <w:r w:rsidR="00BD7087">
        <w:t>large proportion of carapace condition 3 in the residual biomass shows that the post-fishery population</w:t>
      </w:r>
      <w:r w:rsidR="00381066" w:rsidRPr="00AC4CF1">
        <w:t xml:space="preserve"> is young and </w:t>
      </w:r>
      <w:r w:rsidR="00BD7087">
        <w:t xml:space="preserve">does not show </w:t>
      </w:r>
      <w:r w:rsidR="00381066" w:rsidRPr="00AC4CF1">
        <w:t>sign</w:t>
      </w:r>
      <w:r w:rsidR="00BD7087">
        <w:t>s</w:t>
      </w:r>
      <w:r w:rsidR="00381066" w:rsidRPr="00AC4CF1">
        <w:t xml:space="preserve"> of an ageing population. </w:t>
      </w:r>
    </w:p>
    <w:p w14:paraId="5C336114" w14:textId="6CDC58FD" w:rsidR="009B76A6" w:rsidRPr="009B76A6" w:rsidRDefault="00381066" w:rsidP="009B76A6">
      <w:pPr>
        <w:pStyle w:val="BodyText"/>
      </w:pPr>
      <w:r w:rsidRPr="007D74FA">
        <w:rPr>
          <w:highlight w:val="yellow"/>
        </w:rPr>
        <w:t>A</w:t>
      </w:r>
      <w:r w:rsidR="009E6285" w:rsidRPr="007D74FA">
        <w:rPr>
          <w:highlight w:val="yellow"/>
        </w:rPr>
        <w:t xml:space="preserve"> </w:t>
      </w:r>
      <w:r w:rsidRPr="007D74FA">
        <w:rPr>
          <w:highlight w:val="yellow"/>
        </w:rPr>
        <w:t>comparison between fishery recruitment predicted by the Bayesi</w:t>
      </w:r>
      <w:r w:rsidR="00832733" w:rsidRPr="007D74FA">
        <w:rPr>
          <w:highlight w:val="yellow"/>
        </w:rPr>
        <w:t>an model for the fishery of 2020</w:t>
      </w:r>
      <w:r w:rsidRPr="007D74FA">
        <w:rPr>
          <w:highlight w:val="yellow"/>
        </w:rPr>
        <w:t xml:space="preserve"> (</w:t>
      </w:r>
      <w:r w:rsidR="000F7FCF" w:rsidRPr="007D74FA">
        <w:rPr>
          <w:highlight w:val="yellow"/>
        </w:rPr>
        <w:t>74,280</w:t>
      </w:r>
      <w:r w:rsidRPr="007D74FA">
        <w:rPr>
          <w:highlight w:val="yellow"/>
        </w:rPr>
        <w:t xml:space="preserve"> t; 95% C.I. </w:t>
      </w:r>
      <w:r w:rsidR="000F7FCF" w:rsidRPr="007D74FA">
        <w:rPr>
          <w:highlight w:val="yellow"/>
        </w:rPr>
        <w:t>49,300</w:t>
      </w:r>
      <w:r w:rsidR="00C11D86" w:rsidRPr="007D74FA">
        <w:rPr>
          <w:highlight w:val="yellow"/>
        </w:rPr>
        <w:t xml:space="preserve"> to </w:t>
      </w:r>
      <w:r w:rsidR="000F7FCF" w:rsidRPr="007D74FA">
        <w:rPr>
          <w:highlight w:val="yellow"/>
        </w:rPr>
        <w:t>107,400</w:t>
      </w:r>
      <w:r w:rsidRPr="007D74FA">
        <w:rPr>
          <w:highlight w:val="yellow"/>
        </w:rPr>
        <w:t> t) and the re</w:t>
      </w:r>
      <w:r w:rsidR="00D67C14" w:rsidRPr="007D74FA">
        <w:rPr>
          <w:highlight w:val="yellow"/>
        </w:rPr>
        <w:t>cruitment biomass</w:t>
      </w:r>
      <w:r w:rsidR="00F568B3" w:rsidRPr="007D74FA">
        <w:rPr>
          <w:highlight w:val="yellow"/>
        </w:rPr>
        <w:t xml:space="preserve"> </w:t>
      </w:r>
      <w:r w:rsidR="00832733" w:rsidRPr="007D74FA">
        <w:rPr>
          <w:highlight w:val="yellow"/>
        </w:rPr>
        <w:t xml:space="preserve">observed </w:t>
      </w:r>
      <w:r w:rsidR="00F568B3" w:rsidRPr="007D74FA">
        <w:rPr>
          <w:highlight w:val="yellow"/>
        </w:rPr>
        <w:t>from the 2020</w:t>
      </w:r>
      <w:r w:rsidRPr="007D74FA">
        <w:rPr>
          <w:highlight w:val="yellow"/>
        </w:rPr>
        <w:t xml:space="preserve"> survey (</w:t>
      </w:r>
      <w:r w:rsidR="00F568B3" w:rsidRPr="007D74FA">
        <w:rPr>
          <w:highlight w:val="yellow"/>
        </w:rPr>
        <w:t>58,438</w:t>
      </w:r>
      <w:r w:rsidRPr="007D74FA">
        <w:rPr>
          <w:highlight w:val="yellow"/>
        </w:rPr>
        <w:t xml:space="preserve"> t; </w:t>
      </w:r>
      <w:r w:rsidR="00F568B3" w:rsidRPr="007D74FA">
        <w:rPr>
          <w:highlight w:val="yellow"/>
        </w:rPr>
        <w:t>49,759</w:t>
      </w:r>
      <w:r w:rsidRPr="007D74FA">
        <w:rPr>
          <w:highlight w:val="yellow"/>
        </w:rPr>
        <w:t xml:space="preserve"> to </w:t>
      </w:r>
      <w:r w:rsidR="00F568B3" w:rsidRPr="007D74FA">
        <w:rPr>
          <w:highlight w:val="yellow"/>
        </w:rPr>
        <w:t>68,189</w:t>
      </w:r>
      <w:r w:rsidRPr="007D74FA">
        <w:rPr>
          <w:highlight w:val="yellow"/>
        </w:rPr>
        <w:t> t) indicated that the es</w:t>
      </w:r>
      <w:r w:rsidR="00C11D86" w:rsidRPr="007D74FA">
        <w:rPr>
          <w:highlight w:val="yellow"/>
        </w:rPr>
        <w:t xml:space="preserve">timated </w:t>
      </w:r>
      <w:r w:rsidR="00832733" w:rsidRPr="007D74FA">
        <w:rPr>
          <w:highlight w:val="yellow"/>
        </w:rPr>
        <w:t xml:space="preserve">survey </w:t>
      </w:r>
      <w:r w:rsidR="00F568B3" w:rsidRPr="007D74FA">
        <w:rPr>
          <w:highlight w:val="yellow"/>
        </w:rPr>
        <w:t>recruitment for the 2021</w:t>
      </w:r>
      <w:r w:rsidRPr="007D74FA">
        <w:rPr>
          <w:highlight w:val="yellow"/>
        </w:rPr>
        <w:t xml:space="preserve"> fishery is within the limits of the 95% credibility interval</w:t>
      </w:r>
      <w:r w:rsidR="00F23459" w:rsidRPr="007D74FA">
        <w:rPr>
          <w:highlight w:val="yellow"/>
        </w:rPr>
        <w:t xml:space="preserve"> </w:t>
      </w:r>
      <w:r w:rsidR="00CF60FF" w:rsidRPr="007D74FA">
        <w:rPr>
          <w:highlight w:val="yellow"/>
        </w:rPr>
        <w:t>of the predicted value</w:t>
      </w:r>
      <w:r w:rsidR="00832733" w:rsidRPr="007D74FA">
        <w:rPr>
          <w:highlight w:val="yellow"/>
        </w:rPr>
        <w:t xml:space="preserve">, but </w:t>
      </w:r>
      <w:r w:rsidR="00E40BB5" w:rsidRPr="007D74FA">
        <w:rPr>
          <w:highlight w:val="yellow"/>
        </w:rPr>
        <w:t xml:space="preserve">represents </w:t>
      </w:r>
      <w:r w:rsidR="00832733" w:rsidRPr="007D74FA">
        <w:rPr>
          <w:highlight w:val="yellow"/>
        </w:rPr>
        <w:t>a</w:t>
      </w:r>
      <w:r w:rsidR="005923FC" w:rsidRPr="007D74FA">
        <w:rPr>
          <w:highlight w:val="yellow"/>
        </w:rPr>
        <w:t xml:space="preserve"> de</w:t>
      </w:r>
      <w:r w:rsidR="007C1D68" w:rsidRPr="007D74FA">
        <w:rPr>
          <w:highlight w:val="yellow"/>
        </w:rPr>
        <w:t>crease compared to the predicted value</w:t>
      </w:r>
      <w:r w:rsidR="00767E78" w:rsidRPr="007D74FA">
        <w:rPr>
          <w:highlight w:val="yellow"/>
        </w:rPr>
        <w:t xml:space="preserve"> </w:t>
      </w:r>
      <w:r w:rsidR="008D31D8" w:rsidRPr="007D74FA">
        <w:rPr>
          <w:highlight w:val="yellow"/>
        </w:rPr>
        <w:t>(Tab</w:t>
      </w:r>
      <w:r w:rsidR="00570919" w:rsidRPr="007D74FA">
        <w:rPr>
          <w:highlight w:val="yellow"/>
        </w:rPr>
        <w:t>le 6; Fig. 13</w:t>
      </w:r>
      <w:r w:rsidR="000D3988" w:rsidRPr="007D74FA">
        <w:rPr>
          <w:highlight w:val="yellow"/>
        </w:rPr>
        <w:t xml:space="preserve">). </w:t>
      </w:r>
      <w:r w:rsidR="009B76A6" w:rsidRPr="007D74FA">
        <w:rPr>
          <w:highlight w:val="yellow"/>
        </w:rPr>
        <w:t>From 2015 to 2019, the estimated abundance of commercial-sized adult male recruitment has been higher than the predicted values (Figure </w:t>
      </w:r>
      <w:r w:rsidR="00570919" w:rsidRPr="007D74FA">
        <w:rPr>
          <w:highlight w:val="yellow"/>
        </w:rPr>
        <w:t>13</w:t>
      </w:r>
      <w:r w:rsidR="009B76A6" w:rsidRPr="007D74FA">
        <w:rPr>
          <w:highlight w:val="yellow"/>
        </w:rPr>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773B3E9B" w14:textId="6519017E" w:rsidR="00381066" w:rsidRDefault="00695C59" w:rsidP="003A24AF">
      <w:pPr>
        <w:pStyle w:val="Heading2"/>
      </w:pPr>
      <w:bookmarkStart w:id="79" w:name="_Toc31030754"/>
      <w:bookmarkStart w:id="80" w:name="_Toc77929821"/>
      <w:r>
        <w:t>4.3</w:t>
      </w:r>
      <w:r w:rsidR="00381066">
        <w:t>.</w:t>
      </w:r>
      <w:r w:rsidR="000B6357">
        <w:t>3</w:t>
      </w:r>
      <w:r w:rsidR="00381066">
        <w:t xml:space="preserve">. </w:t>
      </w:r>
      <w:r w:rsidR="00D0648C">
        <w:t xml:space="preserve">UNADJUSTED </w:t>
      </w:r>
      <w:r w:rsidR="005324EB">
        <w:t>COMMERICIAL</w:t>
      </w:r>
      <w:r w:rsidR="00381066">
        <w:t xml:space="preserve"> biomass </w:t>
      </w:r>
      <w:r w:rsidR="005324EB">
        <w:t xml:space="preserve">ESTIMATES </w:t>
      </w:r>
      <w:bookmarkEnd w:id="79"/>
      <w:bookmarkEnd w:id="80"/>
      <w:r w:rsidR="006A792F">
        <w:t>BY MANAGEMENT AREA</w:t>
      </w:r>
    </w:p>
    <w:p w14:paraId="758823D1" w14:textId="65BD070E"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570919">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70ED5887" w14:textId="5F4DCD08" w:rsidR="00381066" w:rsidRDefault="00665910" w:rsidP="00381066">
      <w:pPr>
        <w:pStyle w:val="BodyText"/>
      </w:pPr>
      <w:r>
        <w:t>The 2020</w:t>
      </w:r>
      <w:r w:rsidR="00381066">
        <w:t xml:space="preserve"> post-fishery trawl survey estimate of the commercial biomass </w:t>
      </w:r>
      <w:r w:rsidR="003237C3">
        <w:t xml:space="preserve">for Area 19 </w:t>
      </w:r>
      <w:r w:rsidR="00381066">
        <w:t xml:space="preserve">was </w:t>
      </w:r>
      <w:r>
        <w:t>6,897</w:t>
      </w:r>
      <w:r w:rsidR="00F23459">
        <w:t> t (</w:t>
      </w:r>
      <w:r>
        <w:t>5,011</w:t>
      </w:r>
      <w:r w:rsidR="00F23459">
        <w:t xml:space="preserve"> to </w:t>
      </w:r>
      <w:r>
        <w:t>9,261</w:t>
      </w:r>
      <w:r w:rsidR="00570919">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712E8148" w14:textId="77777777" w:rsidR="00381066" w:rsidRDefault="00381066" w:rsidP="00381066">
      <w:pPr>
        <w:pStyle w:val="BodyText"/>
      </w:pPr>
      <w:r>
        <w:t>Areas 12E and 12F lie at the margins of snow crab habitat in the sGSL and contain few sampling stations and have correspondingly uncertain biomass estimates with very large confidence intervals.</w:t>
      </w:r>
    </w:p>
    <w:p w14:paraId="2022930E" w14:textId="666D9249" w:rsidR="00381066" w:rsidRDefault="00381066" w:rsidP="00381066">
      <w:pPr>
        <w:pStyle w:val="BodyText"/>
      </w:pPr>
      <w:r>
        <w:lastRenderedPageBreak/>
        <w:t xml:space="preserve">The Area 12E </w:t>
      </w:r>
      <w:r w:rsidR="00665910">
        <w:t>commercial biomass from the 2020</w:t>
      </w:r>
      <w:r>
        <w:t xml:space="preserve"> trawl survey was estimated a</w:t>
      </w:r>
      <w:r w:rsidR="00F23459">
        <w:t xml:space="preserve">t </w:t>
      </w:r>
      <w:r w:rsidR="00665910">
        <w:t>687 t (86 to 2,579</w:t>
      </w:r>
      <w:r w:rsidR="00570919">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E25059" w:rsidR="00381066" w:rsidRDefault="00381066" w:rsidP="00381066">
      <w:pPr>
        <w:pStyle w:val="BodyText"/>
      </w:pPr>
      <w:r>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570919">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0330F7D0" w14:textId="317BAC4A" w:rsidR="00381066" w:rsidRDefault="00381066" w:rsidP="00381066">
      <w:pPr>
        <w:pStyle w:val="BodyText"/>
      </w:pPr>
      <w:r>
        <w:t xml:space="preserve">Commercial biomass estimates </w:t>
      </w:r>
      <w:r w:rsidR="00C4159D">
        <w:t>with</w:t>
      </w:r>
      <w:r>
        <w:t xml:space="preserve">in the buffer zones and in the unassigned zone have very large confidence intervals given the low number of stations </w:t>
      </w:r>
      <w:r w:rsidR="00D04AC5">
        <w:t xml:space="preserve">sampled </w:t>
      </w:r>
      <w:r>
        <w:t>within these small zones.</w:t>
      </w:r>
      <w:r w:rsidR="00C4159D">
        <w:t xml:space="preserve"> </w:t>
      </w:r>
      <w:r>
        <w:t>The commercial biomass in the unassigned zone A</w:t>
      </w:r>
      <w:r w:rsidR="00456F77">
        <w:t xml:space="preserve"> above Ar</w:t>
      </w:r>
      <w:r w:rsidR="00790782">
        <w:t>eas 12E and 12F (Fig. 3</w:t>
      </w:r>
      <w:r>
        <w:t>) wa</w:t>
      </w:r>
      <w:r w:rsidR="00F23459">
        <w:t xml:space="preserve">s </w:t>
      </w:r>
      <w:r w:rsidR="00705B1B">
        <w:t>433 t (76</w:t>
      </w:r>
      <w:r w:rsidR="00F23459">
        <w:t xml:space="preserve"> to </w:t>
      </w:r>
      <w:r w:rsidR="00705B1B">
        <w:t xml:space="preserve">1,417 </w:t>
      </w:r>
      <w:r w:rsidR="00570919">
        <w:t>t) (Table 7</w:t>
      </w:r>
      <w:r>
        <w:t>). The commercial biomass in</w:t>
      </w:r>
      <w:r w:rsidR="00C4159D">
        <w:t xml:space="preserve"> buffer zone B (2 nm-</w:t>
      </w:r>
      <w:r>
        <w:t>wide buffer zone) adj</w:t>
      </w:r>
      <w:r w:rsidR="00790782">
        <w:t>acent to Area 19 and 12F (Fig. 3</w:t>
      </w:r>
      <w:r>
        <w:t>) was estimated</w:t>
      </w:r>
      <w:r w:rsidR="00F23459">
        <w:t xml:space="preserve"> at </w:t>
      </w:r>
      <w:r w:rsidR="00705B1B">
        <w:t>325 t (153</w:t>
      </w:r>
      <w:r w:rsidR="00F23459">
        <w:t xml:space="preserve"> to </w:t>
      </w:r>
      <w:r w:rsidR="00705B1B">
        <w:t>610</w:t>
      </w:r>
      <w:r w:rsidR="00570919">
        <w:t> t) (Table 7</w:t>
      </w:r>
      <w:r>
        <w:t>). The commercial biomass i</w:t>
      </w:r>
      <w:r w:rsidR="00C4159D">
        <w:t>n buffer zone C (5-mile</w:t>
      </w:r>
      <w:r>
        <w:t xml:space="preserve"> buffer zone) </w:t>
      </w:r>
      <w:r w:rsidR="00790782">
        <w:t>located south of Area 19 (Fig. 3</w:t>
      </w:r>
      <w:r>
        <w:t xml:space="preserve">) </w:t>
      </w:r>
      <w:r w:rsidR="00F23459">
        <w:t xml:space="preserve">was </w:t>
      </w:r>
      <w:r w:rsidR="00705B1B">
        <w:t>627 t (265 to 1,268</w:t>
      </w:r>
      <w:r w:rsidR="00570919">
        <w:t> t) (Table 7</w:t>
      </w:r>
      <w:r>
        <w:t>).</w:t>
      </w:r>
    </w:p>
    <w:p w14:paraId="089FA189" w14:textId="0CAF8B32"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t, very close to the sGSL bio</w:t>
      </w:r>
      <w:r w:rsidR="00F23459">
        <w:t>mass estimate</w:t>
      </w:r>
      <w:r w:rsidR="00D04AC5">
        <w:t xml:space="preserve"> of</w:t>
      </w:r>
      <w:r w:rsidR="00F23459">
        <w:t xml:space="preserve"> </w:t>
      </w:r>
      <w:r w:rsidR="00BC1B20">
        <w:t>77,</w:t>
      </w:r>
      <w:r w:rsidR="006C7804">
        <w:t>748</w:t>
      </w:r>
      <w:r w:rsidR="008D31D8">
        <w:t> t (Ta</w:t>
      </w:r>
      <w:r w:rsidR="00570919">
        <w:t>ble 7</w:t>
      </w:r>
      <w:r>
        <w:t>).</w:t>
      </w:r>
    </w:p>
    <w:p w14:paraId="2168E4F8" w14:textId="77777777" w:rsidR="005313BA" w:rsidRDefault="00C4159D" w:rsidP="003A24AF">
      <w:pPr>
        <w:pStyle w:val="Heading2"/>
      </w:pPr>
      <w:r>
        <w:rPr>
          <w:highlight w:val="yellow"/>
        </w:rPr>
        <w:t>4.</w:t>
      </w:r>
      <w:r w:rsidR="000B6357">
        <w:rPr>
          <w:highlight w:val="yellow"/>
        </w:rPr>
        <w:t>3.</w:t>
      </w:r>
      <w:r>
        <w:rPr>
          <w:highlight w:val="yellow"/>
        </w:rPr>
        <w:t xml:space="preserve">4. </w:t>
      </w:r>
      <w:r w:rsidR="006A792F">
        <w:rPr>
          <w:highlight w:val="yellow"/>
        </w:rPr>
        <w:t xml:space="preserve">SCALE of </w:t>
      </w:r>
      <w:r>
        <w:rPr>
          <w:highlight w:val="yellow"/>
        </w:rPr>
        <w:t xml:space="preserve">bias on Commercial </w:t>
      </w:r>
      <w:r w:rsidR="00A232A6" w:rsidRPr="00C4159D">
        <w:rPr>
          <w:highlight w:val="yellow"/>
        </w:rPr>
        <w:t>CRAB</w:t>
      </w:r>
      <w:r w:rsidRPr="00C4159D">
        <w:rPr>
          <w:highlight w:val="yellow"/>
        </w:rPr>
        <w:t xml:space="preserve"> BIOMASS</w:t>
      </w:r>
    </w:p>
    <w:p w14:paraId="4FAA80ED" w14:textId="2F3CBDCB" w:rsidR="005C0EAE" w:rsidRPr="004A3A95" w:rsidRDefault="005313BA" w:rsidP="004A3A95">
      <w:pPr>
        <w:pStyle w:val="BodyText"/>
      </w:pPr>
      <w:r w:rsidRPr="004A3A95">
        <w:t>D</w:t>
      </w:r>
      <w:r w:rsidR="005C0EAE" w:rsidRPr="004A3A95">
        <w:t xml:space="preserve">etermining the level of overestimation among commercial crab </w:t>
      </w:r>
      <w:r w:rsidRPr="004A3A95">
        <w:t>is a</w:t>
      </w:r>
      <w:r w:rsidR="005C0EAE" w:rsidRPr="004A3A95">
        <w:t xml:space="preserve"> more difficult </w:t>
      </w:r>
      <w:r w:rsidRPr="004A3A95">
        <w:t xml:space="preserve">task </w:t>
      </w:r>
      <w:r w:rsidR="005C0EAE" w:rsidRPr="004A3A95">
        <w:t xml:space="preserve">than </w:t>
      </w:r>
      <w:r w:rsidRPr="004A3A95">
        <w:t xml:space="preserve">for </w:t>
      </w:r>
      <w:r w:rsidR="005C0EAE" w:rsidRPr="004A3A95">
        <w:t>sub-legal crab, owing to the more complex dynamics of the commercial component whose variation is strongly affected directly (via landings) and indirectly (via discard mortality) by the fishery.</w:t>
      </w:r>
      <w:r w:rsidR="004A3A95">
        <w:t xml:space="preserve"> </w:t>
      </w:r>
      <w:r w:rsidR="005C0EAE" w:rsidRPr="004A3A95">
        <w:t>Direct estimation of catchability is difficult, requiring such techniques as double-net trawling experiments or video capture of crab at the trawl footrope / sediment interface.</w:t>
      </w:r>
      <w:r w:rsidR="004A3A95">
        <w:t xml:space="preserve"> </w:t>
      </w:r>
      <w:r w:rsidR="004A3A95" w:rsidRPr="004A3A95">
        <w:t>C</w:t>
      </w:r>
      <w:r w:rsidR="005C0EAE" w:rsidRPr="004A3A95">
        <w:t xml:space="preserve">atchability </w:t>
      </w:r>
      <w:r w:rsidR="004A3A95" w:rsidRPr="004A3A95">
        <w:t>can</w:t>
      </w:r>
      <w:r w:rsidR="005C0EAE" w:rsidRPr="004A3A95">
        <w:t xml:space="preserve"> </w:t>
      </w:r>
      <w:r w:rsidR="004A3A95" w:rsidRPr="004A3A95">
        <w:t xml:space="preserve">sometimes </w:t>
      </w:r>
      <w:r w:rsidR="005C0EAE" w:rsidRPr="004A3A95">
        <w:t xml:space="preserve">be indirectly inferred from population dynamics models, </w:t>
      </w:r>
      <w:r w:rsidR="004A3A95" w:rsidRPr="004A3A95">
        <w:t>but</w:t>
      </w:r>
      <w:r w:rsidR="005C0EAE" w:rsidRPr="004A3A95">
        <w:t xml:space="preserve"> these models are complex and </w:t>
      </w:r>
      <w:r w:rsidR="004A3A95" w:rsidRPr="004A3A95">
        <w:t xml:space="preserve">also </w:t>
      </w:r>
      <w:r w:rsidR="005C0EAE" w:rsidRPr="004A3A95">
        <w:t>require modeling of relevant natural and fishing processes</w:t>
      </w:r>
      <w:r w:rsidR="004A3A95" w:rsidRPr="004A3A95">
        <w:t xml:space="preserve"> before catchability can be reliably estimated.</w:t>
      </w:r>
      <w:r w:rsidR="004A3A95">
        <w:t xml:space="preserve"> </w:t>
      </w:r>
      <w:r w:rsidR="004A3A95" w:rsidRPr="004A3A95">
        <w:t>As</w:t>
      </w:r>
      <w:r w:rsidR="005C0EAE" w:rsidRPr="004A3A95">
        <w:t xml:space="preserve"> techniques </w:t>
      </w:r>
      <w:r w:rsidR="004A3A95" w:rsidRPr="004A3A95">
        <w:t xml:space="preserve">were </w:t>
      </w:r>
      <w:r w:rsidR="005C0EAE" w:rsidRPr="004A3A95">
        <w:t>not available for this assessment, simple</w:t>
      </w:r>
      <w:r w:rsidR="004A3A95" w:rsidRPr="004A3A95">
        <w:t>r</w:t>
      </w:r>
      <w:r w:rsidR="005C0EAE" w:rsidRPr="004A3A95">
        <w:t xml:space="preserve"> indirect methods were applied, in the hope that some idea of the sca</w:t>
      </w:r>
      <w:r w:rsidR="004A3A95" w:rsidRPr="004A3A95">
        <w:t>le of the bias could be gleaned among the commercial component.</w:t>
      </w:r>
    </w:p>
    <w:p w14:paraId="2557057B" w14:textId="77777777" w:rsidR="00A232A6" w:rsidRDefault="00A232A6" w:rsidP="00A232A6"/>
    <w:p w14:paraId="70F60C26" w14:textId="77777777" w:rsidR="00E24364" w:rsidRDefault="00E24364" w:rsidP="00A232A6"/>
    <w:p w14:paraId="7E4E4AA4" w14:textId="6C3DB397" w:rsidR="004A3A95" w:rsidRDefault="004A3A95" w:rsidP="004A3A95">
      <w:r>
        <w:t>The</w:t>
      </w:r>
      <w:r w:rsidR="00E24364">
        <w:t>se</w:t>
      </w:r>
      <w:r>
        <w:t xml:space="preserve"> </w:t>
      </w:r>
      <w:r w:rsidR="00E24364">
        <w:t xml:space="preserve">indirect </w:t>
      </w:r>
      <w:r>
        <w:t>approach</w:t>
      </w:r>
      <w:r w:rsidR="00E24364">
        <w:t>es</w:t>
      </w:r>
      <w:r>
        <w:t xml:space="preserve"> </w:t>
      </w:r>
      <w:r w:rsidR="00E24364">
        <w:t>focused on</w:t>
      </w:r>
      <w:r>
        <w:t xml:space="preserve"> </w:t>
      </w:r>
      <w:r w:rsidR="00E24364">
        <w:t xml:space="preserve">the discrepancies between the estimated 2020 commercial biomass and what was it was expected to be via other, simpler, methods. </w:t>
      </w:r>
    </w:p>
    <w:p w14:paraId="4CB325AE" w14:textId="77777777" w:rsidR="004A3A95" w:rsidRDefault="004A3A95" w:rsidP="00A232A6"/>
    <w:p w14:paraId="3C9FE03C" w14:textId="74070C32" w:rsidR="004A3A95" w:rsidRDefault="004A3A95" w:rsidP="00A232A6">
      <w:r>
        <w:t>to estimating the scale of the bias is</w:t>
      </w:r>
    </w:p>
    <w:p w14:paraId="1ACAAE80" w14:textId="77777777" w:rsidR="004A3A95" w:rsidRDefault="004A3A95" w:rsidP="00A232A6"/>
    <w:p w14:paraId="16A9BC7B" w14:textId="24BEEEC3" w:rsidR="004A3A95" w:rsidRDefault="004A3A95" w:rsidP="00A232A6">
      <w:r>
        <w:t xml:space="preserve">Two such approaches were used. </w:t>
      </w:r>
    </w:p>
    <w:p w14:paraId="55EA801E" w14:textId="18E9E69B" w:rsidR="006A792F" w:rsidRDefault="006A792F" w:rsidP="00A232A6">
      <w:pPr>
        <w:pStyle w:val="ListParagraph"/>
        <w:numPr>
          <w:ilvl w:val="0"/>
          <w:numId w:val="38"/>
        </w:numPr>
      </w:pPr>
      <w:r>
        <w:t>Up to 30 %</w:t>
      </w:r>
    </w:p>
    <w:p w14:paraId="1AE133D0" w14:textId="60E5E71C" w:rsidR="00B51049" w:rsidRPr="00A232A6" w:rsidRDefault="00B51049" w:rsidP="00A232A6">
      <w:pPr>
        <w:pStyle w:val="ListParagraph"/>
        <w:numPr>
          <w:ilvl w:val="0"/>
          <w:numId w:val="38"/>
        </w:numPr>
      </w:pPr>
      <w:r>
        <w:t>Though a 70% survival rate was applied, it is known that estimates of this value vary quite a bit from year to year.</w:t>
      </w:r>
    </w:p>
    <w:p w14:paraId="2FFC0BDA" w14:textId="77777777" w:rsidR="00A232A6" w:rsidRDefault="00A232A6" w:rsidP="00A232A6">
      <w:pPr>
        <w:pStyle w:val="Caption-Table"/>
      </w:pPr>
      <w:r>
        <w:lastRenderedPageBreak/>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60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2071"/>
        <w:gridCol w:w="1701"/>
        <w:gridCol w:w="1241"/>
      </w:tblGrid>
      <w:tr w:rsidR="00C80012" w14:paraId="19E44EA9" w14:textId="77777777" w:rsidTr="00C80012">
        <w:trPr>
          <w:jc w:val="center"/>
        </w:trPr>
        <w:tc>
          <w:tcPr>
            <w:tcW w:w="996" w:type="dxa"/>
            <w:tcBorders>
              <w:bottom w:val="single" w:sz="12" w:space="0" w:color="000000"/>
            </w:tcBorders>
          </w:tcPr>
          <w:p w14:paraId="340924E1" w14:textId="0894C9C4" w:rsidR="00C80012" w:rsidRDefault="00C80012" w:rsidP="00A232A6">
            <w:pPr>
              <w:pStyle w:val="Caption-Table"/>
              <w:rPr>
                <w:b/>
                <w:i w:val="0"/>
              </w:rPr>
            </w:pPr>
            <w:r>
              <w:rPr>
                <w:b/>
                <w:i w:val="0"/>
              </w:rPr>
              <w:t>Method</w:t>
            </w:r>
          </w:p>
        </w:tc>
        <w:tc>
          <w:tcPr>
            <w:tcW w:w="2071" w:type="dxa"/>
            <w:tcBorders>
              <w:bottom w:val="single" w:sz="12" w:space="0" w:color="000000"/>
            </w:tcBorders>
          </w:tcPr>
          <w:p w14:paraId="0058D990" w14:textId="26DD3211" w:rsidR="00C80012" w:rsidRDefault="00C80012" w:rsidP="00A232A6">
            <w:pPr>
              <w:pStyle w:val="Caption-Table"/>
              <w:rPr>
                <w:b/>
                <w:i w:val="0"/>
              </w:rPr>
            </w:pPr>
            <w:r>
              <w:rPr>
                <w:b/>
                <w:i w:val="0"/>
              </w:rPr>
              <w:t>Quantity</w:t>
            </w:r>
          </w:p>
        </w:tc>
        <w:tc>
          <w:tcPr>
            <w:tcW w:w="1701" w:type="dxa"/>
            <w:tcBorders>
              <w:bottom w:val="single" w:sz="12" w:space="0" w:color="000000"/>
              <w:right w:val="single" w:sz="4" w:space="0" w:color="000000"/>
            </w:tcBorders>
          </w:tcPr>
          <w:p w14:paraId="735F82FC" w14:textId="316B66F0" w:rsidR="00C80012" w:rsidRPr="002E4CD2" w:rsidRDefault="00C80012" w:rsidP="00A232A6">
            <w:pPr>
              <w:pStyle w:val="Caption-Table"/>
              <w:rPr>
                <w:b/>
                <w:i w:val="0"/>
              </w:rPr>
            </w:pPr>
            <w:r>
              <w:rPr>
                <w:b/>
                <w:i w:val="0"/>
              </w:rPr>
              <w:t>Calculation</w:t>
            </w:r>
          </w:p>
        </w:tc>
        <w:tc>
          <w:tcPr>
            <w:tcW w:w="1241" w:type="dxa"/>
            <w:tcBorders>
              <w:left w:val="single" w:sz="4" w:space="0" w:color="000000"/>
              <w:bottom w:val="single" w:sz="12" w:space="0" w:color="000000"/>
            </w:tcBorders>
          </w:tcPr>
          <w:p w14:paraId="3230EC41" w14:textId="77777777" w:rsidR="00C80012" w:rsidRPr="002E4CD2" w:rsidRDefault="00C80012" w:rsidP="00A232A6">
            <w:pPr>
              <w:pStyle w:val="Caption-Table"/>
              <w:jc w:val="center"/>
              <w:rPr>
                <w:b/>
                <w:i w:val="0"/>
              </w:rPr>
            </w:pPr>
            <w:r w:rsidRPr="002E4CD2">
              <w:rPr>
                <w:b/>
                <w:i w:val="0"/>
              </w:rPr>
              <w:t>Value</w:t>
            </w:r>
          </w:p>
        </w:tc>
      </w:tr>
      <w:tr w:rsidR="00C80012" w14:paraId="1E5D6FE4" w14:textId="77777777" w:rsidTr="00C80012">
        <w:trPr>
          <w:jc w:val="center"/>
        </w:trPr>
        <w:tc>
          <w:tcPr>
            <w:tcW w:w="996" w:type="dxa"/>
            <w:tcBorders>
              <w:top w:val="single" w:sz="12" w:space="0" w:color="000000"/>
            </w:tcBorders>
          </w:tcPr>
          <w:p w14:paraId="5721EC4E" w14:textId="4F0D2338" w:rsidR="00C80012" w:rsidRDefault="00C80012" w:rsidP="00A232A6">
            <w:pPr>
              <w:pStyle w:val="Caption-Table"/>
              <w:rPr>
                <w:i w:val="0"/>
                <w:lang w:val="en-US"/>
              </w:rPr>
            </w:pPr>
            <w:r>
              <w:rPr>
                <w:i w:val="0"/>
                <w:lang w:val="en-US"/>
              </w:rPr>
              <w:t>Residual</w:t>
            </w:r>
          </w:p>
        </w:tc>
        <w:tc>
          <w:tcPr>
            <w:tcW w:w="2071" w:type="dxa"/>
            <w:tcBorders>
              <w:top w:val="single" w:sz="12" w:space="0" w:color="000000"/>
            </w:tcBorders>
          </w:tcPr>
          <w:p w14:paraId="4F68A25A" w14:textId="11E927F0" w:rsidR="00C80012" w:rsidRDefault="00C80012" w:rsidP="00A232A6">
            <w:pPr>
              <w:pStyle w:val="Caption-Table"/>
              <w:rPr>
                <w:i w:val="0"/>
                <w:lang w:val="en-US"/>
              </w:rPr>
            </w:pPr>
            <w:r>
              <w:rPr>
                <w:i w:val="0"/>
                <w:lang w:val="en-US"/>
              </w:rPr>
              <w:t>Projected pre-fishery biomass</w:t>
            </w:r>
          </w:p>
        </w:tc>
        <w:tc>
          <w:tcPr>
            <w:tcW w:w="1701" w:type="dxa"/>
            <w:tcBorders>
              <w:top w:val="single" w:sz="12" w:space="0" w:color="000000"/>
              <w:right w:val="single" w:sz="4" w:space="0" w:color="000000"/>
            </w:tcBorders>
          </w:tcPr>
          <w:p w14:paraId="66AA6316" w14:textId="3D5CD6D1" w:rsidR="00C80012" w:rsidRPr="00E928C1" w:rsidRDefault="00C80012" w:rsidP="00C80012">
            <w:pPr>
              <w:pStyle w:val="Caption-Table"/>
              <w:rPr>
                <w:i w:val="0"/>
                <w:lang w:val="en-US"/>
              </w:rPr>
            </w:pPr>
            <w:r>
              <w:rPr>
                <w:i w:val="0"/>
                <w:lang w:val="en-US"/>
              </w:rPr>
              <w:t>0.7 x B</w:t>
            </w:r>
            <w:r>
              <w:rPr>
                <w:i w:val="0"/>
                <w:vertAlign w:val="subscript"/>
                <w:lang w:val="en-US"/>
              </w:rPr>
              <w:t>2019</w:t>
            </w:r>
            <w:r w:rsidRPr="00E928C1">
              <w:rPr>
                <w:i w:val="0"/>
                <w:lang w:val="en-US"/>
              </w:rPr>
              <w:t xml:space="preserve"> </w:t>
            </w:r>
          </w:p>
        </w:tc>
        <w:tc>
          <w:tcPr>
            <w:tcW w:w="1241" w:type="dxa"/>
            <w:tcBorders>
              <w:top w:val="single" w:sz="12" w:space="0" w:color="000000"/>
              <w:left w:val="single" w:sz="4" w:space="0" w:color="000000"/>
            </w:tcBorders>
            <w:shd w:val="clear" w:color="auto" w:fill="FFFFFF"/>
          </w:tcPr>
          <w:p w14:paraId="31A83DF3" w14:textId="77777777" w:rsidR="00C80012" w:rsidRPr="00E928C1" w:rsidRDefault="00C80012" w:rsidP="00A232A6">
            <w:pPr>
              <w:pStyle w:val="Caption-Table"/>
              <w:jc w:val="center"/>
              <w:rPr>
                <w:rFonts w:cs="Arial"/>
                <w:i w:val="0"/>
              </w:rPr>
            </w:pPr>
            <w:r w:rsidRPr="00E928C1">
              <w:rPr>
                <w:rFonts w:cs="Arial"/>
                <w:bCs/>
                <w:i w:val="0"/>
                <w:color w:val="000000" w:themeColor="text1"/>
                <w:kern w:val="24"/>
                <w:lang w:val="fr-CA"/>
              </w:rPr>
              <w:t>55,346 t</w:t>
            </w:r>
          </w:p>
        </w:tc>
      </w:tr>
      <w:tr w:rsidR="00C80012" w14:paraId="3D0164B1" w14:textId="77777777" w:rsidTr="00C80012">
        <w:trPr>
          <w:jc w:val="center"/>
        </w:trPr>
        <w:tc>
          <w:tcPr>
            <w:tcW w:w="996" w:type="dxa"/>
          </w:tcPr>
          <w:p w14:paraId="2379F9F1" w14:textId="77777777" w:rsidR="00C80012" w:rsidRDefault="00C80012" w:rsidP="00A435F2">
            <w:pPr>
              <w:pStyle w:val="Caption-Table"/>
              <w:rPr>
                <w:i w:val="0"/>
                <w:lang w:val="en-US"/>
              </w:rPr>
            </w:pPr>
          </w:p>
        </w:tc>
        <w:tc>
          <w:tcPr>
            <w:tcW w:w="2071" w:type="dxa"/>
          </w:tcPr>
          <w:p w14:paraId="5548B1A5" w14:textId="596B39B4" w:rsidR="00C80012" w:rsidRDefault="00C80012" w:rsidP="00A435F2">
            <w:pPr>
              <w:pStyle w:val="Caption-Table"/>
              <w:rPr>
                <w:i w:val="0"/>
                <w:lang w:val="en-US"/>
              </w:rPr>
            </w:pPr>
            <w:r>
              <w:rPr>
                <w:i w:val="0"/>
                <w:lang w:val="en-US"/>
              </w:rPr>
              <w:t>Retrospective pre-fishery biomass</w:t>
            </w:r>
          </w:p>
        </w:tc>
        <w:tc>
          <w:tcPr>
            <w:tcW w:w="1701" w:type="dxa"/>
            <w:tcBorders>
              <w:right w:val="single" w:sz="4" w:space="0" w:color="000000"/>
            </w:tcBorders>
          </w:tcPr>
          <w:p w14:paraId="019A44CA" w14:textId="0F7C4683" w:rsidR="00C80012" w:rsidRPr="00E928C1" w:rsidRDefault="00C80012" w:rsidP="00C80012">
            <w:pPr>
              <w:pStyle w:val="Caption-Table"/>
              <w:rPr>
                <w:i w:val="0"/>
              </w:rPr>
            </w:pPr>
            <w:r>
              <w:rPr>
                <w:i w:val="0"/>
                <w:lang w:val="en-US"/>
              </w:rPr>
              <w:t>L</w:t>
            </w:r>
            <w:r>
              <w:rPr>
                <w:i w:val="0"/>
                <w:vertAlign w:val="subscript"/>
                <w:lang w:val="en-US"/>
              </w:rPr>
              <w:t>2020</w:t>
            </w:r>
            <w:r w:rsidRPr="00E928C1">
              <w:rPr>
                <w:i w:val="0"/>
                <w:lang w:val="en-US"/>
              </w:rPr>
              <w:t xml:space="preserve"> </w:t>
            </w:r>
            <w:r>
              <w:rPr>
                <w:i w:val="0"/>
                <w:lang w:val="en-US"/>
              </w:rPr>
              <w:t>+</w:t>
            </w:r>
            <w:r w:rsidRPr="00E928C1">
              <w:rPr>
                <w:i w:val="0"/>
                <w:lang w:val="en-US"/>
              </w:rPr>
              <w:t xml:space="preserve"> </w:t>
            </w:r>
            <w:r>
              <w:rPr>
                <w:i w:val="0"/>
                <w:lang w:val="en-US"/>
              </w:rPr>
              <w:t>Res</w:t>
            </w:r>
            <w:r>
              <w:rPr>
                <w:i w:val="0"/>
                <w:vertAlign w:val="subscript"/>
                <w:lang w:val="en-US"/>
              </w:rPr>
              <w:t>2020</w:t>
            </w:r>
            <w:r>
              <w:rPr>
                <w:i w:val="0"/>
                <w:lang w:val="en-US"/>
              </w:rPr>
              <w:t xml:space="preserve"> </w:t>
            </w:r>
          </w:p>
        </w:tc>
        <w:tc>
          <w:tcPr>
            <w:tcW w:w="1241" w:type="dxa"/>
            <w:tcBorders>
              <w:left w:val="single" w:sz="4" w:space="0" w:color="000000"/>
            </w:tcBorders>
            <w:shd w:val="clear" w:color="auto" w:fill="FFFFFF"/>
          </w:tcPr>
          <w:p w14:paraId="164DAD6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47,263 t</w:t>
            </w:r>
          </w:p>
        </w:tc>
      </w:tr>
      <w:tr w:rsidR="00C80012" w14:paraId="0D67E453" w14:textId="77777777" w:rsidTr="00C80012">
        <w:trPr>
          <w:jc w:val="center"/>
        </w:trPr>
        <w:tc>
          <w:tcPr>
            <w:tcW w:w="996" w:type="dxa"/>
            <w:tcBorders>
              <w:bottom w:val="single" w:sz="4" w:space="0" w:color="000000"/>
            </w:tcBorders>
          </w:tcPr>
          <w:p w14:paraId="69832B0C" w14:textId="047FC9FA" w:rsidR="00C80012" w:rsidRDefault="00C80012" w:rsidP="00A435F2">
            <w:pPr>
              <w:pStyle w:val="Caption-Table"/>
              <w:rPr>
                <w:i w:val="0"/>
                <w:lang w:val="en-US"/>
              </w:rPr>
            </w:pPr>
          </w:p>
        </w:tc>
        <w:tc>
          <w:tcPr>
            <w:tcW w:w="2071" w:type="dxa"/>
            <w:tcBorders>
              <w:bottom w:val="single" w:sz="4" w:space="0" w:color="000000"/>
            </w:tcBorders>
          </w:tcPr>
          <w:p w14:paraId="3CB09B54" w14:textId="3BDAC0AF" w:rsidR="00C80012" w:rsidRDefault="00C80012" w:rsidP="00A435F2">
            <w:pPr>
              <w:pStyle w:val="Caption-Table"/>
              <w:rPr>
                <w:i w:val="0"/>
                <w:lang w:val="en-US"/>
              </w:rPr>
            </w:pPr>
            <w:r>
              <w:rPr>
                <w:i w:val="0"/>
                <w:lang w:val="en-US"/>
              </w:rPr>
              <w:t>Bias</w:t>
            </w:r>
          </w:p>
        </w:tc>
        <w:tc>
          <w:tcPr>
            <w:tcW w:w="1701" w:type="dxa"/>
            <w:tcBorders>
              <w:bottom w:val="single" w:sz="4" w:space="0" w:color="000000"/>
              <w:right w:val="single" w:sz="4" w:space="0" w:color="000000"/>
            </w:tcBorders>
          </w:tcPr>
          <w:p w14:paraId="7980A257" w14:textId="0D7035CA" w:rsidR="00C80012" w:rsidRPr="00E928C1" w:rsidRDefault="00C80012" w:rsidP="00A435F2">
            <w:pPr>
              <w:pStyle w:val="Caption-Table"/>
              <w:rPr>
                <w:i w:val="0"/>
              </w:rPr>
            </w:pPr>
          </w:p>
        </w:tc>
        <w:tc>
          <w:tcPr>
            <w:tcW w:w="1241" w:type="dxa"/>
            <w:tcBorders>
              <w:left w:val="single" w:sz="4" w:space="0" w:color="000000"/>
              <w:bottom w:val="single" w:sz="4" w:space="0" w:color="000000"/>
            </w:tcBorders>
            <w:shd w:val="clear" w:color="auto" w:fill="FFFFFF"/>
          </w:tcPr>
          <w:p w14:paraId="56E0E96D"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+14.60%</w:t>
            </w:r>
          </w:p>
        </w:tc>
      </w:tr>
      <w:tr w:rsidR="00C80012" w14:paraId="4AAE4CC6" w14:textId="77777777" w:rsidTr="00C80012">
        <w:trPr>
          <w:jc w:val="center"/>
        </w:trPr>
        <w:tc>
          <w:tcPr>
            <w:tcW w:w="996" w:type="dxa"/>
            <w:tcBorders>
              <w:top w:val="single" w:sz="4" w:space="0" w:color="000000"/>
            </w:tcBorders>
          </w:tcPr>
          <w:p w14:paraId="65A5E38F" w14:textId="460CEBF7" w:rsidR="00C80012" w:rsidRDefault="00C80012" w:rsidP="00A232A6">
            <w:pPr>
              <w:pStyle w:val="Caption-Table"/>
              <w:rPr>
                <w:i w:val="0"/>
                <w:lang w:val="en-US"/>
              </w:rPr>
            </w:pPr>
            <w:r>
              <w:rPr>
                <w:i w:val="0"/>
                <w:lang w:val="en-US"/>
              </w:rPr>
              <w:t>Leslie</w:t>
            </w:r>
          </w:p>
        </w:tc>
        <w:tc>
          <w:tcPr>
            <w:tcW w:w="2071" w:type="dxa"/>
            <w:tcBorders>
              <w:top w:val="single" w:sz="4" w:space="0" w:color="000000"/>
            </w:tcBorders>
          </w:tcPr>
          <w:p w14:paraId="65593706" w14:textId="505166B2" w:rsidR="00C80012" w:rsidRDefault="00C80012" w:rsidP="00A232A6">
            <w:pPr>
              <w:pStyle w:val="Caption-Table"/>
              <w:rPr>
                <w:i w:val="0"/>
                <w:lang w:val="en-US"/>
              </w:rPr>
            </w:pPr>
            <w:r>
              <w:rPr>
                <w:i w:val="0"/>
                <w:lang w:val="en-US"/>
              </w:rPr>
              <w:t>Leslie</w:t>
            </w:r>
          </w:p>
        </w:tc>
        <w:tc>
          <w:tcPr>
            <w:tcW w:w="1701" w:type="dxa"/>
            <w:tcBorders>
              <w:top w:val="single" w:sz="4" w:space="0" w:color="000000"/>
              <w:right w:val="single" w:sz="4" w:space="0" w:color="000000"/>
            </w:tcBorders>
          </w:tcPr>
          <w:p w14:paraId="65AF02F1" w14:textId="7AB5E95C" w:rsidR="00C80012" w:rsidRPr="00E928C1" w:rsidRDefault="00C80012" w:rsidP="00A232A6">
            <w:pPr>
              <w:pStyle w:val="Caption-Table"/>
              <w:rPr>
                <w:i w:val="0"/>
              </w:rPr>
            </w:pPr>
          </w:p>
        </w:tc>
        <w:tc>
          <w:tcPr>
            <w:tcW w:w="1241" w:type="dxa"/>
            <w:tcBorders>
              <w:top w:val="single" w:sz="4" w:space="0" w:color="000000"/>
              <w:left w:val="single" w:sz="4" w:space="0" w:color="000000"/>
            </w:tcBorders>
            <w:shd w:val="clear" w:color="auto" w:fill="FFFFFF"/>
          </w:tcPr>
          <w:p w14:paraId="0610B9A3"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42,690 t</w:t>
            </w:r>
          </w:p>
        </w:tc>
      </w:tr>
      <w:tr w:rsidR="00C80012" w14:paraId="62F0E7ED" w14:textId="77777777" w:rsidTr="00C80012">
        <w:trPr>
          <w:jc w:val="center"/>
        </w:trPr>
        <w:tc>
          <w:tcPr>
            <w:tcW w:w="996" w:type="dxa"/>
          </w:tcPr>
          <w:p w14:paraId="36A247A5" w14:textId="77777777" w:rsidR="00C80012" w:rsidRDefault="00C80012" w:rsidP="00A232A6">
            <w:pPr>
              <w:pStyle w:val="Caption-Table"/>
              <w:rPr>
                <w:i w:val="0"/>
                <w:lang w:val="en-US"/>
              </w:rPr>
            </w:pPr>
          </w:p>
        </w:tc>
        <w:tc>
          <w:tcPr>
            <w:tcW w:w="2071" w:type="dxa"/>
          </w:tcPr>
          <w:p w14:paraId="78DC3F4E" w14:textId="1D4C2690" w:rsidR="00C80012" w:rsidRDefault="00C80012" w:rsidP="00A232A6">
            <w:pPr>
              <w:pStyle w:val="Caption-Table"/>
              <w:rPr>
                <w:i w:val="0"/>
                <w:lang w:val="en-US"/>
              </w:rPr>
            </w:pPr>
            <w:r>
              <w:rPr>
                <w:i w:val="0"/>
                <w:lang w:val="en-US"/>
              </w:rPr>
              <w:t>Bias</w:t>
            </w:r>
          </w:p>
        </w:tc>
        <w:tc>
          <w:tcPr>
            <w:tcW w:w="1701" w:type="dxa"/>
            <w:tcBorders>
              <w:right w:val="single" w:sz="4" w:space="0" w:color="000000"/>
            </w:tcBorders>
          </w:tcPr>
          <w:p w14:paraId="1BC4285D" w14:textId="7370A523" w:rsidR="00C80012" w:rsidRPr="00E928C1" w:rsidRDefault="00C80012" w:rsidP="00A232A6">
            <w:pPr>
              <w:pStyle w:val="Caption-Table"/>
              <w:rPr>
                <w:i w:val="0"/>
              </w:rPr>
            </w:pPr>
          </w:p>
        </w:tc>
        <w:tc>
          <w:tcPr>
            <w:tcW w:w="1241" w:type="dxa"/>
            <w:tcBorders>
              <w:left w:val="single" w:sz="4" w:space="0" w:color="000000"/>
            </w:tcBorders>
            <w:shd w:val="clear" w:color="auto" w:fill="FFFFFF"/>
          </w:tcPr>
          <w:p w14:paraId="4F4D48DB" w14:textId="77777777" w:rsidR="00C80012" w:rsidRPr="00E928C1" w:rsidRDefault="00C80012" w:rsidP="00A232A6">
            <w:pPr>
              <w:pStyle w:val="Caption-Table"/>
              <w:jc w:val="center"/>
              <w:rPr>
                <w:rFonts w:cs="Arial"/>
                <w:i w:val="0"/>
              </w:rPr>
            </w:pPr>
            <w:r w:rsidRPr="00E928C1">
              <w:rPr>
                <w:rFonts w:cs="Arial"/>
                <w:i w:val="0"/>
                <w:color w:val="000000" w:themeColor="text1"/>
                <w:kern w:val="24"/>
                <w:lang w:val="fr-CA"/>
              </w:rPr>
              <w:t>+22.90%</w:t>
            </w:r>
          </w:p>
        </w:tc>
      </w:tr>
    </w:tbl>
    <w:p w14:paraId="004EE8CD" w14:textId="77777777" w:rsidR="00A232A6" w:rsidRDefault="00A232A6" w:rsidP="00381066">
      <w:pPr>
        <w:pStyle w:val="BodyText"/>
      </w:pPr>
    </w:p>
    <w:p w14:paraId="14A3E0F3" w14:textId="77777777" w:rsidR="007D25DF" w:rsidRDefault="007D25DF" w:rsidP="00381066">
      <w:pPr>
        <w:pStyle w:val="BodyText"/>
      </w:pPr>
    </w:p>
    <w:p w14:paraId="1400C8CB" w14:textId="77777777" w:rsidR="007D25DF" w:rsidRDefault="007D25DF" w:rsidP="007D25DF">
      <w:r>
        <w:t xml:space="preserve">The first indirect method relied compared 2020 commercial biomass estimate </w:t>
      </w:r>
    </w:p>
    <w:p w14:paraId="5F48F26D" w14:textId="1686923F" w:rsidR="007D25DF" w:rsidRDefault="007D25DF" w:rsidP="007D25DF">
      <w:r>
        <w:t>This method is flawed, in that the 2019 biomass is</w:t>
      </w:r>
    </w:p>
    <w:p w14:paraId="276CDDFE" w14:textId="77777777" w:rsidR="007D25DF" w:rsidRDefault="007D25DF" w:rsidP="00381066">
      <w:pPr>
        <w:pStyle w:val="BodyText"/>
      </w:pPr>
    </w:p>
    <w:p w14:paraId="6D227E81" w14:textId="745DE5D1" w:rsidR="00381066" w:rsidRPr="004F75CB" w:rsidRDefault="00CB7C33" w:rsidP="003A24AF">
      <w:pPr>
        <w:pStyle w:val="Heading2"/>
      </w:pPr>
      <w:bookmarkStart w:id="81" w:name="_Toc77929822"/>
      <w:bookmarkStart w:id="82" w:name="_Toc395535004"/>
      <w:bookmarkStart w:id="83" w:name="_Toc31030760"/>
      <w:r>
        <w:t>4.</w:t>
      </w:r>
      <w:r w:rsidR="00695C59">
        <w:t>4</w:t>
      </w:r>
      <w:r w:rsidR="00381066" w:rsidRPr="004F75CB">
        <w:t xml:space="preserve">. </w:t>
      </w:r>
      <w:r w:rsidR="00D0648C">
        <w:t xml:space="preserve">UNADJUSTED </w:t>
      </w:r>
      <w:r w:rsidR="00E21D59">
        <w:t>EXPLOITATION RATE</w:t>
      </w:r>
      <w:bookmarkEnd w:id="81"/>
      <w:r w:rsidR="00E21D59">
        <w:t xml:space="preserve"> </w:t>
      </w:r>
      <w:bookmarkEnd w:id="82"/>
      <w:bookmarkEnd w:id="83"/>
      <w:r w:rsidR="00A232A6">
        <w:tab/>
      </w:r>
    </w:p>
    <w:p w14:paraId="44BFE35A" w14:textId="0533466F" w:rsidR="005C0EAE" w:rsidRDefault="00E21D59" w:rsidP="001A186E">
      <w:pPr>
        <w:pStyle w:val="BodyText"/>
      </w:pPr>
      <w:r w:rsidRPr="001A186E">
        <w:t>The ex</w:t>
      </w:r>
      <w:r w:rsidR="009B76A6" w:rsidRPr="001A186E">
        <w:t>ploitation rate in 2020 was 35.6</w:t>
      </w:r>
      <w:r w:rsidRPr="001A186E">
        <w:t xml:space="preserve">% </w:t>
      </w:r>
      <w:r w:rsidR="009B76A6" w:rsidRPr="001A186E">
        <w:t xml:space="preserve">based on the 2019 survey commercial biomass estimate </w:t>
      </w:r>
      <w:r w:rsidR="00F87E32" w:rsidRPr="001A186E">
        <w:t>(Table 8</w:t>
      </w:r>
      <w:r w:rsidRPr="001A186E">
        <w:t xml:space="preserve">). </w:t>
      </w:r>
      <w:r w:rsidR="009B76A6" w:rsidRPr="001A186E">
        <w:t xml:space="preserve">However, overestimation of the commercial biomass would imply that the exploitation rate during the 2020 fishing season was higher than estimated. </w:t>
      </w:r>
      <w:r w:rsidRPr="001A186E">
        <w:t>The exploitation rates have varied between 21.0% and 44.7% from 1998 to 2020.</w:t>
      </w:r>
    </w:p>
    <w:p w14:paraId="6B48705B" w14:textId="7F86A79A" w:rsidR="00381066" w:rsidRDefault="00CB7C33" w:rsidP="003A24AF">
      <w:pPr>
        <w:pStyle w:val="Heading2"/>
      </w:pPr>
      <w:bookmarkStart w:id="84" w:name="_Toc77929823"/>
      <w:r>
        <w:t>4.</w:t>
      </w:r>
      <w:r w:rsidR="00695C59">
        <w:t>5</w:t>
      </w:r>
      <w:r w:rsidR="00381066">
        <w:t xml:space="preserve">. </w:t>
      </w:r>
      <w:r w:rsidR="000B6357">
        <w:t xml:space="preserve">UNADJUSTED </w:t>
      </w:r>
      <w:r w:rsidR="00381066">
        <w:t>Reproductive potential</w:t>
      </w:r>
      <w:r w:rsidR="0070620B">
        <w:t xml:space="preserve"> AND </w:t>
      </w:r>
      <w:r w:rsidR="00E21D59">
        <w:t>Recruitment</w:t>
      </w:r>
      <w:bookmarkEnd w:id="84"/>
    </w:p>
    <w:p w14:paraId="6FE3A4E6" w14:textId="761EAB53" w:rsidR="006D3340" w:rsidRDefault="006D3340" w:rsidP="0070620B">
      <w:pPr>
        <w:pStyle w:val="BodyText"/>
      </w:pPr>
      <w:r>
        <w:t xml:space="preserve">Given the large catchability issues in 2019 and 2020, placing the abundance indices for females and population recruitment for these years into their proper historical context is problematic, as they are potentially overestimated some significant fraction. </w:t>
      </w:r>
    </w:p>
    <w:p w14:paraId="7114920B" w14:textId="279AB248" w:rsidR="00FE1515" w:rsidRDefault="00FE1515" w:rsidP="00FE1515">
      <w:pPr>
        <w:pStyle w:val="BodyText"/>
        <w:numPr>
          <w:ilvl w:val="0"/>
          <w:numId w:val="46"/>
        </w:numPr>
      </w:pPr>
      <w:r>
        <w:t>Suggest removing these from the document.</w:t>
      </w:r>
    </w:p>
    <w:p w14:paraId="76C2E18A" w14:textId="77777777" w:rsidR="006D3340" w:rsidRDefault="00381066" w:rsidP="0070620B">
      <w:pPr>
        <w:pStyle w:val="BodyText"/>
      </w:pPr>
      <w:r>
        <w:t>The abundance of all adult males increased from 1997 to 1999, remained stable until 2004 and gradual</w:t>
      </w:r>
      <w:r w:rsidR="00CD0B32">
        <w:t xml:space="preserve">ly decreased until </w:t>
      </w:r>
      <w:r w:rsidR="00790782">
        <w:t>2009 (Fig. 16</w:t>
      </w:r>
      <w:r w:rsidR="00C62DF7">
        <w:t xml:space="preserve">). </w:t>
      </w:r>
    </w:p>
    <w:p w14:paraId="1C9B625A" w14:textId="77777777" w:rsidR="006D3340" w:rsidRDefault="00C62DF7" w:rsidP="0070620B">
      <w:pPr>
        <w:pStyle w:val="BodyText"/>
      </w:pPr>
      <w:r>
        <w:t>From 2009</w:t>
      </w:r>
      <w:r w:rsidR="005D7064">
        <w:t xml:space="preserve"> to 2020</w:t>
      </w:r>
      <w:r w:rsidR="00381066">
        <w:t>, the abundance of adult males increased to levels comparable to those observed during the 1</w:t>
      </w:r>
      <w:r w:rsidR="00FD3E87">
        <w:t>999-2005 per</w:t>
      </w:r>
      <w:r w:rsidR="00790782">
        <w:t>iod (Fig. 16</w:t>
      </w:r>
      <w:r w:rsidR="00381066">
        <w:t xml:space="preserve">). </w:t>
      </w:r>
    </w:p>
    <w:p w14:paraId="04C5B21E" w14:textId="77777777" w:rsidR="006D3340" w:rsidRDefault="0070620B" w:rsidP="0070620B">
      <w:pPr>
        <w:pStyle w:val="BodyText"/>
      </w:pPr>
      <w:r>
        <w:t xml:space="preserve">The estimated abundances of immature and pubescent females in the population increased from 2001 to 2012, decreased in 2013 and 2014 and increased since 2014 (Figs. 17 and </w:t>
      </w:r>
      <w:r w:rsidR="00E967D4">
        <w:t>18</w:t>
      </w:r>
      <w:r>
        <w:t xml:space="preserve">). </w:t>
      </w:r>
    </w:p>
    <w:p w14:paraId="5C0CD46D" w14:textId="77777777" w:rsidR="006D3340" w:rsidRDefault="00381066" w:rsidP="0070620B">
      <w:pPr>
        <w:pStyle w:val="BodyText"/>
      </w:pPr>
      <w:r>
        <w:t>The abundance of mature females (prim</w:t>
      </w:r>
      <w:r w:rsidR="005D7064">
        <w:t>iparous and multiparous) in 2020</w:t>
      </w:r>
      <w:r>
        <w:t xml:space="preserve"> remained high relative to the low values obser</w:t>
      </w:r>
      <w:r w:rsidR="00790782">
        <w:t>ved during 2006 to 2009 (Fig. 17</w:t>
      </w:r>
      <w:r w:rsidR="0070620B">
        <w:t xml:space="preserve"> and </w:t>
      </w:r>
      <w:r w:rsidR="00E967D4">
        <w:t>18</w:t>
      </w:r>
      <w:r>
        <w:t xml:space="preserve">). </w:t>
      </w:r>
    </w:p>
    <w:p w14:paraId="466AADF6" w14:textId="733E4903" w:rsidR="0070620B" w:rsidRDefault="00381066" w:rsidP="0070620B">
      <w:pPr>
        <w:pStyle w:val="BodyText"/>
      </w:pPr>
      <w:r>
        <w:t xml:space="preserve">Over the time series, the annual mean size of mature females varied from </w:t>
      </w:r>
      <w:r w:rsidR="003237C3">
        <w:t>61.7</w:t>
      </w:r>
      <w:r>
        <w:t xml:space="preserve"> mm in </w:t>
      </w:r>
      <w:r w:rsidR="003237C3">
        <w:t>2005</w:t>
      </w:r>
      <w:r w:rsidR="00FD3E87">
        <w:t xml:space="preserve"> t</w:t>
      </w:r>
      <w:r w:rsidR="00CD0B32">
        <w:t xml:space="preserve">o </w:t>
      </w:r>
      <w:r w:rsidR="003237C3">
        <w:t>56.5 mm CW in 2019</w:t>
      </w:r>
      <w:r w:rsidR="00790782">
        <w:t xml:space="preserve"> (Fig. 1</w:t>
      </w:r>
      <w:r w:rsidR="00E967D4">
        <w:t>9</w:t>
      </w:r>
      <w:r>
        <w:t>).</w:t>
      </w:r>
      <w:r>
        <w:rPr>
          <w:b/>
        </w:rPr>
        <w:t xml:space="preserve"> </w:t>
      </w:r>
      <w:r w:rsidR="005D7064">
        <w:t>The annual mean size of mature females</w:t>
      </w:r>
      <w:r w:rsidR="00790782">
        <w:t xml:space="preserve"> was 56.8 mm CW in 2020 (Fig. 1</w:t>
      </w:r>
      <w:r w:rsidR="00E967D4">
        <w:t>9</w:t>
      </w:r>
      <w:r w:rsidR="005D7064">
        <w:t>).</w:t>
      </w:r>
    </w:p>
    <w:p w14:paraId="4B813F71" w14:textId="4AEE5447" w:rsidR="001D18A6" w:rsidRDefault="0070620B" w:rsidP="0070620B">
      <w:pPr>
        <w:pStyle w:val="BodyText"/>
      </w:pPr>
      <w:r>
        <w:lastRenderedPageBreak/>
        <w:t>Small pulses of juvenile males, between 12 to 17 mm, 17 and 25 mm and to 25 and 32 carapace width were observed in the 2020 survey (Fig. 2</w:t>
      </w:r>
      <w:r w:rsidR="00246C66">
        <w:t>0</w:t>
      </w:r>
      <w:r>
        <w:t>). The abundance of males with a CW between 34 and 44 mm in 2020, which will reach the commercial size in 6 years</w:t>
      </w:r>
      <w:r>
        <w:rPr>
          <w:b/>
        </w:rPr>
        <w:t xml:space="preserve">, </w:t>
      </w:r>
      <w:r>
        <w:t>remained high compared to the low value in 2014 (Fig. 2</w:t>
      </w:r>
      <w:r w:rsidR="00246C66">
        <w:t>1</w:t>
      </w:r>
      <w:r>
        <w:t>). The abundance of pre</w:t>
      </w:r>
      <w:r w:rsidR="00427D02">
        <w:t>-</w:t>
      </w:r>
      <w:r>
        <w:t>recruits ≥ 56 mm CW (R-4, R-3, R-2) decreased in 2020 compared to 2019 but still remained high (Table 5). Based on the abundance of these pre</w:t>
      </w:r>
      <w:r w:rsidR="006A792F">
        <w:t>-re</w:t>
      </w:r>
      <w:r>
        <w:t>cruits, the recruitment to the fishery is expected to increase for the 2022 fishery, decreased for the 2023 fishery and remains stable for the 2024 fishing season (Fig. 2</w:t>
      </w:r>
      <w:r w:rsidR="00246C66">
        <w:t>2</w:t>
      </w:r>
      <w:r>
        <w:t xml:space="preserve">). </w:t>
      </w:r>
      <w:r w:rsidRPr="00A47BFD">
        <w:t>The area occ</w:t>
      </w:r>
      <w:r>
        <w:t>upied by these crabs in the 2020</w:t>
      </w:r>
      <w:r w:rsidRPr="00A47BFD">
        <w:t xml:space="preserve"> survey was mostly in Chaleur Bay, </w:t>
      </w:r>
      <w:r>
        <w:t xml:space="preserve">in Shediac valley, </w:t>
      </w:r>
      <w:r w:rsidRPr="00A47BFD">
        <w:t>on Bradelle Bank and in the southeastern part of sGSL</w:t>
      </w:r>
      <w:r>
        <w:t xml:space="preserve"> (Fig. 2</w:t>
      </w:r>
      <w:r w:rsidR="00246C66">
        <w:t>3</w:t>
      </w:r>
      <w:r w:rsidRPr="00E63C7A">
        <w:t>).</w:t>
      </w:r>
    </w:p>
    <w:p w14:paraId="73107309" w14:textId="1BF642CB" w:rsidR="007E4815" w:rsidRDefault="00381066" w:rsidP="003A24AF">
      <w:pPr>
        <w:pStyle w:val="Heading2"/>
      </w:pPr>
      <w:bookmarkStart w:id="85" w:name="_Toc77929824"/>
      <w:r>
        <w:t>5.</w:t>
      </w:r>
      <w:r w:rsidR="00C44BB8">
        <w:t>0</w:t>
      </w:r>
      <w:r>
        <w:t xml:space="preserve">. </w:t>
      </w:r>
      <w:r w:rsidR="007E4815">
        <w:t>Precautionary approach</w:t>
      </w:r>
    </w:p>
    <w:p w14:paraId="2C4CDCB2" w14:textId="073ED021" w:rsidR="00381066" w:rsidRDefault="007E4815" w:rsidP="003A24AF">
      <w:pPr>
        <w:pStyle w:val="Heading2"/>
      </w:pPr>
      <w:r>
        <w:t xml:space="preserve">5.1. </w:t>
      </w:r>
      <w:r w:rsidR="00C44BB8">
        <w:t>REFERENCE POINTS</w:t>
      </w:r>
      <w:bookmarkEnd w:id="85"/>
    </w:p>
    <w:p w14:paraId="346150CD" w14:textId="63AAE751" w:rsidR="003B5B85" w:rsidRDefault="006B764A" w:rsidP="00381066">
      <w:pPr>
        <w:pStyle w:val="BodyText"/>
      </w:pPr>
      <w:r>
        <w:t>Reference points conforming to the Precautionary Appro</w:t>
      </w:r>
      <w:r w:rsidR="00EA5446">
        <w:t>ach (DFO 2009</w:t>
      </w:r>
      <w:r w:rsidR="00511BC7">
        <w:t>) were developed in 2010 for</w:t>
      </w:r>
      <w:r w:rsidR="00EA5446">
        <w:t xml:space="preserve"> sGSL </w:t>
      </w:r>
      <w:r>
        <w:t xml:space="preserve">snow crab (DFO 2010). </w:t>
      </w:r>
      <w:r w:rsidR="003B5B85">
        <w:t>R</w:t>
      </w:r>
      <w:r w:rsidR="00EA5446">
        <w:t>eference points</w:t>
      </w:r>
      <w:r w:rsidR="003B5B85">
        <w:t>, in conjunction with appropriate stock parameters, are used to classify stock status as belonging to critical, cautious or healthy zones</w:t>
      </w:r>
      <w:r w:rsidR="00EA5446">
        <w:t xml:space="preserve">, with each zone </w:t>
      </w:r>
      <w:r w:rsidR="0045618D">
        <w:t>being assigned its</w:t>
      </w:r>
      <w:r w:rsidR="003B5B85">
        <w:t xml:space="preserve"> particular</w:t>
      </w:r>
      <w:r w:rsidR="00EA5446">
        <w:t xml:space="preserve"> management or harvest control rules. </w:t>
      </w:r>
    </w:p>
    <w:p w14:paraId="4F8F0004" w14:textId="0B5D80F9" w:rsidR="00597D55" w:rsidRDefault="00EA5446" w:rsidP="00381066">
      <w:pPr>
        <w:pStyle w:val="BodyText"/>
      </w:pPr>
      <w:r>
        <w:t xml:space="preserve">The sGSL snow crab stock has three defined reference points </w:t>
      </w:r>
      <w:r w:rsidR="00922F36">
        <w:t xml:space="preserve">(Fig. 24). </w:t>
      </w:r>
      <w:r>
        <w:t>A</w:t>
      </w:r>
      <w:r w:rsidR="00C5602C">
        <w:t xml:space="preserve"> </w:t>
      </w:r>
      <w:r w:rsidR="00381066">
        <w:t xml:space="preserve">limit reference point </w:t>
      </w:r>
      <w:r w:rsidR="00C5602C">
        <w:t>was defined as a function of</w:t>
      </w:r>
      <w:r w:rsidR="00381066">
        <w:t xml:space="preserve"> </w:t>
      </w:r>
      <w:r w:rsidR="00463D70">
        <w:t>residual</w:t>
      </w:r>
      <w:r w:rsidR="00C5602C">
        <w:t xml:space="preserve"> commercial </w:t>
      </w:r>
      <w:r w:rsidR="00381066">
        <w:t>biomass</w:t>
      </w:r>
      <w:r w:rsidR="00922F36">
        <w:t xml:space="preserve">, called </w:t>
      </w:r>
      <w:r w:rsidR="00381066">
        <w:t>B</w:t>
      </w:r>
      <w:r w:rsidR="00381066">
        <w:rPr>
          <w:vertAlign w:val="subscript"/>
        </w:rPr>
        <w:t>lim</w:t>
      </w:r>
      <w:r w:rsidR="00C5602C">
        <w:t xml:space="preserve">, </w:t>
      </w:r>
      <w:r>
        <w:t>an</w:t>
      </w:r>
      <w:r w:rsidR="00C5602C">
        <w:t xml:space="preserve"> </w:t>
      </w:r>
      <w:r w:rsidR="00381066">
        <w:t xml:space="preserve">upper stock reference point </w:t>
      </w:r>
      <w:r w:rsidR="00463D70">
        <w:t>was defined as a function of total commercial</w:t>
      </w:r>
      <w:r w:rsidR="00C5602C">
        <w:t xml:space="preserve"> biomass</w:t>
      </w:r>
      <w:r>
        <w:t xml:space="preserve"> </w:t>
      </w:r>
      <w:r w:rsidR="00463D70">
        <w:t>(</w:t>
      </w:r>
      <w:r w:rsidR="0045618D">
        <w:t xml:space="preserve">i.e. </w:t>
      </w:r>
      <w:r w:rsidR="003B5B85">
        <w:t xml:space="preserve">the sum of </w:t>
      </w:r>
      <w:r w:rsidR="00463D70">
        <w:t>recruitment and residual biomass)</w:t>
      </w:r>
      <w:r w:rsidR="00922F36">
        <w:t>, called</w:t>
      </w:r>
      <w:r w:rsidR="00463D70">
        <w:t xml:space="preserve"> </w:t>
      </w:r>
      <w:r>
        <w:t>B</w:t>
      </w:r>
      <w:r>
        <w:rPr>
          <w:vertAlign w:val="subscript"/>
        </w:rPr>
        <w:t>usr</w:t>
      </w:r>
      <w:r>
        <w:t xml:space="preserve">, and a </w:t>
      </w:r>
      <w:r w:rsidR="00381066">
        <w:t xml:space="preserve">removal rate limit reference point </w:t>
      </w:r>
      <w:r>
        <w:t>was defined as</w:t>
      </w:r>
      <w:r w:rsidR="006B764A">
        <w:t xml:space="preserve"> the maximum removal rate of </w:t>
      </w:r>
      <w:r w:rsidR="00463D70">
        <w:t xml:space="preserve">total </w:t>
      </w:r>
      <w:r w:rsidR="006B764A">
        <w:t>commercial biomass in order to remain in healthy zone</w:t>
      </w:r>
      <w:r w:rsidR="00922F36">
        <w:t xml:space="preserve">, called </w:t>
      </w:r>
      <w:r>
        <w:t>F</w:t>
      </w:r>
      <w:r>
        <w:rPr>
          <w:vertAlign w:val="subscript"/>
        </w:rPr>
        <w:t>lim</w:t>
      </w:r>
      <w:r w:rsidR="00922F36">
        <w:t xml:space="preserve"> (DFO 2012b).</w:t>
      </w:r>
    </w:p>
    <w:p w14:paraId="3CEE57CF" w14:textId="40C1698C" w:rsidR="00463D70" w:rsidRDefault="00381066" w:rsidP="00381066">
      <w:pPr>
        <w:pStyle w:val="BodyText"/>
      </w:pPr>
      <w:r>
        <w:t>B</w:t>
      </w:r>
      <w:r w:rsidR="00597D55">
        <w:rPr>
          <w:vertAlign w:val="subscript"/>
        </w:rPr>
        <w:t>usr</w:t>
      </w:r>
      <w:r w:rsidR="00313A7A">
        <w:t xml:space="preserve"> was</w:t>
      </w:r>
      <w:r w:rsidR="00604F50">
        <w:t xml:space="preserve"> set at </w:t>
      </w:r>
      <w:r w:rsidR="00CC37CB" w:rsidRPr="00CC37CB">
        <w:t>41</w:t>
      </w:r>
      <w:r w:rsidR="00CC37CB">
        <w:t>,</w:t>
      </w:r>
      <w:r w:rsidR="00CC37CB" w:rsidRPr="00CC37CB">
        <w:t>371</w:t>
      </w:r>
      <w:r w:rsidR="00CC37CB">
        <w:t xml:space="preserve"> </w:t>
      </w:r>
      <w:r>
        <w:t xml:space="preserve">t of </w:t>
      </w:r>
      <w:r w:rsidR="00463D70">
        <w:t xml:space="preserve">total </w:t>
      </w:r>
      <w:r>
        <w:t>commercial</w:t>
      </w:r>
      <w:r w:rsidR="00463D70">
        <w:t xml:space="preserve"> biomass, which corresponds to </w:t>
      </w:r>
      <w:r w:rsidR="00313A7A">
        <w:t>4</w:t>
      </w:r>
      <w:r w:rsidR="00463D70">
        <w:t xml:space="preserve">0% </w:t>
      </w:r>
      <w:r w:rsidR="00313A7A">
        <w:t xml:space="preserve">of the maximum estimated commercial biomass over the period from 1997 to 2008 (Fig. 24), which serves as </w:t>
      </w:r>
      <w:r w:rsidR="00463D70">
        <w:t xml:space="preserve">a proxy of </w:t>
      </w:r>
      <w:r>
        <w:t>maximum sustainable yield</w:t>
      </w:r>
      <w:r w:rsidR="00313A7A">
        <w:t xml:space="preserve">. </w:t>
      </w:r>
      <w:r>
        <w:t>B</w:t>
      </w:r>
      <w:r>
        <w:rPr>
          <w:vertAlign w:val="subscript"/>
        </w:rPr>
        <w:t>lim</w:t>
      </w:r>
      <w:r>
        <w:t xml:space="preserve"> </w:t>
      </w:r>
      <w:r w:rsidR="00313A7A">
        <w:t>was</w:t>
      </w:r>
      <w:r>
        <w:t xml:space="preserve"> </w:t>
      </w:r>
      <w:r w:rsidR="00463D70">
        <w:t xml:space="preserve">set at </w:t>
      </w:r>
      <w:r w:rsidR="00CC37CB" w:rsidRPr="00CC37CB">
        <w:t>9</w:t>
      </w:r>
      <w:r w:rsidR="00CC37CB">
        <w:t>,</w:t>
      </w:r>
      <w:r w:rsidR="00CC37CB" w:rsidRPr="00CC37CB">
        <w:t>970</w:t>
      </w:r>
      <w:r w:rsidR="008A015B">
        <w:t xml:space="preserve"> t </w:t>
      </w:r>
      <w:r w:rsidR="00F87E32">
        <w:t>(</w:t>
      </w:r>
      <w:r w:rsidR="004223A0">
        <w:t>Fig. 24</w:t>
      </w:r>
      <w:r>
        <w:t>)</w:t>
      </w:r>
      <w:r w:rsidR="00463D70">
        <w:t xml:space="preserve"> of residual commercial biomass, defined as </w:t>
      </w:r>
      <w:r w:rsidR="00597D55">
        <w:t xml:space="preserve">the lowest </w:t>
      </w:r>
      <w:r w:rsidR="00463D70">
        <w:t xml:space="preserve">estimated residual </w:t>
      </w:r>
      <w:r w:rsidR="00597D55">
        <w:t xml:space="preserve">biomass </w:t>
      </w:r>
      <w:r w:rsidR="00463D70">
        <w:t>over the period from 1997 to 2008</w:t>
      </w:r>
      <w:r>
        <w:t>. F</w:t>
      </w:r>
      <w:r>
        <w:rPr>
          <w:vertAlign w:val="subscript"/>
        </w:rPr>
        <w:t>lim</w:t>
      </w:r>
      <w:r w:rsidR="00604F50">
        <w:t xml:space="preserve"> </w:t>
      </w:r>
      <w:r w:rsidR="00922F36">
        <w:t>was</w:t>
      </w:r>
      <w:r w:rsidR="00604F50">
        <w:t xml:space="preserve"> set at 34.6</w:t>
      </w:r>
      <w:r w:rsidR="00F87E32">
        <w:t>% (</w:t>
      </w:r>
      <w:r w:rsidR="004223A0">
        <w:t>Fig. 24</w:t>
      </w:r>
      <w:r>
        <w:t xml:space="preserve">), </w:t>
      </w:r>
      <w:r w:rsidR="00463D70">
        <w:t>corresponding to</w:t>
      </w:r>
      <w:r>
        <w:t xml:space="preserve"> the average annual exploitation rate</w:t>
      </w:r>
      <w:r w:rsidR="00463D70">
        <w:t xml:space="preserve"> for fishery years 1998 to 2009, defined</w:t>
      </w:r>
      <w:r>
        <w:t xml:space="preserve"> as </w:t>
      </w:r>
      <w:r w:rsidR="00463D70">
        <w:t xml:space="preserve">the total landings </w:t>
      </w:r>
      <w:r>
        <w:t xml:space="preserve">divided by </w:t>
      </w:r>
      <w:r w:rsidR="00463D70">
        <w:t>commercial</w:t>
      </w:r>
      <w:r>
        <w:t xml:space="preserve"> biomass </w:t>
      </w:r>
      <w:r w:rsidR="00463D70">
        <w:t>estimate from the previous year. See DFO (2010) for further details on the specification of these reference points.</w:t>
      </w:r>
    </w:p>
    <w:p w14:paraId="4895BAB7" w14:textId="10B30A2F" w:rsidR="00C44BB8" w:rsidRDefault="007E4815" w:rsidP="00C44BB8">
      <w:pPr>
        <w:pStyle w:val="Heading2"/>
      </w:pPr>
      <w:r>
        <w:t>5.2</w:t>
      </w:r>
      <w:r w:rsidR="00C44BB8">
        <w:t xml:space="preserve">. RISK ANALYSIS </w:t>
      </w:r>
    </w:p>
    <w:p w14:paraId="44AB7055" w14:textId="1FBDCC0B" w:rsidR="004B5167" w:rsidRDefault="004B5167" w:rsidP="004B5167">
      <w:r>
        <w:t>An analysis wa</w:t>
      </w:r>
      <w:r w:rsidR="00EC4FE3">
        <w:t>s performed which considered how risk increased with different levels of assumed</w:t>
      </w:r>
      <w:r>
        <w:t xml:space="preserve"> overestimation bias on </w:t>
      </w:r>
      <w:r w:rsidR="00EC4FE3">
        <w:t xml:space="preserve">the inputs of the analyses, under a fixed catch option of 31,410 t, i.e. the catch option if overestimation bias on the commercial biomass is not considered for the 2021 fishery. The predicted fishery recruitment (i.e. R-1) for the 2021 survey from the Bayesian recruitment model was assigned a 30% overestimation bias, while the 2021 commercial biomass was assigned overestimation biases of 0%, 5%, 10%, 15% and 20%. </w:t>
      </w:r>
    </w:p>
    <w:p w14:paraId="436767B0" w14:textId="77777777" w:rsidR="00EC4FE3" w:rsidRDefault="00EC4FE3" w:rsidP="004B5167"/>
    <w:p w14:paraId="2A0D9558" w14:textId="65DCC110" w:rsidR="00086832" w:rsidRDefault="00086832" w:rsidP="00086832">
      <w:pPr>
        <w:pStyle w:val="BodyText"/>
      </w:pPr>
      <w:r w:rsidRPr="00A86E26">
        <w:t>Table </w:t>
      </w:r>
      <w:r>
        <w:t>9</w:t>
      </w:r>
      <w:r w:rsidR="00EC4FE3">
        <w:t xml:space="preserve"> shows a summary of the resulting probabilities</w:t>
      </w:r>
      <w:r w:rsidRPr="00A86E26">
        <w:t xml:space="preserve"> associated </w:t>
      </w:r>
      <w:r w:rsidR="00EC4FE3">
        <w:t>with the varying bias levels on the commercial biomass.</w:t>
      </w:r>
      <w:r w:rsidR="003B1E67">
        <w:t xml:space="preserve"> </w:t>
      </w:r>
      <w:r w:rsidR="00D33549">
        <w:t>The probability of the projected commercial biomass f</w:t>
      </w:r>
      <w:r w:rsidRPr="00A86E26">
        <w:t>alling under B</w:t>
      </w:r>
      <w:r w:rsidR="00EF3842">
        <w:rPr>
          <w:vertAlign w:val="subscript"/>
        </w:rPr>
        <w:t>usr</w:t>
      </w:r>
      <w:r w:rsidRPr="00A86E26">
        <w:t xml:space="preserve"> re</w:t>
      </w:r>
      <w:r w:rsidR="00D33549">
        <w:t>mains close to zero, even under a 20% bias in commercial biomass, at 0.4%. This is d</w:t>
      </w:r>
      <w:r w:rsidRPr="00A86E26">
        <w:t xml:space="preserve">ue to the strong predicted </w:t>
      </w:r>
      <w:r w:rsidR="00D33549">
        <w:t xml:space="preserve">fishery </w:t>
      </w:r>
      <w:r w:rsidRPr="00A86E26">
        <w:t xml:space="preserve">recruitment </w:t>
      </w:r>
      <w:r w:rsidR="00D33549">
        <w:t>for 2021</w:t>
      </w:r>
      <w:r w:rsidRPr="00A86E26">
        <w:t xml:space="preserve">, even </w:t>
      </w:r>
      <w:r w:rsidR="004B5167">
        <w:t>when considering a 30</w:t>
      </w:r>
      <w:r w:rsidRPr="00A86E26">
        <w:t>% overestimation on the recrui</w:t>
      </w:r>
      <w:r w:rsidR="004B5167">
        <w:t xml:space="preserve">tment index. </w:t>
      </w:r>
      <w:r w:rsidR="00D33549">
        <w:t xml:space="preserve">In contrast, the probability of the projected residual biomass falling under </w:t>
      </w:r>
      <w:r w:rsidR="00D33549" w:rsidRPr="00A86E26">
        <w:t>B</w:t>
      </w:r>
      <w:r w:rsidR="00D33549" w:rsidRPr="00A86E26">
        <w:rPr>
          <w:vertAlign w:val="subscript"/>
        </w:rPr>
        <w:t>lim</w:t>
      </w:r>
      <w:r w:rsidR="00D33549">
        <w:t xml:space="preserve"> in 2021 rises significantly with commercial estimation bias, with 4.2% at a 10</w:t>
      </w:r>
      <w:r w:rsidRPr="00A86E26">
        <w:t xml:space="preserve">% </w:t>
      </w:r>
      <w:r w:rsidR="00D33549">
        <w:t xml:space="preserve">bias, 17.4% at a 15% </w:t>
      </w:r>
      <w:r w:rsidR="003B1E67">
        <w:t xml:space="preserve">bias, and 44.8% at a 20% bias. </w:t>
      </w:r>
      <w:r w:rsidR="00563B0D">
        <w:t>Similarly, the projected exploitation rates for bias levels of 10%, 15% and 20% would be 44.9%, 47.% and 50.5%, respectively. These exploitation rates would be at or above the maximum exploitation rate of 45</w:t>
      </w:r>
      <w:r w:rsidR="00563B0D" w:rsidRPr="00A86E26">
        <w:t>%</w:t>
      </w:r>
      <w:r w:rsidR="00563B0D">
        <w:t xml:space="preserve"> allowed by the harvest decision rule</w:t>
      </w:r>
      <w:r w:rsidR="00563B0D" w:rsidRPr="00A86E26">
        <w:t xml:space="preserve"> in the snow crab PA (DFO 2014b</w:t>
      </w:r>
      <w:r w:rsidR="00563B0D">
        <w:t xml:space="preserve">). </w:t>
      </w:r>
    </w:p>
    <w:p w14:paraId="73D17966" w14:textId="3B89E982" w:rsidR="003B1E67" w:rsidRDefault="003B1E67" w:rsidP="003B1E67">
      <w:r>
        <w:lastRenderedPageBreak/>
        <w:t>Thus, overestimation bias would likely expose the fishery to</w:t>
      </w:r>
      <w:r w:rsidR="00563B0D">
        <w:t xml:space="preserve"> high exploitatio</w:t>
      </w:r>
      <w:r>
        <w:t xml:space="preserve">n rates, which would lead to reduced fishery performance, in particular a longer fishing season, driven by a higher effort required to reach set quotas, lower CPUEs. </w:t>
      </w:r>
    </w:p>
    <w:p w14:paraId="3765FD26" w14:textId="77777777" w:rsidR="003B1E67" w:rsidRDefault="003B1E67" w:rsidP="003B1E67"/>
    <w:p w14:paraId="09A78756" w14:textId="01AB53BE" w:rsidR="002A10D4" w:rsidRDefault="003B1E67" w:rsidP="002A10D4">
      <w:pPr>
        <w:pStyle w:val="BodyText"/>
      </w:pPr>
      <w:r>
        <w:t>Indeed, the increase survey catchability and</w:t>
      </w:r>
      <w:r w:rsidRPr="00A86E26">
        <w:t xml:space="preserve"> increases in passive phase trawling were identified and presented following the 2019 survey, however no corrective action</w:t>
      </w:r>
      <w:r>
        <w:t>s</w:t>
      </w:r>
      <w:r w:rsidRPr="00A86E26">
        <w:t xml:space="preserve"> on the</w:t>
      </w:r>
      <w:r>
        <w:t xml:space="preserve"> commercial biomass estimate were</w:t>
      </w:r>
      <w:r w:rsidRPr="00A86E26">
        <w:t xml:space="preserve"> applied for the 2020 season (DFO 2020). </w:t>
      </w:r>
      <w:r w:rsidR="002A10D4">
        <w:t>As such,</w:t>
      </w:r>
      <w:r>
        <w:t xml:space="preserve"> the 2020 fishery showed signs of over</w:t>
      </w:r>
      <w:r w:rsidR="002A10D4">
        <w:t xml:space="preserve">-exploitation, with record high levels of fishing effort, low CPUEs, and a prolonged fishing season which saw 11% of the Area 12 TAC left unfished, for the first time since 1997, though local area closures due to NARW sightings likely exacerbated these issues. </w:t>
      </w:r>
    </w:p>
    <w:p w14:paraId="6EA1DF25" w14:textId="77306274" w:rsidR="002A10D4" w:rsidRDefault="004718D2" w:rsidP="002A10D4">
      <w:pPr>
        <w:pStyle w:val="BodyText"/>
      </w:pPr>
      <w:r w:rsidRPr="00E92EE4">
        <w:t xml:space="preserve">In spite of </w:t>
      </w:r>
      <w:r w:rsidR="002A10D4" w:rsidRPr="00E92EE4">
        <w:t xml:space="preserve">potential </w:t>
      </w:r>
      <w:r w:rsidRPr="00E92EE4">
        <w:t xml:space="preserve">commercial biomass </w:t>
      </w:r>
      <w:r w:rsidR="002A10D4" w:rsidRPr="00E92EE4">
        <w:t xml:space="preserve">overestimation </w:t>
      </w:r>
      <w:r w:rsidRPr="00E92EE4">
        <w:t>in</w:t>
      </w:r>
      <w:r w:rsidR="002A10D4" w:rsidRPr="00E92EE4">
        <w:t xml:space="preserve"> 2019 and 2020, productivity of the snow crab stock continues to be considered </w:t>
      </w:r>
      <w:r w:rsidR="002A10D4" w:rsidRPr="00E92EE4">
        <w:rPr>
          <w:highlight w:val="yellow"/>
        </w:rPr>
        <w:t>in the healthy zone of the PA</w:t>
      </w:r>
      <w:r w:rsidR="002A10D4" w:rsidRPr="00E92EE4">
        <w:t xml:space="preserve"> and shows strong signs of recruitment and productivity.</w:t>
      </w:r>
      <w:r w:rsidR="002A10D4">
        <w:t xml:space="preserve"> </w:t>
      </w:r>
    </w:p>
    <w:p w14:paraId="3063406A" w14:textId="77777777" w:rsidR="00381066" w:rsidRDefault="00381066" w:rsidP="003A24AF">
      <w:pPr>
        <w:pStyle w:val="Heading2"/>
      </w:pPr>
      <w:bookmarkStart w:id="86" w:name="_Toc395535009"/>
      <w:bookmarkStart w:id="87" w:name="_Toc77929825"/>
      <w:r>
        <w:t>6.0. UNCERTAINTIES</w:t>
      </w:r>
      <w:bookmarkEnd w:id="86"/>
      <w:bookmarkEnd w:id="87"/>
    </w:p>
    <w:p w14:paraId="4E680B5F" w14:textId="54782145" w:rsidR="005574FE" w:rsidRDefault="00FC718B" w:rsidP="005574FE">
      <w:pPr>
        <w:pStyle w:val="BodyText"/>
      </w:pPr>
      <w:r>
        <w:t>Meaningful inference</w:t>
      </w:r>
      <w:r w:rsidR="005574FE" w:rsidRPr="00C96FC7">
        <w:t xml:space="preserve"> of </w:t>
      </w:r>
      <w:r>
        <w:t>temporal variation and</w:t>
      </w:r>
      <w:r w:rsidRPr="00C96FC7">
        <w:t xml:space="preserve"> </w:t>
      </w:r>
      <w:r w:rsidR="005574FE" w:rsidRPr="00C96FC7">
        <w:t xml:space="preserve">long-term trends of snow crab stocks </w:t>
      </w:r>
      <w:r>
        <w:t xml:space="preserve">from survey catches </w:t>
      </w:r>
      <w:r w:rsidR="005574FE" w:rsidRPr="00C96FC7">
        <w:t xml:space="preserve">relies on </w:t>
      </w:r>
      <w:r>
        <w:t xml:space="preserve">the survey having </w:t>
      </w:r>
      <w:r w:rsidR="005574FE" w:rsidRPr="00C96FC7">
        <w:t xml:space="preserve">a robust sampling protocol, sampling design and </w:t>
      </w:r>
      <w:r>
        <w:t xml:space="preserve">proper </w:t>
      </w:r>
      <w:r w:rsidR="005574FE" w:rsidRPr="00C96FC7">
        <w:t>standardization</w:t>
      </w:r>
      <w:r>
        <w:t xml:space="preserve"> of observed catches</w:t>
      </w:r>
      <w:r w:rsidR="005574FE" w:rsidRPr="00C96FC7">
        <w:t xml:space="preserve">. In addition to </w:t>
      </w:r>
      <w:r>
        <w:t>recent</w:t>
      </w:r>
      <w:r w:rsidR="005574FE" w:rsidRPr="00C96FC7">
        <w:t xml:space="preserve"> </w:t>
      </w:r>
      <w:r>
        <w:t xml:space="preserve">survey catchability issues, </w:t>
      </w:r>
      <w:r w:rsidR="005574FE" w:rsidRPr="00C96FC7">
        <w:t xml:space="preserve">survey </w:t>
      </w:r>
      <w:r>
        <w:t>catchability has likely changed in response to historical changes in</w:t>
      </w:r>
      <w:r w:rsidR="005574FE" w:rsidRPr="00C96FC7">
        <w:t xml:space="preserve"> sampling design, </w:t>
      </w:r>
      <w:r>
        <w:t>such as</w:t>
      </w:r>
      <w:r w:rsidR="005574FE" w:rsidRPr="00C96FC7">
        <w:t xml:space="preserve"> multiple areal expansions, survey station redistributions and survey vessel changes. </w:t>
      </w:r>
      <w:r>
        <w:t xml:space="preserve">Another issue is that </w:t>
      </w:r>
      <w:r w:rsidR="005574FE" w:rsidRPr="00C96FC7">
        <w:t>only half of the survey stations have remained fixed since the last survey redesign in 2013</w:t>
      </w:r>
      <w:r>
        <w:t>,</w:t>
      </w:r>
      <w:r w:rsidR="005574FE" w:rsidRPr="00C96FC7">
        <w:t xml:space="preserve"> due to the practice of relocating survey stations when trawl damage is encountered. The relocation of</w:t>
      </w:r>
      <w:r>
        <w:t xml:space="preserve"> stations introduces</w:t>
      </w:r>
      <w:r w:rsidR="005574FE" w:rsidRPr="00C96FC7">
        <w:t xml:space="preserve"> a potential source of </w:t>
      </w:r>
      <w:r w:rsidR="00FA7BB7" w:rsidRPr="00C96FC7">
        <w:t>bias,</w:t>
      </w:r>
      <w:r w:rsidR="005574FE" w:rsidRPr="00C96FC7">
        <w:t xml:space="preserve"> </w:t>
      </w:r>
      <w:r>
        <w:t>as</w:t>
      </w:r>
      <w:r w:rsidR="00FA7BB7">
        <w:t xml:space="preserve"> stations</w:t>
      </w:r>
      <w:r w:rsidR="005574FE" w:rsidRPr="00C96FC7">
        <w:t xml:space="preserve"> </w:t>
      </w:r>
      <w:r>
        <w:t>would tend to be</w:t>
      </w:r>
      <w:r w:rsidR="005574FE" w:rsidRPr="00C96FC7">
        <w:t xml:space="preserve"> m</w:t>
      </w:r>
      <w:r>
        <w:t xml:space="preserve">oved to </w:t>
      </w:r>
      <w:r w:rsidR="00FA7BB7">
        <w:t>sea bottoms that are more</w:t>
      </w:r>
      <w:r>
        <w:t xml:space="preserve"> trawlable bottoms over time.</w:t>
      </w:r>
      <w:r w:rsidR="00FA7BB7">
        <w:t xml:space="preserve"> </w:t>
      </w:r>
      <w:r w:rsidR="005574FE" w:rsidRPr="00C96FC7">
        <w:t>These issues can weaken the ability to track population trends as well as situating the stock with respect to the harvest control rule limits and reference points.</w:t>
      </w:r>
    </w:p>
    <w:p w14:paraId="28A44DBA" w14:textId="5305CED0" w:rsidR="0059325D" w:rsidRPr="0059325D" w:rsidRDefault="005574FE" w:rsidP="00FA7BB7">
      <w:pPr>
        <w:pStyle w:val="BodyText"/>
      </w:pPr>
      <w:r w:rsidRPr="00C96FC7">
        <w:t xml:space="preserve">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w:t>
      </w:r>
      <w:r w:rsidR="00FA7BB7">
        <w:t>may</w:t>
      </w:r>
      <w:r w:rsidRPr="00C96FC7">
        <w:t xml:space="preserve"> have played a role. As the catches of commercial-sized male</w:t>
      </w:r>
      <w:r>
        <w:t xml:space="preserve"> snow crab in 2019 and 2020 were </w:t>
      </w:r>
      <w:r w:rsidRPr="00C96FC7">
        <w:t xml:space="preserve">comparable to </w:t>
      </w:r>
      <w:r>
        <w:t xml:space="preserve">those of </w:t>
      </w:r>
      <w:r w:rsidRPr="00C96FC7">
        <w:t xml:space="preserve">2018, the </w:t>
      </w:r>
      <w:r>
        <w:t>impact</w:t>
      </w:r>
      <w:r w:rsidRPr="00C96FC7">
        <w:t xml:space="preserve"> of these mechanisms </w:t>
      </w:r>
      <w:r>
        <w:t>on</w:t>
      </w:r>
      <w:r w:rsidRPr="00C96FC7">
        <w:t xml:space="preserve"> the commercial stock is </w:t>
      </w:r>
      <w:r>
        <w:t>currently not well characterized</w:t>
      </w:r>
      <w:r w:rsidRPr="00C96FC7">
        <w:t>.</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044EF5ED" w:rsidR="00C96FC7" w:rsidRPr="00C96FC7" w:rsidRDefault="00C96FC7" w:rsidP="00C96FC7">
      <w:pPr>
        <w:pStyle w:val="BodyText"/>
      </w:pPr>
      <w:r w:rsidRPr="00C96FC7">
        <w:t>Of major concern for the long-term future of the stock is the consistent warming of the deep waters of the Laurentian Channel</w:t>
      </w:r>
      <w:r w:rsidR="00E95D50">
        <w:t xml:space="preserve">. Penetration of this water mass into </w:t>
      </w:r>
      <w:r w:rsidRPr="00C96FC7">
        <w:t xml:space="preserve">the sGSL would significantly lower the quality of snow crab habitat. Incursions of these warmer waters are currently limited </w:t>
      </w:r>
      <w:r w:rsidR="00B20688">
        <w:t>to peripheral snow crab habitat</w:t>
      </w:r>
      <w:r w:rsidRPr="00C96FC7">
        <w:t xml:space="preserve"> in areas 12E, 12F and the northeastern part of Area 19.</w:t>
      </w:r>
    </w:p>
    <w:p w14:paraId="561D3855" w14:textId="5FA305A0" w:rsidR="00075780" w:rsidRPr="00075780" w:rsidRDefault="00E95D50" w:rsidP="00075780">
      <w:pPr>
        <w:pStyle w:val="BodyText"/>
      </w:pPr>
      <w:r>
        <w:t xml:space="preserve">Short-term prediction of fishery </w:t>
      </w:r>
      <w:r w:rsidR="00075780" w:rsidRPr="00075780">
        <w:t xml:space="preserve">recruitment </w:t>
      </w:r>
      <w:r>
        <w:t>is complicated by</w:t>
      </w:r>
      <w:r w:rsidR="00075780" w:rsidRPr="00075780">
        <w:t xml:space="preserve"> </w:t>
      </w:r>
      <w:r>
        <w:t>annual variations in mortality and</w:t>
      </w:r>
      <w:r w:rsidR="00075780" w:rsidRPr="00075780">
        <w:t xml:space="preserve"> </w:t>
      </w:r>
      <w:r>
        <w:t xml:space="preserve">molting, particularly skip-molting among </w:t>
      </w:r>
      <w:r w:rsidR="00075780" w:rsidRPr="00075780">
        <w:t>pre-recrui</w:t>
      </w:r>
      <w:r w:rsidR="00975DCC">
        <w:t>ts.</w:t>
      </w:r>
      <w:r w:rsidR="006A2D73" w:rsidRPr="006A2D73">
        <w:t xml:space="preserve"> </w:t>
      </w:r>
      <w:r>
        <w:t xml:space="preserve">Long-term dynamics of the population are difficult to predict </w:t>
      </w:r>
      <w:r w:rsidR="006A2D73">
        <w:t>(Comeau and Conan 1992; Sainte-Marie et al. 1995; Comeau et al. 1998; Moriyasu et al. 1998)</w:t>
      </w:r>
      <w:r>
        <w:t>, as they depend</w:t>
      </w:r>
      <w:r w:rsidR="006A2D73">
        <w:t xml:space="preserve"> on environmental conditions, predation</w:t>
      </w:r>
      <w:r w:rsidR="00171625">
        <w:t>, natural mortality</w:t>
      </w:r>
      <w:r w:rsidR="006A2D73">
        <w:t xml:space="preserve"> and population levels. </w:t>
      </w:r>
    </w:p>
    <w:p w14:paraId="07A8F202" w14:textId="1479B1A9" w:rsidR="00381066" w:rsidRDefault="006A2D73" w:rsidP="003A24AF">
      <w:pPr>
        <w:pStyle w:val="Heading2"/>
      </w:pPr>
      <w:bookmarkStart w:id="88" w:name="_Toc395535014"/>
      <w:bookmarkStart w:id="89" w:name="_Toc31030769"/>
      <w:bookmarkStart w:id="90" w:name="_Toc77929826"/>
      <w:r>
        <w:lastRenderedPageBreak/>
        <w:t>7.0</w:t>
      </w:r>
      <w:r w:rsidR="00381066">
        <w:t>. ENVIRONMENTAL CONSIDERATIONS</w:t>
      </w:r>
      <w:bookmarkEnd w:id="88"/>
      <w:bookmarkEnd w:id="89"/>
      <w:bookmarkEnd w:id="90"/>
    </w:p>
    <w:p w14:paraId="1C6B32C6" w14:textId="5C3E42CC" w:rsidR="002C6461" w:rsidRDefault="002C6461" w:rsidP="002C6461">
      <w:pPr>
        <w:pStyle w:val="BodyText"/>
      </w:pPr>
      <w:r>
        <w:t xml:space="preserve">Environmental factors, such as water temperature, can affect molting, reproductive dynamics and the movement of snow crab. Chassé and Pettipas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(Chassé and Pettipas,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Shediac Valley and in St. George’s Bay. </w:t>
      </w:r>
    </w:p>
    <w:p w14:paraId="1ADE5265" w14:textId="7123040C" w:rsidR="002C6461" w:rsidRDefault="002C6461" w:rsidP="002C6461">
      <w:pPr>
        <w:pStyle w:val="BodyText"/>
      </w:pPr>
      <w:r>
        <w:t>Most of the snow crab fishing grounds in the main portion of Area 12 had similar temperatures, or slightly warmer, in 2020 compared to 2019 except on the western side of the area, in and around Shediac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6813ACC5" w14:textId="6091053F" w:rsidR="00881FCA"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value </w:t>
      </w:r>
      <w:r w:rsidR="007C0A02">
        <w:t>that</w:t>
      </w:r>
      <w:r>
        <w:t xml:space="preserve">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502CE582" w14:textId="66BDA97F" w:rsidR="00381066" w:rsidRDefault="005A61BF" w:rsidP="003A24AF">
      <w:pPr>
        <w:pStyle w:val="Heading2"/>
      </w:pPr>
      <w:bookmarkStart w:id="91" w:name="_Toc77929827"/>
      <w:r>
        <w:t>8</w:t>
      </w:r>
      <w:r w:rsidR="00381066">
        <w:t>.0. ACKNOWLEDGMENTS</w:t>
      </w:r>
      <w:bookmarkEnd w:id="91"/>
    </w:p>
    <w:p w14:paraId="2489B4D1" w14:textId="563FF9EE" w:rsidR="00881FCA" w:rsidRPr="00881FCA" w:rsidRDefault="00381066" w:rsidP="00381066">
      <w:pPr>
        <w:pStyle w:val="BodyText"/>
      </w:pPr>
      <w:r>
        <w:t>Authors thank J. Chassé (DFO Gulf Region) for providing information on</w:t>
      </w:r>
      <w:r w:rsidR="00621CD4">
        <w:t xml:space="preserve"> oceanographic condition</w:t>
      </w:r>
      <w:r w:rsidR="009226BC">
        <w:t>s</w:t>
      </w:r>
      <w:r w:rsidR="00621CD4">
        <w:t xml:space="preserve"> in 2020</w:t>
      </w:r>
      <w:r>
        <w:t>. Aut</w:t>
      </w:r>
      <w:r w:rsidR="00E54316">
        <w:t>hors also acknowledge R. Allain</w:t>
      </w:r>
      <w:r w:rsidR="0088266C">
        <w:t>, M. McWilliams</w:t>
      </w:r>
      <w:r>
        <w:t xml:space="preserve"> and </w:t>
      </w:r>
      <w:r w:rsidR="0088266C">
        <w:t>Y, Larocque</w:t>
      </w:r>
      <w:r>
        <w:t xml:space="preserve"> for thei</w:t>
      </w:r>
      <w:r w:rsidR="009226BC">
        <w:t>r assistance in field work, data collection</w:t>
      </w:r>
      <w:r>
        <w:t xml:space="preserve"> </w:t>
      </w:r>
      <w:r w:rsidR="009226BC">
        <w:t xml:space="preserve">and </w:t>
      </w:r>
      <w:r>
        <w:t>data entry.</w:t>
      </w:r>
    </w:p>
    <w:p w14:paraId="7213465F" w14:textId="1812CB53" w:rsidR="00381066" w:rsidRDefault="00E92EE4" w:rsidP="004641E5">
      <w:pPr>
        <w:pStyle w:val="Heading2"/>
      </w:pPr>
      <w:bookmarkStart w:id="92" w:name="_Toc395535016"/>
      <w:bookmarkStart w:id="93" w:name="_Toc31030771"/>
      <w:bookmarkStart w:id="94" w:name="_Toc77929828"/>
      <w:r>
        <w:t>9</w:t>
      </w:r>
      <w:r w:rsidR="00381066">
        <w:t>.0. REFERENCES CITED</w:t>
      </w:r>
      <w:bookmarkEnd w:id="92"/>
      <w:bookmarkEnd w:id="93"/>
      <w:bookmarkEnd w:id="94"/>
    </w:p>
    <w:p w14:paraId="2DF93249" w14:textId="311D6F8C" w:rsidR="00060E9B" w:rsidRPr="00060E9B" w:rsidRDefault="00060E9B" w:rsidP="00060E9B">
      <w:pPr>
        <w:pStyle w:val="BodyText"/>
        <w:rPr>
          <w:lang w:val="fr-FR"/>
        </w:rPr>
      </w:pPr>
      <w:r>
        <w:rPr>
          <w:lang w:val="fr-FR"/>
        </w:rPr>
        <w:t xml:space="preserve">Bailey, R. 1978. Status of snow crab (Chionoecetes opilio) stocks in the Gulf of St. Lawrence. Canadian Atlantic Fisheries Scientific Advisory Committee. Research Document 78/27. 7p. </w:t>
      </w:r>
    </w:p>
    <w:p w14:paraId="03FEA93B" w14:textId="77777777" w:rsidR="00381066" w:rsidRDefault="00381066" w:rsidP="00381066">
      <w:pPr>
        <w:pStyle w:val="citation"/>
        <w:rPr>
          <w:lang w:val="en-CA"/>
        </w:rPr>
      </w:pPr>
      <w:r>
        <w:rPr>
          <w:lang w:val="en-CA"/>
        </w:rPr>
        <w:t xml:space="preserve">Benhalima, K., Moriyasu, M., and Hébert, M. 1998. A technique for identifying the early-premolt stage in the male snow crab, </w:t>
      </w:r>
      <w:r>
        <w:rPr>
          <w:i/>
          <w:lang w:val="en-CA"/>
        </w:rPr>
        <w:t>Chionoecetes opilio</w:t>
      </w:r>
      <w:r>
        <w:rPr>
          <w:lang w:val="en-CA"/>
        </w:rPr>
        <w:t>, (Brachyura: Majidae) in Baie des Chaleurs, southern Gulf of St. Lawrence. Can. J. Zool. 76: 609-617.</w:t>
      </w:r>
    </w:p>
    <w:p w14:paraId="5FDABEF7" w14:textId="77777777" w:rsidR="00381066" w:rsidRDefault="00381066" w:rsidP="00381066">
      <w:pPr>
        <w:pStyle w:val="citation"/>
        <w:rPr>
          <w:lang w:val="en-CA"/>
        </w:rPr>
      </w:pPr>
      <w:r>
        <w:rPr>
          <w:lang w:val="en-CA"/>
        </w:rPr>
        <w:t xml:space="preserve">Chassé, J., and Pettipas, R.G. 2009. </w:t>
      </w:r>
      <w:hyperlink r:id="rId24"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Advis. Sec. Res. Doc. 2009/087.</w:t>
      </w:r>
    </w:p>
    <w:p w14:paraId="65DCE30B" w14:textId="77777777" w:rsidR="00381066" w:rsidRDefault="00381066" w:rsidP="00381066">
      <w:pPr>
        <w:pStyle w:val="citation"/>
        <w:rPr>
          <w:lang w:val="en-CA"/>
        </w:rPr>
      </w:pPr>
      <w:r>
        <w:rPr>
          <w:lang w:val="en-CA"/>
        </w:rPr>
        <w:t>Chiasson, Y., and Hébert, M. 1990. Literature review on stock delimitation pertaining to the Western Cape Breton Island snow crab (</w:t>
      </w:r>
      <w:r>
        <w:rPr>
          <w:i/>
          <w:lang w:val="en-CA"/>
        </w:rPr>
        <w:t>Chionoecetes opilio</w:t>
      </w:r>
      <w:r>
        <w:rPr>
          <w:lang w:val="en-CA"/>
        </w:rPr>
        <w:t>) and advice on a spring fishery in Area 18. DFO CAFSAC Res. Doc. 90/65.</w:t>
      </w:r>
    </w:p>
    <w:p w14:paraId="65FF0A9D" w14:textId="77777777" w:rsidR="00381066" w:rsidRDefault="00381066" w:rsidP="00381066">
      <w:pPr>
        <w:pStyle w:val="citation"/>
        <w:rPr>
          <w:lang w:val="en-CA"/>
        </w:rPr>
      </w:pPr>
      <w:r>
        <w:rPr>
          <w:lang w:val="en-CA"/>
        </w:rPr>
        <w:t xml:space="preserve">Comeau, M., and Conan, G.Y. 1992. Morphometry and gonad maturity of male snow crab, </w:t>
      </w:r>
      <w:r>
        <w:rPr>
          <w:i/>
          <w:lang w:val="en-CA"/>
        </w:rPr>
        <w:t>Chionoecetes opilio</w:t>
      </w:r>
      <w:r>
        <w:rPr>
          <w:lang w:val="en-CA"/>
        </w:rPr>
        <w:t>. Can. J. Fish. Aquat. Sci. 49: 2460-2468.</w:t>
      </w:r>
    </w:p>
    <w:p w14:paraId="04471F47" w14:textId="77777777" w:rsidR="00381066" w:rsidRDefault="00381066" w:rsidP="00381066">
      <w:pPr>
        <w:pStyle w:val="citation"/>
        <w:rPr>
          <w:lang w:val="en-CA"/>
        </w:rPr>
      </w:pPr>
      <w:r>
        <w:rPr>
          <w:lang w:val="en-CA"/>
        </w:rPr>
        <w:lastRenderedPageBreak/>
        <w:t>Comeau, M., Conan, G.Y., Maynou, F., Robichaud, G., Therriault, J.-C., and Starr, M. 1998. Growth, spatial distribution, and abundance of benthic stages of the snow crab (</w:t>
      </w:r>
      <w:r>
        <w:rPr>
          <w:i/>
          <w:lang w:val="en-CA"/>
        </w:rPr>
        <w:t>Chionoecetes opilio</w:t>
      </w:r>
      <w:r>
        <w:rPr>
          <w:lang w:val="en-CA"/>
        </w:rPr>
        <w:t>) in Bonne Bay, Newfoundland, Canada. Can. J. Fish. Aquat. Sci. 55: 262-279.</w:t>
      </w:r>
    </w:p>
    <w:p w14:paraId="37878C08" w14:textId="77777777" w:rsidR="00381066" w:rsidRDefault="00381066" w:rsidP="00381066">
      <w:pPr>
        <w:pStyle w:val="citation"/>
        <w:rPr>
          <w:lang w:val="en-CA"/>
        </w:rPr>
      </w:pPr>
      <w:r>
        <w:rPr>
          <w:lang w:val="en-CA"/>
        </w:rPr>
        <w:t>Conan, G.Y., and Comeau, M. 1986. Functional maturity of male snow crab, (</w:t>
      </w:r>
      <w:r>
        <w:rPr>
          <w:i/>
          <w:lang w:val="en-CA"/>
        </w:rPr>
        <w:t>Chionoecetes opilio</w:t>
      </w:r>
      <w:r>
        <w:rPr>
          <w:lang w:val="en-CA"/>
        </w:rPr>
        <w:t>). Can. J. Fish. Aquat. Sci. 43: 1710-1719.</w:t>
      </w:r>
    </w:p>
    <w:p w14:paraId="4C94A06C" w14:textId="4F118CE1" w:rsidR="00381066" w:rsidRPr="007E2073" w:rsidRDefault="00381066" w:rsidP="007E2073">
      <w:pPr>
        <w:pStyle w:val="citation"/>
        <w:rPr>
          <w:lang w:val="en-CA"/>
        </w:rPr>
      </w:pPr>
      <w:r>
        <w:rPr>
          <w:lang w:val="en-CA"/>
        </w:rPr>
        <w:t>Conan, G.Y., Moriyasu, M., Comeau, M., Mallet, P., Cormier, R., Chiasson, Y., and Chiasson, H. 1988. Growth and maturation of snow crab (</w:t>
      </w:r>
      <w:r>
        <w:rPr>
          <w:i/>
          <w:lang w:val="en-CA"/>
        </w:rPr>
        <w:t>Chionoecetes opilio</w:t>
      </w:r>
      <w:r>
        <w:rPr>
          <w:lang w:val="en-CA"/>
        </w:rPr>
        <w:t>), p. 45-66. In G.S. Jamieson and W.D. McKone (eds.). Proceedings of the international workshop on snow crab biology, December 8-10, 1987, Montréal Québec. Can. MS Rep. Fish. Aquat. Sci. 2005.</w:t>
      </w:r>
    </w:p>
    <w:p w14:paraId="7CDB2BEB" w14:textId="77777777" w:rsidR="00381066" w:rsidRDefault="00381066" w:rsidP="00381066">
      <w:pPr>
        <w:pStyle w:val="citation"/>
        <w:rPr>
          <w:lang w:val="en-CA"/>
        </w:rPr>
      </w:pPr>
      <w:r>
        <w:rPr>
          <w:lang w:val="en-CA"/>
        </w:rPr>
        <w:t xml:space="preserve">DFO. 2006. </w:t>
      </w:r>
      <w:hyperlink r:id="rId25"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DFO Can. Sci. Advis. Sec. Proc. Ser. 2006/042.</w:t>
      </w:r>
    </w:p>
    <w:p w14:paraId="7F30CAA8" w14:textId="77777777" w:rsidR="00381066" w:rsidRDefault="00381066" w:rsidP="00381066">
      <w:pPr>
        <w:pStyle w:val="citation"/>
        <w:rPr>
          <w:lang w:val="en-CA"/>
        </w:rPr>
      </w:pPr>
      <w:r>
        <w:rPr>
          <w:lang w:val="en-CA"/>
        </w:rPr>
        <w:t xml:space="preserve">DFO. 2009. </w:t>
      </w:r>
      <w:hyperlink r:id="rId26"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27"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Advis. Sec. Sci. Advis. Rep. 2010/014.</w:t>
      </w:r>
    </w:p>
    <w:p w14:paraId="2C8A541B" w14:textId="77777777" w:rsidR="00381066" w:rsidRDefault="00381066" w:rsidP="00381066">
      <w:pPr>
        <w:pStyle w:val="citation"/>
        <w:rPr>
          <w:lang w:val="en-CA"/>
        </w:rPr>
      </w:pPr>
      <w:r>
        <w:rPr>
          <w:lang w:val="en-CA"/>
        </w:rPr>
        <w:t xml:space="preserve">DFO. 2012a. </w:t>
      </w:r>
      <w:hyperlink r:id="rId28"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Advis. Sec. Proceed. Ser. 2012/023.</w:t>
      </w:r>
    </w:p>
    <w:p w14:paraId="51C947EE" w14:textId="77777777" w:rsidR="00381066" w:rsidRDefault="00381066" w:rsidP="00381066">
      <w:pPr>
        <w:pStyle w:val="citation"/>
        <w:rPr>
          <w:lang w:val="en-CA"/>
        </w:rPr>
      </w:pPr>
      <w:r>
        <w:rPr>
          <w:lang w:val="en-CA"/>
        </w:rPr>
        <w:t xml:space="preserve">DFO. 2012b. </w:t>
      </w:r>
      <w:hyperlink r:id="rId29"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DFO Can. Sci. Advis. Sec. Sci. Advis.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Advis. Sec. Sci. Advis. Rep. 2014/007. </w:t>
      </w:r>
    </w:p>
    <w:p w14:paraId="790BEB68" w14:textId="77777777" w:rsidR="00381066" w:rsidRPr="00381066" w:rsidRDefault="00381066" w:rsidP="00381066">
      <w:pPr>
        <w:pStyle w:val="citation"/>
        <w:rPr>
          <w:lang w:val="en-CA"/>
        </w:rPr>
      </w:pPr>
      <w:r>
        <w:rPr>
          <w:lang w:val="en-CA"/>
        </w:rPr>
        <w:t>Dufour, R., Bernier, D., and Brêthes, J.-C. 1997. Optimization of meat yield and mortality during snow crab (</w:t>
      </w:r>
      <w:r>
        <w:rPr>
          <w:i/>
          <w:lang w:val="en-CA"/>
        </w:rPr>
        <w:t>Chionoecetes opilio</w:t>
      </w:r>
      <w:r>
        <w:rPr>
          <w:lang w:val="en-CA"/>
        </w:rPr>
        <w:t xml:space="preserve">, O. Fabricius) fishing operations in Eastern Canada. </w:t>
      </w:r>
      <w:r w:rsidRPr="00DE17E2">
        <w:rPr>
          <w:lang w:val="en-CA"/>
        </w:rPr>
        <w:t xml:space="preserve">Can. Tech. Rep. Fish. </w:t>
      </w:r>
      <w:r w:rsidRPr="00381066">
        <w:rPr>
          <w:lang w:val="en-CA"/>
        </w:rPr>
        <w:t>Aquat. Sci. 2152.</w:t>
      </w:r>
    </w:p>
    <w:p w14:paraId="59530099" w14:textId="77777777" w:rsidR="00381066" w:rsidRPr="00FB133A" w:rsidRDefault="00381066" w:rsidP="00381066">
      <w:pPr>
        <w:pStyle w:val="citation"/>
        <w:rPr>
          <w:lang w:val="fr-CA"/>
        </w:rPr>
      </w:pPr>
      <w:r w:rsidRPr="00381066">
        <w:rPr>
          <w:lang w:val="en-CA"/>
        </w:rPr>
        <w:t xml:space="preserve">Fonseca, D. B., Sainte-Marie, B., and Hazel, F. 2008.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r w:rsidRPr="00FB133A">
        <w:rPr>
          <w:lang w:val="fr-CA"/>
        </w:rPr>
        <w:t>Trans.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DeGrâce, P., et Moriyasu,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Rapp. Tech. Can. Sci. Halieut. Aquat. 1886.</w:t>
      </w:r>
    </w:p>
    <w:p w14:paraId="2F80CF87" w14:textId="77777777" w:rsidR="00381066" w:rsidRDefault="00381066" w:rsidP="00381066">
      <w:pPr>
        <w:pStyle w:val="citation"/>
        <w:rPr>
          <w:lang w:val="en-CA"/>
        </w:rPr>
      </w:pPr>
      <w:r>
        <w:rPr>
          <w:lang w:val="en-CA"/>
        </w:rPr>
        <w:t xml:space="preserve">Hébert, M., Wade, E., DeGrâce, P., Biron, M., and Moriyasu, M. 1997. </w:t>
      </w:r>
      <w:hyperlink r:id="rId30"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Advis. Sec. Res. Doc. 1997/086.</w:t>
      </w:r>
    </w:p>
    <w:p w14:paraId="7BA647BB" w14:textId="77777777" w:rsidR="00381066" w:rsidRDefault="00381066" w:rsidP="00381066">
      <w:pPr>
        <w:pStyle w:val="citation"/>
        <w:rPr>
          <w:lang w:val="en-CA"/>
        </w:rPr>
      </w:pPr>
      <w:r>
        <w:rPr>
          <w:lang w:val="en-CA"/>
        </w:rPr>
        <w:t xml:space="preserve">Hébert, M., Benhalima, K., Miron, G., and Moriyasu, M. 2002. Molting and growth of male snow crab, </w:t>
      </w:r>
      <w:r>
        <w:rPr>
          <w:i/>
          <w:lang w:val="en-CA"/>
        </w:rPr>
        <w:t>Chionoecetes opilio</w:t>
      </w:r>
      <w:r>
        <w:rPr>
          <w:lang w:val="en-CA"/>
        </w:rPr>
        <w:t>, (O. Fabricius, 1788) (Crustacea: Majidae) in the southern Gulf of St. Lawrence. Crustaceana 75: 671-702.</w:t>
      </w:r>
    </w:p>
    <w:p w14:paraId="5D860389" w14:textId="77777777" w:rsidR="00381066" w:rsidRDefault="00381066" w:rsidP="00381066">
      <w:pPr>
        <w:pStyle w:val="citation"/>
        <w:rPr>
          <w:lang w:val="en-CA"/>
        </w:rPr>
      </w:pPr>
      <w:r>
        <w:rPr>
          <w:lang w:val="en-CA"/>
        </w:rPr>
        <w:t xml:space="preserve">Hébert, M., Wade, E., DeGrâce, P., Bélanger, P., and Moriyasu, M. 2008. </w:t>
      </w:r>
      <w:hyperlink r:id="rId31"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Advis. Sec. Res. Doc. 2008/040.</w:t>
      </w:r>
    </w:p>
    <w:p w14:paraId="7942929B" w14:textId="2D068189" w:rsidR="00381066" w:rsidRDefault="00381066" w:rsidP="00381066">
      <w:pPr>
        <w:pStyle w:val="citation"/>
        <w:rPr>
          <w:lang w:val="en-CA"/>
        </w:rPr>
      </w:pPr>
      <w:r>
        <w:rPr>
          <w:lang w:val="en-CA"/>
        </w:rPr>
        <w:lastRenderedPageBreak/>
        <w:t xml:space="preserve">Hébert, M., Wade, E., Biron, M., DeGrâce, P., Landry, J.-F., and Moriyasu, M. 2012. </w:t>
      </w:r>
      <w:hyperlink r:id="rId32" w:tooltip="The 2010 assessment of the snow crab (Chionoecetes opilio) stock in the southern Gulf of St. Lawrence (Areas 12, 19, 12E and 12F)" w:history="1">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hyperlink>
      <w:r>
        <w:rPr>
          <w:lang w:val="en-CA"/>
        </w:rPr>
        <w:t xml:space="preserve"> DFO Can. Sci. Advis. Sec. Res. Doc. 2012/080.</w:t>
      </w:r>
    </w:p>
    <w:p w14:paraId="27B7A5FC" w14:textId="7246FD37" w:rsidR="00D741DA" w:rsidRPr="00D741DA" w:rsidRDefault="00D741DA" w:rsidP="00D741DA">
      <w:pPr>
        <w:pStyle w:val="citation"/>
        <w:rPr>
          <w:lang w:val="en-CA"/>
        </w:rPr>
      </w:pPr>
      <w:r w:rsidRPr="00D741DA">
        <w:rPr>
          <w:lang w:val="en-US"/>
        </w:rPr>
        <w:t xml:space="preserve">Hébert, M., Surette, T., </w:t>
      </w:r>
      <w:r w:rsidR="00821656">
        <w:rPr>
          <w:lang w:val="en-US"/>
        </w:rPr>
        <w:t xml:space="preserve">Wade, E., </w:t>
      </w:r>
      <w:r w:rsidRPr="00D741DA">
        <w:rPr>
          <w:lang w:val="en-US"/>
        </w:rPr>
        <w:t>Land</w:t>
      </w:r>
      <w:r w:rsidR="00821656">
        <w:rPr>
          <w:lang w:val="en-US"/>
        </w:rPr>
        <w:t>ry, J.-F., and Moriyasu, M. 2019</w:t>
      </w:r>
      <w:r w:rsidRPr="00D741DA">
        <w:rPr>
          <w:lang w:val="en-US"/>
        </w:rPr>
        <w:t xml:space="preserve">. </w:t>
      </w:r>
      <w:hyperlink r:id="rId33" w:tooltip="The 2010 assessment of the snow crab (Chionoecetes opilio) stock in the southern Gulf of St. Lawrence (Areas 12, 19, 12E and 12F)" w:history="1">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hyperlink>
      <w:r w:rsidRPr="00D741DA">
        <w:rPr>
          <w:lang w:val="en-CA"/>
        </w:rPr>
        <w:t xml:space="preserve"> DFO Can.</w:t>
      </w:r>
      <w:r w:rsidR="00821656">
        <w:rPr>
          <w:lang w:val="en-CA"/>
        </w:rPr>
        <w:t xml:space="preserve"> Sci. Advis. Sec. Res. Doc. 2019/072</w:t>
      </w:r>
      <w:r w:rsidRPr="00D741DA">
        <w:rPr>
          <w:lang w:val="en-CA"/>
        </w:rPr>
        <w:t>.</w:t>
      </w:r>
    </w:p>
    <w:p w14:paraId="6DA41DA3" w14:textId="14C91D20" w:rsidR="00D741DA" w:rsidRDefault="00821656" w:rsidP="00821656">
      <w:pPr>
        <w:pStyle w:val="citation"/>
        <w:rPr>
          <w:lang w:val="en-CA"/>
        </w:rPr>
      </w:pPr>
      <w:r w:rsidRPr="00821656">
        <w:rPr>
          <w:lang w:val="en-US"/>
        </w:rPr>
        <w:t>Hébert, M., Surette, T., Wade, E., Land</w:t>
      </w:r>
      <w:r>
        <w:rPr>
          <w:lang w:val="en-US"/>
        </w:rPr>
        <w:t>ry, J.-F., and Moriyasu, M. 2021</w:t>
      </w:r>
      <w:r w:rsidRPr="00821656">
        <w:rPr>
          <w:lang w:val="en-US"/>
        </w:rPr>
        <w:t xml:space="preserve">. </w:t>
      </w:r>
      <w:hyperlink r:id="rId34" w:tooltip="The 2010 assessment of the snow crab (Chionoecetes opilio) stock in the southern Gulf of St. Lawrence (Areas 12, 19, 12E and 12F)" w:history="1">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hyperlink>
      <w:r w:rsidRPr="00821656">
        <w:rPr>
          <w:lang w:val="en-CA"/>
        </w:rPr>
        <w:t xml:space="preserve"> DFO Can.</w:t>
      </w:r>
      <w:r>
        <w:rPr>
          <w:lang w:val="en-CA"/>
        </w:rPr>
        <w:t xml:space="preserve"> Sci. Advis. Sec. Res. Doc. 2021/0XX.</w:t>
      </w:r>
    </w:p>
    <w:p w14:paraId="09FF3D79" w14:textId="77777777" w:rsidR="00381066" w:rsidRDefault="00381066" w:rsidP="00381066">
      <w:pPr>
        <w:pStyle w:val="citation"/>
        <w:rPr>
          <w:lang w:val="en-CA"/>
        </w:rPr>
      </w:pPr>
      <w:r>
        <w:rPr>
          <w:lang w:val="en-CA"/>
        </w:rPr>
        <w:t xml:space="preserve">Kuhn, P.S., and Choi, J.S. 2011. Influence of temperature on embryo developmental cycles and mortality of female </w:t>
      </w:r>
      <w:r>
        <w:rPr>
          <w:i/>
          <w:lang w:val="en-CA"/>
        </w:rPr>
        <w:t>Chionoecetes opilio</w:t>
      </w:r>
      <w:r>
        <w:rPr>
          <w:lang w:val="en-CA"/>
        </w:rPr>
        <w:t xml:space="preserve"> (snow crab) on the Scotian Shelf, Canada. Fish. Res. 107: 245-252.</w:t>
      </w:r>
    </w:p>
    <w:p w14:paraId="1FE5F37F" w14:textId="77777777" w:rsidR="00381066" w:rsidRDefault="00381066" w:rsidP="00381066">
      <w:pPr>
        <w:pStyle w:val="citation"/>
        <w:rPr>
          <w:lang w:val="en-CA"/>
        </w:rPr>
      </w:pPr>
      <w:r>
        <w:rPr>
          <w:lang w:val="en-CA"/>
        </w:rPr>
        <w:t xml:space="preserve">Mallet, P., Conan, G.Y., and Moriyasu, M. 1993. Periodicity of spawning and duration of incubation time for </w:t>
      </w:r>
      <w:r>
        <w:rPr>
          <w:i/>
          <w:lang w:val="en-CA"/>
        </w:rPr>
        <w:t>Chionoecetes opilio</w:t>
      </w:r>
      <w:r>
        <w:rPr>
          <w:lang w:val="en-CA"/>
        </w:rPr>
        <w:t>, in the Gulf of St. Lawrence. ICES CM/1993: K:26.</w:t>
      </w:r>
    </w:p>
    <w:p w14:paraId="53BB0CE0" w14:textId="77777777" w:rsidR="00381066" w:rsidRDefault="00381066" w:rsidP="00381066">
      <w:pPr>
        <w:pStyle w:val="citation"/>
        <w:rPr>
          <w:lang w:val="en-CA"/>
        </w:rPr>
      </w:pPr>
      <w:r>
        <w:rPr>
          <w:lang w:val="en-CA"/>
        </w:rPr>
        <w:t xml:space="preserve">Moriyasu, M., and Conan, G.Y. 1988. Aquarium observation on mating behaviour of snow crab, </w:t>
      </w:r>
      <w:r>
        <w:rPr>
          <w:i/>
          <w:lang w:val="en-CA"/>
        </w:rPr>
        <w:t>Chionoecetes opilio</w:t>
      </w:r>
      <w:r>
        <w:rPr>
          <w:lang w:val="en-CA"/>
        </w:rPr>
        <w:t>. ICES C. M., 1988/K: 9.</w:t>
      </w:r>
    </w:p>
    <w:p w14:paraId="49E9E0FD" w14:textId="77777777" w:rsidR="00381066" w:rsidRDefault="00381066" w:rsidP="00381066">
      <w:pPr>
        <w:pStyle w:val="citation"/>
        <w:rPr>
          <w:lang w:val="en-CA"/>
        </w:rPr>
      </w:pPr>
      <w:r>
        <w:rPr>
          <w:lang w:val="en-CA"/>
        </w:rPr>
        <w:t xml:space="preserve">Moriyasu, M., Conan, G.Y., Mallet, P., Chiasson, Y.J., and Chiasson, H. 1988. Growth at molt, molting season and mating of snow crab, </w:t>
      </w:r>
      <w:r>
        <w:rPr>
          <w:i/>
          <w:lang w:val="en-CA"/>
        </w:rPr>
        <w:t>Chionoecetes opilio</w:t>
      </w:r>
      <w:r>
        <w:rPr>
          <w:lang w:val="en-CA"/>
        </w:rPr>
        <w:t>, in relation to functional and morphometric maturity. ICES CM/1987 K:21.</w:t>
      </w:r>
    </w:p>
    <w:p w14:paraId="2C692E2A" w14:textId="77777777" w:rsidR="00381066" w:rsidRDefault="00381066" w:rsidP="00381066">
      <w:pPr>
        <w:pStyle w:val="citation"/>
        <w:rPr>
          <w:lang w:val="en-CA"/>
        </w:rPr>
      </w:pPr>
      <w:r>
        <w:rPr>
          <w:lang w:val="en-CA"/>
        </w:rPr>
        <w:t>Moriyasu, M., and Comeau, M. 1996. Grasping behavior of male snow crab, (</w:t>
      </w:r>
      <w:r>
        <w:rPr>
          <w:i/>
          <w:lang w:val="en-CA"/>
        </w:rPr>
        <w:t>Chionoecetes opilio</w:t>
      </w:r>
      <w:r>
        <w:rPr>
          <w:lang w:val="en-CA"/>
        </w:rPr>
        <w:t xml:space="preserve"> O. Fabricius, 1788, Decapoda, Majidae). Crustaceana 69:,211-222.</w:t>
      </w:r>
    </w:p>
    <w:p w14:paraId="5A1CDC72" w14:textId="77777777" w:rsidR="00381066" w:rsidRDefault="00381066" w:rsidP="00381066">
      <w:pPr>
        <w:pStyle w:val="citation"/>
        <w:rPr>
          <w:lang w:val="en-CA"/>
        </w:rPr>
      </w:pPr>
      <w:r>
        <w:rPr>
          <w:lang w:val="en-CA"/>
        </w:rPr>
        <w:t xml:space="preserve">Moriyasu, M., and Lanteigne, C. 1998. Embryo development and reproductive cycle in the snow crab, </w:t>
      </w:r>
      <w:r>
        <w:rPr>
          <w:i/>
          <w:lang w:val="en-CA"/>
        </w:rPr>
        <w:t>Chionoecetes opilio</w:t>
      </w:r>
      <w:r>
        <w:rPr>
          <w:lang w:val="en-CA"/>
        </w:rPr>
        <w:t xml:space="preserve"> (Crustacea: Majidae), in the southern Gulf of St. Lawrence, Canada. Can. J. Zool. 76: 2040-2048.</w:t>
      </w:r>
    </w:p>
    <w:p w14:paraId="2041DD6E" w14:textId="77777777" w:rsidR="00381066" w:rsidRDefault="00381066" w:rsidP="00381066">
      <w:pPr>
        <w:pStyle w:val="citation"/>
        <w:rPr>
          <w:lang w:val="en-CA"/>
        </w:rPr>
      </w:pPr>
      <w:r>
        <w:rPr>
          <w:lang w:val="en-CA"/>
        </w:rPr>
        <w:t xml:space="preserve">Moriyasu, M., Wade, E., Sinclair, A., and Chiasson, Y. 1998. Snow crab, </w:t>
      </w:r>
      <w:r>
        <w:rPr>
          <w:i/>
          <w:lang w:val="en-CA"/>
        </w:rPr>
        <w:t>Chionoecetes opilio</w:t>
      </w:r>
      <w:r>
        <w:rPr>
          <w:lang w:val="en-CA"/>
        </w:rPr>
        <w:t>, stock assessment in the southwestern Gulf of St. Lawrence by bottom trawl survey. Can. Spec. Publ. Fish. Aquat. Sci. 125:29-40.</w:t>
      </w:r>
    </w:p>
    <w:p w14:paraId="19D87A8A" w14:textId="77777777" w:rsidR="00381066" w:rsidRPr="0092246E" w:rsidRDefault="00381066" w:rsidP="00381066">
      <w:pPr>
        <w:pStyle w:val="citation"/>
        <w:rPr>
          <w:lang w:val="en-CA"/>
        </w:rPr>
      </w:pPr>
      <w:r>
        <w:rPr>
          <w:lang w:val="en-CA"/>
        </w:rPr>
        <w:t xml:space="preserve">Moriyasu, M., Wade, E., Hébert, M., and Biron, M. 2008. </w:t>
      </w:r>
      <w:hyperlink r:id="rId35"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Advis. </w:t>
      </w:r>
      <w:r w:rsidRPr="0092246E">
        <w:rPr>
          <w:lang w:val="en-CA"/>
        </w:rPr>
        <w:t>Sec. Res. Doc. 2008/069.</w:t>
      </w:r>
    </w:p>
    <w:p w14:paraId="20E1AEBE" w14:textId="77777777" w:rsidR="00381066" w:rsidRDefault="00381066" w:rsidP="00381066">
      <w:pPr>
        <w:pStyle w:val="citation"/>
        <w:rPr>
          <w:lang w:val="en-CA"/>
        </w:rPr>
      </w:pPr>
      <w:r w:rsidRPr="00381066">
        <w:rPr>
          <w:lang w:val="en-CA"/>
        </w:rPr>
        <w:t xml:space="preserve">Rondeau, A., and Sainte-Marie, B. 2001. </w:t>
      </w:r>
      <w:r>
        <w:rPr>
          <w:lang w:val="en-CA"/>
        </w:rPr>
        <w:t xml:space="preserve">Variable mate-guarding time and sperm allocation by male snow crab, </w:t>
      </w:r>
      <w:r>
        <w:rPr>
          <w:i/>
          <w:lang w:val="en-CA"/>
        </w:rPr>
        <w:t>Chionoecetes opilio</w:t>
      </w:r>
      <w:r>
        <w:rPr>
          <w:lang w:val="en-CA"/>
        </w:rPr>
        <w:t>, in response to sexual competition, and their impact on the mating success of females. Biol. Bull. 201: 204-217.</w:t>
      </w:r>
    </w:p>
    <w:p w14:paraId="0CF961C1" w14:textId="77777777" w:rsidR="00381066" w:rsidRDefault="00381066" w:rsidP="00381066">
      <w:pPr>
        <w:pStyle w:val="citation"/>
        <w:rPr>
          <w:lang w:val="en-CA"/>
        </w:rPr>
      </w:pPr>
      <w:r>
        <w:rPr>
          <w:lang w:val="en-CA"/>
        </w:rPr>
        <w:t xml:space="preserve">Sainte-Marie, B., and Hazel, F. 1992. Moulting and mating of snow crabs, </w:t>
      </w:r>
      <w:r>
        <w:rPr>
          <w:i/>
          <w:lang w:val="en-CA"/>
        </w:rPr>
        <w:t>Chionoecetes opilio</w:t>
      </w:r>
      <w:r>
        <w:rPr>
          <w:lang w:val="en-CA"/>
        </w:rPr>
        <w:t xml:space="preserve"> (O. Fabricius), in shallow waters of the northwestern Gulf of Saint Lawrence. Can. J. Fish. Aquat. Sci. 49: 1282-1293.</w:t>
      </w:r>
    </w:p>
    <w:p w14:paraId="5627DB77" w14:textId="77777777" w:rsidR="00381066" w:rsidRDefault="00381066" w:rsidP="00381066">
      <w:pPr>
        <w:pStyle w:val="citation"/>
        <w:rPr>
          <w:lang w:val="en-CA"/>
        </w:rPr>
      </w:pPr>
      <w:r w:rsidRPr="00381066">
        <w:rPr>
          <w:lang w:val="en-CA"/>
        </w:rPr>
        <w:t xml:space="preserve">Sainte-Marie, B., and Carrière, C. 1995. </w:t>
      </w:r>
      <w:r>
        <w:rPr>
          <w:lang w:val="en-CA"/>
        </w:rPr>
        <w:t xml:space="preserve">Fertilization of the second clutch of eggs of snow crab, </w:t>
      </w:r>
      <w:r>
        <w:rPr>
          <w:i/>
          <w:lang w:val="en-CA"/>
        </w:rPr>
        <w:t>Chionoecetes opilio</w:t>
      </w:r>
      <w:r>
        <w:rPr>
          <w:lang w:val="en-CA"/>
        </w:rPr>
        <w:t>, from females mated once or twice after their molt to maturity. Fish. Bull. 93: 759-764.</w:t>
      </w:r>
    </w:p>
    <w:p w14:paraId="521B4077" w14:textId="77777777" w:rsidR="00381066" w:rsidRDefault="00381066" w:rsidP="00381066">
      <w:pPr>
        <w:pStyle w:val="citation"/>
        <w:rPr>
          <w:lang w:val="en-CA"/>
        </w:rPr>
      </w:pPr>
      <w:r>
        <w:rPr>
          <w:lang w:val="en-CA"/>
        </w:rPr>
        <w:t xml:space="preserve">Sainte-Marie, B., Raymond, S., and Brêthes, J.-C. 1995. Growth and maturation of the benthic stages of male snow crab, </w:t>
      </w:r>
      <w:r>
        <w:rPr>
          <w:i/>
          <w:lang w:val="en-CA"/>
        </w:rPr>
        <w:t>Chionoecetes opilio</w:t>
      </w:r>
      <w:r>
        <w:rPr>
          <w:lang w:val="en-CA"/>
        </w:rPr>
        <w:t xml:space="preserve"> (Brachyura: Majidae). Can. J. Fish. Aquat. Sci. 52: 903-924.</w:t>
      </w:r>
    </w:p>
    <w:p w14:paraId="7A850612" w14:textId="77777777" w:rsidR="00381066" w:rsidRDefault="00381066" w:rsidP="00381066">
      <w:pPr>
        <w:pStyle w:val="citation"/>
        <w:rPr>
          <w:lang w:val="en-CA"/>
        </w:rPr>
      </w:pPr>
      <w:r w:rsidRPr="00381066">
        <w:rPr>
          <w:lang w:val="en-CA"/>
        </w:rPr>
        <w:t xml:space="preserve">Sainte-Marie, B., Urbani, N., Sévigny, J.-M., Hazel, F., and Kuhnlein, U. 1999. </w:t>
      </w:r>
      <w:r>
        <w:rPr>
          <w:lang w:val="en-CA"/>
        </w:rPr>
        <w:t xml:space="preserve">Multiple choice criteria and the dynamics of assortative mating during the first breeding season of female snow crab </w:t>
      </w:r>
      <w:r>
        <w:rPr>
          <w:i/>
          <w:lang w:val="en-CA"/>
        </w:rPr>
        <w:t>Chionoecetes opilio</w:t>
      </w:r>
      <w:r>
        <w:rPr>
          <w:lang w:val="en-CA"/>
        </w:rPr>
        <w:t xml:space="preserve"> (Brachyura, Majidae). Mar. Ecol. Prog. Ser. 181: 141-153.</w:t>
      </w:r>
    </w:p>
    <w:p w14:paraId="5C46CF82" w14:textId="77777777" w:rsidR="00381066" w:rsidRDefault="00381066" w:rsidP="00381066">
      <w:pPr>
        <w:pStyle w:val="citation"/>
        <w:rPr>
          <w:lang w:val="en-CA"/>
        </w:rPr>
      </w:pPr>
      <w:r w:rsidRPr="00381066">
        <w:rPr>
          <w:lang w:val="en-CA"/>
        </w:rPr>
        <w:lastRenderedPageBreak/>
        <w:t xml:space="preserve">Sainte-Marie, B., Gosselin, T., Sévigny, J.-M., and Urbani,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r>
        <w:rPr>
          <w:lang w:val="en-CA"/>
        </w:rPr>
        <w:t>Surette, T., and Wade, E. 2006. Bayesian serial linear regression models for forecasting the short-term abundance of commercial snow crab (</w:t>
      </w:r>
      <w:r>
        <w:rPr>
          <w:i/>
          <w:lang w:val="en-CA"/>
        </w:rPr>
        <w:t>Chionoecetes opilio</w:t>
      </w:r>
      <w:r>
        <w:rPr>
          <w:lang w:val="en-CA"/>
        </w:rPr>
        <w:t>). Can. Tech. Rep. Fish. Aquat. Sci. 2672.</w:t>
      </w:r>
    </w:p>
    <w:p w14:paraId="6DE90512" w14:textId="77777777" w:rsidR="00381066" w:rsidRDefault="00381066" w:rsidP="00381066">
      <w:pPr>
        <w:pStyle w:val="citation"/>
        <w:rPr>
          <w:lang w:val="en-CA"/>
        </w:rPr>
      </w:pPr>
      <w:r>
        <w:rPr>
          <w:lang w:val="en-CA"/>
        </w:rPr>
        <w:t xml:space="preserve">Wade, E., Moriyasu, M., and Hébert, M. 2014. </w:t>
      </w:r>
      <w:hyperlink r:id="rId36"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St-Lawrence</w:t>
        </w:r>
      </w:hyperlink>
      <w:r w:rsidRPr="00381066">
        <w:rPr>
          <w:rStyle w:val="CommentReference"/>
          <w:rFonts w:eastAsiaTheme="majorEastAsia"/>
          <w:lang w:val="en-CA"/>
        </w:rPr>
        <w:t>.</w:t>
      </w:r>
      <w:r>
        <w:rPr>
          <w:lang w:val="en-CA"/>
        </w:rPr>
        <w:t>DFO Can. Sci. Advis. Sec. Res. Doc. 2013/113.</w:t>
      </w:r>
    </w:p>
    <w:p w14:paraId="50290D39" w14:textId="77777777" w:rsidR="00381066" w:rsidRDefault="00381066" w:rsidP="00381066">
      <w:pPr>
        <w:pStyle w:val="citation"/>
        <w:rPr>
          <w:lang w:val="en-CA"/>
        </w:rPr>
      </w:pPr>
      <w:r>
        <w:rPr>
          <w:lang w:val="en-CA"/>
        </w:rPr>
        <w:t xml:space="preserve">Watson, J. 1969. Biological investigation on the spider crab, </w:t>
      </w:r>
      <w:r>
        <w:rPr>
          <w:i/>
          <w:lang w:val="en-CA"/>
        </w:rPr>
        <w:t>Chionoecetes opilio</w:t>
      </w:r>
      <w:r>
        <w:rPr>
          <w:lang w:val="en-CA"/>
        </w:rPr>
        <w:t>, p. 23-47. In Pro.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behavior in the Spider Crab, </w:t>
      </w:r>
      <w:r>
        <w:rPr>
          <w:i/>
          <w:lang w:val="en-CA"/>
        </w:rPr>
        <w:t>Chionoecetes opilio</w:t>
      </w:r>
      <w:r>
        <w:rPr>
          <w:lang w:val="en-CA"/>
        </w:rPr>
        <w:t>. J. Fish. Res. Board Can. 29: 447-449.</w:t>
      </w:r>
      <w:bookmarkStart w:id="95"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37"/>
          <w:headerReference w:type="default" r:id="rId38"/>
          <w:footerReference w:type="even" r:id="rId39"/>
          <w:footerReference w:type="default" r:id="rId40"/>
          <w:headerReference w:type="first" r:id="rId41"/>
          <w:footerReference w:type="first" r:id="rId42"/>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4C1E46">
      <w:pPr>
        <w:pStyle w:val="Heading2"/>
        <w:jc w:val="center"/>
      </w:pPr>
      <w:bookmarkStart w:id="96" w:name="_Toc77929829"/>
      <w:r>
        <w:lastRenderedPageBreak/>
        <w:t>TABLES</w:t>
      </w:r>
      <w:bookmarkEnd w:id="95"/>
      <w:bookmarkEnd w:id="96"/>
    </w:p>
    <w:p w14:paraId="4398CD39" w14:textId="4B4913C0" w:rsidR="00C5180C" w:rsidRPr="00C5180C" w:rsidRDefault="00C5180C" w:rsidP="00C5180C">
      <w:pPr>
        <w:widowControl w:val="0"/>
        <w:spacing w:before="240" w:after="120"/>
        <w:rPr>
          <w:i/>
          <w:sz w:val="20"/>
          <w:lang w:val="en-CA"/>
        </w:rPr>
      </w:pPr>
      <w:r w:rsidRPr="00C5180C">
        <w:rPr>
          <w:i/>
          <w:sz w:val="20"/>
          <w:lang w:val="en-CA"/>
        </w:rPr>
        <w:t>Table 1. Land</w:t>
      </w:r>
      <w:r w:rsidR="00321DBB">
        <w:rPr>
          <w:i/>
          <w:sz w:val="20"/>
          <w:lang w:val="en-CA"/>
        </w:rPr>
        <w:t>ings, fishing effort and catch-per-</w:t>
      </w:r>
      <w:r w:rsidRPr="00C5180C">
        <w:rPr>
          <w:i/>
          <w:sz w:val="20"/>
          <w:lang w:val="en-CA"/>
        </w:rPr>
        <w:t>unit-of effort (CPUE) from logbooks in the southern Gulf of St. Lawrence snow crab</w:t>
      </w:r>
      <w:r w:rsidR="00321DBB">
        <w:rPr>
          <w:i/>
          <w:sz w:val="20"/>
          <w:lang w:val="en-CA"/>
        </w:rPr>
        <w:t xml:space="preserve"> </w:t>
      </w:r>
      <w:r w:rsidRPr="00C5180C">
        <w:rPr>
          <w:i/>
          <w:sz w:val="20"/>
          <w:lang w:val="en-CA"/>
        </w:rPr>
        <w:t>fisheries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923ECF" w:rsidRDefault="00C5180C" w:rsidP="00C5180C">
            <w:pPr>
              <w:jc w:val="center"/>
              <w:rPr>
                <w:rFonts w:ascii="Helvetica" w:hAnsi="Helvetica"/>
                <w:b/>
                <w:sz w:val="20"/>
                <w:lang w:val="fr-CA"/>
              </w:rPr>
            </w:pPr>
            <w:r w:rsidRPr="00923ECF">
              <w:rPr>
                <w:rFonts w:cs="Arial"/>
                <w:b/>
                <w:sz w:val="20"/>
                <w:lang w:val="fr-CA"/>
              </w:rPr>
              <w:t>Year</w:t>
            </w:r>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923ECF" w:rsidRDefault="00C5180C" w:rsidP="00C5180C">
            <w:pPr>
              <w:jc w:val="center"/>
              <w:rPr>
                <w:b/>
                <w:sz w:val="20"/>
                <w:lang w:val="fr-FR"/>
              </w:rPr>
            </w:pPr>
            <w:r w:rsidRPr="00923ECF">
              <w:rPr>
                <w:b/>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923ECF" w:rsidRDefault="00C5180C" w:rsidP="00C5180C">
            <w:pPr>
              <w:jc w:val="center"/>
              <w:rPr>
                <w:b/>
                <w:sz w:val="20"/>
                <w:lang w:val="en-CA"/>
              </w:rPr>
            </w:pPr>
            <w:r w:rsidRPr="00923ECF">
              <w:rPr>
                <w:b/>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923ECF" w:rsidRDefault="00C5180C" w:rsidP="00C5180C">
            <w:pPr>
              <w:jc w:val="center"/>
              <w:rPr>
                <w:b/>
                <w:sz w:val="20"/>
                <w:lang w:val="fr-FR"/>
              </w:rPr>
            </w:pPr>
            <w:r w:rsidRPr="00923ECF">
              <w:rPr>
                <w:b/>
                <w:sz w:val="20"/>
                <w:lang w:val="fr-CA"/>
              </w:rPr>
              <w:t>CPUE (kg / trap haul)</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923ECF" w:rsidRDefault="00C5180C" w:rsidP="00C5180C">
            <w:pPr>
              <w:jc w:val="center"/>
              <w:rPr>
                <w:b/>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923ECF" w:rsidRDefault="00C5180C" w:rsidP="00C5180C">
            <w:pPr>
              <w:jc w:val="center"/>
              <w:rPr>
                <w:b/>
                <w:sz w:val="20"/>
              </w:rPr>
            </w:pPr>
            <w:r w:rsidRPr="00923ECF">
              <w:rPr>
                <w:b/>
                <w:sz w:val="20"/>
              </w:rPr>
              <w:t>12</w:t>
            </w:r>
          </w:p>
        </w:tc>
        <w:tc>
          <w:tcPr>
            <w:tcW w:w="752" w:type="dxa"/>
            <w:tcBorders>
              <w:top w:val="single" w:sz="4" w:space="0" w:color="auto"/>
              <w:bottom w:val="single" w:sz="4" w:space="0" w:color="auto"/>
            </w:tcBorders>
            <w:vAlign w:val="center"/>
          </w:tcPr>
          <w:p w14:paraId="4821B409" w14:textId="77777777" w:rsidR="00C5180C" w:rsidRPr="00923ECF" w:rsidRDefault="00C5180C" w:rsidP="00C5180C">
            <w:pPr>
              <w:jc w:val="center"/>
              <w:rPr>
                <w:b/>
                <w:sz w:val="20"/>
              </w:rPr>
            </w:pPr>
            <w:r w:rsidRPr="00923ECF">
              <w:rPr>
                <w:b/>
                <w:sz w:val="20"/>
              </w:rPr>
              <w:t>19</w:t>
            </w:r>
          </w:p>
        </w:tc>
        <w:tc>
          <w:tcPr>
            <w:tcW w:w="595" w:type="dxa"/>
            <w:tcBorders>
              <w:top w:val="single" w:sz="4" w:space="0" w:color="auto"/>
              <w:bottom w:val="single" w:sz="4" w:space="0" w:color="auto"/>
            </w:tcBorders>
            <w:vAlign w:val="center"/>
          </w:tcPr>
          <w:p w14:paraId="50048F17" w14:textId="77777777" w:rsidR="00C5180C" w:rsidRPr="00923ECF" w:rsidRDefault="00C5180C" w:rsidP="00C5180C">
            <w:pPr>
              <w:jc w:val="center"/>
              <w:rPr>
                <w:b/>
                <w:sz w:val="20"/>
              </w:rPr>
            </w:pPr>
            <w:r w:rsidRPr="00923ECF">
              <w:rPr>
                <w:b/>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923ECF" w:rsidRDefault="00C5180C" w:rsidP="00C5180C">
            <w:pPr>
              <w:jc w:val="center"/>
              <w:rPr>
                <w:b/>
                <w:sz w:val="20"/>
              </w:rPr>
            </w:pPr>
            <w:r w:rsidRPr="00923ECF">
              <w:rPr>
                <w:b/>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923ECF" w:rsidRDefault="00C5180C" w:rsidP="00C5180C">
            <w:pPr>
              <w:jc w:val="center"/>
              <w:rPr>
                <w:b/>
                <w:sz w:val="20"/>
              </w:rPr>
            </w:pPr>
            <w:r w:rsidRPr="00923ECF">
              <w:rPr>
                <w:b/>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923ECF" w:rsidRDefault="00C5180C" w:rsidP="00C5180C">
            <w:pPr>
              <w:jc w:val="center"/>
              <w:rPr>
                <w:b/>
                <w:sz w:val="20"/>
              </w:rPr>
            </w:pPr>
            <w:r w:rsidRPr="00923ECF">
              <w:rPr>
                <w:b/>
                <w:sz w:val="20"/>
              </w:rPr>
              <w:t>12</w:t>
            </w:r>
          </w:p>
        </w:tc>
        <w:tc>
          <w:tcPr>
            <w:tcW w:w="864" w:type="dxa"/>
            <w:tcBorders>
              <w:top w:val="single" w:sz="4" w:space="0" w:color="auto"/>
              <w:bottom w:val="single" w:sz="4" w:space="0" w:color="auto"/>
            </w:tcBorders>
            <w:vAlign w:val="center"/>
          </w:tcPr>
          <w:p w14:paraId="1925EC14"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bottom w:val="single" w:sz="4" w:space="0" w:color="auto"/>
            </w:tcBorders>
            <w:vAlign w:val="center"/>
          </w:tcPr>
          <w:p w14:paraId="5EDE72F0" w14:textId="77777777" w:rsidR="00C5180C" w:rsidRPr="00923ECF" w:rsidRDefault="00C5180C" w:rsidP="00C5180C">
            <w:pPr>
              <w:jc w:val="center"/>
              <w:rPr>
                <w:b/>
                <w:sz w:val="20"/>
              </w:rPr>
            </w:pPr>
            <w:r w:rsidRPr="00923ECF">
              <w:rPr>
                <w:b/>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923ECF" w:rsidRDefault="00C5180C" w:rsidP="00C5180C">
            <w:pPr>
              <w:jc w:val="center"/>
              <w:rPr>
                <w:b/>
                <w:sz w:val="20"/>
              </w:rPr>
            </w:pPr>
            <w:r w:rsidRPr="00923ECF">
              <w:rPr>
                <w:b/>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923ECF" w:rsidRDefault="00C5180C" w:rsidP="00C5180C">
            <w:pPr>
              <w:jc w:val="center"/>
              <w:rPr>
                <w:b/>
                <w:sz w:val="20"/>
              </w:rPr>
            </w:pPr>
            <w:r w:rsidRPr="00923ECF">
              <w:rPr>
                <w:b/>
                <w:sz w:val="20"/>
              </w:rPr>
              <w:t>12</w:t>
            </w:r>
          </w:p>
        </w:tc>
        <w:tc>
          <w:tcPr>
            <w:tcW w:w="1044" w:type="dxa"/>
            <w:tcBorders>
              <w:top w:val="single" w:sz="4" w:space="0" w:color="auto"/>
              <w:bottom w:val="single" w:sz="4" w:space="0" w:color="auto"/>
            </w:tcBorders>
            <w:vAlign w:val="center"/>
          </w:tcPr>
          <w:p w14:paraId="5E5560AA"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left w:val="nil"/>
              <w:bottom w:val="single" w:sz="4" w:space="0" w:color="auto"/>
            </w:tcBorders>
            <w:vAlign w:val="center"/>
          </w:tcPr>
          <w:p w14:paraId="0C6A467B" w14:textId="77777777" w:rsidR="00C5180C" w:rsidRPr="00923ECF" w:rsidRDefault="00C5180C" w:rsidP="00C5180C">
            <w:pPr>
              <w:jc w:val="center"/>
              <w:rPr>
                <w:b/>
                <w:sz w:val="20"/>
              </w:rPr>
            </w:pPr>
            <w:r w:rsidRPr="00923ECF">
              <w:rPr>
                <w:b/>
                <w:sz w:val="20"/>
              </w:rPr>
              <w:t>12E</w:t>
            </w:r>
          </w:p>
        </w:tc>
        <w:tc>
          <w:tcPr>
            <w:tcW w:w="1136" w:type="dxa"/>
            <w:tcBorders>
              <w:top w:val="single" w:sz="4" w:space="0" w:color="auto"/>
              <w:bottom w:val="single" w:sz="4" w:space="0" w:color="auto"/>
            </w:tcBorders>
            <w:vAlign w:val="center"/>
          </w:tcPr>
          <w:p w14:paraId="641EA5A9" w14:textId="77777777" w:rsidR="00C5180C" w:rsidRPr="00923ECF" w:rsidRDefault="00C5180C" w:rsidP="00C5180C">
            <w:pPr>
              <w:jc w:val="center"/>
              <w:rPr>
                <w:b/>
                <w:sz w:val="20"/>
              </w:rPr>
            </w:pPr>
            <w:r w:rsidRPr="00923ECF">
              <w:rPr>
                <w:b/>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923ECF" w:rsidRDefault="00C5180C" w:rsidP="00C5180C">
            <w:pPr>
              <w:jc w:val="center"/>
              <w:rPr>
                <w:sz w:val="18"/>
                <w:szCs w:val="18"/>
              </w:rPr>
            </w:pPr>
            <w:r w:rsidRPr="00923ECF">
              <w:rPr>
                <w:sz w:val="18"/>
                <w:szCs w:val="18"/>
              </w:rPr>
              <w:t>1987</w:t>
            </w:r>
          </w:p>
        </w:tc>
        <w:tc>
          <w:tcPr>
            <w:tcW w:w="900" w:type="dxa"/>
            <w:tcBorders>
              <w:left w:val="nil"/>
            </w:tcBorders>
          </w:tcPr>
          <w:p w14:paraId="1BBEFE99" w14:textId="77777777" w:rsidR="00C5180C" w:rsidRPr="00923ECF" w:rsidRDefault="00C5180C" w:rsidP="00C5180C">
            <w:pPr>
              <w:jc w:val="center"/>
              <w:rPr>
                <w:sz w:val="18"/>
                <w:szCs w:val="18"/>
              </w:rPr>
            </w:pPr>
            <w:r w:rsidRPr="00923ECF">
              <w:rPr>
                <w:sz w:val="18"/>
                <w:szCs w:val="18"/>
              </w:rPr>
              <w:t>11,782</w:t>
            </w:r>
          </w:p>
        </w:tc>
        <w:tc>
          <w:tcPr>
            <w:tcW w:w="752" w:type="dxa"/>
          </w:tcPr>
          <w:p w14:paraId="0939F227" w14:textId="77777777" w:rsidR="00C5180C" w:rsidRPr="00923ECF" w:rsidRDefault="00C5180C" w:rsidP="00C5180C">
            <w:pPr>
              <w:jc w:val="center"/>
              <w:rPr>
                <w:sz w:val="18"/>
                <w:szCs w:val="18"/>
              </w:rPr>
            </w:pPr>
            <w:r w:rsidRPr="00923ECF">
              <w:rPr>
                <w:sz w:val="18"/>
                <w:szCs w:val="18"/>
              </w:rPr>
              <w:t>1,151</w:t>
            </w:r>
          </w:p>
        </w:tc>
        <w:tc>
          <w:tcPr>
            <w:tcW w:w="595" w:type="dxa"/>
          </w:tcPr>
          <w:p w14:paraId="0F0B68F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3C74278"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E4DD4E7" w14:textId="77777777" w:rsidR="00C5180C" w:rsidRPr="00923ECF" w:rsidRDefault="00C5180C" w:rsidP="00C5180C">
            <w:pPr>
              <w:jc w:val="center"/>
              <w:rPr>
                <w:rFonts w:cs="Arial"/>
                <w:color w:val="000000"/>
                <w:sz w:val="18"/>
                <w:szCs w:val="18"/>
              </w:rPr>
            </w:pPr>
            <w:r w:rsidRPr="00923ECF">
              <w:rPr>
                <w:rFonts w:cs="Arial"/>
                <w:color w:val="000000"/>
                <w:sz w:val="18"/>
                <w:szCs w:val="18"/>
              </w:rPr>
              <w:t>12,933</w:t>
            </w:r>
          </w:p>
        </w:tc>
        <w:tc>
          <w:tcPr>
            <w:tcW w:w="1107" w:type="dxa"/>
            <w:tcBorders>
              <w:left w:val="single" w:sz="4" w:space="0" w:color="auto"/>
            </w:tcBorders>
          </w:tcPr>
          <w:p w14:paraId="1AED7D8F" w14:textId="77777777" w:rsidR="00C5180C" w:rsidRPr="00923ECF" w:rsidRDefault="00C5180C" w:rsidP="00C5180C">
            <w:pPr>
              <w:jc w:val="center"/>
              <w:rPr>
                <w:sz w:val="18"/>
                <w:szCs w:val="18"/>
              </w:rPr>
            </w:pPr>
            <w:r w:rsidRPr="00923ECF">
              <w:rPr>
                <w:sz w:val="18"/>
                <w:szCs w:val="18"/>
              </w:rPr>
              <w:t>449,293</w:t>
            </w:r>
          </w:p>
        </w:tc>
        <w:tc>
          <w:tcPr>
            <w:tcW w:w="864" w:type="dxa"/>
          </w:tcPr>
          <w:p w14:paraId="23F6900C" w14:textId="77777777" w:rsidR="00C5180C" w:rsidRPr="00923ECF" w:rsidRDefault="00C5180C" w:rsidP="00C5180C">
            <w:pPr>
              <w:jc w:val="center"/>
              <w:rPr>
                <w:sz w:val="18"/>
                <w:szCs w:val="18"/>
              </w:rPr>
            </w:pPr>
            <w:r w:rsidRPr="00923ECF">
              <w:rPr>
                <w:sz w:val="18"/>
                <w:szCs w:val="18"/>
              </w:rPr>
              <w:t>37,987</w:t>
            </w:r>
          </w:p>
        </w:tc>
        <w:tc>
          <w:tcPr>
            <w:tcW w:w="1116" w:type="dxa"/>
          </w:tcPr>
          <w:p w14:paraId="4500DF92"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D8DBB41"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515596F0" w14:textId="77777777" w:rsidR="00C5180C" w:rsidRPr="00923ECF" w:rsidRDefault="00C5180C" w:rsidP="00C5180C">
            <w:pPr>
              <w:jc w:val="center"/>
              <w:rPr>
                <w:sz w:val="18"/>
                <w:szCs w:val="18"/>
              </w:rPr>
            </w:pPr>
            <w:r w:rsidRPr="00923ECF">
              <w:rPr>
                <w:sz w:val="18"/>
                <w:szCs w:val="18"/>
              </w:rPr>
              <w:t>26.2</w:t>
            </w:r>
          </w:p>
        </w:tc>
        <w:tc>
          <w:tcPr>
            <w:tcW w:w="1044" w:type="dxa"/>
          </w:tcPr>
          <w:p w14:paraId="5B8C455C" w14:textId="77777777" w:rsidR="00C5180C" w:rsidRPr="00923ECF" w:rsidRDefault="00C5180C" w:rsidP="00C5180C">
            <w:pPr>
              <w:jc w:val="center"/>
              <w:rPr>
                <w:sz w:val="18"/>
                <w:szCs w:val="18"/>
              </w:rPr>
            </w:pPr>
            <w:r w:rsidRPr="00923ECF">
              <w:rPr>
                <w:sz w:val="18"/>
                <w:szCs w:val="18"/>
              </w:rPr>
              <w:t>30.3</w:t>
            </w:r>
          </w:p>
        </w:tc>
        <w:tc>
          <w:tcPr>
            <w:tcW w:w="1116" w:type="dxa"/>
            <w:tcBorders>
              <w:left w:val="nil"/>
            </w:tcBorders>
          </w:tcPr>
          <w:p w14:paraId="2F4DC1E6" w14:textId="77777777" w:rsidR="00C5180C" w:rsidRPr="00923ECF" w:rsidRDefault="00C5180C" w:rsidP="00C5180C">
            <w:pPr>
              <w:jc w:val="center"/>
              <w:rPr>
                <w:sz w:val="18"/>
                <w:szCs w:val="18"/>
              </w:rPr>
            </w:pPr>
            <w:r w:rsidRPr="00923ECF">
              <w:rPr>
                <w:sz w:val="18"/>
                <w:szCs w:val="18"/>
              </w:rPr>
              <w:t>-</w:t>
            </w:r>
          </w:p>
        </w:tc>
        <w:tc>
          <w:tcPr>
            <w:tcW w:w="1136" w:type="dxa"/>
          </w:tcPr>
          <w:p w14:paraId="55146879" w14:textId="77777777" w:rsidR="00C5180C" w:rsidRPr="00923ECF" w:rsidRDefault="00C5180C" w:rsidP="00C5180C">
            <w:pPr>
              <w:jc w:val="center"/>
              <w:rPr>
                <w:sz w:val="18"/>
                <w:szCs w:val="18"/>
              </w:rPr>
            </w:pPr>
            <w:r w:rsidRPr="00923ECF">
              <w:rPr>
                <w:sz w:val="18"/>
                <w:szCs w:val="18"/>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923ECF" w:rsidRDefault="00C5180C" w:rsidP="00C5180C">
            <w:pPr>
              <w:jc w:val="center"/>
              <w:rPr>
                <w:sz w:val="18"/>
                <w:szCs w:val="18"/>
              </w:rPr>
            </w:pPr>
            <w:r w:rsidRPr="00923ECF">
              <w:rPr>
                <w:sz w:val="18"/>
                <w:szCs w:val="18"/>
              </w:rPr>
              <w:t>1988</w:t>
            </w:r>
          </w:p>
        </w:tc>
        <w:tc>
          <w:tcPr>
            <w:tcW w:w="900" w:type="dxa"/>
            <w:tcBorders>
              <w:left w:val="nil"/>
            </w:tcBorders>
          </w:tcPr>
          <w:p w14:paraId="2A848B8E" w14:textId="77777777" w:rsidR="00C5180C" w:rsidRPr="00923ECF" w:rsidRDefault="00C5180C" w:rsidP="00C5180C">
            <w:pPr>
              <w:jc w:val="center"/>
              <w:rPr>
                <w:sz w:val="18"/>
                <w:szCs w:val="18"/>
              </w:rPr>
            </w:pPr>
            <w:r w:rsidRPr="00923ECF">
              <w:rPr>
                <w:sz w:val="18"/>
                <w:szCs w:val="18"/>
              </w:rPr>
              <w:t>12,355</w:t>
            </w:r>
          </w:p>
        </w:tc>
        <w:tc>
          <w:tcPr>
            <w:tcW w:w="752" w:type="dxa"/>
          </w:tcPr>
          <w:p w14:paraId="39EA9C01" w14:textId="77777777" w:rsidR="00C5180C" w:rsidRPr="00923ECF" w:rsidRDefault="00C5180C" w:rsidP="00C5180C">
            <w:pPr>
              <w:jc w:val="center"/>
              <w:rPr>
                <w:sz w:val="18"/>
                <w:szCs w:val="18"/>
              </w:rPr>
            </w:pPr>
            <w:r w:rsidRPr="00923ECF">
              <w:rPr>
                <w:sz w:val="18"/>
                <w:szCs w:val="18"/>
              </w:rPr>
              <w:t>1,337</w:t>
            </w:r>
          </w:p>
        </w:tc>
        <w:tc>
          <w:tcPr>
            <w:tcW w:w="595" w:type="dxa"/>
          </w:tcPr>
          <w:p w14:paraId="786FAEE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F9593E7"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85809EA" w14:textId="77777777" w:rsidR="00C5180C" w:rsidRPr="00923ECF" w:rsidRDefault="00C5180C" w:rsidP="00C5180C">
            <w:pPr>
              <w:jc w:val="center"/>
              <w:rPr>
                <w:rFonts w:cs="Arial"/>
                <w:color w:val="000000"/>
                <w:sz w:val="18"/>
                <w:szCs w:val="18"/>
              </w:rPr>
            </w:pPr>
            <w:r w:rsidRPr="00923ECF">
              <w:rPr>
                <w:rFonts w:cs="Arial"/>
                <w:color w:val="000000"/>
                <w:sz w:val="18"/>
                <w:szCs w:val="18"/>
              </w:rPr>
              <w:t>13,692</w:t>
            </w:r>
          </w:p>
        </w:tc>
        <w:tc>
          <w:tcPr>
            <w:tcW w:w="1107" w:type="dxa"/>
            <w:tcBorders>
              <w:left w:val="single" w:sz="4" w:space="0" w:color="auto"/>
            </w:tcBorders>
          </w:tcPr>
          <w:p w14:paraId="44813FBB" w14:textId="77777777" w:rsidR="00C5180C" w:rsidRPr="00923ECF" w:rsidRDefault="00C5180C" w:rsidP="00C5180C">
            <w:pPr>
              <w:jc w:val="center"/>
              <w:rPr>
                <w:sz w:val="18"/>
                <w:szCs w:val="18"/>
              </w:rPr>
            </w:pPr>
            <w:r w:rsidRPr="00923ECF">
              <w:rPr>
                <w:sz w:val="18"/>
                <w:szCs w:val="18"/>
              </w:rPr>
              <w:t>528,844</w:t>
            </w:r>
          </w:p>
        </w:tc>
        <w:tc>
          <w:tcPr>
            <w:tcW w:w="864" w:type="dxa"/>
          </w:tcPr>
          <w:p w14:paraId="2D76CE17" w14:textId="77777777" w:rsidR="00C5180C" w:rsidRPr="00923ECF" w:rsidRDefault="00C5180C" w:rsidP="00C5180C">
            <w:pPr>
              <w:jc w:val="center"/>
              <w:rPr>
                <w:sz w:val="18"/>
                <w:szCs w:val="18"/>
              </w:rPr>
            </w:pPr>
            <w:r w:rsidRPr="00923ECF">
              <w:rPr>
                <w:sz w:val="18"/>
                <w:szCs w:val="18"/>
              </w:rPr>
              <w:t>22,794</w:t>
            </w:r>
          </w:p>
        </w:tc>
        <w:tc>
          <w:tcPr>
            <w:tcW w:w="1116" w:type="dxa"/>
          </w:tcPr>
          <w:p w14:paraId="41CD041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221DD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4DF0816" w14:textId="77777777" w:rsidR="00C5180C" w:rsidRPr="00923ECF" w:rsidRDefault="00C5180C" w:rsidP="00C5180C">
            <w:pPr>
              <w:jc w:val="center"/>
              <w:rPr>
                <w:sz w:val="18"/>
                <w:szCs w:val="18"/>
              </w:rPr>
            </w:pPr>
            <w:r w:rsidRPr="00923ECF">
              <w:rPr>
                <w:sz w:val="18"/>
                <w:szCs w:val="18"/>
              </w:rPr>
              <w:t>23.4</w:t>
            </w:r>
          </w:p>
        </w:tc>
        <w:tc>
          <w:tcPr>
            <w:tcW w:w="1044" w:type="dxa"/>
          </w:tcPr>
          <w:p w14:paraId="3B460524" w14:textId="77777777" w:rsidR="00C5180C" w:rsidRPr="00923ECF" w:rsidRDefault="00C5180C" w:rsidP="00C5180C">
            <w:pPr>
              <w:jc w:val="center"/>
              <w:rPr>
                <w:sz w:val="18"/>
                <w:szCs w:val="18"/>
              </w:rPr>
            </w:pPr>
            <w:r w:rsidRPr="00923ECF">
              <w:rPr>
                <w:sz w:val="18"/>
                <w:szCs w:val="18"/>
              </w:rPr>
              <w:t>58.7</w:t>
            </w:r>
          </w:p>
        </w:tc>
        <w:tc>
          <w:tcPr>
            <w:tcW w:w="1116" w:type="dxa"/>
            <w:tcBorders>
              <w:left w:val="nil"/>
            </w:tcBorders>
          </w:tcPr>
          <w:p w14:paraId="0840050E" w14:textId="77777777" w:rsidR="00C5180C" w:rsidRPr="00923ECF" w:rsidRDefault="00C5180C" w:rsidP="00C5180C">
            <w:pPr>
              <w:jc w:val="center"/>
              <w:rPr>
                <w:sz w:val="18"/>
                <w:szCs w:val="18"/>
              </w:rPr>
            </w:pPr>
            <w:r w:rsidRPr="00923ECF">
              <w:rPr>
                <w:sz w:val="18"/>
                <w:szCs w:val="18"/>
              </w:rPr>
              <w:t>-</w:t>
            </w:r>
          </w:p>
        </w:tc>
        <w:tc>
          <w:tcPr>
            <w:tcW w:w="1136" w:type="dxa"/>
          </w:tcPr>
          <w:p w14:paraId="1B0EAECC" w14:textId="77777777" w:rsidR="00C5180C" w:rsidRPr="00923ECF" w:rsidRDefault="00C5180C" w:rsidP="00C5180C">
            <w:pPr>
              <w:jc w:val="center"/>
              <w:rPr>
                <w:sz w:val="18"/>
                <w:szCs w:val="18"/>
              </w:rPr>
            </w:pPr>
            <w:r w:rsidRPr="00923ECF">
              <w:rPr>
                <w:sz w:val="18"/>
                <w:szCs w:val="18"/>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923ECF" w:rsidRDefault="00C5180C" w:rsidP="00C5180C">
            <w:pPr>
              <w:jc w:val="center"/>
              <w:rPr>
                <w:sz w:val="18"/>
                <w:szCs w:val="18"/>
              </w:rPr>
            </w:pPr>
            <w:r w:rsidRPr="00923ECF">
              <w:rPr>
                <w:sz w:val="18"/>
                <w:szCs w:val="18"/>
              </w:rPr>
              <w:t>1989</w:t>
            </w:r>
          </w:p>
        </w:tc>
        <w:tc>
          <w:tcPr>
            <w:tcW w:w="900" w:type="dxa"/>
            <w:tcBorders>
              <w:left w:val="nil"/>
            </w:tcBorders>
          </w:tcPr>
          <w:p w14:paraId="5CCEDE0C" w14:textId="77777777" w:rsidR="00C5180C" w:rsidRPr="00923ECF" w:rsidRDefault="00C5180C" w:rsidP="00C5180C">
            <w:pPr>
              <w:jc w:val="center"/>
              <w:rPr>
                <w:sz w:val="18"/>
                <w:szCs w:val="18"/>
              </w:rPr>
            </w:pPr>
            <w:r w:rsidRPr="00923ECF">
              <w:rPr>
                <w:sz w:val="18"/>
                <w:szCs w:val="18"/>
              </w:rPr>
              <w:t>7,882</w:t>
            </w:r>
          </w:p>
        </w:tc>
        <w:tc>
          <w:tcPr>
            <w:tcW w:w="752" w:type="dxa"/>
          </w:tcPr>
          <w:p w14:paraId="07296022" w14:textId="77777777" w:rsidR="00C5180C" w:rsidRPr="00923ECF" w:rsidRDefault="00C5180C" w:rsidP="00C5180C">
            <w:pPr>
              <w:jc w:val="center"/>
              <w:rPr>
                <w:sz w:val="18"/>
                <w:szCs w:val="18"/>
              </w:rPr>
            </w:pPr>
            <w:r w:rsidRPr="00923ECF">
              <w:rPr>
                <w:sz w:val="18"/>
                <w:szCs w:val="18"/>
              </w:rPr>
              <w:t>1,334</w:t>
            </w:r>
          </w:p>
        </w:tc>
        <w:tc>
          <w:tcPr>
            <w:tcW w:w="595" w:type="dxa"/>
          </w:tcPr>
          <w:p w14:paraId="5959AFC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0BA0ED5"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CD7E688" w14:textId="77777777" w:rsidR="00C5180C" w:rsidRPr="00923ECF" w:rsidRDefault="00C5180C" w:rsidP="00C5180C">
            <w:pPr>
              <w:jc w:val="center"/>
              <w:rPr>
                <w:rFonts w:cs="Arial"/>
                <w:color w:val="000000"/>
                <w:sz w:val="18"/>
                <w:szCs w:val="18"/>
              </w:rPr>
            </w:pPr>
            <w:r w:rsidRPr="00923ECF">
              <w:rPr>
                <w:rFonts w:cs="Arial"/>
                <w:color w:val="000000"/>
                <w:sz w:val="18"/>
                <w:szCs w:val="18"/>
              </w:rPr>
              <w:t>9,216</w:t>
            </w:r>
          </w:p>
        </w:tc>
        <w:tc>
          <w:tcPr>
            <w:tcW w:w="1107" w:type="dxa"/>
            <w:tcBorders>
              <w:left w:val="single" w:sz="4" w:space="0" w:color="auto"/>
            </w:tcBorders>
          </w:tcPr>
          <w:p w14:paraId="61B3D17C" w14:textId="77777777" w:rsidR="00C5180C" w:rsidRPr="00923ECF" w:rsidRDefault="00C5180C" w:rsidP="00C5180C">
            <w:pPr>
              <w:jc w:val="center"/>
              <w:rPr>
                <w:sz w:val="18"/>
                <w:szCs w:val="18"/>
              </w:rPr>
            </w:pPr>
            <w:r w:rsidRPr="00923ECF">
              <w:rPr>
                <w:sz w:val="18"/>
                <w:szCs w:val="18"/>
              </w:rPr>
              <w:t>356,442</w:t>
            </w:r>
          </w:p>
        </w:tc>
        <w:tc>
          <w:tcPr>
            <w:tcW w:w="864" w:type="dxa"/>
          </w:tcPr>
          <w:p w14:paraId="4A787955" w14:textId="77777777" w:rsidR="00C5180C" w:rsidRPr="00923ECF" w:rsidRDefault="00C5180C" w:rsidP="00C5180C">
            <w:pPr>
              <w:jc w:val="center"/>
              <w:rPr>
                <w:sz w:val="18"/>
                <w:szCs w:val="18"/>
              </w:rPr>
            </w:pPr>
            <w:r w:rsidRPr="00923ECF">
              <w:rPr>
                <w:sz w:val="18"/>
                <w:szCs w:val="18"/>
              </w:rPr>
              <w:t>29,978</w:t>
            </w:r>
          </w:p>
        </w:tc>
        <w:tc>
          <w:tcPr>
            <w:tcW w:w="1116" w:type="dxa"/>
          </w:tcPr>
          <w:p w14:paraId="0AD39251"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A0D82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2907EB9" w14:textId="77777777" w:rsidR="00C5180C" w:rsidRPr="00923ECF" w:rsidRDefault="00C5180C" w:rsidP="00C5180C">
            <w:pPr>
              <w:jc w:val="center"/>
              <w:rPr>
                <w:sz w:val="18"/>
                <w:szCs w:val="18"/>
              </w:rPr>
            </w:pPr>
            <w:r w:rsidRPr="00923ECF">
              <w:rPr>
                <w:sz w:val="18"/>
                <w:szCs w:val="18"/>
              </w:rPr>
              <w:t>22.1</w:t>
            </w:r>
          </w:p>
        </w:tc>
        <w:tc>
          <w:tcPr>
            <w:tcW w:w="1044" w:type="dxa"/>
          </w:tcPr>
          <w:p w14:paraId="3C5A481D" w14:textId="77777777" w:rsidR="00C5180C" w:rsidRPr="00923ECF" w:rsidRDefault="00C5180C" w:rsidP="00C5180C">
            <w:pPr>
              <w:jc w:val="center"/>
              <w:rPr>
                <w:sz w:val="18"/>
                <w:szCs w:val="18"/>
              </w:rPr>
            </w:pPr>
            <w:r w:rsidRPr="00923ECF">
              <w:rPr>
                <w:sz w:val="18"/>
                <w:szCs w:val="18"/>
              </w:rPr>
              <w:t>44.5</w:t>
            </w:r>
          </w:p>
        </w:tc>
        <w:tc>
          <w:tcPr>
            <w:tcW w:w="1116" w:type="dxa"/>
            <w:tcBorders>
              <w:left w:val="nil"/>
            </w:tcBorders>
          </w:tcPr>
          <w:p w14:paraId="6E8D5042" w14:textId="77777777" w:rsidR="00C5180C" w:rsidRPr="00923ECF" w:rsidRDefault="00C5180C" w:rsidP="00C5180C">
            <w:pPr>
              <w:jc w:val="center"/>
              <w:rPr>
                <w:sz w:val="18"/>
                <w:szCs w:val="18"/>
              </w:rPr>
            </w:pPr>
            <w:r w:rsidRPr="00923ECF">
              <w:rPr>
                <w:sz w:val="18"/>
                <w:szCs w:val="18"/>
              </w:rPr>
              <w:t>-</w:t>
            </w:r>
          </w:p>
        </w:tc>
        <w:tc>
          <w:tcPr>
            <w:tcW w:w="1136" w:type="dxa"/>
          </w:tcPr>
          <w:p w14:paraId="3E4CD802" w14:textId="77777777" w:rsidR="00C5180C" w:rsidRPr="00923ECF" w:rsidRDefault="00C5180C" w:rsidP="00C5180C">
            <w:pPr>
              <w:jc w:val="center"/>
              <w:rPr>
                <w:sz w:val="18"/>
                <w:szCs w:val="18"/>
              </w:rPr>
            </w:pPr>
            <w:r w:rsidRPr="00923ECF">
              <w:rPr>
                <w:sz w:val="18"/>
                <w:szCs w:val="18"/>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923ECF" w:rsidRDefault="00C5180C" w:rsidP="00C5180C">
            <w:pPr>
              <w:jc w:val="center"/>
              <w:rPr>
                <w:sz w:val="18"/>
                <w:szCs w:val="18"/>
              </w:rPr>
            </w:pPr>
            <w:r w:rsidRPr="00923ECF">
              <w:rPr>
                <w:sz w:val="18"/>
                <w:szCs w:val="18"/>
              </w:rPr>
              <w:t>1990</w:t>
            </w:r>
          </w:p>
        </w:tc>
        <w:tc>
          <w:tcPr>
            <w:tcW w:w="900" w:type="dxa"/>
            <w:tcBorders>
              <w:left w:val="nil"/>
            </w:tcBorders>
          </w:tcPr>
          <w:p w14:paraId="2C8C8E27" w14:textId="77777777" w:rsidR="00C5180C" w:rsidRPr="00923ECF" w:rsidRDefault="00C5180C" w:rsidP="00C5180C">
            <w:pPr>
              <w:jc w:val="center"/>
              <w:rPr>
                <w:sz w:val="18"/>
                <w:szCs w:val="18"/>
              </w:rPr>
            </w:pPr>
            <w:r w:rsidRPr="00923ECF">
              <w:rPr>
                <w:sz w:val="18"/>
                <w:szCs w:val="18"/>
              </w:rPr>
              <w:t>6,950</w:t>
            </w:r>
          </w:p>
        </w:tc>
        <w:tc>
          <w:tcPr>
            <w:tcW w:w="752" w:type="dxa"/>
          </w:tcPr>
          <w:p w14:paraId="273627B7" w14:textId="77777777" w:rsidR="00C5180C" w:rsidRPr="00923ECF" w:rsidRDefault="00C5180C" w:rsidP="00C5180C">
            <w:pPr>
              <w:jc w:val="center"/>
              <w:rPr>
                <w:sz w:val="18"/>
                <w:szCs w:val="18"/>
              </w:rPr>
            </w:pPr>
            <w:r w:rsidRPr="00923ECF">
              <w:rPr>
                <w:sz w:val="18"/>
                <w:szCs w:val="18"/>
              </w:rPr>
              <w:t>1,333</w:t>
            </w:r>
          </w:p>
        </w:tc>
        <w:tc>
          <w:tcPr>
            <w:tcW w:w="595" w:type="dxa"/>
          </w:tcPr>
          <w:p w14:paraId="639E5E23"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D8E4991"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6A92C3F" w14:textId="77777777" w:rsidR="00C5180C" w:rsidRPr="00923ECF" w:rsidRDefault="00C5180C" w:rsidP="00C5180C">
            <w:pPr>
              <w:jc w:val="center"/>
              <w:rPr>
                <w:rFonts w:cs="Arial"/>
                <w:color w:val="000000"/>
                <w:sz w:val="18"/>
                <w:szCs w:val="18"/>
              </w:rPr>
            </w:pPr>
            <w:r w:rsidRPr="00923ECF">
              <w:rPr>
                <w:rFonts w:cs="Arial"/>
                <w:color w:val="000000"/>
                <w:sz w:val="18"/>
                <w:szCs w:val="18"/>
              </w:rPr>
              <w:t>8,283</w:t>
            </w:r>
          </w:p>
        </w:tc>
        <w:tc>
          <w:tcPr>
            <w:tcW w:w="1107" w:type="dxa"/>
            <w:tcBorders>
              <w:left w:val="single" w:sz="4" w:space="0" w:color="auto"/>
            </w:tcBorders>
          </w:tcPr>
          <w:p w14:paraId="03134E4C" w14:textId="77777777" w:rsidR="00C5180C" w:rsidRPr="00923ECF" w:rsidRDefault="00C5180C" w:rsidP="00C5180C">
            <w:pPr>
              <w:jc w:val="center"/>
              <w:rPr>
                <w:sz w:val="18"/>
                <w:szCs w:val="18"/>
              </w:rPr>
            </w:pPr>
            <w:r w:rsidRPr="00923ECF">
              <w:rPr>
                <w:sz w:val="18"/>
                <w:szCs w:val="18"/>
              </w:rPr>
              <w:t>254,578</w:t>
            </w:r>
          </w:p>
        </w:tc>
        <w:tc>
          <w:tcPr>
            <w:tcW w:w="864" w:type="dxa"/>
          </w:tcPr>
          <w:p w14:paraId="16AF722F" w14:textId="77777777" w:rsidR="00C5180C" w:rsidRPr="00923ECF" w:rsidRDefault="00C5180C" w:rsidP="00C5180C">
            <w:pPr>
              <w:jc w:val="center"/>
              <w:rPr>
                <w:sz w:val="18"/>
                <w:szCs w:val="18"/>
              </w:rPr>
            </w:pPr>
            <w:r w:rsidRPr="00923ECF">
              <w:rPr>
                <w:sz w:val="18"/>
                <w:szCs w:val="18"/>
              </w:rPr>
              <w:t>28,422</w:t>
            </w:r>
          </w:p>
        </w:tc>
        <w:tc>
          <w:tcPr>
            <w:tcW w:w="1116" w:type="dxa"/>
          </w:tcPr>
          <w:p w14:paraId="63BC2DDF"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538A8B7"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29AD531E" w14:textId="77777777" w:rsidR="00C5180C" w:rsidRPr="00923ECF" w:rsidRDefault="00C5180C" w:rsidP="00C5180C">
            <w:pPr>
              <w:jc w:val="center"/>
              <w:rPr>
                <w:sz w:val="18"/>
                <w:szCs w:val="18"/>
              </w:rPr>
            </w:pPr>
            <w:r w:rsidRPr="00923ECF">
              <w:rPr>
                <w:sz w:val="18"/>
                <w:szCs w:val="18"/>
              </w:rPr>
              <w:t>27.3</w:t>
            </w:r>
          </w:p>
        </w:tc>
        <w:tc>
          <w:tcPr>
            <w:tcW w:w="1044" w:type="dxa"/>
          </w:tcPr>
          <w:p w14:paraId="795A692E" w14:textId="77777777" w:rsidR="00C5180C" w:rsidRPr="00923ECF" w:rsidRDefault="00C5180C" w:rsidP="00C5180C">
            <w:pPr>
              <w:jc w:val="center"/>
              <w:rPr>
                <w:sz w:val="18"/>
                <w:szCs w:val="18"/>
              </w:rPr>
            </w:pPr>
            <w:r w:rsidRPr="00923ECF">
              <w:rPr>
                <w:sz w:val="18"/>
                <w:szCs w:val="18"/>
              </w:rPr>
              <w:t>46.9</w:t>
            </w:r>
          </w:p>
        </w:tc>
        <w:tc>
          <w:tcPr>
            <w:tcW w:w="1116" w:type="dxa"/>
            <w:tcBorders>
              <w:left w:val="nil"/>
            </w:tcBorders>
          </w:tcPr>
          <w:p w14:paraId="1C820E43" w14:textId="77777777" w:rsidR="00C5180C" w:rsidRPr="00923ECF" w:rsidRDefault="00C5180C" w:rsidP="00C5180C">
            <w:pPr>
              <w:jc w:val="center"/>
              <w:rPr>
                <w:sz w:val="18"/>
                <w:szCs w:val="18"/>
              </w:rPr>
            </w:pPr>
            <w:r w:rsidRPr="00923ECF">
              <w:rPr>
                <w:sz w:val="18"/>
                <w:szCs w:val="18"/>
              </w:rPr>
              <w:t>-</w:t>
            </w:r>
          </w:p>
        </w:tc>
        <w:tc>
          <w:tcPr>
            <w:tcW w:w="1136" w:type="dxa"/>
          </w:tcPr>
          <w:p w14:paraId="4469E041" w14:textId="77777777" w:rsidR="00C5180C" w:rsidRPr="00923ECF" w:rsidRDefault="00C5180C" w:rsidP="00C5180C">
            <w:pPr>
              <w:jc w:val="center"/>
              <w:rPr>
                <w:sz w:val="18"/>
                <w:szCs w:val="18"/>
              </w:rPr>
            </w:pPr>
            <w:r w:rsidRPr="00923ECF">
              <w:rPr>
                <w:sz w:val="18"/>
                <w:szCs w:val="18"/>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923ECF" w:rsidRDefault="00C5180C" w:rsidP="00C5180C">
            <w:pPr>
              <w:jc w:val="center"/>
              <w:rPr>
                <w:sz w:val="18"/>
                <w:szCs w:val="18"/>
              </w:rPr>
            </w:pPr>
            <w:r w:rsidRPr="00923ECF">
              <w:rPr>
                <w:sz w:val="18"/>
                <w:szCs w:val="18"/>
              </w:rPr>
              <w:t>1991</w:t>
            </w:r>
          </w:p>
        </w:tc>
        <w:tc>
          <w:tcPr>
            <w:tcW w:w="900" w:type="dxa"/>
            <w:tcBorders>
              <w:left w:val="nil"/>
            </w:tcBorders>
          </w:tcPr>
          <w:p w14:paraId="5E78A857" w14:textId="77777777" w:rsidR="00C5180C" w:rsidRPr="00923ECF" w:rsidRDefault="00C5180C" w:rsidP="00C5180C">
            <w:pPr>
              <w:jc w:val="center"/>
              <w:rPr>
                <w:sz w:val="18"/>
                <w:szCs w:val="18"/>
              </w:rPr>
            </w:pPr>
            <w:r w:rsidRPr="00923ECF">
              <w:rPr>
                <w:sz w:val="18"/>
                <w:szCs w:val="18"/>
              </w:rPr>
              <w:t>10,019</w:t>
            </w:r>
          </w:p>
        </w:tc>
        <w:tc>
          <w:tcPr>
            <w:tcW w:w="752" w:type="dxa"/>
          </w:tcPr>
          <w:p w14:paraId="55DEFA94" w14:textId="77777777" w:rsidR="00C5180C" w:rsidRPr="00923ECF" w:rsidRDefault="00C5180C" w:rsidP="00C5180C">
            <w:pPr>
              <w:jc w:val="center"/>
              <w:rPr>
                <w:sz w:val="18"/>
                <w:szCs w:val="18"/>
              </w:rPr>
            </w:pPr>
            <w:r w:rsidRPr="00923ECF">
              <w:rPr>
                <w:sz w:val="18"/>
                <w:szCs w:val="18"/>
              </w:rPr>
              <w:t>1,337</w:t>
            </w:r>
          </w:p>
        </w:tc>
        <w:tc>
          <w:tcPr>
            <w:tcW w:w="595" w:type="dxa"/>
          </w:tcPr>
          <w:p w14:paraId="663FEBF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3D4C214C"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2CA62DC9" w14:textId="77777777" w:rsidR="00C5180C" w:rsidRPr="00923ECF" w:rsidRDefault="00C5180C" w:rsidP="00C5180C">
            <w:pPr>
              <w:jc w:val="center"/>
              <w:rPr>
                <w:rFonts w:cs="Arial"/>
                <w:color w:val="000000"/>
                <w:sz w:val="18"/>
                <w:szCs w:val="18"/>
              </w:rPr>
            </w:pPr>
            <w:r w:rsidRPr="00923ECF">
              <w:rPr>
                <w:rFonts w:cs="Arial"/>
                <w:color w:val="000000"/>
                <w:sz w:val="18"/>
                <w:szCs w:val="18"/>
              </w:rPr>
              <w:t>11,356</w:t>
            </w:r>
          </w:p>
        </w:tc>
        <w:tc>
          <w:tcPr>
            <w:tcW w:w="1107" w:type="dxa"/>
            <w:tcBorders>
              <w:left w:val="single" w:sz="4" w:space="0" w:color="auto"/>
            </w:tcBorders>
          </w:tcPr>
          <w:p w14:paraId="7E37554D" w14:textId="77777777" w:rsidR="00C5180C" w:rsidRPr="00923ECF" w:rsidRDefault="00C5180C" w:rsidP="00C5180C">
            <w:pPr>
              <w:jc w:val="center"/>
              <w:rPr>
                <w:sz w:val="18"/>
                <w:szCs w:val="18"/>
              </w:rPr>
            </w:pPr>
            <w:r w:rsidRPr="00923ECF">
              <w:rPr>
                <w:sz w:val="18"/>
                <w:szCs w:val="18"/>
              </w:rPr>
              <w:t>326,671</w:t>
            </w:r>
          </w:p>
        </w:tc>
        <w:tc>
          <w:tcPr>
            <w:tcW w:w="864" w:type="dxa"/>
          </w:tcPr>
          <w:p w14:paraId="2BD070A5" w14:textId="77777777" w:rsidR="00C5180C" w:rsidRPr="00923ECF" w:rsidRDefault="00C5180C" w:rsidP="00C5180C">
            <w:pPr>
              <w:jc w:val="center"/>
              <w:rPr>
                <w:sz w:val="18"/>
                <w:szCs w:val="18"/>
              </w:rPr>
            </w:pPr>
            <w:r w:rsidRPr="00923ECF">
              <w:rPr>
                <w:sz w:val="18"/>
                <w:szCs w:val="18"/>
              </w:rPr>
              <w:t>16,733</w:t>
            </w:r>
          </w:p>
        </w:tc>
        <w:tc>
          <w:tcPr>
            <w:tcW w:w="1116" w:type="dxa"/>
          </w:tcPr>
          <w:p w14:paraId="767E459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65401E39"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67D45A6E" w14:textId="77777777" w:rsidR="00C5180C" w:rsidRPr="00923ECF" w:rsidRDefault="00C5180C" w:rsidP="00C5180C">
            <w:pPr>
              <w:jc w:val="center"/>
              <w:rPr>
                <w:sz w:val="18"/>
                <w:szCs w:val="18"/>
              </w:rPr>
            </w:pPr>
            <w:r w:rsidRPr="00923ECF">
              <w:rPr>
                <w:sz w:val="18"/>
                <w:szCs w:val="18"/>
              </w:rPr>
              <w:t>30.7</w:t>
            </w:r>
          </w:p>
        </w:tc>
        <w:tc>
          <w:tcPr>
            <w:tcW w:w="1044" w:type="dxa"/>
          </w:tcPr>
          <w:p w14:paraId="589E131D" w14:textId="77777777" w:rsidR="00C5180C" w:rsidRPr="00923ECF" w:rsidRDefault="00C5180C" w:rsidP="00C5180C">
            <w:pPr>
              <w:jc w:val="center"/>
              <w:rPr>
                <w:sz w:val="18"/>
                <w:szCs w:val="18"/>
              </w:rPr>
            </w:pPr>
            <w:r w:rsidRPr="00923ECF">
              <w:rPr>
                <w:sz w:val="18"/>
                <w:szCs w:val="18"/>
              </w:rPr>
              <w:t>79.9</w:t>
            </w:r>
          </w:p>
        </w:tc>
        <w:tc>
          <w:tcPr>
            <w:tcW w:w="1116" w:type="dxa"/>
            <w:tcBorders>
              <w:left w:val="nil"/>
            </w:tcBorders>
          </w:tcPr>
          <w:p w14:paraId="4350219E" w14:textId="77777777" w:rsidR="00C5180C" w:rsidRPr="00923ECF" w:rsidRDefault="00C5180C" w:rsidP="00C5180C">
            <w:pPr>
              <w:jc w:val="center"/>
              <w:rPr>
                <w:sz w:val="18"/>
                <w:szCs w:val="18"/>
              </w:rPr>
            </w:pPr>
            <w:r w:rsidRPr="00923ECF">
              <w:rPr>
                <w:sz w:val="18"/>
                <w:szCs w:val="18"/>
              </w:rPr>
              <w:t>-</w:t>
            </w:r>
          </w:p>
        </w:tc>
        <w:tc>
          <w:tcPr>
            <w:tcW w:w="1136" w:type="dxa"/>
          </w:tcPr>
          <w:p w14:paraId="74267B51" w14:textId="77777777" w:rsidR="00C5180C" w:rsidRPr="00923ECF" w:rsidRDefault="00C5180C" w:rsidP="00C5180C">
            <w:pPr>
              <w:jc w:val="center"/>
              <w:rPr>
                <w:sz w:val="18"/>
                <w:szCs w:val="18"/>
              </w:rPr>
            </w:pPr>
            <w:r w:rsidRPr="00923ECF">
              <w:rPr>
                <w:sz w:val="18"/>
                <w:szCs w:val="18"/>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923ECF" w:rsidRDefault="00C5180C" w:rsidP="00C5180C">
            <w:pPr>
              <w:jc w:val="center"/>
              <w:rPr>
                <w:sz w:val="18"/>
                <w:szCs w:val="18"/>
              </w:rPr>
            </w:pPr>
            <w:r w:rsidRPr="00923ECF">
              <w:rPr>
                <w:sz w:val="18"/>
                <w:szCs w:val="18"/>
              </w:rPr>
              <w:t>1992</w:t>
            </w:r>
          </w:p>
        </w:tc>
        <w:tc>
          <w:tcPr>
            <w:tcW w:w="900" w:type="dxa"/>
            <w:tcBorders>
              <w:left w:val="nil"/>
            </w:tcBorders>
          </w:tcPr>
          <w:p w14:paraId="040E1089" w14:textId="77777777" w:rsidR="00C5180C" w:rsidRPr="00923ECF" w:rsidRDefault="00C5180C" w:rsidP="00C5180C">
            <w:pPr>
              <w:jc w:val="center"/>
              <w:rPr>
                <w:sz w:val="18"/>
                <w:szCs w:val="18"/>
              </w:rPr>
            </w:pPr>
            <w:r w:rsidRPr="00923ECF">
              <w:rPr>
                <w:sz w:val="18"/>
                <w:szCs w:val="18"/>
              </w:rPr>
              <w:t>11,235</w:t>
            </w:r>
          </w:p>
        </w:tc>
        <w:tc>
          <w:tcPr>
            <w:tcW w:w="752" w:type="dxa"/>
          </w:tcPr>
          <w:p w14:paraId="2A9D1C7B" w14:textId="77777777" w:rsidR="00C5180C" w:rsidRPr="00923ECF" w:rsidRDefault="00C5180C" w:rsidP="00C5180C">
            <w:pPr>
              <w:jc w:val="center"/>
              <w:rPr>
                <w:sz w:val="18"/>
                <w:szCs w:val="18"/>
              </w:rPr>
            </w:pPr>
            <w:r w:rsidRPr="00923ECF">
              <w:rPr>
                <w:sz w:val="18"/>
                <w:szCs w:val="18"/>
              </w:rPr>
              <w:t>1,678</w:t>
            </w:r>
          </w:p>
        </w:tc>
        <w:tc>
          <w:tcPr>
            <w:tcW w:w="595" w:type="dxa"/>
          </w:tcPr>
          <w:p w14:paraId="685A63D0"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EB40730"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0B84BA78" w14:textId="77777777" w:rsidR="00C5180C" w:rsidRPr="00923ECF" w:rsidRDefault="00C5180C" w:rsidP="00C5180C">
            <w:pPr>
              <w:jc w:val="center"/>
              <w:rPr>
                <w:rFonts w:cs="Arial"/>
                <w:color w:val="000000"/>
                <w:sz w:val="18"/>
                <w:szCs w:val="18"/>
              </w:rPr>
            </w:pPr>
            <w:r w:rsidRPr="00923ECF">
              <w:rPr>
                <w:rFonts w:cs="Arial"/>
                <w:color w:val="000000"/>
                <w:sz w:val="18"/>
                <w:szCs w:val="18"/>
              </w:rPr>
              <w:t>12,913</w:t>
            </w:r>
          </w:p>
        </w:tc>
        <w:tc>
          <w:tcPr>
            <w:tcW w:w="1107" w:type="dxa"/>
            <w:tcBorders>
              <w:left w:val="single" w:sz="4" w:space="0" w:color="auto"/>
            </w:tcBorders>
          </w:tcPr>
          <w:p w14:paraId="7DF25526" w14:textId="77777777" w:rsidR="00C5180C" w:rsidRPr="00923ECF" w:rsidRDefault="00C5180C" w:rsidP="00C5180C">
            <w:pPr>
              <w:jc w:val="center"/>
              <w:rPr>
                <w:sz w:val="18"/>
                <w:szCs w:val="18"/>
              </w:rPr>
            </w:pPr>
            <w:r w:rsidRPr="00923ECF">
              <w:rPr>
                <w:sz w:val="18"/>
                <w:szCs w:val="18"/>
              </w:rPr>
              <w:t>362,967</w:t>
            </w:r>
          </w:p>
        </w:tc>
        <w:tc>
          <w:tcPr>
            <w:tcW w:w="864" w:type="dxa"/>
          </w:tcPr>
          <w:p w14:paraId="54B97E8D" w14:textId="77777777" w:rsidR="00C5180C" w:rsidRPr="00923ECF" w:rsidRDefault="00C5180C" w:rsidP="00C5180C">
            <w:pPr>
              <w:jc w:val="center"/>
              <w:rPr>
                <w:sz w:val="18"/>
                <w:szCs w:val="18"/>
              </w:rPr>
            </w:pPr>
            <w:r w:rsidRPr="00923ECF">
              <w:rPr>
                <w:sz w:val="18"/>
                <w:szCs w:val="18"/>
              </w:rPr>
              <w:t>17,140</w:t>
            </w:r>
          </w:p>
        </w:tc>
        <w:tc>
          <w:tcPr>
            <w:tcW w:w="1116" w:type="dxa"/>
          </w:tcPr>
          <w:p w14:paraId="6B38C8D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C7E4708"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1377F738" w14:textId="77777777" w:rsidR="00C5180C" w:rsidRPr="00923ECF" w:rsidRDefault="00C5180C" w:rsidP="00C5180C">
            <w:pPr>
              <w:jc w:val="center"/>
              <w:rPr>
                <w:sz w:val="18"/>
                <w:szCs w:val="18"/>
              </w:rPr>
            </w:pPr>
            <w:r w:rsidRPr="00923ECF">
              <w:rPr>
                <w:sz w:val="18"/>
                <w:szCs w:val="18"/>
              </w:rPr>
              <w:t>31.0</w:t>
            </w:r>
          </w:p>
        </w:tc>
        <w:tc>
          <w:tcPr>
            <w:tcW w:w="1044" w:type="dxa"/>
          </w:tcPr>
          <w:p w14:paraId="7C53D5D0" w14:textId="77777777" w:rsidR="00C5180C" w:rsidRPr="00923ECF" w:rsidRDefault="00C5180C" w:rsidP="00C5180C">
            <w:pPr>
              <w:jc w:val="center"/>
              <w:rPr>
                <w:sz w:val="18"/>
                <w:szCs w:val="18"/>
              </w:rPr>
            </w:pPr>
            <w:r w:rsidRPr="00923ECF">
              <w:rPr>
                <w:sz w:val="18"/>
                <w:szCs w:val="18"/>
              </w:rPr>
              <w:t>97.9</w:t>
            </w:r>
          </w:p>
        </w:tc>
        <w:tc>
          <w:tcPr>
            <w:tcW w:w="1116" w:type="dxa"/>
            <w:tcBorders>
              <w:left w:val="nil"/>
            </w:tcBorders>
          </w:tcPr>
          <w:p w14:paraId="373E8ECA" w14:textId="77777777" w:rsidR="00C5180C" w:rsidRPr="00923ECF" w:rsidRDefault="00C5180C" w:rsidP="00C5180C">
            <w:pPr>
              <w:jc w:val="center"/>
              <w:rPr>
                <w:sz w:val="18"/>
                <w:szCs w:val="18"/>
              </w:rPr>
            </w:pPr>
            <w:r w:rsidRPr="00923ECF">
              <w:rPr>
                <w:sz w:val="18"/>
                <w:szCs w:val="18"/>
              </w:rPr>
              <w:t>-</w:t>
            </w:r>
          </w:p>
        </w:tc>
        <w:tc>
          <w:tcPr>
            <w:tcW w:w="1136" w:type="dxa"/>
          </w:tcPr>
          <w:p w14:paraId="75F8A988" w14:textId="77777777" w:rsidR="00C5180C" w:rsidRPr="00923ECF" w:rsidRDefault="00C5180C" w:rsidP="00C5180C">
            <w:pPr>
              <w:jc w:val="center"/>
              <w:rPr>
                <w:sz w:val="18"/>
                <w:szCs w:val="18"/>
              </w:rPr>
            </w:pPr>
            <w:r w:rsidRPr="00923ECF">
              <w:rPr>
                <w:sz w:val="18"/>
                <w:szCs w:val="18"/>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923ECF" w:rsidRDefault="00C5180C" w:rsidP="00C5180C">
            <w:pPr>
              <w:jc w:val="center"/>
              <w:rPr>
                <w:sz w:val="18"/>
                <w:szCs w:val="18"/>
              </w:rPr>
            </w:pPr>
            <w:r w:rsidRPr="00923ECF">
              <w:rPr>
                <w:sz w:val="18"/>
                <w:szCs w:val="18"/>
              </w:rPr>
              <w:t>1993</w:t>
            </w:r>
          </w:p>
        </w:tc>
        <w:tc>
          <w:tcPr>
            <w:tcW w:w="900" w:type="dxa"/>
            <w:tcBorders>
              <w:left w:val="nil"/>
            </w:tcBorders>
          </w:tcPr>
          <w:p w14:paraId="791D2DD2" w14:textId="77777777" w:rsidR="00C5180C" w:rsidRPr="00923ECF" w:rsidRDefault="00C5180C" w:rsidP="00C5180C">
            <w:pPr>
              <w:jc w:val="center"/>
              <w:rPr>
                <w:sz w:val="18"/>
                <w:szCs w:val="18"/>
              </w:rPr>
            </w:pPr>
            <w:r w:rsidRPr="00923ECF">
              <w:rPr>
                <w:sz w:val="18"/>
                <w:szCs w:val="18"/>
              </w:rPr>
              <w:t>14,336</w:t>
            </w:r>
          </w:p>
        </w:tc>
        <w:tc>
          <w:tcPr>
            <w:tcW w:w="752" w:type="dxa"/>
          </w:tcPr>
          <w:p w14:paraId="6F73C773" w14:textId="77777777" w:rsidR="00C5180C" w:rsidRPr="00923ECF" w:rsidRDefault="00C5180C" w:rsidP="00C5180C">
            <w:pPr>
              <w:jc w:val="center"/>
              <w:rPr>
                <w:sz w:val="18"/>
                <w:szCs w:val="18"/>
              </w:rPr>
            </w:pPr>
            <w:r w:rsidRPr="00923ECF">
              <w:rPr>
                <w:sz w:val="18"/>
                <w:szCs w:val="18"/>
              </w:rPr>
              <w:t>1,678</w:t>
            </w:r>
          </w:p>
        </w:tc>
        <w:tc>
          <w:tcPr>
            <w:tcW w:w="595" w:type="dxa"/>
          </w:tcPr>
          <w:p w14:paraId="47B771DA"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3978166"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64C11A7" w14:textId="77777777" w:rsidR="00C5180C" w:rsidRPr="00923ECF" w:rsidRDefault="00C5180C" w:rsidP="00C5180C">
            <w:pPr>
              <w:jc w:val="center"/>
              <w:rPr>
                <w:rFonts w:cs="Arial"/>
                <w:color w:val="000000"/>
                <w:sz w:val="18"/>
                <w:szCs w:val="18"/>
              </w:rPr>
            </w:pPr>
            <w:r w:rsidRPr="00923ECF">
              <w:rPr>
                <w:rFonts w:cs="Arial"/>
                <w:color w:val="000000"/>
                <w:sz w:val="18"/>
                <w:szCs w:val="18"/>
              </w:rPr>
              <w:t>16,014</w:t>
            </w:r>
          </w:p>
        </w:tc>
        <w:tc>
          <w:tcPr>
            <w:tcW w:w="1107" w:type="dxa"/>
            <w:tcBorders>
              <w:left w:val="single" w:sz="4" w:space="0" w:color="auto"/>
            </w:tcBorders>
          </w:tcPr>
          <w:p w14:paraId="6F4E0736" w14:textId="77777777" w:rsidR="00C5180C" w:rsidRPr="00923ECF" w:rsidRDefault="00C5180C" w:rsidP="00C5180C">
            <w:pPr>
              <w:jc w:val="center"/>
              <w:rPr>
                <w:sz w:val="18"/>
                <w:szCs w:val="18"/>
              </w:rPr>
            </w:pPr>
            <w:r w:rsidRPr="00923ECF">
              <w:rPr>
                <w:sz w:val="18"/>
                <w:szCs w:val="18"/>
              </w:rPr>
              <w:t>344,698</w:t>
            </w:r>
          </w:p>
        </w:tc>
        <w:tc>
          <w:tcPr>
            <w:tcW w:w="864" w:type="dxa"/>
          </w:tcPr>
          <w:p w14:paraId="1F7790C4" w14:textId="77777777" w:rsidR="00C5180C" w:rsidRPr="00923ECF" w:rsidRDefault="00C5180C" w:rsidP="00C5180C">
            <w:pPr>
              <w:jc w:val="center"/>
              <w:rPr>
                <w:sz w:val="18"/>
                <w:szCs w:val="18"/>
              </w:rPr>
            </w:pPr>
            <w:r w:rsidRPr="00923ECF">
              <w:rPr>
                <w:sz w:val="18"/>
                <w:szCs w:val="18"/>
              </w:rPr>
              <w:t>18,204</w:t>
            </w:r>
          </w:p>
        </w:tc>
        <w:tc>
          <w:tcPr>
            <w:tcW w:w="1116" w:type="dxa"/>
          </w:tcPr>
          <w:p w14:paraId="48F96347"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22627DDA"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3782CC9E" w14:textId="77777777" w:rsidR="00C5180C" w:rsidRPr="00923ECF" w:rsidRDefault="00C5180C" w:rsidP="00C5180C">
            <w:pPr>
              <w:jc w:val="center"/>
              <w:rPr>
                <w:sz w:val="18"/>
                <w:szCs w:val="18"/>
              </w:rPr>
            </w:pPr>
            <w:r w:rsidRPr="00923ECF">
              <w:rPr>
                <w:sz w:val="18"/>
                <w:szCs w:val="18"/>
              </w:rPr>
              <w:t>41.6</w:t>
            </w:r>
          </w:p>
        </w:tc>
        <w:tc>
          <w:tcPr>
            <w:tcW w:w="1044" w:type="dxa"/>
          </w:tcPr>
          <w:p w14:paraId="2FF09A9F" w14:textId="77777777" w:rsidR="00C5180C" w:rsidRPr="00923ECF" w:rsidRDefault="00C5180C" w:rsidP="00C5180C">
            <w:pPr>
              <w:jc w:val="center"/>
              <w:rPr>
                <w:sz w:val="18"/>
                <w:szCs w:val="18"/>
              </w:rPr>
            </w:pPr>
            <w:r w:rsidRPr="00923ECF">
              <w:rPr>
                <w:sz w:val="18"/>
                <w:szCs w:val="18"/>
              </w:rPr>
              <w:t>92.2</w:t>
            </w:r>
          </w:p>
        </w:tc>
        <w:tc>
          <w:tcPr>
            <w:tcW w:w="1116" w:type="dxa"/>
            <w:tcBorders>
              <w:left w:val="nil"/>
            </w:tcBorders>
          </w:tcPr>
          <w:p w14:paraId="3C689BB4" w14:textId="77777777" w:rsidR="00C5180C" w:rsidRPr="00923ECF" w:rsidRDefault="00C5180C" w:rsidP="00C5180C">
            <w:pPr>
              <w:jc w:val="center"/>
              <w:rPr>
                <w:sz w:val="18"/>
                <w:szCs w:val="18"/>
              </w:rPr>
            </w:pPr>
            <w:r w:rsidRPr="00923ECF">
              <w:rPr>
                <w:sz w:val="18"/>
                <w:szCs w:val="18"/>
              </w:rPr>
              <w:t>-</w:t>
            </w:r>
          </w:p>
        </w:tc>
        <w:tc>
          <w:tcPr>
            <w:tcW w:w="1136" w:type="dxa"/>
          </w:tcPr>
          <w:p w14:paraId="142A2F58" w14:textId="77777777" w:rsidR="00C5180C" w:rsidRPr="00923ECF" w:rsidRDefault="00C5180C" w:rsidP="00C5180C">
            <w:pPr>
              <w:jc w:val="center"/>
              <w:rPr>
                <w:sz w:val="18"/>
                <w:szCs w:val="18"/>
              </w:rPr>
            </w:pPr>
            <w:r w:rsidRPr="00923ECF">
              <w:rPr>
                <w:sz w:val="18"/>
                <w:szCs w:val="18"/>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923ECF" w:rsidRDefault="00C5180C" w:rsidP="00C5180C">
            <w:pPr>
              <w:jc w:val="center"/>
              <w:rPr>
                <w:sz w:val="18"/>
                <w:szCs w:val="18"/>
              </w:rPr>
            </w:pPr>
            <w:r w:rsidRPr="00923ECF">
              <w:rPr>
                <w:sz w:val="18"/>
                <w:szCs w:val="18"/>
              </w:rPr>
              <w:t>1994</w:t>
            </w:r>
          </w:p>
        </w:tc>
        <w:tc>
          <w:tcPr>
            <w:tcW w:w="900" w:type="dxa"/>
            <w:tcBorders>
              <w:left w:val="nil"/>
            </w:tcBorders>
          </w:tcPr>
          <w:p w14:paraId="6189D23C" w14:textId="77777777" w:rsidR="00C5180C" w:rsidRPr="00923ECF" w:rsidRDefault="00C5180C" w:rsidP="00C5180C">
            <w:pPr>
              <w:jc w:val="center"/>
              <w:rPr>
                <w:sz w:val="18"/>
                <w:szCs w:val="18"/>
              </w:rPr>
            </w:pPr>
            <w:r w:rsidRPr="00923ECF">
              <w:rPr>
                <w:sz w:val="18"/>
                <w:szCs w:val="18"/>
              </w:rPr>
              <w:t>19,995</w:t>
            </w:r>
          </w:p>
        </w:tc>
        <w:tc>
          <w:tcPr>
            <w:tcW w:w="752" w:type="dxa"/>
          </w:tcPr>
          <w:p w14:paraId="7F533770" w14:textId="77777777" w:rsidR="00C5180C" w:rsidRPr="00923ECF" w:rsidRDefault="00C5180C" w:rsidP="00C5180C">
            <w:pPr>
              <w:jc w:val="center"/>
              <w:rPr>
                <w:sz w:val="18"/>
                <w:szCs w:val="18"/>
              </w:rPr>
            </w:pPr>
            <w:r w:rsidRPr="00923ECF">
              <w:rPr>
                <w:sz w:val="18"/>
                <w:szCs w:val="18"/>
              </w:rPr>
              <w:t>1,672</w:t>
            </w:r>
          </w:p>
        </w:tc>
        <w:tc>
          <w:tcPr>
            <w:tcW w:w="595" w:type="dxa"/>
          </w:tcPr>
          <w:p w14:paraId="3682B641"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F96AB1D"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22F46A8" w14:textId="77777777" w:rsidR="00C5180C" w:rsidRPr="00923ECF" w:rsidRDefault="00C5180C" w:rsidP="00C5180C">
            <w:pPr>
              <w:jc w:val="center"/>
              <w:rPr>
                <w:rFonts w:cs="Arial"/>
                <w:color w:val="000000"/>
                <w:sz w:val="18"/>
                <w:szCs w:val="18"/>
              </w:rPr>
            </w:pPr>
            <w:r w:rsidRPr="00923ECF">
              <w:rPr>
                <w:rFonts w:cs="Arial"/>
                <w:color w:val="000000"/>
                <w:sz w:val="18"/>
                <w:szCs w:val="18"/>
              </w:rPr>
              <w:t>21,667</w:t>
            </w:r>
          </w:p>
        </w:tc>
        <w:tc>
          <w:tcPr>
            <w:tcW w:w="1107" w:type="dxa"/>
            <w:tcBorders>
              <w:left w:val="single" w:sz="4" w:space="0" w:color="auto"/>
            </w:tcBorders>
          </w:tcPr>
          <w:p w14:paraId="4AB6940A" w14:textId="77777777" w:rsidR="00C5180C" w:rsidRPr="00923ECF" w:rsidRDefault="00C5180C" w:rsidP="00C5180C">
            <w:pPr>
              <w:jc w:val="center"/>
              <w:rPr>
                <w:sz w:val="18"/>
                <w:szCs w:val="18"/>
              </w:rPr>
            </w:pPr>
            <w:r w:rsidRPr="00923ECF">
              <w:rPr>
                <w:sz w:val="18"/>
                <w:szCs w:val="18"/>
              </w:rPr>
              <w:t>390,833</w:t>
            </w:r>
          </w:p>
        </w:tc>
        <w:tc>
          <w:tcPr>
            <w:tcW w:w="864" w:type="dxa"/>
          </w:tcPr>
          <w:p w14:paraId="595A2AE2" w14:textId="77777777" w:rsidR="00C5180C" w:rsidRPr="00923ECF" w:rsidRDefault="00C5180C" w:rsidP="00C5180C">
            <w:pPr>
              <w:jc w:val="center"/>
              <w:rPr>
                <w:sz w:val="18"/>
                <w:szCs w:val="18"/>
              </w:rPr>
            </w:pPr>
            <w:r w:rsidRPr="00923ECF">
              <w:rPr>
                <w:sz w:val="18"/>
                <w:szCs w:val="18"/>
              </w:rPr>
              <w:t>24,495</w:t>
            </w:r>
          </w:p>
        </w:tc>
        <w:tc>
          <w:tcPr>
            <w:tcW w:w="1116" w:type="dxa"/>
          </w:tcPr>
          <w:p w14:paraId="732C057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ADB104E"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10D6B42" w14:textId="77777777" w:rsidR="00C5180C" w:rsidRPr="00923ECF" w:rsidRDefault="00C5180C" w:rsidP="00C5180C">
            <w:pPr>
              <w:jc w:val="center"/>
              <w:rPr>
                <w:sz w:val="18"/>
                <w:szCs w:val="18"/>
              </w:rPr>
            </w:pPr>
            <w:r w:rsidRPr="00923ECF">
              <w:rPr>
                <w:sz w:val="18"/>
                <w:szCs w:val="18"/>
              </w:rPr>
              <w:t>51.2</w:t>
            </w:r>
          </w:p>
        </w:tc>
        <w:tc>
          <w:tcPr>
            <w:tcW w:w="1044" w:type="dxa"/>
          </w:tcPr>
          <w:p w14:paraId="3AD8A49C" w14:textId="77777777" w:rsidR="00C5180C" w:rsidRPr="00923ECF" w:rsidRDefault="00C5180C" w:rsidP="00C5180C">
            <w:pPr>
              <w:jc w:val="center"/>
              <w:rPr>
                <w:sz w:val="18"/>
                <w:szCs w:val="18"/>
              </w:rPr>
            </w:pPr>
            <w:r w:rsidRPr="00923ECF">
              <w:rPr>
                <w:sz w:val="18"/>
                <w:szCs w:val="18"/>
              </w:rPr>
              <w:t>68.3</w:t>
            </w:r>
          </w:p>
        </w:tc>
        <w:tc>
          <w:tcPr>
            <w:tcW w:w="1116" w:type="dxa"/>
            <w:tcBorders>
              <w:left w:val="nil"/>
            </w:tcBorders>
          </w:tcPr>
          <w:p w14:paraId="242FC226" w14:textId="77777777" w:rsidR="00C5180C" w:rsidRPr="00923ECF" w:rsidRDefault="00C5180C" w:rsidP="00C5180C">
            <w:pPr>
              <w:jc w:val="center"/>
              <w:rPr>
                <w:sz w:val="18"/>
                <w:szCs w:val="18"/>
              </w:rPr>
            </w:pPr>
            <w:r w:rsidRPr="00923ECF">
              <w:rPr>
                <w:sz w:val="18"/>
                <w:szCs w:val="18"/>
              </w:rPr>
              <w:t>-</w:t>
            </w:r>
          </w:p>
        </w:tc>
        <w:tc>
          <w:tcPr>
            <w:tcW w:w="1136" w:type="dxa"/>
          </w:tcPr>
          <w:p w14:paraId="5737FE99" w14:textId="77777777" w:rsidR="00C5180C" w:rsidRPr="00923ECF" w:rsidRDefault="00C5180C" w:rsidP="00C5180C">
            <w:pPr>
              <w:jc w:val="center"/>
              <w:rPr>
                <w:sz w:val="18"/>
                <w:szCs w:val="18"/>
              </w:rPr>
            </w:pPr>
            <w:r w:rsidRPr="00923ECF">
              <w:rPr>
                <w:sz w:val="18"/>
                <w:szCs w:val="18"/>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923ECF" w:rsidRDefault="00C5180C" w:rsidP="00C5180C">
            <w:pPr>
              <w:jc w:val="center"/>
              <w:rPr>
                <w:sz w:val="18"/>
                <w:szCs w:val="18"/>
              </w:rPr>
            </w:pPr>
            <w:r w:rsidRPr="00923ECF">
              <w:rPr>
                <w:sz w:val="18"/>
                <w:szCs w:val="18"/>
              </w:rPr>
              <w:t>1995</w:t>
            </w:r>
          </w:p>
        </w:tc>
        <w:tc>
          <w:tcPr>
            <w:tcW w:w="900" w:type="dxa"/>
            <w:tcBorders>
              <w:left w:val="nil"/>
            </w:tcBorders>
          </w:tcPr>
          <w:p w14:paraId="7BA7CCC2" w14:textId="77777777" w:rsidR="00C5180C" w:rsidRPr="00923ECF" w:rsidRDefault="00C5180C" w:rsidP="00C5180C">
            <w:pPr>
              <w:jc w:val="center"/>
              <w:rPr>
                <w:sz w:val="18"/>
                <w:szCs w:val="18"/>
              </w:rPr>
            </w:pPr>
            <w:r w:rsidRPr="00923ECF">
              <w:rPr>
                <w:sz w:val="18"/>
                <w:szCs w:val="18"/>
              </w:rPr>
              <w:t>19,944</w:t>
            </w:r>
          </w:p>
        </w:tc>
        <w:tc>
          <w:tcPr>
            <w:tcW w:w="752" w:type="dxa"/>
          </w:tcPr>
          <w:p w14:paraId="6F6738B7" w14:textId="77777777" w:rsidR="00C5180C" w:rsidRPr="00923ECF" w:rsidRDefault="00C5180C" w:rsidP="00C5180C">
            <w:pPr>
              <w:jc w:val="center"/>
              <w:rPr>
                <w:sz w:val="18"/>
                <w:szCs w:val="18"/>
              </w:rPr>
            </w:pPr>
            <w:r w:rsidRPr="00923ECF">
              <w:rPr>
                <w:sz w:val="18"/>
                <w:szCs w:val="18"/>
              </w:rPr>
              <w:t>1,575</w:t>
            </w:r>
          </w:p>
        </w:tc>
        <w:tc>
          <w:tcPr>
            <w:tcW w:w="595" w:type="dxa"/>
          </w:tcPr>
          <w:p w14:paraId="65F7C9A0" w14:textId="77777777" w:rsidR="00C5180C" w:rsidRPr="00923ECF" w:rsidRDefault="00C5180C" w:rsidP="00C5180C">
            <w:pPr>
              <w:jc w:val="center"/>
              <w:rPr>
                <w:sz w:val="18"/>
                <w:szCs w:val="18"/>
              </w:rPr>
            </w:pPr>
            <w:r w:rsidRPr="00923ECF">
              <w:rPr>
                <w:sz w:val="18"/>
                <w:szCs w:val="18"/>
              </w:rPr>
              <w:t>217</w:t>
            </w:r>
          </w:p>
        </w:tc>
        <w:tc>
          <w:tcPr>
            <w:tcW w:w="786" w:type="dxa"/>
            <w:tcBorders>
              <w:right w:val="single" w:sz="4" w:space="0" w:color="auto"/>
            </w:tcBorders>
          </w:tcPr>
          <w:p w14:paraId="6DFEF6C8" w14:textId="77777777" w:rsidR="00C5180C" w:rsidRPr="00923ECF" w:rsidRDefault="00C5180C" w:rsidP="00C5180C">
            <w:pPr>
              <w:jc w:val="center"/>
              <w:rPr>
                <w:sz w:val="18"/>
                <w:szCs w:val="18"/>
              </w:rPr>
            </w:pPr>
            <w:r w:rsidRPr="00923ECF">
              <w:rPr>
                <w:sz w:val="18"/>
                <w:szCs w:val="18"/>
              </w:rPr>
              <w:t>317</w:t>
            </w:r>
          </w:p>
        </w:tc>
        <w:tc>
          <w:tcPr>
            <w:tcW w:w="1107" w:type="dxa"/>
            <w:tcBorders>
              <w:right w:val="single" w:sz="4" w:space="0" w:color="auto"/>
            </w:tcBorders>
          </w:tcPr>
          <w:p w14:paraId="694E59EE" w14:textId="77777777" w:rsidR="00C5180C" w:rsidRPr="00923ECF" w:rsidRDefault="00C5180C" w:rsidP="00C5180C">
            <w:pPr>
              <w:jc w:val="center"/>
              <w:rPr>
                <w:rFonts w:cs="Arial"/>
                <w:color w:val="000000"/>
                <w:sz w:val="18"/>
                <w:szCs w:val="18"/>
              </w:rPr>
            </w:pPr>
            <w:r w:rsidRPr="00923ECF">
              <w:rPr>
                <w:rFonts w:cs="Arial"/>
                <w:color w:val="000000"/>
                <w:sz w:val="18"/>
                <w:szCs w:val="18"/>
              </w:rPr>
              <w:t>22,053</w:t>
            </w:r>
          </w:p>
        </w:tc>
        <w:tc>
          <w:tcPr>
            <w:tcW w:w="1107" w:type="dxa"/>
            <w:tcBorders>
              <w:left w:val="single" w:sz="4" w:space="0" w:color="auto"/>
            </w:tcBorders>
          </w:tcPr>
          <w:p w14:paraId="7DDCE24A" w14:textId="77777777" w:rsidR="00C5180C" w:rsidRPr="00923ECF" w:rsidRDefault="00C5180C" w:rsidP="00C5180C">
            <w:pPr>
              <w:jc w:val="center"/>
              <w:rPr>
                <w:sz w:val="18"/>
                <w:szCs w:val="18"/>
              </w:rPr>
            </w:pPr>
            <w:r w:rsidRPr="00923ECF">
              <w:rPr>
                <w:sz w:val="18"/>
                <w:szCs w:val="18"/>
              </w:rPr>
              <w:t>416,890</w:t>
            </w:r>
          </w:p>
        </w:tc>
        <w:tc>
          <w:tcPr>
            <w:tcW w:w="864" w:type="dxa"/>
          </w:tcPr>
          <w:p w14:paraId="1DE22121" w14:textId="77777777" w:rsidR="00C5180C" w:rsidRPr="00923ECF" w:rsidRDefault="00C5180C" w:rsidP="00C5180C">
            <w:pPr>
              <w:jc w:val="center"/>
              <w:rPr>
                <w:sz w:val="18"/>
                <w:szCs w:val="18"/>
              </w:rPr>
            </w:pPr>
            <w:r w:rsidRPr="00923ECF">
              <w:rPr>
                <w:sz w:val="18"/>
                <w:szCs w:val="18"/>
              </w:rPr>
              <w:t>24,854</w:t>
            </w:r>
          </w:p>
        </w:tc>
        <w:tc>
          <w:tcPr>
            <w:tcW w:w="1116" w:type="dxa"/>
          </w:tcPr>
          <w:p w14:paraId="071DA65D" w14:textId="77777777" w:rsidR="00C5180C" w:rsidRPr="00923ECF" w:rsidRDefault="00C5180C" w:rsidP="00C5180C">
            <w:pPr>
              <w:jc w:val="center"/>
              <w:rPr>
                <w:sz w:val="18"/>
                <w:szCs w:val="18"/>
              </w:rPr>
            </w:pPr>
            <w:r w:rsidRPr="00923ECF">
              <w:rPr>
                <w:sz w:val="18"/>
                <w:szCs w:val="18"/>
              </w:rPr>
              <w:t>4,033</w:t>
            </w:r>
          </w:p>
        </w:tc>
        <w:tc>
          <w:tcPr>
            <w:tcW w:w="1080" w:type="dxa"/>
            <w:tcBorders>
              <w:left w:val="nil"/>
              <w:right w:val="single" w:sz="4" w:space="0" w:color="auto"/>
            </w:tcBorders>
          </w:tcPr>
          <w:p w14:paraId="1783FA2E" w14:textId="77777777" w:rsidR="00C5180C" w:rsidRPr="00923ECF" w:rsidRDefault="00C5180C" w:rsidP="00C5180C">
            <w:pPr>
              <w:jc w:val="center"/>
              <w:rPr>
                <w:sz w:val="18"/>
                <w:szCs w:val="18"/>
              </w:rPr>
            </w:pPr>
            <w:r w:rsidRPr="00923ECF">
              <w:rPr>
                <w:sz w:val="18"/>
                <w:szCs w:val="18"/>
              </w:rPr>
              <w:t>11,561</w:t>
            </w:r>
          </w:p>
        </w:tc>
        <w:tc>
          <w:tcPr>
            <w:tcW w:w="1080" w:type="dxa"/>
            <w:tcBorders>
              <w:left w:val="single" w:sz="4" w:space="0" w:color="auto"/>
            </w:tcBorders>
          </w:tcPr>
          <w:p w14:paraId="3D21799F" w14:textId="77777777" w:rsidR="00C5180C" w:rsidRPr="00923ECF" w:rsidRDefault="00C5180C" w:rsidP="00C5180C">
            <w:pPr>
              <w:jc w:val="center"/>
              <w:rPr>
                <w:sz w:val="18"/>
                <w:szCs w:val="18"/>
              </w:rPr>
            </w:pPr>
            <w:r w:rsidRPr="00923ECF">
              <w:rPr>
                <w:sz w:val="18"/>
                <w:szCs w:val="18"/>
              </w:rPr>
              <w:t>47.8</w:t>
            </w:r>
          </w:p>
        </w:tc>
        <w:tc>
          <w:tcPr>
            <w:tcW w:w="1044" w:type="dxa"/>
          </w:tcPr>
          <w:p w14:paraId="4843AA78" w14:textId="77777777" w:rsidR="00C5180C" w:rsidRPr="00923ECF" w:rsidRDefault="00C5180C" w:rsidP="00C5180C">
            <w:pPr>
              <w:jc w:val="center"/>
              <w:rPr>
                <w:sz w:val="18"/>
                <w:szCs w:val="18"/>
              </w:rPr>
            </w:pPr>
            <w:r w:rsidRPr="00923ECF">
              <w:rPr>
                <w:sz w:val="18"/>
                <w:szCs w:val="18"/>
              </w:rPr>
              <w:t>63.4</w:t>
            </w:r>
          </w:p>
        </w:tc>
        <w:tc>
          <w:tcPr>
            <w:tcW w:w="1116" w:type="dxa"/>
            <w:tcBorders>
              <w:left w:val="nil"/>
            </w:tcBorders>
          </w:tcPr>
          <w:p w14:paraId="66EF9209" w14:textId="77777777" w:rsidR="00C5180C" w:rsidRPr="00923ECF" w:rsidRDefault="00C5180C" w:rsidP="00C5180C">
            <w:pPr>
              <w:jc w:val="center"/>
              <w:rPr>
                <w:sz w:val="18"/>
                <w:szCs w:val="18"/>
              </w:rPr>
            </w:pPr>
            <w:r w:rsidRPr="00923ECF">
              <w:rPr>
                <w:sz w:val="18"/>
                <w:szCs w:val="18"/>
              </w:rPr>
              <w:t>53.8</w:t>
            </w:r>
          </w:p>
        </w:tc>
        <w:tc>
          <w:tcPr>
            <w:tcW w:w="1136" w:type="dxa"/>
          </w:tcPr>
          <w:p w14:paraId="0FC25850" w14:textId="77777777" w:rsidR="00C5180C" w:rsidRPr="00923ECF" w:rsidRDefault="00C5180C" w:rsidP="00C5180C">
            <w:pPr>
              <w:jc w:val="center"/>
              <w:rPr>
                <w:sz w:val="18"/>
                <w:szCs w:val="18"/>
              </w:rPr>
            </w:pPr>
            <w:r w:rsidRPr="00923ECF">
              <w:rPr>
                <w:sz w:val="18"/>
                <w:szCs w:val="18"/>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923ECF" w:rsidRDefault="00C5180C" w:rsidP="00C5180C">
            <w:pPr>
              <w:jc w:val="center"/>
              <w:rPr>
                <w:sz w:val="18"/>
                <w:szCs w:val="18"/>
              </w:rPr>
            </w:pPr>
            <w:r w:rsidRPr="00923ECF">
              <w:rPr>
                <w:sz w:val="18"/>
                <w:szCs w:val="18"/>
              </w:rPr>
              <w:t>1996</w:t>
            </w:r>
          </w:p>
        </w:tc>
        <w:tc>
          <w:tcPr>
            <w:tcW w:w="900" w:type="dxa"/>
            <w:tcBorders>
              <w:left w:val="nil"/>
            </w:tcBorders>
          </w:tcPr>
          <w:p w14:paraId="400006C0" w14:textId="77777777" w:rsidR="00C5180C" w:rsidRPr="00923ECF" w:rsidRDefault="00C5180C" w:rsidP="00C5180C">
            <w:pPr>
              <w:jc w:val="center"/>
              <w:rPr>
                <w:sz w:val="18"/>
                <w:szCs w:val="18"/>
              </w:rPr>
            </w:pPr>
            <w:r w:rsidRPr="00923ECF">
              <w:rPr>
                <w:sz w:val="18"/>
                <w:szCs w:val="18"/>
              </w:rPr>
              <w:t>15,978</w:t>
            </w:r>
          </w:p>
        </w:tc>
        <w:tc>
          <w:tcPr>
            <w:tcW w:w="752" w:type="dxa"/>
          </w:tcPr>
          <w:p w14:paraId="5C0FD980" w14:textId="77777777" w:rsidR="00C5180C" w:rsidRPr="00923ECF" w:rsidRDefault="00C5180C" w:rsidP="00C5180C">
            <w:pPr>
              <w:jc w:val="center"/>
              <w:rPr>
                <w:sz w:val="18"/>
                <w:szCs w:val="18"/>
              </w:rPr>
            </w:pPr>
            <w:r w:rsidRPr="00923ECF">
              <w:rPr>
                <w:sz w:val="18"/>
                <w:szCs w:val="18"/>
              </w:rPr>
              <w:t>1,342</w:t>
            </w:r>
          </w:p>
        </w:tc>
        <w:tc>
          <w:tcPr>
            <w:tcW w:w="595" w:type="dxa"/>
          </w:tcPr>
          <w:p w14:paraId="6717F6F6" w14:textId="77777777" w:rsidR="00C5180C" w:rsidRPr="00923ECF" w:rsidRDefault="00C5180C" w:rsidP="00C5180C">
            <w:pPr>
              <w:jc w:val="center"/>
              <w:rPr>
                <w:sz w:val="18"/>
                <w:szCs w:val="18"/>
              </w:rPr>
            </w:pPr>
            <w:r w:rsidRPr="00923ECF">
              <w:rPr>
                <w:sz w:val="18"/>
                <w:szCs w:val="18"/>
              </w:rPr>
              <w:t>164</w:t>
            </w:r>
          </w:p>
        </w:tc>
        <w:tc>
          <w:tcPr>
            <w:tcW w:w="786" w:type="dxa"/>
            <w:tcBorders>
              <w:right w:val="single" w:sz="4" w:space="0" w:color="auto"/>
            </w:tcBorders>
          </w:tcPr>
          <w:p w14:paraId="1D6A380D" w14:textId="77777777" w:rsidR="00C5180C" w:rsidRPr="00923ECF" w:rsidRDefault="00C5180C" w:rsidP="00C5180C">
            <w:pPr>
              <w:jc w:val="center"/>
              <w:rPr>
                <w:sz w:val="18"/>
                <w:szCs w:val="18"/>
              </w:rPr>
            </w:pPr>
            <w:r w:rsidRPr="00923ECF">
              <w:rPr>
                <w:sz w:val="18"/>
                <w:szCs w:val="18"/>
              </w:rPr>
              <w:t>238</w:t>
            </w:r>
          </w:p>
        </w:tc>
        <w:tc>
          <w:tcPr>
            <w:tcW w:w="1107" w:type="dxa"/>
            <w:tcBorders>
              <w:right w:val="single" w:sz="4" w:space="0" w:color="auto"/>
            </w:tcBorders>
          </w:tcPr>
          <w:p w14:paraId="0EF507CB" w14:textId="77777777" w:rsidR="00C5180C" w:rsidRPr="00923ECF" w:rsidRDefault="00C5180C" w:rsidP="00C5180C">
            <w:pPr>
              <w:jc w:val="center"/>
              <w:rPr>
                <w:rFonts w:cs="Arial"/>
                <w:color w:val="000000"/>
                <w:sz w:val="18"/>
                <w:szCs w:val="18"/>
              </w:rPr>
            </w:pPr>
            <w:r w:rsidRPr="00923ECF">
              <w:rPr>
                <w:rFonts w:cs="Arial"/>
                <w:color w:val="000000"/>
                <w:sz w:val="18"/>
                <w:szCs w:val="18"/>
              </w:rPr>
              <w:t>17,722</w:t>
            </w:r>
          </w:p>
        </w:tc>
        <w:tc>
          <w:tcPr>
            <w:tcW w:w="1107" w:type="dxa"/>
            <w:tcBorders>
              <w:left w:val="single" w:sz="4" w:space="0" w:color="auto"/>
            </w:tcBorders>
          </w:tcPr>
          <w:p w14:paraId="6938ABA5" w14:textId="77777777" w:rsidR="00C5180C" w:rsidRPr="00923ECF" w:rsidRDefault="00C5180C" w:rsidP="00C5180C">
            <w:pPr>
              <w:jc w:val="center"/>
              <w:rPr>
                <w:sz w:val="18"/>
                <w:szCs w:val="18"/>
              </w:rPr>
            </w:pPr>
            <w:r w:rsidRPr="00923ECF">
              <w:rPr>
                <w:sz w:val="18"/>
                <w:szCs w:val="18"/>
              </w:rPr>
              <w:t>318,796</w:t>
            </w:r>
          </w:p>
        </w:tc>
        <w:tc>
          <w:tcPr>
            <w:tcW w:w="864" w:type="dxa"/>
          </w:tcPr>
          <w:p w14:paraId="3E1DBBEC" w14:textId="77777777" w:rsidR="00C5180C" w:rsidRPr="00923ECF" w:rsidRDefault="00C5180C" w:rsidP="00C5180C">
            <w:pPr>
              <w:jc w:val="center"/>
              <w:rPr>
                <w:sz w:val="18"/>
                <w:szCs w:val="18"/>
              </w:rPr>
            </w:pPr>
            <w:r w:rsidRPr="00923ECF">
              <w:rPr>
                <w:sz w:val="18"/>
                <w:szCs w:val="18"/>
              </w:rPr>
              <w:t>24,583</w:t>
            </w:r>
          </w:p>
        </w:tc>
        <w:tc>
          <w:tcPr>
            <w:tcW w:w="1116" w:type="dxa"/>
          </w:tcPr>
          <w:p w14:paraId="15BF248E" w14:textId="77777777" w:rsidR="00C5180C" w:rsidRPr="00923ECF" w:rsidRDefault="00C5180C" w:rsidP="00C5180C">
            <w:pPr>
              <w:jc w:val="center"/>
              <w:rPr>
                <w:sz w:val="18"/>
                <w:szCs w:val="18"/>
              </w:rPr>
            </w:pPr>
            <w:r w:rsidRPr="00923ECF">
              <w:rPr>
                <w:sz w:val="18"/>
                <w:szCs w:val="18"/>
              </w:rPr>
              <w:t>2,714</w:t>
            </w:r>
          </w:p>
        </w:tc>
        <w:tc>
          <w:tcPr>
            <w:tcW w:w="1080" w:type="dxa"/>
            <w:tcBorders>
              <w:left w:val="nil"/>
              <w:right w:val="single" w:sz="4" w:space="0" w:color="auto"/>
            </w:tcBorders>
          </w:tcPr>
          <w:p w14:paraId="60EA0A90" w14:textId="77777777" w:rsidR="00C5180C" w:rsidRPr="00923ECF" w:rsidRDefault="00C5180C" w:rsidP="00C5180C">
            <w:pPr>
              <w:jc w:val="center"/>
              <w:rPr>
                <w:sz w:val="18"/>
                <w:szCs w:val="18"/>
              </w:rPr>
            </w:pPr>
            <w:r w:rsidRPr="00923ECF">
              <w:rPr>
                <w:sz w:val="18"/>
                <w:szCs w:val="18"/>
              </w:rPr>
              <w:t>5,604</w:t>
            </w:r>
          </w:p>
        </w:tc>
        <w:tc>
          <w:tcPr>
            <w:tcW w:w="1080" w:type="dxa"/>
            <w:tcBorders>
              <w:left w:val="single" w:sz="4" w:space="0" w:color="auto"/>
            </w:tcBorders>
          </w:tcPr>
          <w:p w14:paraId="0DA4323F" w14:textId="77777777" w:rsidR="00C5180C" w:rsidRPr="00923ECF" w:rsidRDefault="00C5180C" w:rsidP="00C5180C">
            <w:pPr>
              <w:jc w:val="center"/>
              <w:rPr>
                <w:sz w:val="18"/>
                <w:szCs w:val="18"/>
              </w:rPr>
            </w:pPr>
            <w:r w:rsidRPr="00923ECF">
              <w:rPr>
                <w:sz w:val="18"/>
                <w:szCs w:val="18"/>
              </w:rPr>
              <w:t>50.1</w:t>
            </w:r>
          </w:p>
        </w:tc>
        <w:tc>
          <w:tcPr>
            <w:tcW w:w="1044" w:type="dxa"/>
          </w:tcPr>
          <w:p w14:paraId="6F285EFE" w14:textId="77777777" w:rsidR="00C5180C" w:rsidRPr="00923ECF" w:rsidRDefault="00C5180C" w:rsidP="00C5180C">
            <w:pPr>
              <w:jc w:val="center"/>
              <w:rPr>
                <w:sz w:val="18"/>
                <w:szCs w:val="18"/>
              </w:rPr>
            </w:pPr>
            <w:r w:rsidRPr="00923ECF">
              <w:rPr>
                <w:sz w:val="18"/>
                <w:szCs w:val="18"/>
              </w:rPr>
              <w:t>54.6</w:t>
            </w:r>
          </w:p>
        </w:tc>
        <w:tc>
          <w:tcPr>
            <w:tcW w:w="1116" w:type="dxa"/>
            <w:tcBorders>
              <w:left w:val="nil"/>
            </w:tcBorders>
          </w:tcPr>
          <w:p w14:paraId="7AD13ABE" w14:textId="77777777" w:rsidR="00C5180C" w:rsidRPr="00923ECF" w:rsidRDefault="00C5180C" w:rsidP="00C5180C">
            <w:pPr>
              <w:jc w:val="center"/>
              <w:rPr>
                <w:sz w:val="18"/>
                <w:szCs w:val="18"/>
              </w:rPr>
            </w:pPr>
            <w:r w:rsidRPr="00923ECF">
              <w:rPr>
                <w:sz w:val="18"/>
                <w:szCs w:val="18"/>
              </w:rPr>
              <w:t>60.3</w:t>
            </w:r>
          </w:p>
        </w:tc>
        <w:tc>
          <w:tcPr>
            <w:tcW w:w="1136" w:type="dxa"/>
          </w:tcPr>
          <w:p w14:paraId="47C7909F" w14:textId="77777777" w:rsidR="00C5180C" w:rsidRPr="00923ECF" w:rsidRDefault="00C5180C" w:rsidP="00C5180C">
            <w:pPr>
              <w:jc w:val="center"/>
              <w:rPr>
                <w:sz w:val="18"/>
                <w:szCs w:val="18"/>
              </w:rPr>
            </w:pPr>
            <w:r w:rsidRPr="00923ECF">
              <w:rPr>
                <w:sz w:val="18"/>
                <w:szCs w:val="18"/>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923ECF" w:rsidRDefault="00C5180C" w:rsidP="00C5180C">
            <w:pPr>
              <w:jc w:val="center"/>
              <w:rPr>
                <w:sz w:val="18"/>
                <w:szCs w:val="18"/>
              </w:rPr>
            </w:pPr>
            <w:r w:rsidRPr="00923ECF">
              <w:rPr>
                <w:sz w:val="18"/>
                <w:szCs w:val="18"/>
              </w:rPr>
              <w:t>1997</w:t>
            </w:r>
          </w:p>
        </w:tc>
        <w:tc>
          <w:tcPr>
            <w:tcW w:w="900" w:type="dxa"/>
            <w:tcBorders>
              <w:left w:val="nil"/>
            </w:tcBorders>
          </w:tcPr>
          <w:p w14:paraId="76633C38" w14:textId="77777777" w:rsidR="00C5180C" w:rsidRPr="00923ECF" w:rsidRDefault="00C5180C" w:rsidP="00C5180C">
            <w:pPr>
              <w:jc w:val="center"/>
              <w:rPr>
                <w:sz w:val="18"/>
                <w:szCs w:val="18"/>
              </w:rPr>
            </w:pPr>
            <w:r w:rsidRPr="00923ECF">
              <w:rPr>
                <w:sz w:val="18"/>
                <w:szCs w:val="18"/>
              </w:rPr>
              <w:t>15,413</w:t>
            </w:r>
          </w:p>
        </w:tc>
        <w:tc>
          <w:tcPr>
            <w:tcW w:w="752" w:type="dxa"/>
          </w:tcPr>
          <w:p w14:paraId="580A31D2" w14:textId="77777777" w:rsidR="00C5180C" w:rsidRPr="00923ECF" w:rsidRDefault="00C5180C" w:rsidP="00C5180C">
            <w:pPr>
              <w:jc w:val="center"/>
              <w:rPr>
                <w:sz w:val="18"/>
                <w:szCs w:val="18"/>
              </w:rPr>
            </w:pPr>
            <w:r w:rsidRPr="00923ECF">
              <w:rPr>
                <w:sz w:val="18"/>
                <w:szCs w:val="18"/>
              </w:rPr>
              <w:t>1,386</w:t>
            </w:r>
          </w:p>
        </w:tc>
        <w:tc>
          <w:tcPr>
            <w:tcW w:w="595" w:type="dxa"/>
          </w:tcPr>
          <w:p w14:paraId="1A261A56" w14:textId="77777777" w:rsidR="00C5180C" w:rsidRPr="00923ECF" w:rsidRDefault="00C5180C" w:rsidP="00C5180C">
            <w:pPr>
              <w:jc w:val="center"/>
              <w:rPr>
                <w:sz w:val="18"/>
                <w:szCs w:val="18"/>
              </w:rPr>
            </w:pPr>
            <w:r w:rsidRPr="00923ECF">
              <w:rPr>
                <w:sz w:val="18"/>
                <w:szCs w:val="18"/>
              </w:rPr>
              <w:t>163</w:t>
            </w:r>
          </w:p>
        </w:tc>
        <w:tc>
          <w:tcPr>
            <w:tcW w:w="786" w:type="dxa"/>
            <w:tcBorders>
              <w:right w:val="single" w:sz="4" w:space="0" w:color="auto"/>
            </w:tcBorders>
          </w:tcPr>
          <w:p w14:paraId="42CD0EF0" w14:textId="77777777" w:rsidR="00C5180C" w:rsidRPr="00923ECF" w:rsidRDefault="00C5180C" w:rsidP="00C5180C">
            <w:pPr>
              <w:jc w:val="center"/>
              <w:rPr>
                <w:sz w:val="18"/>
                <w:szCs w:val="18"/>
              </w:rPr>
            </w:pPr>
            <w:r w:rsidRPr="00923ECF">
              <w:rPr>
                <w:sz w:val="18"/>
                <w:szCs w:val="18"/>
              </w:rPr>
              <w:t>287</w:t>
            </w:r>
          </w:p>
        </w:tc>
        <w:tc>
          <w:tcPr>
            <w:tcW w:w="1107" w:type="dxa"/>
            <w:tcBorders>
              <w:right w:val="single" w:sz="4" w:space="0" w:color="auto"/>
            </w:tcBorders>
          </w:tcPr>
          <w:p w14:paraId="4FC2E1C8" w14:textId="77777777" w:rsidR="00C5180C" w:rsidRPr="00923ECF" w:rsidRDefault="00C5180C" w:rsidP="00C5180C">
            <w:pPr>
              <w:jc w:val="center"/>
              <w:rPr>
                <w:rFonts w:cs="Arial"/>
                <w:color w:val="000000"/>
                <w:sz w:val="18"/>
                <w:szCs w:val="18"/>
              </w:rPr>
            </w:pPr>
            <w:r w:rsidRPr="00923ECF">
              <w:rPr>
                <w:rFonts w:cs="Arial"/>
                <w:color w:val="000000"/>
                <w:sz w:val="18"/>
                <w:szCs w:val="18"/>
              </w:rPr>
              <w:t>17,249</w:t>
            </w:r>
          </w:p>
        </w:tc>
        <w:tc>
          <w:tcPr>
            <w:tcW w:w="1107" w:type="dxa"/>
            <w:tcBorders>
              <w:left w:val="single" w:sz="4" w:space="0" w:color="auto"/>
            </w:tcBorders>
          </w:tcPr>
          <w:p w14:paraId="025C9246" w14:textId="77777777" w:rsidR="00C5180C" w:rsidRPr="00923ECF" w:rsidRDefault="00C5180C" w:rsidP="00C5180C">
            <w:pPr>
              <w:jc w:val="center"/>
              <w:rPr>
                <w:sz w:val="18"/>
                <w:szCs w:val="18"/>
              </w:rPr>
            </w:pPr>
            <w:r w:rsidRPr="00923ECF">
              <w:rPr>
                <w:sz w:val="18"/>
                <w:szCs w:val="18"/>
              </w:rPr>
              <w:t>303,286</w:t>
            </w:r>
          </w:p>
        </w:tc>
        <w:tc>
          <w:tcPr>
            <w:tcW w:w="864" w:type="dxa"/>
          </w:tcPr>
          <w:p w14:paraId="34642806" w14:textId="77777777" w:rsidR="00C5180C" w:rsidRPr="00923ECF" w:rsidRDefault="00C5180C" w:rsidP="00C5180C">
            <w:pPr>
              <w:jc w:val="center"/>
              <w:rPr>
                <w:sz w:val="18"/>
                <w:szCs w:val="18"/>
              </w:rPr>
            </w:pPr>
            <w:r w:rsidRPr="00923ECF">
              <w:rPr>
                <w:sz w:val="18"/>
                <w:szCs w:val="18"/>
              </w:rPr>
              <w:t>21,930</w:t>
            </w:r>
          </w:p>
        </w:tc>
        <w:tc>
          <w:tcPr>
            <w:tcW w:w="1116" w:type="dxa"/>
          </w:tcPr>
          <w:p w14:paraId="0160488D" w14:textId="77777777" w:rsidR="00C5180C" w:rsidRPr="00923ECF" w:rsidRDefault="00C5180C" w:rsidP="00C5180C">
            <w:pPr>
              <w:jc w:val="center"/>
              <w:rPr>
                <w:sz w:val="18"/>
                <w:szCs w:val="18"/>
              </w:rPr>
            </w:pPr>
            <w:r w:rsidRPr="00923ECF">
              <w:rPr>
                <w:sz w:val="18"/>
                <w:szCs w:val="18"/>
              </w:rPr>
              <w:t>4,695</w:t>
            </w:r>
          </w:p>
        </w:tc>
        <w:tc>
          <w:tcPr>
            <w:tcW w:w="1080" w:type="dxa"/>
            <w:tcBorders>
              <w:left w:val="nil"/>
              <w:right w:val="single" w:sz="4" w:space="0" w:color="auto"/>
            </w:tcBorders>
          </w:tcPr>
          <w:p w14:paraId="65CBEF95" w14:textId="77777777" w:rsidR="00C5180C" w:rsidRPr="00923ECF" w:rsidRDefault="00C5180C" w:rsidP="00C5180C">
            <w:pPr>
              <w:ind w:right="-18"/>
              <w:jc w:val="center"/>
              <w:rPr>
                <w:sz w:val="18"/>
                <w:szCs w:val="18"/>
              </w:rPr>
            </w:pPr>
            <w:r w:rsidRPr="00923ECF">
              <w:rPr>
                <w:sz w:val="18"/>
                <w:szCs w:val="18"/>
              </w:rPr>
              <w:t>6,390</w:t>
            </w:r>
          </w:p>
        </w:tc>
        <w:tc>
          <w:tcPr>
            <w:tcW w:w="1080" w:type="dxa"/>
            <w:tcBorders>
              <w:left w:val="single" w:sz="4" w:space="0" w:color="auto"/>
            </w:tcBorders>
          </w:tcPr>
          <w:p w14:paraId="5BB32755" w14:textId="77777777" w:rsidR="00C5180C" w:rsidRPr="00923ECF" w:rsidRDefault="00C5180C" w:rsidP="00C5180C">
            <w:pPr>
              <w:jc w:val="center"/>
              <w:rPr>
                <w:sz w:val="18"/>
                <w:szCs w:val="18"/>
              </w:rPr>
            </w:pPr>
            <w:r w:rsidRPr="00923ECF">
              <w:rPr>
                <w:sz w:val="18"/>
                <w:szCs w:val="18"/>
              </w:rPr>
              <w:t>50.8</w:t>
            </w:r>
          </w:p>
        </w:tc>
        <w:tc>
          <w:tcPr>
            <w:tcW w:w="1044" w:type="dxa"/>
          </w:tcPr>
          <w:p w14:paraId="02F8C505" w14:textId="77777777" w:rsidR="00C5180C" w:rsidRPr="00923ECF" w:rsidRDefault="00C5180C" w:rsidP="00C5180C">
            <w:pPr>
              <w:jc w:val="center"/>
              <w:rPr>
                <w:sz w:val="18"/>
                <w:szCs w:val="18"/>
              </w:rPr>
            </w:pPr>
            <w:r w:rsidRPr="00923ECF">
              <w:rPr>
                <w:sz w:val="18"/>
                <w:szCs w:val="18"/>
              </w:rPr>
              <w:t>63.2</w:t>
            </w:r>
          </w:p>
        </w:tc>
        <w:tc>
          <w:tcPr>
            <w:tcW w:w="1116" w:type="dxa"/>
            <w:tcBorders>
              <w:left w:val="nil"/>
            </w:tcBorders>
          </w:tcPr>
          <w:p w14:paraId="1CAAFBD4" w14:textId="77777777" w:rsidR="00C5180C" w:rsidRPr="00923ECF" w:rsidRDefault="00C5180C" w:rsidP="00C5180C">
            <w:pPr>
              <w:jc w:val="center"/>
              <w:rPr>
                <w:sz w:val="18"/>
                <w:szCs w:val="18"/>
              </w:rPr>
            </w:pPr>
            <w:r w:rsidRPr="00923ECF">
              <w:rPr>
                <w:sz w:val="18"/>
                <w:szCs w:val="18"/>
              </w:rPr>
              <w:t>34.7</w:t>
            </w:r>
          </w:p>
        </w:tc>
        <w:tc>
          <w:tcPr>
            <w:tcW w:w="1136" w:type="dxa"/>
          </w:tcPr>
          <w:p w14:paraId="668BB188" w14:textId="77777777" w:rsidR="00C5180C" w:rsidRPr="00923ECF" w:rsidRDefault="00C5180C" w:rsidP="00C5180C">
            <w:pPr>
              <w:jc w:val="center"/>
              <w:rPr>
                <w:sz w:val="18"/>
                <w:szCs w:val="18"/>
              </w:rPr>
            </w:pPr>
            <w:r w:rsidRPr="00923ECF">
              <w:rPr>
                <w:sz w:val="18"/>
                <w:szCs w:val="18"/>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923ECF" w:rsidRDefault="00C5180C" w:rsidP="00C5180C">
            <w:pPr>
              <w:jc w:val="center"/>
              <w:rPr>
                <w:sz w:val="18"/>
                <w:szCs w:val="18"/>
              </w:rPr>
            </w:pPr>
            <w:r w:rsidRPr="00923ECF">
              <w:rPr>
                <w:sz w:val="18"/>
                <w:szCs w:val="18"/>
              </w:rPr>
              <w:t>1998</w:t>
            </w:r>
          </w:p>
        </w:tc>
        <w:tc>
          <w:tcPr>
            <w:tcW w:w="900" w:type="dxa"/>
            <w:tcBorders>
              <w:left w:val="nil"/>
            </w:tcBorders>
          </w:tcPr>
          <w:p w14:paraId="5EFEE8AA" w14:textId="77777777" w:rsidR="00C5180C" w:rsidRPr="00923ECF" w:rsidRDefault="00C5180C" w:rsidP="00C5180C">
            <w:pPr>
              <w:jc w:val="center"/>
              <w:rPr>
                <w:sz w:val="18"/>
                <w:szCs w:val="18"/>
              </w:rPr>
            </w:pPr>
            <w:r w:rsidRPr="00923ECF">
              <w:rPr>
                <w:sz w:val="18"/>
                <w:szCs w:val="18"/>
              </w:rPr>
              <w:t>11,136</w:t>
            </w:r>
          </w:p>
        </w:tc>
        <w:tc>
          <w:tcPr>
            <w:tcW w:w="752" w:type="dxa"/>
          </w:tcPr>
          <w:p w14:paraId="7430A842" w14:textId="77777777" w:rsidR="00C5180C" w:rsidRPr="00923ECF" w:rsidRDefault="00C5180C" w:rsidP="00C5180C">
            <w:pPr>
              <w:jc w:val="center"/>
              <w:rPr>
                <w:sz w:val="18"/>
                <w:szCs w:val="18"/>
              </w:rPr>
            </w:pPr>
            <w:r w:rsidRPr="00923ECF">
              <w:rPr>
                <w:sz w:val="18"/>
                <w:szCs w:val="18"/>
              </w:rPr>
              <w:t>1,988</w:t>
            </w:r>
          </w:p>
        </w:tc>
        <w:tc>
          <w:tcPr>
            <w:tcW w:w="595" w:type="dxa"/>
          </w:tcPr>
          <w:p w14:paraId="09B3D867" w14:textId="77777777" w:rsidR="00C5180C" w:rsidRPr="00923ECF" w:rsidRDefault="00C5180C" w:rsidP="00C5180C">
            <w:pPr>
              <w:jc w:val="center"/>
              <w:rPr>
                <w:sz w:val="18"/>
                <w:szCs w:val="18"/>
              </w:rPr>
            </w:pPr>
            <w:r w:rsidRPr="00923ECF">
              <w:rPr>
                <w:sz w:val="18"/>
                <w:szCs w:val="18"/>
              </w:rPr>
              <w:t>161</w:t>
            </w:r>
          </w:p>
        </w:tc>
        <w:tc>
          <w:tcPr>
            <w:tcW w:w="786" w:type="dxa"/>
            <w:tcBorders>
              <w:right w:val="single" w:sz="4" w:space="0" w:color="auto"/>
            </w:tcBorders>
          </w:tcPr>
          <w:p w14:paraId="53819499"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2D2E9FBA" w14:textId="77777777" w:rsidR="00C5180C" w:rsidRPr="00923ECF" w:rsidRDefault="00C5180C" w:rsidP="00C5180C">
            <w:pPr>
              <w:jc w:val="center"/>
              <w:rPr>
                <w:rFonts w:cs="Arial"/>
                <w:color w:val="000000"/>
                <w:sz w:val="18"/>
                <w:szCs w:val="18"/>
              </w:rPr>
            </w:pPr>
            <w:r w:rsidRPr="00923ECF">
              <w:rPr>
                <w:rFonts w:cs="Arial"/>
                <w:color w:val="000000"/>
                <w:sz w:val="18"/>
                <w:szCs w:val="18"/>
              </w:rPr>
              <w:t>13,575</w:t>
            </w:r>
          </w:p>
        </w:tc>
        <w:tc>
          <w:tcPr>
            <w:tcW w:w="1107" w:type="dxa"/>
            <w:tcBorders>
              <w:left w:val="single" w:sz="4" w:space="0" w:color="auto"/>
            </w:tcBorders>
          </w:tcPr>
          <w:p w14:paraId="70B27CDB" w14:textId="77777777" w:rsidR="00C5180C" w:rsidRPr="00923ECF" w:rsidRDefault="00C5180C" w:rsidP="00C5180C">
            <w:pPr>
              <w:jc w:val="center"/>
              <w:rPr>
                <w:sz w:val="18"/>
                <w:szCs w:val="18"/>
              </w:rPr>
            </w:pPr>
            <w:r w:rsidRPr="00923ECF">
              <w:rPr>
                <w:sz w:val="18"/>
                <w:szCs w:val="18"/>
              </w:rPr>
              <w:t>243,339</w:t>
            </w:r>
          </w:p>
        </w:tc>
        <w:tc>
          <w:tcPr>
            <w:tcW w:w="864" w:type="dxa"/>
          </w:tcPr>
          <w:p w14:paraId="0A6CD90B" w14:textId="77777777" w:rsidR="00C5180C" w:rsidRPr="00923ECF" w:rsidRDefault="00C5180C" w:rsidP="00C5180C">
            <w:pPr>
              <w:jc w:val="center"/>
              <w:rPr>
                <w:sz w:val="18"/>
                <w:szCs w:val="18"/>
              </w:rPr>
            </w:pPr>
            <w:r w:rsidRPr="00923ECF">
              <w:rPr>
                <w:sz w:val="18"/>
                <w:szCs w:val="18"/>
              </w:rPr>
              <w:t>31,232</w:t>
            </w:r>
          </w:p>
        </w:tc>
        <w:tc>
          <w:tcPr>
            <w:tcW w:w="1116" w:type="dxa"/>
          </w:tcPr>
          <w:p w14:paraId="0CCF3BAA" w14:textId="77777777" w:rsidR="00C5180C" w:rsidRPr="00923ECF" w:rsidRDefault="00C5180C" w:rsidP="00C5180C">
            <w:pPr>
              <w:jc w:val="center"/>
              <w:rPr>
                <w:sz w:val="18"/>
                <w:szCs w:val="18"/>
              </w:rPr>
            </w:pPr>
            <w:r w:rsidRPr="00923ECF">
              <w:rPr>
                <w:sz w:val="18"/>
                <w:szCs w:val="18"/>
              </w:rPr>
              <w:t>5,624</w:t>
            </w:r>
          </w:p>
        </w:tc>
        <w:tc>
          <w:tcPr>
            <w:tcW w:w="1080" w:type="dxa"/>
            <w:tcBorders>
              <w:left w:val="nil"/>
              <w:right w:val="single" w:sz="4" w:space="0" w:color="auto"/>
            </w:tcBorders>
          </w:tcPr>
          <w:p w14:paraId="053092DF" w14:textId="77777777" w:rsidR="00C5180C" w:rsidRPr="00923ECF" w:rsidRDefault="00C5180C" w:rsidP="00C5180C">
            <w:pPr>
              <w:jc w:val="center"/>
              <w:rPr>
                <w:sz w:val="18"/>
                <w:szCs w:val="18"/>
              </w:rPr>
            </w:pPr>
            <w:r w:rsidRPr="00923ECF">
              <w:rPr>
                <w:sz w:val="18"/>
                <w:szCs w:val="18"/>
              </w:rPr>
              <w:t>6,035</w:t>
            </w:r>
          </w:p>
        </w:tc>
        <w:tc>
          <w:tcPr>
            <w:tcW w:w="1080" w:type="dxa"/>
            <w:tcBorders>
              <w:left w:val="single" w:sz="4" w:space="0" w:color="auto"/>
            </w:tcBorders>
          </w:tcPr>
          <w:p w14:paraId="337F2BA3" w14:textId="77777777" w:rsidR="00C5180C" w:rsidRPr="00923ECF" w:rsidRDefault="00C5180C" w:rsidP="00C5180C">
            <w:pPr>
              <w:jc w:val="center"/>
              <w:rPr>
                <w:sz w:val="18"/>
                <w:szCs w:val="18"/>
              </w:rPr>
            </w:pPr>
            <w:r w:rsidRPr="00923ECF">
              <w:rPr>
                <w:sz w:val="18"/>
                <w:szCs w:val="18"/>
              </w:rPr>
              <w:t>45.8</w:t>
            </w:r>
          </w:p>
        </w:tc>
        <w:tc>
          <w:tcPr>
            <w:tcW w:w="1044" w:type="dxa"/>
          </w:tcPr>
          <w:p w14:paraId="30B9CFA7" w14:textId="77777777" w:rsidR="00C5180C" w:rsidRPr="00923ECF" w:rsidRDefault="00C5180C" w:rsidP="00C5180C">
            <w:pPr>
              <w:jc w:val="center"/>
              <w:rPr>
                <w:sz w:val="18"/>
                <w:szCs w:val="18"/>
              </w:rPr>
            </w:pPr>
            <w:r w:rsidRPr="00923ECF">
              <w:rPr>
                <w:sz w:val="18"/>
                <w:szCs w:val="18"/>
              </w:rPr>
              <w:t>63.1</w:t>
            </w:r>
          </w:p>
        </w:tc>
        <w:tc>
          <w:tcPr>
            <w:tcW w:w="1116" w:type="dxa"/>
            <w:tcBorders>
              <w:left w:val="nil"/>
            </w:tcBorders>
          </w:tcPr>
          <w:p w14:paraId="635FFF6D" w14:textId="77777777" w:rsidR="00C5180C" w:rsidRPr="00923ECF" w:rsidRDefault="00C5180C" w:rsidP="00C5180C">
            <w:pPr>
              <w:jc w:val="center"/>
              <w:rPr>
                <w:sz w:val="18"/>
                <w:szCs w:val="18"/>
              </w:rPr>
            </w:pPr>
            <w:r w:rsidRPr="00923ECF">
              <w:rPr>
                <w:sz w:val="18"/>
                <w:szCs w:val="18"/>
              </w:rPr>
              <w:t>28.6</w:t>
            </w:r>
          </w:p>
        </w:tc>
        <w:tc>
          <w:tcPr>
            <w:tcW w:w="1136" w:type="dxa"/>
          </w:tcPr>
          <w:p w14:paraId="74D6D68E" w14:textId="77777777" w:rsidR="00C5180C" w:rsidRPr="00923ECF" w:rsidRDefault="00C5180C" w:rsidP="00C5180C">
            <w:pPr>
              <w:jc w:val="center"/>
              <w:rPr>
                <w:sz w:val="18"/>
                <w:szCs w:val="18"/>
              </w:rPr>
            </w:pPr>
            <w:r w:rsidRPr="00923ECF">
              <w:rPr>
                <w:sz w:val="18"/>
                <w:szCs w:val="18"/>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923ECF" w:rsidRDefault="00C5180C" w:rsidP="00C5180C">
            <w:pPr>
              <w:jc w:val="center"/>
              <w:rPr>
                <w:sz w:val="18"/>
                <w:szCs w:val="18"/>
              </w:rPr>
            </w:pPr>
            <w:r w:rsidRPr="00923ECF">
              <w:rPr>
                <w:sz w:val="18"/>
                <w:szCs w:val="18"/>
              </w:rPr>
              <w:t>1999</w:t>
            </w:r>
          </w:p>
        </w:tc>
        <w:tc>
          <w:tcPr>
            <w:tcW w:w="900" w:type="dxa"/>
            <w:tcBorders>
              <w:left w:val="nil"/>
            </w:tcBorders>
          </w:tcPr>
          <w:p w14:paraId="5A7EF2E2" w14:textId="77777777" w:rsidR="00C5180C" w:rsidRPr="00923ECF" w:rsidRDefault="00C5180C" w:rsidP="00C5180C">
            <w:pPr>
              <w:jc w:val="center"/>
              <w:rPr>
                <w:sz w:val="18"/>
                <w:szCs w:val="18"/>
              </w:rPr>
            </w:pPr>
            <w:r w:rsidRPr="00923ECF">
              <w:rPr>
                <w:sz w:val="18"/>
                <w:szCs w:val="18"/>
              </w:rPr>
              <w:t>12,682</w:t>
            </w:r>
          </w:p>
        </w:tc>
        <w:tc>
          <w:tcPr>
            <w:tcW w:w="752" w:type="dxa"/>
          </w:tcPr>
          <w:p w14:paraId="5338BB31" w14:textId="77777777" w:rsidR="00C5180C" w:rsidRPr="00923ECF" w:rsidRDefault="00C5180C" w:rsidP="00C5180C">
            <w:pPr>
              <w:jc w:val="center"/>
              <w:rPr>
                <w:sz w:val="18"/>
                <w:szCs w:val="18"/>
              </w:rPr>
            </w:pPr>
            <w:r w:rsidRPr="00923ECF">
              <w:rPr>
                <w:sz w:val="18"/>
                <w:szCs w:val="18"/>
              </w:rPr>
              <w:t>1,979</w:t>
            </w:r>
          </w:p>
        </w:tc>
        <w:tc>
          <w:tcPr>
            <w:tcW w:w="595" w:type="dxa"/>
          </w:tcPr>
          <w:p w14:paraId="427220A4" w14:textId="77777777" w:rsidR="00C5180C" w:rsidRPr="00923ECF" w:rsidRDefault="00C5180C" w:rsidP="00C5180C">
            <w:pPr>
              <w:jc w:val="center"/>
              <w:rPr>
                <w:sz w:val="18"/>
                <w:szCs w:val="18"/>
              </w:rPr>
            </w:pPr>
            <w:r w:rsidRPr="00923ECF">
              <w:rPr>
                <w:sz w:val="18"/>
                <w:szCs w:val="18"/>
              </w:rPr>
              <w:t>159</w:t>
            </w:r>
          </w:p>
        </w:tc>
        <w:tc>
          <w:tcPr>
            <w:tcW w:w="786" w:type="dxa"/>
            <w:tcBorders>
              <w:right w:val="single" w:sz="4" w:space="0" w:color="auto"/>
            </w:tcBorders>
          </w:tcPr>
          <w:p w14:paraId="2F5B0540"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51E541A4" w14:textId="77777777" w:rsidR="00C5180C" w:rsidRPr="00923ECF" w:rsidRDefault="00C5180C" w:rsidP="00C5180C">
            <w:pPr>
              <w:jc w:val="center"/>
              <w:rPr>
                <w:rFonts w:cs="Arial"/>
                <w:color w:val="000000"/>
                <w:sz w:val="18"/>
                <w:szCs w:val="18"/>
              </w:rPr>
            </w:pPr>
            <w:r w:rsidRPr="00923ECF">
              <w:rPr>
                <w:rFonts w:cs="Arial"/>
                <w:color w:val="000000"/>
                <w:sz w:val="18"/>
                <w:szCs w:val="18"/>
              </w:rPr>
              <w:t>15,110</w:t>
            </w:r>
          </w:p>
        </w:tc>
        <w:tc>
          <w:tcPr>
            <w:tcW w:w="1107" w:type="dxa"/>
            <w:tcBorders>
              <w:left w:val="single" w:sz="4" w:space="0" w:color="auto"/>
            </w:tcBorders>
          </w:tcPr>
          <w:p w14:paraId="6313FECD" w14:textId="77777777" w:rsidR="00C5180C" w:rsidRPr="00923ECF" w:rsidRDefault="00C5180C" w:rsidP="00C5180C">
            <w:pPr>
              <w:jc w:val="center"/>
              <w:rPr>
                <w:sz w:val="18"/>
                <w:szCs w:val="18"/>
              </w:rPr>
            </w:pPr>
            <w:r w:rsidRPr="00923ECF">
              <w:rPr>
                <w:sz w:val="18"/>
                <w:szCs w:val="18"/>
              </w:rPr>
              <w:t>289,003</w:t>
            </w:r>
          </w:p>
        </w:tc>
        <w:tc>
          <w:tcPr>
            <w:tcW w:w="864" w:type="dxa"/>
          </w:tcPr>
          <w:p w14:paraId="1122F097" w14:textId="77777777" w:rsidR="00C5180C" w:rsidRPr="00923ECF" w:rsidRDefault="00C5180C" w:rsidP="00C5180C">
            <w:pPr>
              <w:jc w:val="center"/>
              <w:rPr>
                <w:sz w:val="18"/>
                <w:szCs w:val="18"/>
              </w:rPr>
            </w:pPr>
            <w:r w:rsidRPr="00923ECF">
              <w:rPr>
                <w:sz w:val="18"/>
                <w:szCs w:val="18"/>
              </w:rPr>
              <w:t>19,088</w:t>
            </w:r>
          </w:p>
        </w:tc>
        <w:tc>
          <w:tcPr>
            <w:tcW w:w="1116" w:type="dxa"/>
          </w:tcPr>
          <w:p w14:paraId="04749CD6" w14:textId="77777777" w:rsidR="00C5180C" w:rsidRPr="00923ECF" w:rsidRDefault="00C5180C" w:rsidP="00C5180C">
            <w:pPr>
              <w:jc w:val="center"/>
              <w:rPr>
                <w:sz w:val="18"/>
                <w:szCs w:val="18"/>
              </w:rPr>
            </w:pPr>
            <w:r w:rsidRPr="00923ECF">
              <w:rPr>
                <w:sz w:val="18"/>
                <w:szCs w:val="18"/>
              </w:rPr>
              <w:t>5,415</w:t>
            </w:r>
          </w:p>
        </w:tc>
        <w:tc>
          <w:tcPr>
            <w:tcW w:w="1080" w:type="dxa"/>
            <w:tcBorders>
              <w:left w:val="nil"/>
              <w:right w:val="single" w:sz="4" w:space="0" w:color="auto"/>
            </w:tcBorders>
          </w:tcPr>
          <w:p w14:paraId="08B17844" w14:textId="77777777" w:rsidR="00C5180C" w:rsidRPr="00923ECF" w:rsidRDefault="00C5180C" w:rsidP="00C5180C">
            <w:pPr>
              <w:jc w:val="center"/>
              <w:rPr>
                <w:sz w:val="18"/>
                <w:szCs w:val="18"/>
              </w:rPr>
            </w:pPr>
            <w:r w:rsidRPr="00923ECF">
              <w:rPr>
                <w:sz w:val="18"/>
                <w:szCs w:val="18"/>
              </w:rPr>
              <w:t>5,072</w:t>
            </w:r>
          </w:p>
        </w:tc>
        <w:tc>
          <w:tcPr>
            <w:tcW w:w="1080" w:type="dxa"/>
            <w:tcBorders>
              <w:left w:val="single" w:sz="4" w:space="0" w:color="auto"/>
            </w:tcBorders>
          </w:tcPr>
          <w:p w14:paraId="1B5F76DD" w14:textId="77777777" w:rsidR="00C5180C" w:rsidRPr="00923ECF" w:rsidRDefault="00C5180C" w:rsidP="00C5180C">
            <w:pPr>
              <w:jc w:val="center"/>
              <w:rPr>
                <w:sz w:val="18"/>
                <w:szCs w:val="18"/>
              </w:rPr>
            </w:pPr>
            <w:r w:rsidRPr="00923ECF">
              <w:rPr>
                <w:sz w:val="18"/>
                <w:szCs w:val="18"/>
              </w:rPr>
              <w:t>43.9</w:t>
            </w:r>
          </w:p>
        </w:tc>
        <w:tc>
          <w:tcPr>
            <w:tcW w:w="1044" w:type="dxa"/>
          </w:tcPr>
          <w:p w14:paraId="385FAB91" w14:textId="77777777" w:rsidR="00C5180C" w:rsidRPr="00923ECF" w:rsidRDefault="00C5180C" w:rsidP="00C5180C">
            <w:pPr>
              <w:jc w:val="center"/>
              <w:rPr>
                <w:sz w:val="18"/>
                <w:szCs w:val="18"/>
              </w:rPr>
            </w:pPr>
            <w:r w:rsidRPr="00923ECF">
              <w:rPr>
                <w:sz w:val="18"/>
                <w:szCs w:val="18"/>
              </w:rPr>
              <w:t>103.7</w:t>
            </w:r>
          </w:p>
        </w:tc>
        <w:tc>
          <w:tcPr>
            <w:tcW w:w="1116" w:type="dxa"/>
            <w:tcBorders>
              <w:left w:val="nil"/>
            </w:tcBorders>
          </w:tcPr>
          <w:p w14:paraId="4945A4C1" w14:textId="77777777" w:rsidR="00C5180C" w:rsidRPr="00923ECF" w:rsidRDefault="00C5180C" w:rsidP="00C5180C">
            <w:pPr>
              <w:jc w:val="center"/>
              <w:rPr>
                <w:sz w:val="18"/>
                <w:szCs w:val="18"/>
              </w:rPr>
            </w:pPr>
            <w:r w:rsidRPr="00923ECF">
              <w:rPr>
                <w:sz w:val="18"/>
                <w:szCs w:val="18"/>
              </w:rPr>
              <w:t>29.4</w:t>
            </w:r>
          </w:p>
        </w:tc>
        <w:tc>
          <w:tcPr>
            <w:tcW w:w="1136" w:type="dxa"/>
          </w:tcPr>
          <w:p w14:paraId="0FCE5A1B" w14:textId="77777777" w:rsidR="00C5180C" w:rsidRPr="00923ECF" w:rsidRDefault="00C5180C" w:rsidP="00C5180C">
            <w:pPr>
              <w:jc w:val="center"/>
              <w:rPr>
                <w:sz w:val="18"/>
                <w:szCs w:val="18"/>
              </w:rPr>
            </w:pPr>
            <w:r w:rsidRPr="00923ECF">
              <w:rPr>
                <w:sz w:val="18"/>
                <w:szCs w:val="18"/>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923ECF" w:rsidRDefault="00C5180C" w:rsidP="00C5180C">
            <w:pPr>
              <w:jc w:val="center"/>
              <w:rPr>
                <w:sz w:val="18"/>
                <w:szCs w:val="18"/>
              </w:rPr>
            </w:pPr>
            <w:r w:rsidRPr="00923ECF">
              <w:rPr>
                <w:sz w:val="18"/>
                <w:szCs w:val="18"/>
              </w:rPr>
              <w:t>2000</w:t>
            </w:r>
          </w:p>
        </w:tc>
        <w:tc>
          <w:tcPr>
            <w:tcW w:w="900" w:type="dxa"/>
            <w:tcBorders>
              <w:left w:val="nil"/>
            </w:tcBorders>
          </w:tcPr>
          <w:p w14:paraId="76303DD8" w14:textId="77777777" w:rsidR="00C5180C" w:rsidRPr="00923ECF" w:rsidRDefault="00C5180C" w:rsidP="00C5180C">
            <w:pPr>
              <w:jc w:val="center"/>
              <w:rPr>
                <w:sz w:val="18"/>
                <w:szCs w:val="18"/>
              </w:rPr>
            </w:pPr>
            <w:r w:rsidRPr="00923ECF">
              <w:rPr>
                <w:sz w:val="18"/>
                <w:szCs w:val="18"/>
              </w:rPr>
              <w:t>15,046</w:t>
            </w:r>
          </w:p>
        </w:tc>
        <w:tc>
          <w:tcPr>
            <w:tcW w:w="752" w:type="dxa"/>
          </w:tcPr>
          <w:p w14:paraId="33C17983" w14:textId="77777777" w:rsidR="00C5180C" w:rsidRPr="00923ECF" w:rsidRDefault="00C5180C" w:rsidP="00C5180C">
            <w:pPr>
              <w:jc w:val="center"/>
              <w:rPr>
                <w:sz w:val="18"/>
                <w:szCs w:val="18"/>
              </w:rPr>
            </w:pPr>
            <w:r w:rsidRPr="00923ECF">
              <w:rPr>
                <w:sz w:val="18"/>
                <w:szCs w:val="18"/>
              </w:rPr>
              <w:t>3,225</w:t>
            </w:r>
          </w:p>
        </w:tc>
        <w:tc>
          <w:tcPr>
            <w:tcW w:w="595" w:type="dxa"/>
          </w:tcPr>
          <w:p w14:paraId="205F5BC0" w14:textId="77777777" w:rsidR="00C5180C" w:rsidRPr="00923ECF" w:rsidRDefault="00C5180C" w:rsidP="00C5180C">
            <w:pPr>
              <w:jc w:val="center"/>
              <w:rPr>
                <w:sz w:val="18"/>
                <w:szCs w:val="18"/>
              </w:rPr>
            </w:pPr>
            <w:r w:rsidRPr="00923ECF">
              <w:rPr>
                <w:sz w:val="18"/>
                <w:szCs w:val="18"/>
              </w:rPr>
              <w:t>150</w:t>
            </w:r>
          </w:p>
        </w:tc>
        <w:tc>
          <w:tcPr>
            <w:tcW w:w="786" w:type="dxa"/>
            <w:tcBorders>
              <w:right w:val="single" w:sz="4" w:space="0" w:color="auto"/>
            </w:tcBorders>
          </w:tcPr>
          <w:p w14:paraId="054FA155" w14:textId="77777777" w:rsidR="00C5180C" w:rsidRPr="00923ECF" w:rsidRDefault="00C5180C" w:rsidP="00C5180C">
            <w:pPr>
              <w:jc w:val="center"/>
              <w:rPr>
                <w:sz w:val="18"/>
                <w:szCs w:val="18"/>
              </w:rPr>
            </w:pPr>
            <w:r w:rsidRPr="00923ECF">
              <w:rPr>
                <w:sz w:val="18"/>
                <w:szCs w:val="18"/>
              </w:rPr>
              <w:t>291</w:t>
            </w:r>
          </w:p>
        </w:tc>
        <w:tc>
          <w:tcPr>
            <w:tcW w:w="1107" w:type="dxa"/>
            <w:tcBorders>
              <w:right w:val="single" w:sz="4" w:space="0" w:color="auto"/>
            </w:tcBorders>
          </w:tcPr>
          <w:p w14:paraId="5AECDF6B" w14:textId="77777777" w:rsidR="00C5180C" w:rsidRPr="00923ECF" w:rsidRDefault="00C5180C" w:rsidP="00C5180C">
            <w:pPr>
              <w:jc w:val="center"/>
              <w:rPr>
                <w:rFonts w:cs="Arial"/>
                <w:color w:val="000000"/>
                <w:sz w:val="18"/>
                <w:szCs w:val="18"/>
              </w:rPr>
            </w:pPr>
            <w:r w:rsidRPr="00923ECF">
              <w:rPr>
                <w:rFonts w:cs="Arial"/>
                <w:color w:val="000000"/>
                <w:sz w:val="18"/>
                <w:szCs w:val="18"/>
              </w:rPr>
              <w:t>18,712</w:t>
            </w:r>
          </w:p>
        </w:tc>
        <w:tc>
          <w:tcPr>
            <w:tcW w:w="1107" w:type="dxa"/>
            <w:tcBorders>
              <w:left w:val="single" w:sz="4" w:space="0" w:color="auto"/>
            </w:tcBorders>
          </w:tcPr>
          <w:p w14:paraId="4C43E5C9" w14:textId="77777777" w:rsidR="00C5180C" w:rsidRPr="00923ECF" w:rsidRDefault="00C5180C" w:rsidP="00C5180C">
            <w:pPr>
              <w:jc w:val="center"/>
              <w:rPr>
                <w:sz w:val="18"/>
                <w:szCs w:val="18"/>
              </w:rPr>
            </w:pPr>
            <w:r w:rsidRPr="00923ECF">
              <w:rPr>
                <w:sz w:val="18"/>
                <w:szCs w:val="18"/>
              </w:rPr>
              <w:t>436,782</w:t>
            </w:r>
          </w:p>
        </w:tc>
        <w:tc>
          <w:tcPr>
            <w:tcW w:w="864" w:type="dxa"/>
          </w:tcPr>
          <w:p w14:paraId="63D328A8" w14:textId="77777777" w:rsidR="00C5180C" w:rsidRPr="00923ECF" w:rsidRDefault="00C5180C" w:rsidP="00C5180C">
            <w:pPr>
              <w:jc w:val="center"/>
              <w:rPr>
                <w:sz w:val="18"/>
                <w:szCs w:val="18"/>
              </w:rPr>
            </w:pPr>
            <w:r w:rsidRPr="00923ECF">
              <w:rPr>
                <w:sz w:val="18"/>
                <w:szCs w:val="18"/>
              </w:rPr>
              <w:t>55,977</w:t>
            </w:r>
          </w:p>
        </w:tc>
        <w:tc>
          <w:tcPr>
            <w:tcW w:w="1116" w:type="dxa"/>
          </w:tcPr>
          <w:p w14:paraId="36CBB0AA" w14:textId="77777777" w:rsidR="00C5180C" w:rsidRPr="00923ECF" w:rsidRDefault="00C5180C" w:rsidP="00C5180C">
            <w:pPr>
              <w:jc w:val="center"/>
              <w:rPr>
                <w:sz w:val="18"/>
                <w:szCs w:val="18"/>
              </w:rPr>
            </w:pPr>
            <w:r w:rsidRPr="00923ECF">
              <w:rPr>
                <w:sz w:val="18"/>
                <w:szCs w:val="18"/>
              </w:rPr>
              <w:t>6,528</w:t>
            </w:r>
          </w:p>
        </w:tc>
        <w:tc>
          <w:tcPr>
            <w:tcW w:w="1080" w:type="dxa"/>
            <w:tcBorders>
              <w:left w:val="nil"/>
              <w:right w:val="single" w:sz="4" w:space="0" w:color="auto"/>
            </w:tcBorders>
          </w:tcPr>
          <w:p w14:paraId="3F45385C" w14:textId="77777777" w:rsidR="00C5180C" w:rsidRPr="00923ECF" w:rsidRDefault="00C5180C" w:rsidP="00C5180C">
            <w:pPr>
              <w:jc w:val="center"/>
              <w:rPr>
                <w:sz w:val="18"/>
                <w:szCs w:val="18"/>
              </w:rPr>
            </w:pPr>
            <w:r w:rsidRPr="00923ECF">
              <w:rPr>
                <w:sz w:val="18"/>
                <w:szCs w:val="18"/>
              </w:rPr>
              <w:t>5,136</w:t>
            </w:r>
          </w:p>
        </w:tc>
        <w:tc>
          <w:tcPr>
            <w:tcW w:w="1080" w:type="dxa"/>
            <w:tcBorders>
              <w:left w:val="single" w:sz="4" w:space="0" w:color="auto"/>
            </w:tcBorders>
          </w:tcPr>
          <w:p w14:paraId="5D8FE9A7" w14:textId="77777777" w:rsidR="00C5180C" w:rsidRPr="00923ECF" w:rsidRDefault="00C5180C" w:rsidP="00C5180C">
            <w:pPr>
              <w:jc w:val="center"/>
              <w:rPr>
                <w:sz w:val="18"/>
                <w:szCs w:val="18"/>
              </w:rPr>
            </w:pPr>
            <w:r w:rsidRPr="00923ECF">
              <w:rPr>
                <w:sz w:val="18"/>
                <w:szCs w:val="18"/>
              </w:rPr>
              <w:t>34.5</w:t>
            </w:r>
          </w:p>
        </w:tc>
        <w:tc>
          <w:tcPr>
            <w:tcW w:w="1044" w:type="dxa"/>
          </w:tcPr>
          <w:p w14:paraId="75038966" w14:textId="77777777" w:rsidR="00C5180C" w:rsidRPr="00923ECF" w:rsidRDefault="00C5180C" w:rsidP="00C5180C">
            <w:pPr>
              <w:jc w:val="center"/>
              <w:rPr>
                <w:sz w:val="18"/>
                <w:szCs w:val="18"/>
              </w:rPr>
            </w:pPr>
            <w:r w:rsidRPr="00923ECF">
              <w:rPr>
                <w:sz w:val="18"/>
                <w:szCs w:val="18"/>
              </w:rPr>
              <w:t>64.1</w:t>
            </w:r>
          </w:p>
        </w:tc>
        <w:tc>
          <w:tcPr>
            <w:tcW w:w="1116" w:type="dxa"/>
            <w:tcBorders>
              <w:left w:val="nil"/>
            </w:tcBorders>
          </w:tcPr>
          <w:p w14:paraId="23BB172D" w14:textId="77777777" w:rsidR="00C5180C" w:rsidRPr="00923ECF" w:rsidRDefault="00C5180C" w:rsidP="00C5180C">
            <w:pPr>
              <w:jc w:val="center"/>
              <w:rPr>
                <w:sz w:val="18"/>
                <w:szCs w:val="18"/>
              </w:rPr>
            </w:pPr>
            <w:r w:rsidRPr="00923ECF">
              <w:rPr>
                <w:sz w:val="18"/>
                <w:szCs w:val="18"/>
              </w:rPr>
              <w:t>22.9</w:t>
            </w:r>
          </w:p>
        </w:tc>
        <w:tc>
          <w:tcPr>
            <w:tcW w:w="1136" w:type="dxa"/>
          </w:tcPr>
          <w:p w14:paraId="5B74DC68" w14:textId="77777777" w:rsidR="00C5180C" w:rsidRPr="00923ECF" w:rsidRDefault="00C5180C" w:rsidP="00C5180C">
            <w:pPr>
              <w:jc w:val="center"/>
              <w:rPr>
                <w:sz w:val="18"/>
                <w:szCs w:val="18"/>
              </w:rPr>
            </w:pPr>
            <w:r w:rsidRPr="00923ECF">
              <w:rPr>
                <w:sz w:val="18"/>
                <w:szCs w:val="18"/>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923ECF" w:rsidRDefault="00C5180C" w:rsidP="00C5180C">
            <w:pPr>
              <w:jc w:val="center"/>
              <w:rPr>
                <w:sz w:val="18"/>
                <w:szCs w:val="18"/>
              </w:rPr>
            </w:pPr>
            <w:r w:rsidRPr="00923ECF">
              <w:rPr>
                <w:sz w:val="18"/>
                <w:szCs w:val="18"/>
              </w:rPr>
              <w:t>2001</w:t>
            </w:r>
          </w:p>
        </w:tc>
        <w:tc>
          <w:tcPr>
            <w:tcW w:w="900" w:type="dxa"/>
            <w:tcBorders>
              <w:left w:val="nil"/>
            </w:tcBorders>
          </w:tcPr>
          <w:p w14:paraId="43643DE6" w14:textId="77777777" w:rsidR="00C5180C" w:rsidRPr="00923ECF" w:rsidRDefault="00C5180C" w:rsidP="00C5180C">
            <w:pPr>
              <w:jc w:val="center"/>
              <w:rPr>
                <w:sz w:val="18"/>
                <w:szCs w:val="18"/>
              </w:rPr>
            </w:pPr>
            <w:r w:rsidRPr="00923ECF">
              <w:rPr>
                <w:sz w:val="18"/>
                <w:szCs w:val="18"/>
              </w:rPr>
              <w:t>13,819</w:t>
            </w:r>
          </w:p>
        </w:tc>
        <w:tc>
          <w:tcPr>
            <w:tcW w:w="752" w:type="dxa"/>
          </w:tcPr>
          <w:p w14:paraId="77A768B5" w14:textId="77777777" w:rsidR="00C5180C" w:rsidRPr="00923ECF" w:rsidRDefault="00C5180C" w:rsidP="00C5180C">
            <w:pPr>
              <w:jc w:val="center"/>
              <w:rPr>
                <w:sz w:val="18"/>
                <w:szCs w:val="18"/>
              </w:rPr>
            </w:pPr>
            <w:r w:rsidRPr="00923ECF">
              <w:rPr>
                <w:sz w:val="18"/>
                <w:szCs w:val="18"/>
              </w:rPr>
              <w:t>3,910</w:t>
            </w:r>
          </w:p>
        </w:tc>
        <w:tc>
          <w:tcPr>
            <w:tcW w:w="595" w:type="dxa"/>
          </w:tcPr>
          <w:p w14:paraId="6C68E4E2" w14:textId="77777777" w:rsidR="00C5180C" w:rsidRPr="00923ECF" w:rsidRDefault="00C5180C" w:rsidP="00C5180C">
            <w:pPr>
              <w:jc w:val="center"/>
              <w:rPr>
                <w:sz w:val="18"/>
                <w:szCs w:val="18"/>
              </w:rPr>
            </w:pPr>
            <w:r w:rsidRPr="00923ECF">
              <w:rPr>
                <w:sz w:val="18"/>
                <w:szCs w:val="18"/>
              </w:rPr>
              <w:t>155</w:t>
            </w:r>
          </w:p>
        </w:tc>
        <w:tc>
          <w:tcPr>
            <w:tcW w:w="786" w:type="dxa"/>
            <w:tcBorders>
              <w:right w:val="single" w:sz="4" w:space="0" w:color="auto"/>
            </w:tcBorders>
          </w:tcPr>
          <w:p w14:paraId="0F219922"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16FC578A" w14:textId="77777777" w:rsidR="00C5180C" w:rsidRPr="00923ECF" w:rsidRDefault="00C5180C" w:rsidP="00C5180C">
            <w:pPr>
              <w:jc w:val="center"/>
              <w:rPr>
                <w:rFonts w:cs="Arial"/>
                <w:color w:val="000000"/>
                <w:sz w:val="18"/>
                <w:szCs w:val="18"/>
              </w:rPr>
            </w:pPr>
            <w:r w:rsidRPr="00923ECF">
              <w:rPr>
                <w:rFonts w:cs="Arial"/>
                <w:color w:val="000000"/>
                <w:sz w:val="18"/>
                <w:szCs w:val="18"/>
              </w:rPr>
              <w:t>18,262</w:t>
            </w:r>
          </w:p>
        </w:tc>
        <w:tc>
          <w:tcPr>
            <w:tcW w:w="1107" w:type="dxa"/>
            <w:tcBorders>
              <w:left w:val="single" w:sz="4" w:space="0" w:color="auto"/>
            </w:tcBorders>
          </w:tcPr>
          <w:p w14:paraId="69B706B9" w14:textId="77777777" w:rsidR="00C5180C" w:rsidRPr="00923ECF" w:rsidRDefault="00C5180C" w:rsidP="00C5180C">
            <w:pPr>
              <w:jc w:val="center"/>
              <w:rPr>
                <w:sz w:val="18"/>
                <w:szCs w:val="18"/>
              </w:rPr>
            </w:pPr>
            <w:r w:rsidRPr="00923ECF">
              <w:rPr>
                <w:sz w:val="18"/>
                <w:szCs w:val="18"/>
              </w:rPr>
              <w:t>326,382</w:t>
            </w:r>
          </w:p>
        </w:tc>
        <w:tc>
          <w:tcPr>
            <w:tcW w:w="864" w:type="dxa"/>
          </w:tcPr>
          <w:p w14:paraId="2D89CCE3" w14:textId="77777777" w:rsidR="00C5180C" w:rsidRPr="00923ECF" w:rsidRDefault="00C5180C" w:rsidP="00C5180C">
            <w:pPr>
              <w:jc w:val="center"/>
              <w:rPr>
                <w:sz w:val="18"/>
                <w:szCs w:val="18"/>
              </w:rPr>
            </w:pPr>
            <w:r w:rsidRPr="00923ECF">
              <w:rPr>
                <w:sz w:val="18"/>
                <w:szCs w:val="18"/>
              </w:rPr>
              <w:t>46,251</w:t>
            </w:r>
          </w:p>
        </w:tc>
        <w:tc>
          <w:tcPr>
            <w:tcW w:w="1116" w:type="dxa"/>
          </w:tcPr>
          <w:p w14:paraId="1A85E69A" w14:textId="77777777" w:rsidR="00C5180C" w:rsidRPr="00923ECF" w:rsidRDefault="00C5180C" w:rsidP="00C5180C">
            <w:pPr>
              <w:jc w:val="center"/>
              <w:rPr>
                <w:sz w:val="18"/>
                <w:szCs w:val="18"/>
              </w:rPr>
            </w:pPr>
            <w:r w:rsidRPr="00923ECF">
              <w:rPr>
                <w:sz w:val="18"/>
                <w:szCs w:val="18"/>
              </w:rPr>
              <w:t>6,700</w:t>
            </w:r>
          </w:p>
        </w:tc>
        <w:tc>
          <w:tcPr>
            <w:tcW w:w="1080" w:type="dxa"/>
            <w:tcBorders>
              <w:left w:val="nil"/>
              <w:right w:val="single" w:sz="4" w:space="0" w:color="auto"/>
            </w:tcBorders>
          </w:tcPr>
          <w:p w14:paraId="1DEC5606" w14:textId="77777777" w:rsidR="00C5180C" w:rsidRPr="00923ECF" w:rsidRDefault="00C5180C" w:rsidP="00C5180C">
            <w:pPr>
              <w:jc w:val="center"/>
              <w:rPr>
                <w:sz w:val="18"/>
                <w:szCs w:val="18"/>
              </w:rPr>
            </w:pPr>
            <w:r w:rsidRPr="00923ECF">
              <w:rPr>
                <w:sz w:val="18"/>
                <w:szCs w:val="18"/>
              </w:rPr>
              <w:t>5,736</w:t>
            </w:r>
          </w:p>
        </w:tc>
        <w:tc>
          <w:tcPr>
            <w:tcW w:w="1080" w:type="dxa"/>
            <w:tcBorders>
              <w:left w:val="single" w:sz="4" w:space="0" w:color="auto"/>
            </w:tcBorders>
          </w:tcPr>
          <w:p w14:paraId="0EACE0E0" w14:textId="77777777" w:rsidR="00C5180C" w:rsidRPr="00923ECF" w:rsidRDefault="00C5180C" w:rsidP="00C5180C">
            <w:pPr>
              <w:jc w:val="center"/>
              <w:rPr>
                <w:sz w:val="18"/>
                <w:szCs w:val="18"/>
              </w:rPr>
            </w:pPr>
            <w:r w:rsidRPr="00923ECF">
              <w:rPr>
                <w:sz w:val="18"/>
                <w:szCs w:val="18"/>
              </w:rPr>
              <w:t>42.3</w:t>
            </w:r>
          </w:p>
        </w:tc>
        <w:tc>
          <w:tcPr>
            <w:tcW w:w="1044" w:type="dxa"/>
          </w:tcPr>
          <w:p w14:paraId="193BA9CC" w14:textId="77777777" w:rsidR="00C5180C" w:rsidRPr="00923ECF" w:rsidRDefault="00C5180C" w:rsidP="00C5180C">
            <w:pPr>
              <w:jc w:val="center"/>
              <w:rPr>
                <w:sz w:val="18"/>
                <w:szCs w:val="18"/>
              </w:rPr>
            </w:pPr>
            <w:r w:rsidRPr="00923ECF">
              <w:rPr>
                <w:sz w:val="18"/>
                <w:szCs w:val="18"/>
              </w:rPr>
              <w:t>88.5</w:t>
            </w:r>
          </w:p>
        </w:tc>
        <w:tc>
          <w:tcPr>
            <w:tcW w:w="1116" w:type="dxa"/>
            <w:tcBorders>
              <w:left w:val="nil"/>
            </w:tcBorders>
          </w:tcPr>
          <w:p w14:paraId="20EDC855" w14:textId="77777777" w:rsidR="00C5180C" w:rsidRPr="00923ECF" w:rsidRDefault="00C5180C" w:rsidP="00C5180C">
            <w:pPr>
              <w:jc w:val="center"/>
              <w:rPr>
                <w:sz w:val="18"/>
                <w:szCs w:val="18"/>
              </w:rPr>
            </w:pPr>
            <w:r w:rsidRPr="00923ECF">
              <w:rPr>
                <w:sz w:val="18"/>
                <w:szCs w:val="18"/>
              </w:rPr>
              <w:t>23.2</w:t>
            </w:r>
          </w:p>
        </w:tc>
        <w:tc>
          <w:tcPr>
            <w:tcW w:w="1136" w:type="dxa"/>
          </w:tcPr>
          <w:p w14:paraId="5D2B3AD2" w14:textId="77777777" w:rsidR="00C5180C" w:rsidRPr="00923ECF" w:rsidRDefault="00C5180C" w:rsidP="00C5180C">
            <w:pPr>
              <w:jc w:val="center"/>
              <w:rPr>
                <w:sz w:val="18"/>
                <w:szCs w:val="18"/>
              </w:rPr>
            </w:pPr>
            <w:r w:rsidRPr="00923ECF">
              <w:rPr>
                <w:sz w:val="18"/>
                <w:szCs w:val="18"/>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923ECF" w:rsidRDefault="00C5180C" w:rsidP="00C5180C">
            <w:pPr>
              <w:jc w:val="center"/>
              <w:rPr>
                <w:sz w:val="18"/>
                <w:szCs w:val="18"/>
              </w:rPr>
            </w:pPr>
            <w:r w:rsidRPr="00923ECF">
              <w:rPr>
                <w:sz w:val="18"/>
                <w:szCs w:val="18"/>
              </w:rPr>
              <w:t>2002</w:t>
            </w:r>
          </w:p>
        </w:tc>
        <w:tc>
          <w:tcPr>
            <w:tcW w:w="900" w:type="dxa"/>
            <w:tcBorders>
              <w:left w:val="nil"/>
            </w:tcBorders>
          </w:tcPr>
          <w:p w14:paraId="172CEAA7" w14:textId="77777777" w:rsidR="00C5180C" w:rsidRPr="00923ECF" w:rsidRDefault="00C5180C" w:rsidP="00C5180C">
            <w:pPr>
              <w:jc w:val="center"/>
              <w:rPr>
                <w:sz w:val="18"/>
                <w:szCs w:val="18"/>
              </w:rPr>
            </w:pPr>
            <w:r w:rsidRPr="00923ECF">
              <w:rPr>
                <w:sz w:val="18"/>
                <w:szCs w:val="18"/>
              </w:rPr>
              <w:t>21,869</w:t>
            </w:r>
          </w:p>
        </w:tc>
        <w:tc>
          <w:tcPr>
            <w:tcW w:w="752" w:type="dxa"/>
          </w:tcPr>
          <w:p w14:paraId="3132CBBB" w14:textId="77777777" w:rsidR="00C5180C" w:rsidRPr="00923ECF" w:rsidRDefault="00C5180C" w:rsidP="00C5180C">
            <w:pPr>
              <w:jc w:val="center"/>
              <w:rPr>
                <w:sz w:val="18"/>
                <w:szCs w:val="18"/>
              </w:rPr>
            </w:pPr>
            <w:r w:rsidRPr="00923ECF">
              <w:rPr>
                <w:sz w:val="18"/>
                <w:szCs w:val="18"/>
              </w:rPr>
              <w:t>3,279</w:t>
            </w:r>
          </w:p>
        </w:tc>
        <w:tc>
          <w:tcPr>
            <w:tcW w:w="595" w:type="dxa"/>
          </w:tcPr>
          <w:p w14:paraId="04BE8E38" w14:textId="77777777" w:rsidR="00C5180C" w:rsidRPr="00923ECF" w:rsidRDefault="00C5180C" w:rsidP="00C5180C">
            <w:pPr>
              <w:jc w:val="center"/>
              <w:rPr>
                <w:sz w:val="18"/>
                <w:szCs w:val="18"/>
              </w:rPr>
            </w:pPr>
            <w:r w:rsidRPr="00923ECF">
              <w:rPr>
                <w:sz w:val="18"/>
                <w:szCs w:val="18"/>
              </w:rPr>
              <w:t>165</w:t>
            </w:r>
          </w:p>
        </w:tc>
        <w:tc>
          <w:tcPr>
            <w:tcW w:w="786" w:type="dxa"/>
            <w:tcBorders>
              <w:right w:val="single" w:sz="4" w:space="0" w:color="auto"/>
            </w:tcBorders>
          </w:tcPr>
          <w:p w14:paraId="1D62A02F"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6BA7FA7F" w14:textId="77777777" w:rsidR="00C5180C" w:rsidRPr="00923ECF" w:rsidRDefault="00C5180C" w:rsidP="00C5180C">
            <w:pPr>
              <w:jc w:val="center"/>
              <w:rPr>
                <w:rFonts w:cs="Arial"/>
                <w:color w:val="000000"/>
                <w:sz w:val="18"/>
                <w:szCs w:val="18"/>
              </w:rPr>
            </w:pPr>
            <w:r w:rsidRPr="00923ECF">
              <w:rPr>
                <w:rFonts w:cs="Arial"/>
                <w:color w:val="000000"/>
                <w:sz w:val="18"/>
                <w:szCs w:val="18"/>
              </w:rPr>
              <w:t>25,691</w:t>
            </w:r>
          </w:p>
        </w:tc>
        <w:tc>
          <w:tcPr>
            <w:tcW w:w="1107" w:type="dxa"/>
            <w:tcBorders>
              <w:left w:val="single" w:sz="4" w:space="0" w:color="auto"/>
            </w:tcBorders>
          </w:tcPr>
          <w:p w14:paraId="2641C8A8" w14:textId="77777777" w:rsidR="00C5180C" w:rsidRPr="00923ECF" w:rsidRDefault="00C5180C" w:rsidP="00C5180C">
            <w:pPr>
              <w:jc w:val="center"/>
              <w:rPr>
                <w:sz w:val="18"/>
                <w:szCs w:val="18"/>
              </w:rPr>
            </w:pPr>
            <w:r w:rsidRPr="00923ECF">
              <w:rPr>
                <w:sz w:val="18"/>
                <w:szCs w:val="18"/>
              </w:rPr>
              <w:t>544,454</w:t>
            </w:r>
          </w:p>
        </w:tc>
        <w:tc>
          <w:tcPr>
            <w:tcW w:w="864" w:type="dxa"/>
          </w:tcPr>
          <w:p w14:paraId="44BBABE0" w14:textId="77777777" w:rsidR="00C5180C" w:rsidRPr="00923ECF" w:rsidRDefault="00C5180C" w:rsidP="00C5180C">
            <w:pPr>
              <w:jc w:val="center"/>
              <w:rPr>
                <w:sz w:val="18"/>
                <w:szCs w:val="18"/>
              </w:rPr>
            </w:pPr>
            <w:r w:rsidRPr="00923ECF">
              <w:rPr>
                <w:sz w:val="18"/>
                <w:szCs w:val="18"/>
              </w:rPr>
              <w:t>43,662</w:t>
            </w:r>
          </w:p>
        </w:tc>
        <w:tc>
          <w:tcPr>
            <w:tcW w:w="1116" w:type="dxa"/>
          </w:tcPr>
          <w:p w14:paraId="6EBD77DB" w14:textId="77777777" w:rsidR="00C5180C" w:rsidRPr="00923ECF" w:rsidRDefault="00C5180C" w:rsidP="00C5180C">
            <w:pPr>
              <w:jc w:val="center"/>
              <w:rPr>
                <w:sz w:val="18"/>
                <w:szCs w:val="18"/>
              </w:rPr>
            </w:pPr>
            <w:r w:rsidRPr="00923ECF">
              <w:rPr>
                <w:sz w:val="18"/>
                <w:szCs w:val="18"/>
              </w:rPr>
              <w:t>2,916</w:t>
            </w:r>
          </w:p>
        </w:tc>
        <w:tc>
          <w:tcPr>
            <w:tcW w:w="1080" w:type="dxa"/>
            <w:tcBorders>
              <w:left w:val="nil"/>
              <w:right w:val="single" w:sz="4" w:space="0" w:color="auto"/>
            </w:tcBorders>
          </w:tcPr>
          <w:p w14:paraId="75ABF156" w14:textId="77777777" w:rsidR="00C5180C" w:rsidRPr="00923ECF" w:rsidRDefault="00C5180C" w:rsidP="00C5180C">
            <w:pPr>
              <w:jc w:val="center"/>
              <w:rPr>
                <w:sz w:val="18"/>
                <w:szCs w:val="18"/>
              </w:rPr>
            </w:pPr>
            <w:r w:rsidRPr="00923ECF">
              <w:rPr>
                <w:sz w:val="18"/>
                <w:szCs w:val="18"/>
              </w:rPr>
              <w:t>4,437</w:t>
            </w:r>
          </w:p>
        </w:tc>
        <w:tc>
          <w:tcPr>
            <w:tcW w:w="1080" w:type="dxa"/>
            <w:tcBorders>
              <w:left w:val="single" w:sz="4" w:space="0" w:color="auto"/>
            </w:tcBorders>
          </w:tcPr>
          <w:p w14:paraId="605655EB" w14:textId="77777777" w:rsidR="00C5180C" w:rsidRPr="00923ECF" w:rsidRDefault="00C5180C" w:rsidP="00C5180C">
            <w:pPr>
              <w:jc w:val="center"/>
              <w:rPr>
                <w:sz w:val="18"/>
                <w:szCs w:val="18"/>
              </w:rPr>
            </w:pPr>
            <w:r w:rsidRPr="00923ECF">
              <w:rPr>
                <w:sz w:val="18"/>
                <w:szCs w:val="18"/>
              </w:rPr>
              <w:t>40.2</w:t>
            </w:r>
          </w:p>
        </w:tc>
        <w:tc>
          <w:tcPr>
            <w:tcW w:w="1044" w:type="dxa"/>
          </w:tcPr>
          <w:p w14:paraId="6B2B04F1" w14:textId="77777777" w:rsidR="00C5180C" w:rsidRPr="00923ECF" w:rsidRDefault="00C5180C" w:rsidP="00C5180C">
            <w:pPr>
              <w:jc w:val="center"/>
              <w:rPr>
                <w:sz w:val="18"/>
                <w:szCs w:val="18"/>
              </w:rPr>
            </w:pPr>
            <w:r w:rsidRPr="00923ECF">
              <w:rPr>
                <w:sz w:val="18"/>
                <w:szCs w:val="18"/>
              </w:rPr>
              <w:t>72.3</w:t>
            </w:r>
          </w:p>
        </w:tc>
        <w:tc>
          <w:tcPr>
            <w:tcW w:w="1116" w:type="dxa"/>
            <w:tcBorders>
              <w:left w:val="nil"/>
            </w:tcBorders>
          </w:tcPr>
          <w:p w14:paraId="6C6972F5" w14:textId="77777777" w:rsidR="00C5180C" w:rsidRPr="00923ECF" w:rsidRDefault="00C5180C" w:rsidP="00C5180C">
            <w:pPr>
              <w:jc w:val="center"/>
              <w:rPr>
                <w:sz w:val="18"/>
                <w:szCs w:val="18"/>
              </w:rPr>
            </w:pPr>
            <w:r w:rsidRPr="00923ECF">
              <w:rPr>
                <w:sz w:val="18"/>
                <w:szCs w:val="18"/>
              </w:rPr>
              <w:t>56.6</w:t>
            </w:r>
          </w:p>
        </w:tc>
        <w:tc>
          <w:tcPr>
            <w:tcW w:w="1136" w:type="dxa"/>
          </w:tcPr>
          <w:p w14:paraId="246BFFF1" w14:textId="77777777" w:rsidR="00C5180C" w:rsidRPr="00923ECF" w:rsidRDefault="00C5180C" w:rsidP="00C5180C">
            <w:pPr>
              <w:jc w:val="center"/>
              <w:rPr>
                <w:sz w:val="18"/>
                <w:szCs w:val="18"/>
              </w:rPr>
            </w:pPr>
            <w:r w:rsidRPr="00923ECF">
              <w:rPr>
                <w:sz w:val="18"/>
                <w:szCs w:val="18"/>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923ECF" w:rsidRDefault="00C5180C" w:rsidP="00C5180C">
            <w:pPr>
              <w:jc w:val="center"/>
              <w:rPr>
                <w:sz w:val="18"/>
                <w:szCs w:val="18"/>
              </w:rPr>
            </w:pPr>
            <w:r w:rsidRPr="00923ECF">
              <w:rPr>
                <w:sz w:val="18"/>
                <w:szCs w:val="18"/>
              </w:rPr>
              <w:t>2003</w:t>
            </w:r>
          </w:p>
        </w:tc>
        <w:tc>
          <w:tcPr>
            <w:tcW w:w="900" w:type="dxa"/>
            <w:tcBorders>
              <w:left w:val="nil"/>
            </w:tcBorders>
          </w:tcPr>
          <w:p w14:paraId="16D59980" w14:textId="77777777" w:rsidR="00C5180C" w:rsidRPr="00923ECF" w:rsidRDefault="00C5180C" w:rsidP="00C5180C">
            <w:pPr>
              <w:jc w:val="center"/>
              <w:rPr>
                <w:sz w:val="18"/>
                <w:szCs w:val="18"/>
              </w:rPr>
            </w:pPr>
            <w:r w:rsidRPr="00923ECF">
              <w:rPr>
                <w:sz w:val="18"/>
                <w:szCs w:val="18"/>
              </w:rPr>
              <w:t>16,898</w:t>
            </w:r>
          </w:p>
        </w:tc>
        <w:tc>
          <w:tcPr>
            <w:tcW w:w="752" w:type="dxa"/>
          </w:tcPr>
          <w:p w14:paraId="1B6E8657" w14:textId="77777777" w:rsidR="00C5180C" w:rsidRPr="00923ECF" w:rsidRDefault="00C5180C" w:rsidP="00C5180C">
            <w:pPr>
              <w:jc w:val="center"/>
              <w:rPr>
                <w:sz w:val="18"/>
                <w:szCs w:val="18"/>
              </w:rPr>
            </w:pPr>
            <w:r w:rsidRPr="00923ECF">
              <w:rPr>
                <w:sz w:val="18"/>
                <w:szCs w:val="18"/>
              </w:rPr>
              <w:t>3,103</w:t>
            </w:r>
          </w:p>
        </w:tc>
        <w:tc>
          <w:tcPr>
            <w:tcW w:w="595" w:type="dxa"/>
          </w:tcPr>
          <w:p w14:paraId="7A246BFA" w14:textId="77777777" w:rsidR="00C5180C" w:rsidRPr="00923ECF" w:rsidRDefault="00C5180C" w:rsidP="00C5180C">
            <w:pPr>
              <w:jc w:val="center"/>
              <w:rPr>
                <w:sz w:val="18"/>
                <w:szCs w:val="18"/>
              </w:rPr>
            </w:pPr>
            <w:r w:rsidRPr="00923ECF">
              <w:rPr>
                <w:sz w:val="18"/>
                <w:szCs w:val="18"/>
              </w:rPr>
              <w:t>345</w:t>
            </w:r>
          </w:p>
        </w:tc>
        <w:tc>
          <w:tcPr>
            <w:tcW w:w="786" w:type="dxa"/>
            <w:tcBorders>
              <w:right w:val="single" w:sz="4" w:space="0" w:color="auto"/>
            </w:tcBorders>
          </w:tcPr>
          <w:p w14:paraId="624F54BF" w14:textId="77777777" w:rsidR="00C5180C" w:rsidRPr="00923ECF" w:rsidRDefault="00C5180C" w:rsidP="00C5180C">
            <w:pPr>
              <w:jc w:val="center"/>
              <w:rPr>
                <w:sz w:val="18"/>
                <w:szCs w:val="18"/>
              </w:rPr>
            </w:pPr>
            <w:r w:rsidRPr="00923ECF">
              <w:rPr>
                <w:sz w:val="18"/>
                <w:szCs w:val="18"/>
              </w:rPr>
              <w:t>817</w:t>
            </w:r>
          </w:p>
        </w:tc>
        <w:tc>
          <w:tcPr>
            <w:tcW w:w="1107" w:type="dxa"/>
            <w:tcBorders>
              <w:right w:val="single" w:sz="4" w:space="0" w:color="auto"/>
            </w:tcBorders>
          </w:tcPr>
          <w:p w14:paraId="18731834" w14:textId="77777777" w:rsidR="00C5180C" w:rsidRPr="00923ECF" w:rsidRDefault="00C5180C" w:rsidP="00C5180C">
            <w:pPr>
              <w:jc w:val="center"/>
              <w:rPr>
                <w:rFonts w:cs="Arial"/>
                <w:color w:val="000000"/>
                <w:sz w:val="18"/>
                <w:szCs w:val="18"/>
              </w:rPr>
            </w:pPr>
            <w:r w:rsidRPr="00923ECF">
              <w:rPr>
                <w:rFonts w:cs="Arial"/>
                <w:color w:val="000000"/>
                <w:sz w:val="18"/>
                <w:szCs w:val="18"/>
              </w:rPr>
              <w:t>21,163</w:t>
            </w:r>
          </w:p>
        </w:tc>
        <w:tc>
          <w:tcPr>
            <w:tcW w:w="1107" w:type="dxa"/>
            <w:tcBorders>
              <w:left w:val="single" w:sz="4" w:space="0" w:color="auto"/>
            </w:tcBorders>
          </w:tcPr>
          <w:p w14:paraId="12743D30" w14:textId="77777777" w:rsidR="00C5180C" w:rsidRPr="00923ECF" w:rsidRDefault="00C5180C" w:rsidP="00C5180C">
            <w:pPr>
              <w:jc w:val="center"/>
              <w:rPr>
                <w:sz w:val="18"/>
                <w:szCs w:val="18"/>
              </w:rPr>
            </w:pPr>
            <w:r w:rsidRPr="00923ECF">
              <w:rPr>
                <w:sz w:val="18"/>
                <w:szCs w:val="18"/>
              </w:rPr>
              <w:t>337,960</w:t>
            </w:r>
          </w:p>
        </w:tc>
        <w:tc>
          <w:tcPr>
            <w:tcW w:w="864" w:type="dxa"/>
          </w:tcPr>
          <w:p w14:paraId="105C1A0E" w14:textId="77777777" w:rsidR="00C5180C" w:rsidRPr="00923ECF" w:rsidRDefault="00C5180C" w:rsidP="00C5180C">
            <w:pPr>
              <w:jc w:val="center"/>
              <w:rPr>
                <w:sz w:val="18"/>
                <w:szCs w:val="18"/>
              </w:rPr>
            </w:pPr>
            <w:r w:rsidRPr="00923ECF">
              <w:rPr>
                <w:sz w:val="18"/>
                <w:szCs w:val="18"/>
              </w:rPr>
              <w:t>29,952</w:t>
            </w:r>
          </w:p>
        </w:tc>
        <w:tc>
          <w:tcPr>
            <w:tcW w:w="1116" w:type="dxa"/>
          </w:tcPr>
          <w:p w14:paraId="386046BB" w14:textId="77777777" w:rsidR="00C5180C" w:rsidRPr="00923ECF" w:rsidRDefault="00C5180C" w:rsidP="00C5180C">
            <w:pPr>
              <w:jc w:val="center"/>
              <w:rPr>
                <w:sz w:val="18"/>
                <w:szCs w:val="18"/>
              </w:rPr>
            </w:pPr>
            <w:r w:rsidRPr="00923ECF">
              <w:rPr>
                <w:sz w:val="18"/>
                <w:szCs w:val="18"/>
              </w:rPr>
              <w:t>5,471</w:t>
            </w:r>
          </w:p>
        </w:tc>
        <w:tc>
          <w:tcPr>
            <w:tcW w:w="1080" w:type="dxa"/>
            <w:tcBorders>
              <w:left w:val="nil"/>
              <w:right w:val="single" w:sz="4" w:space="0" w:color="auto"/>
            </w:tcBorders>
          </w:tcPr>
          <w:p w14:paraId="60863DE3" w14:textId="77777777" w:rsidR="00C5180C" w:rsidRPr="00923ECF" w:rsidRDefault="00C5180C" w:rsidP="00C5180C">
            <w:pPr>
              <w:jc w:val="center"/>
              <w:rPr>
                <w:sz w:val="18"/>
                <w:szCs w:val="18"/>
              </w:rPr>
            </w:pPr>
            <w:r w:rsidRPr="00923ECF">
              <w:rPr>
                <w:sz w:val="18"/>
                <w:szCs w:val="18"/>
              </w:rPr>
              <w:t>10,460</w:t>
            </w:r>
          </w:p>
        </w:tc>
        <w:tc>
          <w:tcPr>
            <w:tcW w:w="1080" w:type="dxa"/>
            <w:tcBorders>
              <w:left w:val="single" w:sz="4" w:space="0" w:color="auto"/>
            </w:tcBorders>
          </w:tcPr>
          <w:p w14:paraId="19011205" w14:textId="77777777" w:rsidR="00C5180C" w:rsidRPr="00923ECF" w:rsidRDefault="00C5180C" w:rsidP="00C5180C">
            <w:pPr>
              <w:jc w:val="center"/>
              <w:rPr>
                <w:sz w:val="18"/>
                <w:szCs w:val="18"/>
              </w:rPr>
            </w:pPr>
            <w:r w:rsidRPr="00923ECF">
              <w:rPr>
                <w:sz w:val="18"/>
                <w:szCs w:val="18"/>
              </w:rPr>
              <w:t>50.0</w:t>
            </w:r>
          </w:p>
        </w:tc>
        <w:tc>
          <w:tcPr>
            <w:tcW w:w="1044" w:type="dxa"/>
          </w:tcPr>
          <w:p w14:paraId="591D1A83" w14:textId="77777777" w:rsidR="00C5180C" w:rsidRPr="00923ECF" w:rsidRDefault="00C5180C" w:rsidP="00C5180C">
            <w:pPr>
              <w:jc w:val="center"/>
              <w:rPr>
                <w:sz w:val="18"/>
                <w:szCs w:val="18"/>
              </w:rPr>
            </w:pPr>
            <w:r w:rsidRPr="00923ECF">
              <w:rPr>
                <w:sz w:val="18"/>
                <w:szCs w:val="18"/>
              </w:rPr>
              <w:t>103.6</w:t>
            </w:r>
          </w:p>
        </w:tc>
        <w:tc>
          <w:tcPr>
            <w:tcW w:w="1116" w:type="dxa"/>
            <w:tcBorders>
              <w:left w:val="nil"/>
            </w:tcBorders>
          </w:tcPr>
          <w:p w14:paraId="4C8F057B" w14:textId="77777777" w:rsidR="00C5180C" w:rsidRPr="00923ECF" w:rsidRDefault="00C5180C" w:rsidP="00C5180C">
            <w:pPr>
              <w:jc w:val="center"/>
              <w:rPr>
                <w:sz w:val="18"/>
                <w:szCs w:val="18"/>
              </w:rPr>
            </w:pPr>
            <w:r w:rsidRPr="00923ECF">
              <w:rPr>
                <w:sz w:val="18"/>
                <w:szCs w:val="18"/>
              </w:rPr>
              <w:t>63.1</w:t>
            </w:r>
          </w:p>
        </w:tc>
        <w:tc>
          <w:tcPr>
            <w:tcW w:w="1136" w:type="dxa"/>
          </w:tcPr>
          <w:p w14:paraId="25D21D1F" w14:textId="77777777" w:rsidR="00C5180C" w:rsidRPr="00923ECF" w:rsidRDefault="00C5180C" w:rsidP="00C5180C">
            <w:pPr>
              <w:jc w:val="center"/>
              <w:rPr>
                <w:sz w:val="18"/>
                <w:szCs w:val="18"/>
              </w:rPr>
            </w:pPr>
            <w:r w:rsidRPr="00923ECF">
              <w:rPr>
                <w:sz w:val="18"/>
                <w:szCs w:val="18"/>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923ECF" w:rsidRDefault="00C5180C" w:rsidP="00C5180C">
            <w:pPr>
              <w:jc w:val="center"/>
              <w:rPr>
                <w:sz w:val="18"/>
                <w:szCs w:val="18"/>
              </w:rPr>
            </w:pPr>
            <w:r w:rsidRPr="00923ECF">
              <w:rPr>
                <w:sz w:val="18"/>
                <w:szCs w:val="18"/>
              </w:rPr>
              <w:t>2004</w:t>
            </w:r>
          </w:p>
        </w:tc>
        <w:tc>
          <w:tcPr>
            <w:tcW w:w="900" w:type="dxa"/>
            <w:tcBorders>
              <w:left w:val="nil"/>
            </w:tcBorders>
          </w:tcPr>
          <w:p w14:paraId="26F974F4" w14:textId="77777777" w:rsidR="00C5180C" w:rsidRPr="00923ECF" w:rsidRDefault="00C5180C" w:rsidP="00C5180C">
            <w:pPr>
              <w:jc w:val="center"/>
              <w:rPr>
                <w:sz w:val="18"/>
                <w:szCs w:val="18"/>
              </w:rPr>
            </w:pPr>
            <w:r w:rsidRPr="00923ECF">
              <w:rPr>
                <w:sz w:val="18"/>
                <w:szCs w:val="18"/>
              </w:rPr>
              <w:t>26,626</w:t>
            </w:r>
          </w:p>
        </w:tc>
        <w:tc>
          <w:tcPr>
            <w:tcW w:w="752" w:type="dxa"/>
          </w:tcPr>
          <w:p w14:paraId="4B0870CF" w14:textId="77777777" w:rsidR="00C5180C" w:rsidRPr="00923ECF" w:rsidRDefault="00C5180C" w:rsidP="00C5180C">
            <w:pPr>
              <w:jc w:val="center"/>
              <w:rPr>
                <w:sz w:val="18"/>
                <w:szCs w:val="18"/>
              </w:rPr>
            </w:pPr>
            <w:r w:rsidRPr="00923ECF">
              <w:rPr>
                <w:sz w:val="18"/>
                <w:szCs w:val="18"/>
              </w:rPr>
              <w:t>3,894</w:t>
            </w:r>
          </w:p>
        </w:tc>
        <w:tc>
          <w:tcPr>
            <w:tcW w:w="595" w:type="dxa"/>
          </w:tcPr>
          <w:p w14:paraId="1DDC8992" w14:textId="77777777" w:rsidR="00C5180C" w:rsidRPr="00923ECF" w:rsidRDefault="00C5180C" w:rsidP="00C5180C">
            <w:pPr>
              <w:jc w:val="center"/>
              <w:rPr>
                <w:sz w:val="18"/>
                <w:szCs w:val="18"/>
              </w:rPr>
            </w:pPr>
            <w:r w:rsidRPr="00923ECF">
              <w:rPr>
                <w:sz w:val="18"/>
                <w:szCs w:val="18"/>
              </w:rPr>
              <w:t>349</w:t>
            </w:r>
          </w:p>
        </w:tc>
        <w:tc>
          <w:tcPr>
            <w:tcW w:w="786" w:type="dxa"/>
            <w:tcBorders>
              <w:right w:val="single" w:sz="4" w:space="0" w:color="auto"/>
            </w:tcBorders>
          </w:tcPr>
          <w:p w14:paraId="30966DBF" w14:textId="77777777" w:rsidR="00C5180C" w:rsidRPr="00923ECF" w:rsidRDefault="00C5180C" w:rsidP="00C5180C">
            <w:pPr>
              <w:jc w:val="center"/>
              <w:rPr>
                <w:sz w:val="18"/>
                <w:szCs w:val="18"/>
              </w:rPr>
            </w:pPr>
            <w:r w:rsidRPr="00923ECF">
              <w:rPr>
                <w:sz w:val="18"/>
                <w:szCs w:val="18"/>
              </w:rPr>
              <w:t>806</w:t>
            </w:r>
          </w:p>
        </w:tc>
        <w:tc>
          <w:tcPr>
            <w:tcW w:w="1107" w:type="dxa"/>
            <w:tcBorders>
              <w:right w:val="single" w:sz="4" w:space="0" w:color="auto"/>
            </w:tcBorders>
          </w:tcPr>
          <w:p w14:paraId="15FD0BB6" w14:textId="77777777" w:rsidR="00C5180C" w:rsidRPr="00923ECF" w:rsidRDefault="00C5180C" w:rsidP="00C5180C">
            <w:pPr>
              <w:jc w:val="center"/>
              <w:rPr>
                <w:rFonts w:cs="Arial"/>
                <w:color w:val="000000"/>
                <w:sz w:val="18"/>
                <w:szCs w:val="18"/>
              </w:rPr>
            </w:pPr>
            <w:r w:rsidRPr="00923ECF">
              <w:rPr>
                <w:rFonts w:cs="Arial"/>
                <w:color w:val="000000"/>
                <w:sz w:val="18"/>
                <w:szCs w:val="18"/>
              </w:rPr>
              <w:t>31,675</w:t>
            </w:r>
          </w:p>
        </w:tc>
        <w:tc>
          <w:tcPr>
            <w:tcW w:w="1107" w:type="dxa"/>
            <w:tcBorders>
              <w:left w:val="single" w:sz="4" w:space="0" w:color="auto"/>
            </w:tcBorders>
          </w:tcPr>
          <w:p w14:paraId="27B6F7FF" w14:textId="77777777" w:rsidR="00C5180C" w:rsidRPr="00923ECF" w:rsidRDefault="00C5180C" w:rsidP="00C5180C">
            <w:pPr>
              <w:jc w:val="center"/>
              <w:rPr>
                <w:sz w:val="18"/>
                <w:szCs w:val="18"/>
              </w:rPr>
            </w:pPr>
            <w:r w:rsidRPr="00923ECF">
              <w:rPr>
                <w:sz w:val="18"/>
                <w:szCs w:val="18"/>
              </w:rPr>
              <w:t>484,991</w:t>
            </w:r>
          </w:p>
        </w:tc>
        <w:tc>
          <w:tcPr>
            <w:tcW w:w="864" w:type="dxa"/>
          </w:tcPr>
          <w:p w14:paraId="3154B1ED" w14:textId="77777777" w:rsidR="00C5180C" w:rsidRPr="00923ECF" w:rsidRDefault="00C5180C" w:rsidP="00C5180C">
            <w:pPr>
              <w:jc w:val="center"/>
              <w:rPr>
                <w:sz w:val="18"/>
                <w:szCs w:val="18"/>
              </w:rPr>
            </w:pPr>
            <w:r w:rsidRPr="00923ECF">
              <w:rPr>
                <w:sz w:val="18"/>
                <w:szCs w:val="18"/>
              </w:rPr>
              <w:t>56,517</w:t>
            </w:r>
          </w:p>
        </w:tc>
        <w:tc>
          <w:tcPr>
            <w:tcW w:w="1116" w:type="dxa"/>
          </w:tcPr>
          <w:p w14:paraId="193AA518" w14:textId="77777777" w:rsidR="00C5180C" w:rsidRPr="00923ECF" w:rsidRDefault="00C5180C" w:rsidP="00C5180C">
            <w:pPr>
              <w:jc w:val="center"/>
              <w:rPr>
                <w:sz w:val="18"/>
                <w:szCs w:val="18"/>
              </w:rPr>
            </w:pPr>
            <w:r w:rsidRPr="00923ECF">
              <w:rPr>
                <w:sz w:val="18"/>
                <w:szCs w:val="18"/>
              </w:rPr>
              <w:t>6,277</w:t>
            </w:r>
          </w:p>
        </w:tc>
        <w:tc>
          <w:tcPr>
            <w:tcW w:w="1080" w:type="dxa"/>
            <w:tcBorders>
              <w:left w:val="nil"/>
              <w:right w:val="single" w:sz="4" w:space="0" w:color="auto"/>
            </w:tcBorders>
          </w:tcPr>
          <w:p w14:paraId="79DC54F2" w14:textId="77777777" w:rsidR="00C5180C" w:rsidRPr="00923ECF" w:rsidRDefault="00C5180C" w:rsidP="00C5180C">
            <w:pPr>
              <w:jc w:val="center"/>
              <w:rPr>
                <w:sz w:val="18"/>
                <w:szCs w:val="18"/>
              </w:rPr>
            </w:pPr>
            <w:r w:rsidRPr="00923ECF">
              <w:rPr>
                <w:sz w:val="18"/>
                <w:szCs w:val="18"/>
              </w:rPr>
              <w:t>10,775</w:t>
            </w:r>
          </w:p>
        </w:tc>
        <w:tc>
          <w:tcPr>
            <w:tcW w:w="1080" w:type="dxa"/>
            <w:tcBorders>
              <w:left w:val="single" w:sz="4" w:space="0" w:color="auto"/>
            </w:tcBorders>
          </w:tcPr>
          <w:p w14:paraId="14B3AFD8" w14:textId="77777777" w:rsidR="00C5180C" w:rsidRPr="00923ECF" w:rsidRDefault="00C5180C" w:rsidP="00C5180C">
            <w:pPr>
              <w:jc w:val="center"/>
              <w:rPr>
                <w:sz w:val="18"/>
                <w:szCs w:val="18"/>
              </w:rPr>
            </w:pPr>
            <w:r w:rsidRPr="00923ECF">
              <w:rPr>
                <w:sz w:val="18"/>
                <w:szCs w:val="18"/>
              </w:rPr>
              <w:t>54.9</w:t>
            </w:r>
          </w:p>
        </w:tc>
        <w:tc>
          <w:tcPr>
            <w:tcW w:w="1044" w:type="dxa"/>
          </w:tcPr>
          <w:p w14:paraId="4C6DA28C" w14:textId="77777777" w:rsidR="00C5180C" w:rsidRPr="00923ECF" w:rsidRDefault="00C5180C" w:rsidP="00C5180C">
            <w:pPr>
              <w:jc w:val="center"/>
              <w:rPr>
                <w:sz w:val="18"/>
                <w:szCs w:val="18"/>
              </w:rPr>
            </w:pPr>
            <w:r w:rsidRPr="00923ECF">
              <w:rPr>
                <w:sz w:val="18"/>
                <w:szCs w:val="18"/>
              </w:rPr>
              <w:t>68.9</w:t>
            </w:r>
          </w:p>
        </w:tc>
        <w:tc>
          <w:tcPr>
            <w:tcW w:w="1116" w:type="dxa"/>
            <w:tcBorders>
              <w:left w:val="nil"/>
            </w:tcBorders>
          </w:tcPr>
          <w:p w14:paraId="2501ADBA" w14:textId="77777777" w:rsidR="00C5180C" w:rsidRPr="00923ECF" w:rsidRDefault="00C5180C" w:rsidP="00C5180C">
            <w:pPr>
              <w:jc w:val="center"/>
              <w:rPr>
                <w:sz w:val="18"/>
                <w:szCs w:val="18"/>
              </w:rPr>
            </w:pPr>
            <w:r w:rsidRPr="00923ECF">
              <w:rPr>
                <w:sz w:val="18"/>
                <w:szCs w:val="18"/>
              </w:rPr>
              <w:t>55.6</w:t>
            </w:r>
          </w:p>
        </w:tc>
        <w:tc>
          <w:tcPr>
            <w:tcW w:w="1136" w:type="dxa"/>
          </w:tcPr>
          <w:p w14:paraId="4C727C61" w14:textId="77777777" w:rsidR="00C5180C" w:rsidRPr="00923ECF" w:rsidRDefault="00C5180C" w:rsidP="00C5180C">
            <w:pPr>
              <w:jc w:val="center"/>
              <w:rPr>
                <w:sz w:val="18"/>
                <w:szCs w:val="18"/>
              </w:rPr>
            </w:pPr>
            <w:r w:rsidRPr="00923ECF">
              <w:rPr>
                <w:sz w:val="18"/>
                <w:szCs w:val="18"/>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923ECF" w:rsidRDefault="00C5180C" w:rsidP="00C5180C">
            <w:pPr>
              <w:jc w:val="center"/>
              <w:rPr>
                <w:sz w:val="18"/>
                <w:szCs w:val="18"/>
              </w:rPr>
            </w:pPr>
            <w:r w:rsidRPr="00923ECF">
              <w:rPr>
                <w:sz w:val="18"/>
                <w:szCs w:val="18"/>
              </w:rPr>
              <w:t>2005</w:t>
            </w:r>
          </w:p>
        </w:tc>
        <w:tc>
          <w:tcPr>
            <w:tcW w:w="900" w:type="dxa"/>
            <w:tcBorders>
              <w:left w:val="nil"/>
            </w:tcBorders>
          </w:tcPr>
          <w:p w14:paraId="25B3040A" w14:textId="77777777" w:rsidR="00C5180C" w:rsidRPr="00923ECF" w:rsidRDefault="00C5180C" w:rsidP="00C5180C">
            <w:pPr>
              <w:jc w:val="center"/>
              <w:rPr>
                <w:sz w:val="18"/>
                <w:szCs w:val="18"/>
              </w:rPr>
            </w:pPr>
            <w:r w:rsidRPr="00923ECF">
              <w:rPr>
                <w:sz w:val="18"/>
                <w:szCs w:val="18"/>
              </w:rPr>
              <w:t>32,363</w:t>
            </w:r>
          </w:p>
        </w:tc>
        <w:tc>
          <w:tcPr>
            <w:tcW w:w="752" w:type="dxa"/>
          </w:tcPr>
          <w:p w14:paraId="5FAEBEEF" w14:textId="77777777" w:rsidR="00C5180C" w:rsidRPr="00923ECF" w:rsidRDefault="00C5180C" w:rsidP="00C5180C">
            <w:pPr>
              <w:jc w:val="center"/>
              <w:rPr>
                <w:sz w:val="18"/>
                <w:szCs w:val="18"/>
              </w:rPr>
            </w:pPr>
            <w:r w:rsidRPr="00923ECF">
              <w:rPr>
                <w:sz w:val="18"/>
                <w:szCs w:val="18"/>
              </w:rPr>
              <w:t>2,827</w:t>
            </w:r>
          </w:p>
        </w:tc>
        <w:tc>
          <w:tcPr>
            <w:tcW w:w="595" w:type="dxa"/>
          </w:tcPr>
          <w:p w14:paraId="4DDFC5B8" w14:textId="77777777" w:rsidR="00C5180C" w:rsidRPr="00923ECF" w:rsidRDefault="00C5180C" w:rsidP="00C5180C">
            <w:pPr>
              <w:jc w:val="center"/>
              <w:rPr>
                <w:sz w:val="18"/>
                <w:szCs w:val="18"/>
              </w:rPr>
            </w:pPr>
            <w:r w:rsidRPr="00923ECF">
              <w:rPr>
                <w:sz w:val="18"/>
                <w:szCs w:val="18"/>
              </w:rPr>
              <w:t>449</w:t>
            </w:r>
          </w:p>
        </w:tc>
        <w:tc>
          <w:tcPr>
            <w:tcW w:w="786" w:type="dxa"/>
            <w:tcBorders>
              <w:right w:val="single" w:sz="4" w:space="0" w:color="auto"/>
            </w:tcBorders>
          </w:tcPr>
          <w:p w14:paraId="1CB0F717" w14:textId="77777777" w:rsidR="00C5180C" w:rsidRPr="00923ECF" w:rsidRDefault="00C5180C" w:rsidP="00C5180C">
            <w:pPr>
              <w:jc w:val="center"/>
              <w:rPr>
                <w:sz w:val="18"/>
                <w:szCs w:val="18"/>
              </w:rPr>
            </w:pPr>
            <w:r w:rsidRPr="00923ECF">
              <w:rPr>
                <w:sz w:val="18"/>
                <w:szCs w:val="18"/>
              </w:rPr>
              <w:t>479</w:t>
            </w:r>
          </w:p>
        </w:tc>
        <w:tc>
          <w:tcPr>
            <w:tcW w:w="1107" w:type="dxa"/>
            <w:tcBorders>
              <w:right w:val="single" w:sz="4" w:space="0" w:color="auto"/>
            </w:tcBorders>
          </w:tcPr>
          <w:p w14:paraId="4C03FFA0" w14:textId="77777777" w:rsidR="00C5180C" w:rsidRPr="00923ECF" w:rsidRDefault="00C5180C" w:rsidP="00C5180C">
            <w:pPr>
              <w:jc w:val="center"/>
              <w:rPr>
                <w:rFonts w:cs="Arial"/>
                <w:color w:val="000000"/>
                <w:sz w:val="18"/>
                <w:szCs w:val="18"/>
              </w:rPr>
            </w:pPr>
            <w:r w:rsidRPr="00923ECF">
              <w:rPr>
                <w:rFonts w:cs="Arial"/>
                <w:color w:val="000000"/>
                <w:sz w:val="18"/>
                <w:szCs w:val="18"/>
              </w:rPr>
              <w:t>36,118</w:t>
            </w:r>
          </w:p>
        </w:tc>
        <w:tc>
          <w:tcPr>
            <w:tcW w:w="1107" w:type="dxa"/>
            <w:tcBorders>
              <w:left w:val="single" w:sz="4" w:space="0" w:color="auto"/>
            </w:tcBorders>
          </w:tcPr>
          <w:p w14:paraId="507287E6" w14:textId="77777777" w:rsidR="00C5180C" w:rsidRPr="00923ECF" w:rsidRDefault="00C5180C" w:rsidP="00C5180C">
            <w:pPr>
              <w:jc w:val="center"/>
              <w:rPr>
                <w:sz w:val="18"/>
                <w:szCs w:val="18"/>
              </w:rPr>
            </w:pPr>
            <w:r w:rsidRPr="00923ECF">
              <w:rPr>
                <w:sz w:val="18"/>
                <w:szCs w:val="18"/>
              </w:rPr>
              <w:t>508,053</w:t>
            </w:r>
          </w:p>
        </w:tc>
        <w:tc>
          <w:tcPr>
            <w:tcW w:w="864" w:type="dxa"/>
          </w:tcPr>
          <w:p w14:paraId="54D4562C" w14:textId="77777777" w:rsidR="00C5180C" w:rsidRPr="00923ECF" w:rsidRDefault="00C5180C" w:rsidP="00C5180C">
            <w:pPr>
              <w:jc w:val="center"/>
              <w:rPr>
                <w:sz w:val="18"/>
                <w:szCs w:val="18"/>
              </w:rPr>
            </w:pPr>
            <w:r w:rsidRPr="00923ECF">
              <w:rPr>
                <w:sz w:val="18"/>
                <w:szCs w:val="18"/>
              </w:rPr>
              <w:t>41,512</w:t>
            </w:r>
          </w:p>
        </w:tc>
        <w:tc>
          <w:tcPr>
            <w:tcW w:w="1116" w:type="dxa"/>
          </w:tcPr>
          <w:p w14:paraId="70FACB18" w14:textId="77777777" w:rsidR="00C5180C" w:rsidRPr="00923ECF" w:rsidRDefault="00C5180C" w:rsidP="00C5180C">
            <w:pPr>
              <w:jc w:val="center"/>
              <w:rPr>
                <w:sz w:val="18"/>
                <w:szCs w:val="18"/>
              </w:rPr>
            </w:pPr>
            <w:r w:rsidRPr="00923ECF">
              <w:rPr>
                <w:sz w:val="18"/>
                <w:szCs w:val="18"/>
              </w:rPr>
              <w:t>5,571</w:t>
            </w:r>
          </w:p>
        </w:tc>
        <w:tc>
          <w:tcPr>
            <w:tcW w:w="1080" w:type="dxa"/>
            <w:tcBorders>
              <w:left w:val="nil"/>
              <w:right w:val="single" w:sz="4" w:space="0" w:color="auto"/>
            </w:tcBorders>
          </w:tcPr>
          <w:p w14:paraId="604E543F" w14:textId="77777777" w:rsidR="00C5180C" w:rsidRPr="00923ECF" w:rsidRDefault="00C5180C" w:rsidP="00C5180C">
            <w:pPr>
              <w:jc w:val="center"/>
              <w:rPr>
                <w:sz w:val="18"/>
                <w:szCs w:val="18"/>
              </w:rPr>
            </w:pPr>
            <w:r w:rsidRPr="00923ECF">
              <w:rPr>
                <w:sz w:val="18"/>
                <w:szCs w:val="18"/>
              </w:rPr>
              <w:t>5,112</w:t>
            </w:r>
          </w:p>
        </w:tc>
        <w:tc>
          <w:tcPr>
            <w:tcW w:w="1080" w:type="dxa"/>
            <w:tcBorders>
              <w:left w:val="single" w:sz="4" w:space="0" w:color="auto"/>
            </w:tcBorders>
          </w:tcPr>
          <w:p w14:paraId="3802F0E5" w14:textId="77777777" w:rsidR="00C5180C" w:rsidRPr="00923ECF" w:rsidRDefault="00C5180C" w:rsidP="00C5180C">
            <w:pPr>
              <w:jc w:val="center"/>
              <w:rPr>
                <w:sz w:val="18"/>
                <w:szCs w:val="18"/>
              </w:rPr>
            </w:pPr>
            <w:r w:rsidRPr="00923ECF">
              <w:rPr>
                <w:sz w:val="18"/>
                <w:szCs w:val="18"/>
              </w:rPr>
              <w:t>63.7</w:t>
            </w:r>
          </w:p>
        </w:tc>
        <w:tc>
          <w:tcPr>
            <w:tcW w:w="1044" w:type="dxa"/>
          </w:tcPr>
          <w:p w14:paraId="63E04C45" w14:textId="77777777" w:rsidR="00C5180C" w:rsidRPr="00923ECF" w:rsidRDefault="00C5180C" w:rsidP="00C5180C">
            <w:pPr>
              <w:jc w:val="center"/>
              <w:rPr>
                <w:sz w:val="18"/>
                <w:szCs w:val="18"/>
              </w:rPr>
            </w:pPr>
            <w:r w:rsidRPr="00923ECF">
              <w:rPr>
                <w:sz w:val="18"/>
                <w:szCs w:val="18"/>
              </w:rPr>
              <w:t>68.1</w:t>
            </w:r>
          </w:p>
        </w:tc>
        <w:tc>
          <w:tcPr>
            <w:tcW w:w="1116" w:type="dxa"/>
            <w:tcBorders>
              <w:left w:val="nil"/>
            </w:tcBorders>
          </w:tcPr>
          <w:p w14:paraId="2EDACD0F" w14:textId="77777777" w:rsidR="00C5180C" w:rsidRPr="00923ECF" w:rsidRDefault="00C5180C" w:rsidP="00C5180C">
            <w:pPr>
              <w:jc w:val="center"/>
              <w:rPr>
                <w:sz w:val="18"/>
                <w:szCs w:val="18"/>
              </w:rPr>
            </w:pPr>
            <w:r w:rsidRPr="00923ECF">
              <w:rPr>
                <w:sz w:val="18"/>
                <w:szCs w:val="18"/>
              </w:rPr>
              <w:t>80.6</w:t>
            </w:r>
          </w:p>
        </w:tc>
        <w:tc>
          <w:tcPr>
            <w:tcW w:w="1136" w:type="dxa"/>
          </w:tcPr>
          <w:p w14:paraId="1AF971B2" w14:textId="77777777" w:rsidR="00C5180C" w:rsidRPr="00923ECF" w:rsidRDefault="00C5180C" w:rsidP="00C5180C">
            <w:pPr>
              <w:jc w:val="center"/>
              <w:rPr>
                <w:sz w:val="18"/>
                <w:szCs w:val="18"/>
              </w:rPr>
            </w:pPr>
            <w:r w:rsidRPr="00923ECF">
              <w:rPr>
                <w:sz w:val="18"/>
                <w:szCs w:val="18"/>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923ECF" w:rsidRDefault="00C5180C" w:rsidP="00C5180C">
            <w:pPr>
              <w:jc w:val="center"/>
              <w:rPr>
                <w:sz w:val="18"/>
                <w:szCs w:val="18"/>
              </w:rPr>
            </w:pPr>
            <w:r w:rsidRPr="00923ECF">
              <w:rPr>
                <w:sz w:val="18"/>
                <w:szCs w:val="18"/>
              </w:rPr>
              <w:t>2006</w:t>
            </w:r>
          </w:p>
        </w:tc>
        <w:tc>
          <w:tcPr>
            <w:tcW w:w="900" w:type="dxa"/>
            <w:tcBorders>
              <w:left w:val="nil"/>
            </w:tcBorders>
          </w:tcPr>
          <w:p w14:paraId="47A89EFE" w14:textId="77777777" w:rsidR="00C5180C" w:rsidRPr="00923ECF" w:rsidRDefault="00C5180C" w:rsidP="00C5180C">
            <w:pPr>
              <w:jc w:val="center"/>
              <w:rPr>
                <w:sz w:val="18"/>
                <w:szCs w:val="18"/>
              </w:rPr>
            </w:pPr>
            <w:r w:rsidRPr="00923ECF">
              <w:rPr>
                <w:sz w:val="18"/>
                <w:szCs w:val="18"/>
              </w:rPr>
              <w:t>25,934</w:t>
            </w:r>
          </w:p>
        </w:tc>
        <w:tc>
          <w:tcPr>
            <w:tcW w:w="752" w:type="dxa"/>
          </w:tcPr>
          <w:p w14:paraId="2AE84D6B" w14:textId="77777777" w:rsidR="00C5180C" w:rsidRPr="00923ECF" w:rsidRDefault="00C5180C" w:rsidP="00C5180C">
            <w:pPr>
              <w:jc w:val="center"/>
              <w:rPr>
                <w:sz w:val="18"/>
                <w:szCs w:val="18"/>
              </w:rPr>
            </w:pPr>
            <w:r w:rsidRPr="00923ECF">
              <w:rPr>
                <w:sz w:val="18"/>
                <w:szCs w:val="18"/>
              </w:rPr>
              <w:t>1,989</w:t>
            </w:r>
          </w:p>
        </w:tc>
        <w:tc>
          <w:tcPr>
            <w:tcW w:w="595" w:type="dxa"/>
          </w:tcPr>
          <w:p w14:paraId="2CEEBEDD" w14:textId="77777777" w:rsidR="00C5180C" w:rsidRPr="00923ECF" w:rsidRDefault="00C5180C" w:rsidP="00C5180C">
            <w:pPr>
              <w:jc w:val="center"/>
              <w:rPr>
                <w:sz w:val="18"/>
                <w:szCs w:val="18"/>
              </w:rPr>
            </w:pPr>
            <w:r w:rsidRPr="00923ECF">
              <w:rPr>
                <w:sz w:val="18"/>
                <w:szCs w:val="18"/>
              </w:rPr>
              <w:t>411</w:t>
            </w:r>
          </w:p>
        </w:tc>
        <w:tc>
          <w:tcPr>
            <w:tcW w:w="786" w:type="dxa"/>
            <w:tcBorders>
              <w:right w:val="single" w:sz="4" w:space="0" w:color="auto"/>
            </w:tcBorders>
          </w:tcPr>
          <w:p w14:paraId="5E1CF894" w14:textId="77777777" w:rsidR="00C5180C" w:rsidRPr="00923ECF" w:rsidRDefault="00C5180C" w:rsidP="00C5180C">
            <w:pPr>
              <w:jc w:val="center"/>
              <w:rPr>
                <w:sz w:val="18"/>
                <w:szCs w:val="18"/>
              </w:rPr>
            </w:pPr>
            <w:r w:rsidRPr="00923ECF">
              <w:rPr>
                <w:sz w:val="18"/>
                <w:szCs w:val="18"/>
              </w:rPr>
              <w:t>787</w:t>
            </w:r>
          </w:p>
        </w:tc>
        <w:tc>
          <w:tcPr>
            <w:tcW w:w="1107" w:type="dxa"/>
            <w:tcBorders>
              <w:right w:val="single" w:sz="4" w:space="0" w:color="auto"/>
            </w:tcBorders>
          </w:tcPr>
          <w:p w14:paraId="18792CDF" w14:textId="77777777" w:rsidR="00C5180C" w:rsidRPr="00923ECF" w:rsidRDefault="00C5180C" w:rsidP="00C5180C">
            <w:pPr>
              <w:jc w:val="center"/>
              <w:rPr>
                <w:rFonts w:cs="Arial"/>
                <w:color w:val="000000"/>
                <w:sz w:val="18"/>
                <w:szCs w:val="18"/>
              </w:rPr>
            </w:pPr>
            <w:r w:rsidRPr="00923ECF">
              <w:rPr>
                <w:rFonts w:cs="Arial"/>
                <w:color w:val="000000"/>
                <w:sz w:val="18"/>
                <w:szCs w:val="18"/>
              </w:rPr>
              <w:t>29,121</w:t>
            </w:r>
          </w:p>
        </w:tc>
        <w:tc>
          <w:tcPr>
            <w:tcW w:w="1107" w:type="dxa"/>
            <w:tcBorders>
              <w:left w:val="single" w:sz="4" w:space="0" w:color="auto"/>
            </w:tcBorders>
          </w:tcPr>
          <w:p w14:paraId="7BBB1816" w14:textId="77777777" w:rsidR="00C5180C" w:rsidRPr="00923ECF" w:rsidRDefault="00C5180C" w:rsidP="00C5180C">
            <w:pPr>
              <w:jc w:val="center"/>
              <w:rPr>
                <w:sz w:val="18"/>
                <w:szCs w:val="18"/>
              </w:rPr>
            </w:pPr>
            <w:r w:rsidRPr="00923ECF">
              <w:rPr>
                <w:sz w:val="18"/>
                <w:szCs w:val="18"/>
              </w:rPr>
              <w:t>402,702</w:t>
            </w:r>
          </w:p>
        </w:tc>
        <w:tc>
          <w:tcPr>
            <w:tcW w:w="864" w:type="dxa"/>
          </w:tcPr>
          <w:p w14:paraId="53980338" w14:textId="77777777" w:rsidR="00C5180C" w:rsidRPr="00923ECF" w:rsidRDefault="00C5180C" w:rsidP="00C5180C">
            <w:pPr>
              <w:jc w:val="center"/>
              <w:rPr>
                <w:sz w:val="18"/>
                <w:szCs w:val="18"/>
              </w:rPr>
            </w:pPr>
            <w:r w:rsidRPr="00923ECF">
              <w:rPr>
                <w:sz w:val="18"/>
                <w:szCs w:val="18"/>
              </w:rPr>
              <w:t>23,566</w:t>
            </w:r>
          </w:p>
        </w:tc>
        <w:tc>
          <w:tcPr>
            <w:tcW w:w="1116" w:type="dxa"/>
          </w:tcPr>
          <w:p w14:paraId="09C065AC" w14:textId="77777777" w:rsidR="00C5180C" w:rsidRPr="00923ECF" w:rsidRDefault="00C5180C" w:rsidP="00C5180C">
            <w:pPr>
              <w:jc w:val="center"/>
              <w:rPr>
                <w:sz w:val="18"/>
                <w:szCs w:val="18"/>
              </w:rPr>
            </w:pPr>
            <w:r w:rsidRPr="00923ECF">
              <w:rPr>
                <w:sz w:val="18"/>
                <w:szCs w:val="18"/>
              </w:rPr>
              <w:t>10,074</w:t>
            </w:r>
          </w:p>
        </w:tc>
        <w:tc>
          <w:tcPr>
            <w:tcW w:w="1080" w:type="dxa"/>
            <w:tcBorders>
              <w:left w:val="nil"/>
              <w:right w:val="single" w:sz="4" w:space="0" w:color="auto"/>
            </w:tcBorders>
          </w:tcPr>
          <w:p w14:paraId="3509214C" w14:textId="77777777" w:rsidR="00C5180C" w:rsidRPr="00923ECF" w:rsidRDefault="00C5180C" w:rsidP="00C5180C">
            <w:pPr>
              <w:jc w:val="center"/>
              <w:rPr>
                <w:sz w:val="18"/>
                <w:szCs w:val="18"/>
              </w:rPr>
            </w:pPr>
            <w:r w:rsidRPr="00923ECF">
              <w:rPr>
                <w:sz w:val="18"/>
                <w:szCs w:val="18"/>
              </w:rPr>
              <w:t>14,079</w:t>
            </w:r>
          </w:p>
        </w:tc>
        <w:tc>
          <w:tcPr>
            <w:tcW w:w="1080" w:type="dxa"/>
            <w:tcBorders>
              <w:left w:val="single" w:sz="4" w:space="0" w:color="auto"/>
            </w:tcBorders>
          </w:tcPr>
          <w:p w14:paraId="3A4F21B9" w14:textId="77777777" w:rsidR="00C5180C" w:rsidRPr="00923ECF" w:rsidRDefault="00C5180C" w:rsidP="00C5180C">
            <w:pPr>
              <w:jc w:val="center"/>
              <w:rPr>
                <w:sz w:val="18"/>
                <w:szCs w:val="18"/>
              </w:rPr>
            </w:pPr>
            <w:r w:rsidRPr="00923ECF">
              <w:rPr>
                <w:sz w:val="18"/>
                <w:szCs w:val="18"/>
              </w:rPr>
              <w:t>64.4</w:t>
            </w:r>
          </w:p>
        </w:tc>
        <w:tc>
          <w:tcPr>
            <w:tcW w:w="1044" w:type="dxa"/>
          </w:tcPr>
          <w:p w14:paraId="08CD8A21" w14:textId="77777777" w:rsidR="00C5180C" w:rsidRPr="00923ECF" w:rsidRDefault="00C5180C" w:rsidP="00C5180C">
            <w:pPr>
              <w:jc w:val="center"/>
              <w:rPr>
                <w:sz w:val="18"/>
                <w:szCs w:val="18"/>
              </w:rPr>
            </w:pPr>
            <w:r w:rsidRPr="00923ECF">
              <w:rPr>
                <w:sz w:val="18"/>
                <w:szCs w:val="18"/>
              </w:rPr>
              <w:t>84.4</w:t>
            </w:r>
          </w:p>
        </w:tc>
        <w:tc>
          <w:tcPr>
            <w:tcW w:w="1116" w:type="dxa"/>
            <w:tcBorders>
              <w:left w:val="nil"/>
            </w:tcBorders>
          </w:tcPr>
          <w:p w14:paraId="5038D83F" w14:textId="77777777" w:rsidR="00C5180C" w:rsidRPr="00923ECF" w:rsidRDefault="00C5180C" w:rsidP="00C5180C">
            <w:pPr>
              <w:jc w:val="center"/>
              <w:rPr>
                <w:sz w:val="18"/>
                <w:szCs w:val="18"/>
              </w:rPr>
            </w:pPr>
            <w:r w:rsidRPr="00923ECF">
              <w:rPr>
                <w:sz w:val="18"/>
                <w:szCs w:val="18"/>
              </w:rPr>
              <w:t>40.8</w:t>
            </w:r>
          </w:p>
        </w:tc>
        <w:tc>
          <w:tcPr>
            <w:tcW w:w="1136" w:type="dxa"/>
          </w:tcPr>
          <w:p w14:paraId="2FCCD4EF" w14:textId="77777777" w:rsidR="00C5180C" w:rsidRPr="00923ECF" w:rsidRDefault="00C5180C" w:rsidP="00C5180C">
            <w:pPr>
              <w:jc w:val="center"/>
              <w:rPr>
                <w:sz w:val="18"/>
                <w:szCs w:val="18"/>
              </w:rPr>
            </w:pPr>
            <w:r w:rsidRPr="00923ECF">
              <w:rPr>
                <w:sz w:val="18"/>
                <w:szCs w:val="18"/>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923ECF" w:rsidRDefault="00C5180C" w:rsidP="00C5180C">
            <w:pPr>
              <w:jc w:val="center"/>
              <w:rPr>
                <w:sz w:val="18"/>
                <w:szCs w:val="18"/>
              </w:rPr>
            </w:pPr>
            <w:r w:rsidRPr="00923ECF">
              <w:rPr>
                <w:sz w:val="18"/>
                <w:szCs w:val="18"/>
              </w:rPr>
              <w:t>2007</w:t>
            </w:r>
          </w:p>
        </w:tc>
        <w:tc>
          <w:tcPr>
            <w:tcW w:w="900" w:type="dxa"/>
            <w:tcBorders>
              <w:left w:val="nil"/>
            </w:tcBorders>
          </w:tcPr>
          <w:p w14:paraId="160C7A82" w14:textId="77777777" w:rsidR="00C5180C" w:rsidRPr="00923ECF" w:rsidRDefault="00C5180C" w:rsidP="00C5180C">
            <w:pPr>
              <w:jc w:val="center"/>
              <w:rPr>
                <w:sz w:val="18"/>
                <w:szCs w:val="18"/>
              </w:rPr>
            </w:pPr>
            <w:r w:rsidRPr="00923ECF">
              <w:rPr>
                <w:sz w:val="18"/>
                <w:szCs w:val="18"/>
              </w:rPr>
              <w:t>23,243</w:t>
            </w:r>
          </w:p>
        </w:tc>
        <w:tc>
          <w:tcPr>
            <w:tcW w:w="752" w:type="dxa"/>
          </w:tcPr>
          <w:p w14:paraId="77C48D36" w14:textId="77777777" w:rsidR="00C5180C" w:rsidRPr="00923ECF" w:rsidRDefault="00C5180C" w:rsidP="00C5180C">
            <w:pPr>
              <w:jc w:val="center"/>
              <w:rPr>
                <w:sz w:val="18"/>
                <w:szCs w:val="18"/>
              </w:rPr>
            </w:pPr>
            <w:r w:rsidRPr="00923ECF">
              <w:rPr>
                <w:sz w:val="18"/>
                <w:szCs w:val="18"/>
              </w:rPr>
              <w:t>3,034</w:t>
            </w:r>
          </w:p>
        </w:tc>
        <w:tc>
          <w:tcPr>
            <w:tcW w:w="595" w:type="dxa"/>
          </w:tcPr>
          <w:p w14:paraId="4A6A5577" w14:textId="77777777" w:rsidR="00C5180C" w:rsidRPr="00923ECF" w:rsidRDefault="00C5180C" w:rsidP="00C5180C">
            <w:pPr>
              <w:jc w:val="center"/>
              <w:rPr>
                <w:sz w:val="18"/>
                <w:szCs w:val="18"/>
              </w:rPr>
            </w:pPr>
            <w:r w:rsidRPr="00923ECF">
              <w:rPr>
                <w:sz w:val="18"/>
                <w:szCs w:val="18"/>
              </w:rPr>
              <w:t>220</w:t>
            </w:r>
          </w:p>
        </w:tc>
        <w:tc>
          <w:tcPr>
            <w:tcW w:w="786" w:type="dxa"/>
            <w:tcBorders>
              <w:right w:val="single" w:sz="4" w:space="0" w:color="auto"/>
            </w:tcBorders>
          </w:tcPr>
          <w:p w14:paraId="6C5D9204" w14:textId="77777777" w:rsidR="00C5180C" w:rsidRPr="00923ECF" w:rsidRDefault="00C5180C" w:rsidP="00C5180C">
            <w:pPr>
              <w:jc w:val="center"/>
              <w:rPr>
                <w:sz w:val="18"/>
                <w:szCs w:val="18"/>
              </w:rPr>
            </w:pPr>
            <w:r w:rsidRPr="00923ECF">
              <w:rPr>
                <w:sz w:val="18"/>
                <w:szCs w:val="18"/>
              </w:rPr>
              <w:t>370</w:t>
            </w:r>
          </w:p>
        </w:tc>
        <w:tc>
          <w:tcPr>
            <w:tcW w:w="1107" w:type="dxa"/>
            <w:tcBorders>
              <w:right w:val="single" w:sz="4" w:space="0" w:color="auto"/>
            </w:tcBorders>
          </w:tcPr>
          <w:p w14:paraId="5CB790D9" w14:textId="77777777" w:rsidR="00C5180C" w:rsidRPr="00923ECF" w:rsidRDefault="00C5180C" w:rsidP="00C5180C">
            <w:pPr>
              <w:jc w:val="center"/>
              <w:rPr>
                <w:rFonts w:cs="Arial"/>
                <w:color w:val="000000"/>
                <w:sz w:val="18"/>
                <w:szCs w:val="18"/>
              </w:rPr>
            </w:pPr>
            <w:r w:rsidRPr="00923ECF">
              <w:rPr>
                <w:rFonts w:cs="Arial"/>
                <w:color w:val="000000"/>
                <w:sz w:val="18"/>
                <w:szCs w:val="18"/>
              </w:rPr>
              <w:t>26,867</w:t>
            </w:r>
          </w:p>
        </w:tc>
        <w:tc>
          <w:tcPr>
            <w:tcW w:w="1107" w:type="dxa"/>
            <w:tcBorders>
              <w:left w:val="single" w:sz="4" w:space="0" w:color="auto"/>
            </w:tcBorders>
          </w:tcPr>
          <w:p w14:paraId="093CB62B" w14:textId="77777777" w:rsidR="00C5180C" w:rsidRPr="00923ECF" w:rsidRDefault="00C5180C" w:rsidP="00C5180C">
            <w:pPr>
              <w:jc w:val="center"/>
              <w:rPr>
                <w:sz w:val="18"/>
                <w:szCs w:val="18"/>
              </w:rPr>
            </w:pPr>
            <w:r w:rsidRPr="00923ECF">
              <w:rPr>
                <w:sz w:val="18"/>
                <w:szCs w:val="18"/>
              </w:rPr>
              <w:t>353,775</w:t>
            </w:r>
          </w:p>
        </w:tc>
        <w:tc>
          <w:tcPr>
            <w:tcW w:w="864" w:type="dxa"/>
          </w:tcPr>
          <w:p w14:paraId="79254138" w14:textId="77777777" w:rsidR="00C5180C" w:rsidRPr="00923ECF" w:rsidRDefault="00C5180C" w:rsidP="00C5180C">
            <w:pPr>
              <w:jc w:val="center"/>
              <w:rPr>
                <w:sz w:val="18"/>
                <w:szCs w:val="18"/>
              </w:rPr>
            </w:pPr>
            <w:r w:rsidRPr="00923ECF">
              <w:rPr>
                <w:sz w:val="18"/>
                <w:szCs w:val="18"/>
              </w:rPr>
              <w:t>42,553</w:t>
            </w:r>
          </w:p>
        </w:tc>
        <w:tc>
          <w:tcPr>
            <w:tcW w:w="1116" w:type="dxa"/>
          </w:tcPr>
          <w:p w14:paraId="25440AFD" w14:textId="77777777" w:rsidR="00C5180C" w:rsidRPr="00923ECF" w:rsidRDefault="00C5180C" w:rsidP="00C5180C">
            <w:pPr>
              <w:jc w:val="center"/>
              <w:rPr>
                <w:sz w:val="18"/>
                <w:szCs w:val="18"/>
              </w:rPr>
            </w:pPr>
            <w:r w:rsidRPr="00923ECF">
              <w:rPr>
                <w:sz w:val="18"/>
                <w:szCs w:val="18"/>
              </w:rPr>
              <w:t>5,914</w:t>
            </w:r>
          </w:p>
        </w:tc>
        <w:tc>
          <w:tcPr>
            <w:tcW w:w="1080" w:type="dxa"/>
            <w:tcBorders>
              <w:left w:val="nil"/>
              <w:right w:val="single" w:sz="4" w:space="0" w:color="auto"/>
            </w:tcBorders>
          </w:tcPr>
          <w:p w14:paraId="3E665950" w14:textId="77777777" w:rsidR="00C5180C" w:rsidRPr="00923ECF" w:rsidRDefault="00C5180C" w:rsidP="00C5180C">
            <w:pPr>
              <w:jc w:val="center"/>
              <w:rPr>
                <w:sz w:val="18"/>
                <w:szCs w:val="18"/>
              </w:rPr>
            </w:pPr>
            <w:r w:rsidRPr="00923ECF">
              <w:rPr>
                <w:sz w:val="18"/>
                <w:szCs w:val="18"/>
              </w:rPr>
              <w:t>12,252</w:t>
            </w:r>
          </w:p>
        </w:tc>
        <w:tc>
          <w:tcPr>
            <w:tcW w:w="1080" w:type="dxa"/>
            <w:tcBorders>
              <w:left w:val="single" w:sz="4" w:space="0" w:color="auto"/>
            </w:tcBorders>
          </w:tcPr>
          <w:p w14:paraId="777D1DE3" w14:textId="77777777" w:rsidR="00C5180C" w:rsidRPr="00923ECF" w:rsidRDefault="00C5180C" w:rsidP="00C5180C">
            <w:pPr>
              <w:jc w:val="center"/>
              <w:rPr>
                <w:sz w:val="18"/>
                <w:szCs w:val="18"/>
              </w:rPr>
            </w:pPr>
            <w:r w:rsidRPr="00923ECF">
              <w:rPr>
                <w:sz w:val="18"/>
                <w:szCs w:val="18"/>
              </w:rPr>
              <w:t>65.7</w:t>
            </w:r>
          </w:p>
        </w:tc>
        <w:tc>
          <w:tcPr>
            <w:tcW w:w="1044" w:type="dxa"/>
          </w:tcPr>
          <w:p w14:paraId="15F086C7" w14:textId="77777777" w:rsidR="00C5180C" w:rsidRPr="00923ECF" w:rsidRDefault="00C5180C" w:rsidP="00C5180C">
            <w:pPr>
              <w:jc w:val="center"/>
              <w:rPr>
                <w:sz w:val="18"/>
                <w:szCs w:val="18"/>
              </w:rPr>
            </w:pPr>
            <w:r w:rsidRPr="00923ECF">
              <w:rPr>
                <w:sz w:val="18"/>
                <w:szCs w:val="18"/>
              </w:rPr>
              <w:t>71.3</w:t>
            </w:r>
          </w:p>
        </w:tc>
        <w:tc>
          <w:tcPr>
            <w:tcW w:w="1116" w:type="dxa"/>
            <w:tcBorders>
              <w:left w:val="nil"/>
            </w:tcBorders>
          </w:tcPr>
          <w:p w14:paraId="476F36C4" w14:textId="77777777" w:rsidR="00C5180C" w:rsidRPr="00923ECF" w:rsidRDefault="00C5180C" w:rsidP="00C5180C">
            <w:pPr>
              <w:jc w:val="center"/>
              <w:rPr>
                <w:sz w:val="18"/>
                <w:szCs w:val="18"/>
              </w:rPr>
            </w:pPr>
            <w:r w:rsidRPr="00923ECF">
              <w:rPr>
                <w:sz w:val="18"/>
                <w:szCs w:val="18"/>
              </w:rPr>
              <w:t>37.2</w:t>
            </w:r>
          </w:p>
        </w:tc>
        <w:tc>
          <w:tcPr>
            <w:tcW w:w="1136" w:type="dxa"/>
          </w:tcPr>
          <w:p w14:paraId="1094D912" w14:textId="77777777" w:rsidR="00C5180C" w:rsidRPr="00923ECF" w:rsidRDefault="00C5180C" w:rsidP="00C5180C">
            <w:pPr>
              <w:jc w:val="center"/>
              <w:rPr>
                <w:sz w:val="18"/>
                <w:szCs w:val="18"/>
              </w:rPr>
            </w:pPr>
            <w:r w:rsidRPr="00923ECF">
              <w:rPr>
                <w:sz w:val="18"/>
                <w:szCs w:val="18"/>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923ECF" w:rsidRDefault="00C5180C" w:rsidP="00C5180C">
            <w:pPr>
              <w:jc w:val="center"/>
              <w:rPr>
                <w:sz w:val="18"/>
                <w:szCs w:val="18"/>
              </w:rPr>
            </w:pPr>
            <w:r w:rsidRPr="00923ECF">
              <w:rPr>
                <w:sz w:val="18"/>
                <w:szCs w:val="18"/>
              </w:rPr>
              <w:t>2008</w:t>
            </w:r>
          </w:p>
        </w:tc>
        <w:tc>
          <w:tcPr>
            <w:tcW w:w="900" w:type="dxa"/>
            <w:tcBorders>
              <w:left w:val="nil"/>
            </w:tcBorders>
          </w:tcPr>
          <w:p w14:paraId="0C337C4B" w14:textId="77777777" w:rsidR="00C5180C" w:rsidRPr="00923ECF" w:rsidRDefault="00C5180C" w:rsidP="00C5180C">
            <w:pPr>
              <w:jc w:val="center"/>
              <w:rPr>
                <w:sz w:val="18"/>
                <w:szCs w:val="18"/>
              </w:rPr>
            </w:pPr>
            <w:r w:rsidRPr="00923ECF">
              <w:rPr>
                <w:sz w:val="18"/>
                <w:szCs w:val="18"/>
              </w:rPr>
              <w:t>20,911</w:t>
            </w:r>
          </w:p>
        </w:tc>
        <w:tc>
          <w:tcPr>
            <w:tcW w:w="752" w:type="dxa"/>
          </w:tcPr>
          <w:p w14:paraId="2E3402A5" w14:textId="77777777" w:rsidR="00C5180C" w:rsidRPr="00923ECF" w:rsidRDefault="00C5180C" w:rsidP="00C5180C">
            <w:pPr>
              <w:jc w:val="center"/>
              <w:rPr>
                <w:sz w:val="18"/>
                <w:szCs w:val="18"/>
              </w:rPr>
            </w:pPr>
            <w:r w:rsidRPr="00923ECF">
              <w:rPr>
                <w:sz w:val="18"/>
                <w:szCs w:val="18"/>
              </w:rPr>
              <w:t>2,929</w:t>
            </w:r>
          </w:p>
        </w:tc>
        <w:tc>
          <w:tcPr>
            <w:tcW w:w="595" w:type="dxa"/>
          </w:tcPr>
          <w:p w14:paraId="1C562CAA" w14:textId="77777777" w:rsidR="00C5180C" w:rsidRPr="00923ECF" w:rsidRDefault="00C5180C" w:rsidP="00C5180C">
            <w:pPr>
              <w:jc w:val="center"/>
              <w:rPr>
                <w:sz w:val="18"/>
                <w:szCs w:val="18"/>
              </w:rPr>
            </w:pPr>
            <w:r w:rsidRPr="00923ECF">
              <w:rPr>
                <w:sz w:val="18"/>
                <w:szCs w:val="18"/>
              </w:rPr>
              <w:t>187</w:t>
            </w:r>
          </w:p>
        </w:tc>
        <w:tc>
          <w:tcPr>
            <w:tcW w:w="786" w:type="dxa"/>
            <w:tcBorders>
              <w:right w:val="single" w:sz="4" w:space="0" w:color="auto"/>
            </w:tcBorders>
          </w:tcPr>
          <w:p w14:paraId="30FC3C7E" w14:textId="77777777" w:rsidR="00C5180C" w:rsidRPr="00923ECF" w:rsidRDefault="00C5180C" w:rsidP="00C5180C">
            <w:pPr>
              <w:jc w:val="center"/>
              <w:rPr>
                <w:sz w:val="18"/>
                <w:szCs w:val="18"/>
              </w:rPr>
            </w:pPr>
            <w:r w:rsidRPr="00923ECF">
              <w:rPr>
                <w:sz w:val="18"/>
                <w:szCs w:val="18"/>
              </w:rPr>
              <w:t>431</w:t>
            </w:r>
          </w:p>
        </w:tc>
        <w:tc>
          <w:tcPr>
            <w:tcW w:w="1107" w:type="dxa"/>
            <w:tcBorders>
              <w:right w:val="single" w:sz="4" w:space="0" w:color="auto"/>
            </w:tcBorders>
          </w:tcPr>
          <w:p w14:paraId="57A9733B" w14:textId="77777777" w:rsidR="00C5180C" w:rsidRPr="00923ECF" w:rsidRDefault="00C5180C" w:rsidP="00C5180C">
            <w:pPr>
              <w:jc w:val="center"/>
              <w:rPr>
                <w:rFonts w:cs="Arial"/>
                <w:color w:val="000000"/>
                <w:sz w:val="18"/>
                <w:szCs w:val="18"/>
              </w:rPr>
            </w:pPr>
            <w:r w:rsidRPr="00923ECF">
              <w:rPr>
                <w:rFonts w:cs="Arial"/>
                <w:color w:val="000000"/>
                <w:sz w:val="18"/>
                <w:szCs w:val="18"/>
              </w:rPr>
              <w:t>24,458</w:t>
            </w:r>
          </w:p>
        </w:tc>
        <w:tc>
          <w:tcPr>
            <w:tcW w:w="1107" w:type="dxa"/>
            <w:tcBorders>
              <w:left w:val="single" w:sz="4" w:space="0" w:color="auto"/>
            </w:tcBorders>
          </w:tcPr>
          <w:p w14:paraId="1AB686E3" w14:textId="77777777" w:rsidR="00C5180C" w:rsidRPr="00923ECF" w:rsidRDefault="00C5180C" w:rsidP="00C5180C">
            <w:pPr>
              <w:jc w:val="center"/>
              <w:rPr>
                <w:sz w:val="18"/>
                <w:szCs w:val="18"/>
              </w:rPr>
            </w:pPr>
            <w:r w:rsidRPr="00923ECF">
              <w:rPr>
                <w:sz w:val="18"/>
                <w:szCs w:val="18"/>
              </w:rPr>
              <w:t>370,762</w:t>
            </w:r>
          </w:p>
        </w:tc>
        <w:tc>
          <w:tcPr>
            <w:tcW w:w="864" w:type="dxa"/>
          </w:tcPr>
          <w:p w14:paraId="67616DE2" w14:textId="77777777" w:rsidR="00C5180C" w:rsidRPr="00923ECF" w:rsidRDefault="00C5180C" w:rsidP="00C5180C">
            <w:pPr>
              <w:jc w:val="center"/>
              <w:rPr>
                <w:sz w:val="18"/>
                <w:szCs w:val="18"/>
              </w:rPr>
            </w:pPr>
            <w:r w:rsidRPr="00923ECF">
              <w:rPr>
                <w:sz w:val="18"/>
                <w:szCs w:val="18"/>
              </w:rPr>
              <w:t>38,388</w:t>
            </w:r>
          </w:p>
        </w:tc>
        <w:tc>
          <w:tcPr>
            <w:tcW w:w="1116" w:type="dxa"/>
          </w:tcPr>
          <w:p w14:paraId="1FC15284" w14:textId="77777777" w:rsidR="00C5180C" w:rsidRPr="00923ECF" w:rsidRDefault="00C5180C" w:rsidP="00C5180C">
            <w:pPr>
              <w:jc w:val="center"/>
              <w:rPr>
                <w:sz w:val="18"/>
                <w:szCs w:val="18"/>
              </w:rPr>
            </w:pPr>
            <w:r w:rsidRPr="00923ECF">
              <w:rPr>
                <w:sz w:val="18"/>
                <w:szCs w:val="18"/>
              </w:rPr>
              <w:t>9,232</w:t>
            </w:r>
          </w:p>
        </w:tc>
        <w:tc>
          <w:tcPr>
            <w:tcW w:w="1080" w:type="dxa"/>
            <w:tcBorders>
              <w:left w:val="nil"/>
              <w:right w:val="single" w:sz="4" w:space="0" w:color="auto"/>
            </w:tcBorders>
          </w:tcPr>
          <w:p w14:paraId="56875C81" w14:textId="77777777" w:rsidR="00C5180C" w:rsidRPr="00923ECF" w:rsidRDefault="00C5180C" w:rsidP="00C5180C">
            <w:pPr>
              <w:jc w:val="center"/>
              <w:rPr>
                <w:sz w:val="18"/>
                <w:szCs w:val="18"/>
              </w:rPr>
            </w:pPr>
            <w:r w:rsidRPr="00923ECF">
              <w:rPr>
                <w:sz w:val="18"/>
                <w:szCs w:val="18"/>
              </w:rPr>
              <w:t>15,504</w:t>
            </w:r>
          </w:p>
        </w:tc>
        <w:tc>
          <w:tcPr>
            <w:tcW w:w="1080" w:type="dxa"/>
            <w:tcBorders>
              <w:left w:val="single" w:sz="4" w:space="0" w:color="auto"/>
            </w:tcBorders>
          </w:tcPr>
          <w:p w14:paraId="21F4B6CD" w14:textId="77777777" w:rsidR="00C5180C" w:rsidRPr="00923ECF" w:rsidRDefault="00C5180C" w:rsidP="00C5180C">
            <w:pPr>
              <w:jc w:val="center"/>
              <w:rPr>
                <w:sz w:val="18"/>
                <w:szCs w:val="18"/>
              </w:rPr>
            </w:pPr>
            <w:r w:rsidRPr="00923ECF">
              <w:rPr>
                <w:sz w:val="18"/>
                <w:szCs w:val="18"/>
              </w:rPr>
              <w:t>56.4</w:t>
            </w:r>
          </w:p>
        </w:tc>
        <w:tc>
          <w:tcPr>
            <w:tcW w:w="1044" w:type="dxa"/>
          </w:tcPr>
          <w:p w14:paraId="4415AC91" w14:textId="77777777" w:rsidR="00C5180C" w:rsidRPr="00923ECF" w:rsidRDefault="00C5180C" w:rsidP="00C5180C">
            <w:pPr>
              <w:jc w:val="center"/>
              <w:rPr>
                <w:sz w:val="18"/>
                <w:szCs w:val="18"/>
              </w:rPr>
            </w:pPr>
            <w:r w:rsidRPr="00923ECF">
              <w:rPr>
                <w:sz w:val="18"/>
                <w:szCs w:val="18"/>
              </w:rPr>
              <w:t>76.3</w:t>
            </w:r>
          </w:p>
        </w:tc>
        <w:tc>
          <w:tcPr>
            <w:tcW w:w="1116" w:type="dxa"/>
            <w:tcBorders>
              <w:left w:val="nil"/>
            </w:tcBorders>
          </w:tcPr>
          <w:p w14:paraId="0E8A0534" w14:textId="77777777" w:rsidR="00C5180C" w:rsidRPr="00923ECF" w:rsidRDefault="00C5180C" w:rsidP="00C5180C">
            <w:pPr>
              <w:jc w:val="center"/>
              <w:rPr>
                <w:sz w:val="18"/>
                <w:szCs w:val="18"/>
              </w:rPr>
            </w:pPr>
            <w:r w:rsidRPr="00923ECF">
              <w:rPr>
                <w:sz w:val="18"/>
                <w:szCs w:val="18"/>
              </w:rPr>
              <w:t>20.3</w:t>
            </w:r>
          </w:p>
        </w:tc>
        <w:tc>
          <w:tcPr>
            <w:tcW w:w="1136" w:type="dxa"/>
          </w:tcPr>
          <w:p w14:paraId="5FF65D27" w14:textId="77777777" w:rsidR="00C5180C" w:rsidRPr="00923ECF" w:rsidRDefault="00C5180C" w:rsidP="00C5180C">
            <w:pPr>
              <w:jc w:val="center"/>
              <w:rPr>
                <w:sz w:val="18"/>
                <w:szCs w:val="18"/>
              </w:rPr>
            </w:pPr>
            <w:r w:rsidRPr="00923ECF">
              <w:rPr>
                <w:sz w:val="18"/>
                <w:szCs w:val="18"/>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923ECF" w:rsidRDefault="00C5180C" w:rsidP="00C5180C">
            <w:pPr>
              <w:jc w:val="center"/>
              <w:rPr>
                <w:sz w:val="18"/>
                <w:szCs w:val="18"/>
              </w:rPr>
            </w:pPr>
            <w:r w:rsidRPr="00923ECF">
              <w:rPr>
                <w:sz w:val="18"/>
                <w:szCs w:val="18"/>
              </w:rPr>
              <w:t>2009</w:t>
            </w:r>
          </w:p>
        </w:tc>
        <w:tc>
          <w:tcPr>
            <w:tcW w:w="900" w:type="dxa"/>
            <w:tcBorders>
              <w:left w:val="nil"/>
            </w:tcBorders>
          </w:tcPr>
          <w:p w14:paraId="5551DDBE" w14:textId="77777777" w:rsidR="00C5180C" w:rsidRPr="00923ECF" w:rsidRDefault="00C5180C" w:rsidP="00C5180C">
            <w:pPr>
              <w:jc w:val="center"/>
              <w:rPr>
                <w:sz w:val="18"/>
                <w:szCs w:val="18"/>
              </w:rPr>
            </w:pPr>
            <w:r w:rsidRPr="00923ECF">
              <w:rPr>
                <w:sz w:val="18"/>
                <w:szCs w:val="18"/>
              </w:rPr>
              <w:t>20,896</w:t>
            </w:r>
          </w:p>
        </w:tc>
        <w:tc>
          <w:tcPr>
            <w:tcW w:w="752" w:type="dxa"/>
          </w:tcPr>
          <w:p w14:paraId="40B4B856" w14:textId="77777777" w:rsidR="00C5180C" w:rsidRPr="00923ECF" w:rsidRDefault="00C5180C" w:rsidP="00C5180C">
            <w:pPr>
              <w:jc w:val="center"/>
              <w:rPr>
                <w:sz w:val="18"/>
                <w:szCs w:val="18"/>
              </w:rPr>
            </w:pPr>
            <w:r w:rsidRPr="00923ECF">
              <w:rPr>
                <w:sz w:val="18"/>
                <w:szCs w:val="18"/>
              </w:rPr>
              <w:t>2,370</w:t>
            </w:r>
          </w:p>
        </w:tc>
        <w:tc>
          <w:tcPr>
            <w:tcW w:w="595" w:type="dxa"/>
          </w:tcPr>
          <w:p w14:paraId="70108DD0" w14:textId="77777777" w:rsidR="00C5180C" w:rsidRPr="00923ECF" w:rsidRDefault="00C5180C" w:rsidP="00C5180C">
            <w:pPr>
              <w:jc w:val="center"/>
              <w:rPr>
                <w:sz w:val="18"/>
                <w:szCs w:val="18"/>
              </w:rPr>
            </w:pPr>
            <w:r w:rsidRPr="00923ECF">
              <w:rPr>
                <w:sz w:val="18"/>
                <w:szCs w:val="18"/>
              </w:rPr>
              <w:t>67</w:t>
            </w:r>
          </w:p>
        </w:tc>
        <w:tc>
          <w:tcPr>
            <w:tcW w:w="786" w:type="dxa"/>
            <w:tcBorders>
              <w:right w:val="single" w:sz="4" w:space="0" w:color="auto"/>
            </w:tcBorders>
          </w:tcPr>
          <w:p w14:paraId="461D44D8" w14:textId="77777777" w:rsidR="00C5180C" w:rsidRPr="00923ECF" w:rsidRDefault="00C5180C" w:rsidP="00C5180C">
            <w:pPr>
              <w:jc w:val="center"/>
              <w:rPr>
                <w:sz w:val="18"/>
                <w:szCs w:val="18"/>
              </w:rPr>
            </w:pPr>
            <w:r w:rsidRPr="00923ECF">
              <w:rPr>
                <w:sz w:val="18"/>
                <w:szCs w:val="18"/>
              </w:rPr>
              <w:t>309</w:t>
            </w:r>
          </w:p>
        </w:tc>
        <w:tc>
          <w:tcPr>
            <w:tcW w:w="1107" w:type="dxa"/>
            <w:tcBorders>
              <w:right w:val="single" w:sz="4" w:space="0" w:color="auto"/>
            </w:tcBorders>
          </w:tcPr>
          <w:p w14:paraId="6BE6FC0A" w14:textId="77777777" w:rsidR="00C5180C" w:rsidRPr="00923ECF" w:rsidRDefault="00C5180C" w:rsidP="00C5180C">
            <w:pPr>
              <w:jc w:val="center"/>
              <w:rPr>
                <w:rFonts w:cs="Arial"/>
                <w:color w:val="000000"/>
                <w:sz w:val="18"/>
                <w:szCs w:val="18"/>
              </w:rPr>
            </w:pPr>
            <w:r w:rsidRPr="00923ECF">
              <w:rPr>
                <w:rFonts w:cs="Arial"/>
                <w:color w:val="000000"/>
                <w:sz w:val="18"/>
                <w:szCs w:val="18"/>
              </w:rPr>
              <w:t>23,642</w:t>
            </w:r>
          </w:p>
        </w:tc>
        <w:tc>
          <w:tcPr>
            <w:tcW w:w="1107" w:type="dxa"/>
            <w:tcBorders>
              <w:left w:val="single" w:sz="4" w:space="0" w:color="auto"/>
            </w:tcBorders>
          </w:tcPr>
          <w:p w14:paraId="17600937" w14:textId="77777777" w:rsidR="00C5180C" w:rsidRPr="00923ECF" w:rsidRDefault="00C5180C" w:rsidP="00C5180C">
            <w:pPr>
              <w:jc w:val="center"/>
              <w:rPr>
                <w:sz w:val="18"/>
                <w:szCs w:val="18"/>
              </w:rPr>
            </w:pPr>
            <w:r w:rsidRPr="00923ECF">
              <w:rPr>
                <w:sz w:val="18"/>
                <w:szCs w:val="18"/>
              </w:rPr>
              <w:t>433,527</w:t>
            </w:r>
          </w:p>
        </w:tc>
        <w:tc>
          <w:tcPr>
            <w:tcW w:w="864" w:type="dxa"/>
          </w:tcPr>
          <w:p w14:paraId="5A4E46F0" w14:textId="77777777" w:rsidR="00C5180C" w:rsidRPr="00923ECF" w:rsidRDefault="00C5180C" w:rsidP="00C5180C">
            <w:pPr>
              <w:jc w:val="center"/>
              <w:rPr>
                <w:sz w:val="18"/>
                <w:szCs w:val="18"/>
              </w:rPr>
            </w:pPr>
            <w:r w:rsidRPr="00923ECF">
              <w:rPr>
                <w:sz w:val="18"/>
                <w:szCs w:val="18"/>
              </w:rPr>
              <w:t>33,193</w:t>
            </w:r>
          </w:p>
        </w:tc>
        <w:tc>
          <w:tcPr>
            <w:tcW w:w="1116" w:type="dxa"/>
          </w:tcPr>
          <w:p w14:paraId="08045BBA" w14:textId="77777777" w:rsidR="00C5180C" w:rsidRPr="00923ECF" w:rsidRDefault="00C5180C" w:rsidP="00C5180C">
            <w:pPr>
              <w:jc w:val="center"/>
              <w:rPr>
                <w:sz w:val="18"/>
                <w:szCs w:val="18"/>
              </w:rPr>
            </w:pPr>
            <w:r w:rsidRPr="00923ECF">
              <w:rPr>
                <w:sz w:val="18"/>
                <w:szCs w:val="18"/>
              </w:rPr>
              <w:t>4,653</w:t>
            </w:r>
          </w:p>
        </w:tc>
        <w:tc>
          <w:tcPr>
            <w:tcW w:w="1080" w:type="dxa"/>
            <w:tcBorders>
              <w:left w:val="nil"/>
              <w:right w:val="single" w:sz="4" w:space="0" w:color="auto"/>
            </w:tcBorders>
          </w:tcPr>
          <w:p w14:paraId="2A3FAFAF" w14:textId="77777777" w:rsidR="00C5180C" w:rsidRPr="00923ECF" w:rsidRDefault="00C5180C" w:rsidP="00C5180C">
            <w:pPr>
              <w:jc w:val="center"/>
              <w:rPr>
                <w:sz w:val="18"/>
                <w:szCs w:val="18"/>
              </w:rPr>
            </w:pPr>
            <w:r w:rsidRPr="00923ECF">
              <w:rPr>
                <w:sz w:val="18"/>
                <w:szCs w:val="18"/>
              </w:rPr>
              <w:t>14,045</w:t>
            </w:r>
          </w:p>
        </w:tc>
        <w:tc>
          <w:tcPr>
            <w:tcW w:w="1080" w:type="dxa"/>
            <w:tcBorders>
              <w:left w:val="single" w:sz="4" w:space="0" w:color="auto"/>
            </w:tcBorders>
          </w:tcPr>
          <w:p w14:paraId="6843A07E" w14:textId="77777777" w:rsidR="00C5180C" w:rsidRPr="00923ECF" w:rsidRDefault="00C5180C" w:rsidP="00C5180C">
            <w:pPr>
              <w:jc w:val="center"/>
              <w:rPr>
                <w:sz w:val="18"/>
                <w:szCs w:val="18"/>
              </w:rPr>
            </w:pPr>
            <w:r w:rsidRPr="00923ECF">
              <w:rPr>
                <w:sz w:val="18"/>
                <w:szCs w:val="18"/>
              </w:rPr>
              <w:t>48.2</w:t>
            </w:r>
          </w:p>
        </w:tc>
        <w:tc>
          <w:tcPr>
            <w:tcW w:w="1044" w:type="dxa"/>
          </w:tcPr>
          <w:p w14:paraId="0570EC66" w14:textId="77777777" w:rsidR="00C5180C" w:rsidRPr="00923ECF" w:rsidRDefault="00C5180C" w:rsidP="00C5180C">
            <w:pPr>
              <w:jc w:val="center"/>
              <w:rPr>
                <w:sz w:val="18"/>
                <w:szCs w:val="18"/>
              </w:rPr>
            </w:pPr>
            <w:r w:rsidRPr="00923ECF">
              <w:rPr>
                <w:sz w:val="18"/>
                <w:szCs w:val="18"/>
              </w:rPr>
              <w:t>71.4</w:t>
            </w:r>
          </w:p>
        </w:tc>
        <w:tc>
          <w:tcPr>
            <w:tcW w:w="1116" w:type="dxa"/>
            <w:tcBorders>
              <w:left w:val="nil"/>
            </w:tcBorders>
          </w:tcPr>
          <w:p w14:paraId="5829CABD" w14:textId="77777777" w:rsidR="00C5180C" w:rsidRPr="00923ECF" w:rsidRDefault="00C5180C" w:rsidP="00C5180C">
            <w:pPr>
              <w:jc w:val="center"/>
              <w:rPr>
                <w:sz w:val="18"/>
                <w:szCs w:val="18"/>
              </w:rPr>
            </w:pPr>
            <w:r w:rsidRPr="00923ECF">
              <w:rPr>
                <w:sz w:val="18"/>
                <w:szCs w:val="18"/>
              </w:rPr>
              <w:t>14.4</w:t>
            </w:r>
          </w:p>
        </w:tc>
        <w:tc>
          <w:tcPr>
            <w:tcW w:w="1136" w:type="dxa"/>
          </w:tcPr>
          <w:p w14:paraId="56538BA7" w14:textId="77777777" w:rsidR="00C5180C" w:rsidRPr="00923ECF" w:rsidRDefault="00C5180C" w:rsidP="00C5180C">
            <w:pPr>
              <w:jc w:val="center"/>
              <w:rPr>
                <w:sz w:val="18"/>
                <w:szCs w:val="18"/>
              </w:rPr>
            </w:pPr>
            <w:r w:rsidRPr="00923ECF">
              <w:rPr>
                <w:sz w:val="18"/>
                <w:szCs w:val="18"/>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923ECF" w:rsidRDefault="00C5180C" w:rsidP="00C5180C">
            <w:pPr>
              <w:jc w:val="center"/>
              <w:rPr>
                <w:sz w:val="18"/>
                <w:szCs w:val="18"/>
              </w:rPr>
            </w:pPr>
            <w:r w:rsidRPr="00923ECF">
              <w:rPr>
                <w:sz w:val="18"/>
                <w:szCs w:val="18"/>
              </w:rPr>
              <w:t>2010</w:t>
            </w:r>
          </w:p>
        </w:tc>
        <w:tc>
          <w:tcPr>
            <w:tcW w:w="900" w:type="dxa"/>
            <w:tcBorders>
              <w:left w:val="nil"/>
            </w:tcBorders>
          </w:tcPr>
          <w:p w14:paraId="434F1C65" w14:textId="77777777" w:rsidR="00C5180C" w:rsidRPr="00923ECF" w:rsidRDefault="00C5180C" w:rsidP="00C5180C">
            <w:pPr>
              <w:jc w:val="center"/>
              <w:rPr>
                <w:sz w:val="18"/>
                <w:szCs w:val="18"/>
              </w:rPr>
            </w:pPr>
            <w:r w:rsidRPr="00923ECF">
              <w:rPr>
                <w:sz w:val="18"/>
                <w:szCs w:val="18"/>
              </w:rPr>
              <w:t>7,719</w:t>
            </w:r>
          </w:p>
        </w:tc>
        <w:tc>
          <w:tcPr>
            <w:tcW w:w="752" w:type="dxa"/>
          </w:tcPr>
          <w:p w14:paraId="4D012D2D" w14:textId="77777777" w:rsidR="00C5180C" w:rsidRPr="00923ECF" w:rsidRDefault="00C5180C" w:rsidP="00C5180C">
            <w:pPr>
              <w:jc w:val="center"/>
              <w:rPr>
                <w:sz w:val="18"/>
                <w:szCs w:val="18"/>
              </w:rPr>
            </w:pPr>
            <w:r w:rsidRPr="00923ECF">
              <w:rPr>
                <w:sz w:val="18"/>
                <w:szCs w:val="18"/>
              </w:rPr>
              <w:t>1,360</w:t>
            </w:r>
          </w:p>
        </w:tc>
        <w:tc>
          <w:tcPr>
            <w:tcW w:w="595" w:type="dxa"/>
          </w:tcPr>
          <w:p w14:paraId="412EF30F" w14:textId="77777777" w:rsidR="00C5180C" w:rsidRPr="00923ECF" w:rsidRDefault="00C5180C" w:rsidP="00C5180C">
            <w:pPr>
              <w:jc w:val="center"/>
              <w:rPr>
                <w:sz w:val="18"/>
                <w:szCs w:val="18"/>
              </w:rPr>
            </w:pPr>
            <w:r w:rsidRPr="00923ECF">
              <w:rPr>
                <w:sz w:val="18"/>
                <w:szCs w:val="18"/>
              </w:rPr>
              <w:t>50</w:t>
            </w:r>
          </w:p>
        </w:tc>
        <w:tc>
          <w:tcPr>
            <w:tcW w:w="786" w:type="dxa"/>
            <w:tcBorders>
              <w:right w:val="single" w:sz="4" w:space="0" w:color="auto"/>
            </w:tcBorders>
          </w:tcPr>
          <w:p w14:paraId="412F6CE0" w14:textId="77777777" w:rsidR="00C5180C" w:rsidRPr="00923ECF" w:rsidRDefault="00C5180C" w:rsidP="00C5180C">
            <w:pPr>
              <w:jc w:val="center"/>
              <w:rPr>
                <w:sz w:val="18"/>
                <w:szCs w:val="18"/>
              </w:rPr>
            </w:pPr>
            <w:r w:rsidRPr="00923ECF">
              <w:rPr>
                <w:sz w:val="18"/>
                <w:szCs w:val="18"/>
              </w:rPr>
              <w:t>420</w:t>
            </w:r>
          </w:p>
        </w:tc>
        <w:tc>
          <w:tcPr>
            <w:tcW w:w="1107" w:type="dxa"/>
            <w:tcBorders>
              <w:right w:val="single" w:sz="4" w:space="0" w:color="auto"/>
            </w:tcBorders>
          </w:tcPr>
          <w:p w14:paraId="5370B2D4" w14:textId="77777777" w:rsidR="00C5180C" w:rsidRPr="00923ECF" w:rsidRDefault="00C5180C" w:rsidP="00C5180C">
            <w:pPr>
              <w:jc w:val="center"/>
              <w:rPr>
                <w:rFonts w:cs="Arial"/>
                <w:color w:val="000000"/>
                <w:sz w:val="18"/>
                <w:szCs w:val="18"/>
              </w:rPr>
            </w:pPr>
            <w:r w:rsidRPr="00923ECF">
              <w:rPr>
                <w:rFonts w:cs="Arial"/>
                <w:color w:val="000000"/>
                <w:sz w:val="18"/>
                <w:szCs w:val="18"/>
              </w:rPr>
              <w:t>9,549</w:t>
            </w:r>
          </w:p>
        </w:tc>
        <w:tc>
          <w:tcPr>
            <w:tcW w:w="1107" w:type="dxa"/>
            <w:tcBorders>
              <w:left w:val="single" w:sz="4" w:space="0" w:color="auto"/>
            </w:tcBorders>
          </w:tcPr>
          <w:p w14:paraId="2589469C" w14:textId="77777777" w:rsidR="00C5180C" w:rsidRPr="00923ECF" w:rsidRDefault="00C5180C" w:rsidP="00C5180C">
            <w:pPr>
              <w:jc w:val="center"/>
              <w:rPr>
                <w:sz w:val="18"/>
                <w:szCs w:val="18"/>
              </w:rPr>
            </w:pPr>
            <w:r w:rsidRPr="00923ECF">
              <w:rPr>
                <w:sz w:val="18"/>
                <w:szCs w:val="18"/>
              </w:rPr>
              <w:t>161,148</w:t>
            </w:r>
          </w:p>
        </w:tc>
        <w:tc>
          <w:tcPr>
            <w:tcW w:w="864" w:type="dxa"/>
          </w:tcPr>
          <w:p w14:paraId="1E668F1D" w14:textId="77777777" w:rsidR="00C5180C" w:rsidRPr="00923ECF" w:rsidRDefault="00C5180C" w:rsidP="00C5180C">
            <w:pPr>
              <w:jc w:val="center"/>
              <w:rPr>
                <w:sz w:val="18"/>
                <w:szCs w:val="18"/>
              </w:rPr>
            </w:pPr>
            <w:r w:rsidRPr="00923ECF">
              <w:rPr>
                <w:sz w:val="18"/>
                <w:szCs w:val="18"/>
              </w:rPr>
              <w:t>11,138</w:t>
            </w:r>
          </w:p>
        </w:tc>
        <w:tc>
          <w:tcPr>
            <w:tcW w:w="1116" w:type="dxa"/>
          </w:tcPr>
          <w:p w14:paraId="5F8D071A" w14:textId="77777777" w:rsidR="00C5180C" w:rsidRPr="00923ECF" w:rsidRDefault="00C5180C" w:rsidP="00C5180C">
            <w:pPr>
              <w:jc w:val="center"/>
              <w:rPr>
                <w:sz w:val="18"/>
                <w:szCs w:val="18"/>
              </w:rPr>
            </w:pPr>
            <w:r w:rsidRPr="00923ECF">
              <w:rPr>
                <w:sz w:val="18"/>
                <w:szCs w:val="18"/>
              </w:rPr>
              <w:t>1,825</w:t>
            </w:r>
          </w:p>
        </w:tc>
        <w:tc>
          <w:tcPr>
            <w:tcW w:w="1080" w:type="dxa"/>
            <w:tcBorders>
              <w:left w:val="nil"/>
              <w:right w:val="single" w:sz="4" w:space="0" w:color="auto"/>
            </w:tcBorders>
          </w:tcPr>
          <w:p w14:paraId="405659CB" w14:textId="77777777" w:rsidR="00C5180C" w:rsidRPr="00923ECF" w:rsidRDefault="00C5180C" w:rsidP="00C5180C">
            <w:pPr>
              <w:jc w:val="center"/>
              <w:rPr>
                <w:sz w:val="18"/>
                <w:szCs w:val="18"/>
              </w:rPr>
            </w:pPr>
            <w:r w:rsidRPr="00923ECF">
              <w:rPr>
                <w:sz w:val="18"/>
                <w:szCs w:val="18"/>
              </w:rPr>
              <w:t>14,335</w:t>
            </w:r>
          </w:p>
        </w:tc>
        <w:tc>
          <w:tcPr>
            <w:tcW w:w="1080" w:type="dxa"/>
            <w:tcBorders>
              <w:left w:val="single" w:sz="4" w:space="0" w:color="auto"/>
            </w:tcBorders>
          </w:tcPr>
          <w:p w14:paraId="4BBFA96C" w14:textId="77777777" w:rsidR="00C5180C" w:rsidRPr="00923ECF" w:rsidRDefault="00C5180C" w:rsidP="00C5180C">
            <w:pPr>
              <w:jc w:val="center"/>
              <w:rPr>
                <w:sz w:val="18"/>
                <w:szCs w:val="18"/>
              </w:rPr>
            </w:pPr>
            <w:r w:rsidRPr="00923ECF">
              <w:rPr>
                <w:sz w:val="18"/>
                <w:szCs w:val="18"/>
              </w:rPr>
              <w:t>47.9</w:t>
            </w:r>
          </w:p>
        </w:tc>
        <w:tc>
          <w:tcPr>
            <w:tcW w:w="1044" w:type="dxa"/>
          </w:tcPr>
          <w:p w14:paraId="12D36490" w14:textId="77777777" w:rsidR="00C5180C" w:rsidRPr="00923ECF" w:rsidRDefault="00C5180C" w:rsidP="00C5180C">
            <w:pPr>
              <w:jc w:val="center"/>
              <w:rPr>
                <w:sz w:val="18"/>
                <w:szCs w:val="18"/>
              </w:rPr>
            </w:pPr>
            <w:r w:rsidRPr="00923ECF">
              <w:rPr>
                <w:sz w:val="18"/>
                <w:szCs w:val="18"/>
              </w:rPr>
              <w:t>122.1</w:t>
            </w:r>
          </w:p>
        </w:tc>
        <w:tc>
          <w:tcPr>
            <w:tcW w:w="1116" w:type="dxa"/>
            <w:tcBorders>
              <w:left w:val="nil"/>
            </w:tcBorders>
          </w:tcPr>
          <w:p w14:paraId="52C590FF" w14:textId="77777777" w:rsidR="00C5180C" w:rsidRPr="00923ECF" w:rsidRDefault="00C5180C" w:rsidP="00C5180C">
            <w:pPr>
              <w:jc w:val="center"/>
              <w:rPr>
                <w:sz w:val="18"/>
                <w:szCs w:val="18"/>
              </w:rPr>
            </w:pPr>
            <w:r w:rsidRPr="00923ECF">
              <w:rPr>
                <w:sz w:val="18"/>
                <w:szCs w:val="18"/>
              </w:rPr>
              <w:t>27.4</w:t>
            </w:r>
          </w:p>
        </w:tc>
        <w:tc>
          <w:tcPr>
            <w:tcW w:w="1136" w:type="dxa"/>
          </w:tcPr>
          <w:p w14:paraId="005878AF" w14:textId="77777777" w:rsidR="00C5180C" w:rsidRPr="00923ECF" w:rsidRDefault="00C5180C" w:rsidP="00C5180C">
            <w:pPr>
              <w:jc w:val="center"/>
              <w:rPr>
                <w:sz w:val="18"/>
                <w:szCs w:val="18"/>
              </w:rPr>
            </w:pPr>
            <w:r w:rsidRPr="00923ECF">
              <w:rPr>
                <w:sz w:val="18"/>
                <w:szCs w:val="18"/>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923ECF" w:rsidRDefault="00C5180C" w:rsidP="00C5180C">
            <w:pPr>
              <w:jc w:val="center"/>
              <w:rPr>
                <w:sz w:val="18"/>
                <w:szCs w:val="18"/>
              </w:rPr>
            </w:pPr>
            <w:r w:rsidRPr="00923ECF">
              <w:rPr>
                <w:sz w:val="18"/>
                <w:szCs w:val="18"/>
              </w:rPr>
              <w:t>2011</w:t>
            </w:r>
          </w:p>
        </w:tc>
        <w:tc>
          <w:tcPr>
            <w:tcW w:w="900" w:type="dxa"/>
            <w:tcBorders>
              <w:left w:val="nil"/>
            </w:tcBorders>
          </w:tcPr>
          <w:p w14:paraId="491DADDD" w14:textId="77777777" w:rsidR="00C5180C" w:rsidRPr="00923ECF" w:rsidRDefault="00C5180C" w:rsidP="00C5180C">
            <w:pPr>
              <w:jc w:val="center"/>
              <w:rPr>
                <w:sz w:val="18"/>
                <w:szCs w:val="18"/>
              </w:rPr>
            </w:pPr>
            <w:r w:rsidRPr="00923ECF">
              <w:rPr>
                <w:sz w:val="18"/>
                <w:szCs w:val="18"/>
              </w:rPr>
              <w:t>8,618</w:t>
            </w:r>
          </w:p>
        </w:tc>
        <w:tc>
          <w:tcPr>
            <w:tcW w:w="752" w:type="dxa"/>
          </w:tcPr>
          <w:p w14:paraId="12A3CBA8" w14:textId="77777777" w:rsidR="00C5180C" w:rsidRPr="00923ECF" w:rsidRDefault="00C5180C" w:rsidP="00C5180C">
            <w:pPr>
              <w:jc w:val="center"/>
              <w:rPr>
                <w:sz w:val="18"/>
                <w:szCs w:val="18"/>
              </w:rPr>
            </w:pPr>
            <w:r w:rsidRPr="00923ECF">
              <w:rPr>
                <w:sz w:val="18"/>
                <w:szCs w:val="18"/>
              </w:rPr>
              <w:t>1,701</w:t>
            </w:r>
          </w:p>
        </w:tc>
        <w:tc>
          <w:tcPr>
            <w:tcW w:w="595" w:type="dxa"/>
          </w:tcPr>
          <w:p w14:paraId="30C8B3BD" w14:textId="77777777" w:rsidR="00C5180C" w:rsidRPr="00923ECF" w:rsidRDefault="00C5180C" w:rsidP="00C5180C">
            <w:pPr>
              <w:jc w:val="center"/>
              <w:rPr>
                <w:sz w:val="18"/>
                <w:szCs w:val="18"/>
              </w:rPr>
            </w:pPr>
            <w:r w:rsidRPr="00923ECF">
              <w:rPr>
                <w:sz w:val="18"/>
                <w:szCs w:val="18"/>
              </w:rPr>
              <w:t>76</w:t>
            </w:r>
          </w:p>
        </w:tc>
        <w:tc>
          <w:tcPr>
            <w:tcW w:w="786" w:type="dxa"/>
            <w:tcBorders>
              <w:right w:val="single" w:sz="4" w:space="0" w:color="auto"/>
            </w:tcBorders>
          </w:tcPr>
          <w:p w14:paraId="1EA42CFC" w14:textId="77777777" w:rsidR="00C5180C" w:rsidRPr="00923ECF" w:rsidRDefault="00C5180C" w:rsidP="00C5180C">
            <w:pPr>
              <w:jc w:val="center"/>
              <w:rPr>
                <w:sz w:val="18"/>
                <w:szCs w:val="18"/>
              </w:rPr>
            </w:pPr>
            <w:r w:rsidRPr="00923ECF">
              <w:rPr>
                <w:sz w:val="18"/>
                <w:szCs w:val="18"/>
              </w:rPr>
              <w:t>313</w:t>
            </w:r>
          </w:p>
        </w:tc>
        <w:tc>
          <w:tcPr>
            <w:tcW w:w="1107" w:type="dxa"/>
            <w:tcBorders>
              <w:right w:val="single" w:sz="4" w:space="0" w:color="auto"/>
            </w:tcBorders>
          </w:tcPr>
          <w:p w14:paraId="1B5E726D" w14:textId="77777777" w:rsidR="00C5180C" w:rsidRPr="00923ECF" w:rsidRDefault="00C5180C" w:rsidP="00C5180C">
            <w:pPr>
              <w:jc w:val="center"/>
              <w:rPr>
                <w:rFonts w:cs="Arial"/>
                <w:color w:val="000000"/>
                <w:sz w:val="18"/>
                <w:szCs w:val="18"/>
              </w:rPr>
            </w:pPr>
            <w:r w:rsidRPr="00923ECF">
              <w:rPr>
                <w:rFonts w:cs="Arial"/>
                <w:color w:val="000000"/>
                <w:sz w:val="18"/>
                <w:szCs w:val="18"/>
              </w:rPr>
              <w:t>10,708</w:t>
            </w:r>
          </w:p>
        </w:tc>
        <w:tc>
          <w:tcPr>
            <w:tcW w:w="1107" w:type="dxa"/>
            <w:tcBorders>
              <w:left w:val="single" w:sz="4" w:space="0" w:color="auto"/>
            </w:tcBorders>
          </w:tcPr>
          <w:p w14:paraId="11587FE4" w14:textId="77777777" w:rsidR="00C5180C" w:rsidRPr="00923ECF" w:rsidRDefault="00C5180C" w:rsidP="00C5180C">
            <w:pPr>
              <w:jc w:val="center"/>
              <w:rPr>
                <w:sz w:val="18"/>
                <w:szCs w:val="18"/>
              </w:rPr>
            </w:pPr>
            <w:r w:rsidRPr="00923ECF">
              <w:rPr>
                <w:sz w:val="18"/>
                <w:szCs w:val="18"/>
              </w:rPr>
              <w:t>162,604</w:t>
            </w:r>
          </w:p>
        </w:tc>
        <w:tc>
          <w:tcPr>
            <w:tcW w:w="864" w:type="dxa"/>
          </w:tcPr>
          <w:p w14:paraId="0B2EFB77" w14:textId="77777777" w:rsidR="00C5180C" w:rsidRPr="00923ECF" w:rsidRDefault="00C5180C" w:rsidP="00C5180C">
            <w:pPr>
              <w:jc w:val="center"/>
              <w:rPr>
                <w:sz w:val="18"/>
                <w:szCs w:val="18"/>
              </w:rPr>
            </w:pPr>
            <w:r w:rsidRPr="00923ECF">
              <w:rPr>
                <w:sz w:val="18"/>
                <w:szCs w:val="18"/>
              </w:rPr>
              <w:t>12,761</w:t>
            </w:r>
          </w:p>
        </w:tc>
        <w:tc>
          <w:tcPr>
            <w:tcW w:w="1116" w:type="dxa"/>
          </w:tcPr>
          <w:p w14:paraId="2471A919" w14:textId="77777777" w:rsidR="00C5180C" w:rsidRPr="00923ECF" w:rsidRDefault="00C5180C" w:rsidP="00C5180C">
            <w:pPr>
              <w:jc w:val="center"/>
              <w:rPr>
                <w:sz w:val="18"/>
                <w:szCs w:val="18"/>
              </w:rPr>
            </w:pPr>
            <w:r w:rsidRPr="00923ECF">
              <w:rPr>
                <w:sz w:val="18"/>
                <w:szCs w:val="18"/>
              </w:rPr>
              <w:t>2,413</w:t>
            </w:r>
          </w:p>
        </w:tc>
        <w:tc>
          <w:tcPr>
            <w:tcW w:w="1080" w:type="dxa"/>
            <w:tcBorders>
              <w:left w:val="nil"/>
              <w:right w:val="single" w:sz="4" w:space="0" w:color="auto"/>
            </w:tcBorders>
          </w:tcPr>
          <w:p w14:paraId="3770E5A5" w14:textId="77777777" w:rsidR="00C5180C" w:rsidRPr="00923ECF" w:rsidRDefault="00C5180C" w:rsidP="00C5180C">
            <w:pPr>
              <w:jc w:val="center"/>
              <w:rPr>
                <w:sz w:val="18"/>
                <w:szCs w:val="18"/>
              </w:rPr>
            </w:pPr>
            <w:r w:rsidRPr="00923ECF">
              <w:rPr>
                <w:sz w:val="18"/>
                <w:szCs w:val="18"/>
              </w:rPr>
              <w:t>9,631</w:t>
            </w:r>
          </w:p>
        </w:tc>
        <w:tc>
          <w:tcPr>
            <w:tcW w:w="1080" w:type="dxa"/>
            <w:tcBorders>
              <w:left w:val="single" w:sz="4" w:space="0" w:color="auto"/>
            </w:tcBorders>
          </w:tcPr>
          <w:p w14:paraId="0126C250" w14:textId="77777777" w:rsidR="00C5180C" w:rsidRPr="00923ECF" w:rsidRDefault="00C5180C" w:rsidP="00C5180C">
            <w:pPr>
              <w:jc w:val="center"/>
              <w:rPr>
                <w:sz w:val="18"/>
                <w:szCs w:val="18"/>
              </w:rPr>
            </w:pPr>
            <w:r w:rsidRPr="00923ECF">
              <w:rPr>
                <w:sz w:val="18"/>
                <w:szCs w:val="18"/>
              </w:rPr>
              <w:t>53.0</w:t>
            </w:r>
          </w:p>
        </w:tc>
        <w:tc>
          <w:tcPr>
            <w:tcW w:w="1044" w:type="dxa"/>
          </w:tcPr>
          <w:p w14:paraId="46F92299" w14:textId="77777777" w:rsidR="00C5180C" w:rsidRPr="00923ECF" w:rsidRDefault="00C5180C" w:rsidP="00C5180C">
            <w:pPr>
              <w:jc w:val="center"/>
              <w:rPr>
                <w:sz w:val="18"/>
                <w:szCs w:val="18"/>
              </w:rPr>
            </w:pPr>
            <w:r w:rsidRPr="00923ECF">
              <w:rPr>
                <w:sz w:val="18"/>
                <w:szCs w:val="18"/>
              </w:rPr>
              <w:t>133.3</w:t>
            </w:r>
          </w:p>
        </w:tc>
        <w:tc>
          <w:tcPr>
            <w:tcW w:w="1116" w:type="dxa"/>
            <w:tcBorders>
              <w:left w:val="nil"/>
            </w:tcBorders>
          </w:tcPr>
          <w:p w14:paraId="5EB10F83" w14:textId="77777777" w:rsidR="00C5180C" w:rsidRPr="00923ECF" w:rsidRDefault="00C5180C" w:rsidP="00C5180C">
            <w:pPr>
              <w:jc w:val="center"/>
              <w:rPr>
                <w:sz w:val="18"/>
                <w:szCs w:val="18"/>
              </w:rPr>
            </w:pPr>
            <w:r w:rsidRPr="00923ECF">
              <w:rPr>
                <w:sz w:val="18"/>
                <w:szCs w:val="18"/>
              </w:rPr>
              <w:t>31.5</w:t>
            </w:r>
          </w:p>
        </w:tc>
        <w:tc>
          <w:tcPr>
            <w:tcW w:w="1136" w:type="dxa"/>
          </w:tcPr>
          <w:p w14:paraId="49AD0847" w14:textId="77777777" w:rsidR="00C5180C" w:rsidRPr="00923ECF" w:rsidRDefault="00C5180C" w:rsidP="00C5180C">
            <w:pPr>
              <w:jc w:val="center"/>
              <w:rPr>
                <w:sz w:val="18"/>
                <w:szCs w:val="18"/>
              </w:rPr>
            </w:pPr>
            <w:r w:rsidRPr="00923ECF">
              <w:rPr>
                <w:sz w:val="18"/>
                <w:szCs w:val="18"/>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923ECF" w:rsidRDefault="00C5180C" w:rsidP="00C5180C">
            <w:pPr>
              <w:jc w:val="center"/>
              <w:rPr>
                <w:sz w:val="18"/>
                <w:szCs w:val="18"/>
              </w:rPr>
            </w:pPr>
            <w:r w:rsidRPr="00923ECF">
              <w:rPr>
                <w:sz w:val="18"/>
                <w:szCs w:val="18"/>
              </w:rPr>
              <w:t>2012</w:t>
            </w:r>
          </w:p>
        </w:tc>
        <w:tc>
          <w:tcPr>
            <w:tcW w:w="900" w:type="dxa"/>
            <w:tcBorders>
              <w:left w:val="nil"/>
            </w:tcBorders>
          </w:tcPr>
          <w:p w14:paraId="7F55E9B3" w14:textId="77777777" w:rsidR="00C5180C" w:rsidRPr="00923ECF" w:rsidRDefault="00C5180C" w:rsidP="00C5180C">
            <w:pPr>
              <w:jc w:val="center"/>
              <w:rPr>
                <w:sz w:val="18"/>
                <w:szCs w:val="18"/>
              </w:rPr>
            </w:pPr>
            <w:r w:rsidRPr="00923ECF">
              <w:rPr>
                <w:sz w:val="18"/>
                <w:szCs w:val="18"/>
              </w:rPr>
              <w:t>18,159</w:t>
            </w:r>
          </w:p>
        </w:tc>
        <w:tc>
          <w:tcPr>
            <w:tcW w:w="752" w:type="dxa"/>
          </w:tcPr>
          <w:p w14:paraId="1DF376CF" w14:textId="77777777" w:rsidR="00C5180C" w:rsidRPr="00923ECF" w:rsidRDefault="00C5180C" w:rsidP="00C5180C">
            <w:pPr>
              <w:jc w:val="center"/>
              <w:rPr>
                <w:sz w:val="18"/>
                <w:szCs w:val="18"/>
              </w:rPr>
            </w:pPr>
            <w:r w:rsidRPr="00923ECF">
              <w:rPr>
                <w:sz w:val="18"/>
                <w:szCs w:val="18"/>
              </w:rPr>
              <w:t>2,906</w:t>
            </w:r>
          </w:p>
        </w:tc>
        <w:tc>
          <w:tcPr>
            <w:tcW w:w="595" w:type="dxa"/>
          </w:tcPr>
          <w:p w14:paraId="2021AF1B" w14:textId="77777777" w:rsidR="00C5180C" w:rsidRPr="00923ECF" w:rsidRDefault="00C5180C" w:rsidP="00C5180C">
            <w:pPr>
              <w:jc w:val="center"/>
              <w:rPr>
                <w:sz w:val="18"/>
                <w:szCs w:val="18"/>
              </w:rPr>
            </w:pPr>
            <w:r w:rsidRPr="00923ECF">
              <w:rPr>
                <w:sz w:val="18"/>
                <w:szCs w:val="18"/>
              </w:rPr>
              <w:t>185</w:t>
            </w:r>
          </w:p>
        </w:tc>
        <w:tc>
          <w:tcPr>
            <w:tcW w:w="786" w:type="dxa"/>
            <w:tcBorders>
              <w:right w:val="single" w:sz="4" w:space="0" w:color="auto"/>
            </w:tcBorders>
          </w:tcPr>
          <w:p w14:paraId="4747525C" w14:textId="77777777" w:rsidR="00C5180C" w:rsidRPr="00923ECF" w:rsidRDefault="00C5180C" w:rsidP="00C5180C">
            <w:pPr>
              <w:jc w:val="center"/>
              <w:rPr>
                <w:sz w:val="18"/>
                <w:szCs w:val="18"/>
              </w:rPr>
            </w:pPr>
            <w:r w:rsidRPr="00923ECF">
              <w:rPr>
                <w:sz w:val="18"/>
                <w:szCs w:val="18"/>
              </w:rPr>
              <w:t>706</w:t>
            </w:r>
          </w:p>
        </w:tc>
        <w:tc>
          <w:tcPr>
            <w:tcW w:w="1107" w:type="dxa"/>
            <w:tcBorders>
              <w:right w:val="single" w:sz="4" w:space="0" w:color="auto"/>
            </w:tcBorders>
          </w:tcPr>
          <w:p w14:paraId="162F6C11" w14:textId="77777777" w:rsidR="00C5180C" w:rsidRPr="00923ECF" w:rsidRDefault="00C5180C" w:rsidP="00C5180C">
            <w:pPr>
              <w:jc w:val="center"/>
              <w:rPr>
                <w:rFonts w:cs="Arial"/>
                <w:color w:val="000000"/>
                <w:sz w:val="18"/>
                <w:szCs w:val="18"/>
              </w:rPr>
            </w:pPr>
            <w:r w:rsidRPr="00923ECF">
              <w:rPr>
                <w:rFonts w:cs="Arial"/>
                <w:color w:val="000000"/>
                <w:sz w:val="18"/>
                <w:szCs w:val="18"/>
              </w:rPr>
              <w:t>21,956</w:t>
            </w:r>
          </w:p>
        </w:tc>
        <w:tc>
          <w:tcPr>
            <w:tcW w:w="1107" w:type="dxa"/>
            <w:tcBorders>
              <w:left w:val="single" w:sz="4" w:space="0" w:color="auto"/>
            </w:tcBorders>
          </w:tcPr>
          <w:p w14:paraId="34517715" w14:textId="77777777" w:rsidR="00C5180C" w:rsidRPr="00923ECF" w:rsidRDefault="00C5180C" w:rsidP="00C5180C">
            <w:pPr>
              <w:jc w:val="center"/>
              <w:rPr>
                <w:sz w:val="18"/>
                <w:szCs w:val="18"/>
              </w:rPr>
            </w:pPr>
            <w:r w:rsidRPr="00923ECF">
              <w:rPr>
                <w:sz w:val="18"/>
                <w:szCs w:val="18"/>
              </w:rPr>
              <w:t>267,044</w:t>
            </w:r>
          </w:p>
        </w:tc>
        <w:tc>
          <w:tcPr>
            <w:tcW w:w="864" w:type="dxa"/>
          </w:tcPr>
          <w:p w14:paraId="34522F3B" w14:textId="77777777" w:rsidR="00C5180C" w:rsidRPr="00923ECF" w:rsidRDefault="00C5180C" w:rsidP="00C5180C">
            <w:pPr>
              <w:jc w:val="center"/>
              <w:rPr>
                <w:sz w:val="18"/>
                <w:szCs w:val="18"/>
              </w:rPr>
            </w:pPr>
            <w:r w:rsidRPr="00923ECF">
              <w:rPr>
                <w:sz w:val="18"/>
                <w:szCs w:val="18"/>
              </w:rPr>
              <w:t>16,317</w:t>
            </w:r>
          </w:p>
        </w:tc>
        <w:tc>
          <w:tcPr>
            <w:tcW w:w="1116" w:type="dxa"/>
          </w:tcPr>
          <w:p w14:paraId="4FEAB2AA" w14:textId="77777777" w:rsidR="00C5180C" w:rsidRPr="00923ECF" w:rsidRDefault="00C5180C" w:rsidP="00C5180C">
            <w:pPr>
              <w:jc w:val="center"/>
              <w:rPr>
                <w:sz w:val="18"/>
                <w:szCs w:val="18"/>
              </w:rPr>
            </w:pPr>
            <w:r w:rsidRPr="00923ECF">
              <w:rPr>
                <w:sz w:val="18"/>
                <w:szCs w:val="18"/>
              </w:rPr>
              <w:t>5,623</w:t>
            </w:r>
          </w:p>
        </w:tc>
        <w:tc>
          <w:tcPr>
            <w:tcW w:w="1080" w:type="dxa"/>
            <w:tcBorders>
              <w:left w:val="nil"/>
              <w:right w:val="single" w:sz="4" w:space="0" w:color="auto"/>
            </w:tcBorders>
          </w:tcPr>
          <w:p w14:paraId="79D5017D" w14:textId="77777777" w:rsidR="00C5180C" w:rsidRPr="00923ECF" w:rsidRDefault="00C5180C" w:rsidP="00C5180C">
            <w:pPr>
              <w:jc w:val="center"/>
              <w:rPr>
                <w:sz w:val="18"/>
                <w:szCs w:val="18"/>
              </w:rPr>
            </w:pPr>
            <w:r w:rsidRPr="00923ECF">
              <w:rPr>
                <w:sz w:val="18"/>
                <w:szCs w:val="18"/>
              </w:rPr>
              <w:t>16,890</w:t>
            </w:r>
          </w:p>
        </w:tc>
        <w:tc>
          <w:tcPr>
            <w:tcW w:w="1080" w:type="dxa"/>
            <w:tcBorders>
              <w:left w:val="single" w:sz="4" w:space="0" w:color="auto"/>
            </w:tcBorders>
          </w:tcPr>
          <w:p w14:paraId="7BA72187" w14:textId="77777777" w:rsidR="00C5180C" w:rsidRPr="00923ECF" w:rsidRDefault="00C5180C" w:rsidP="00C5180C">
            <w:pPr>
              <w:jc w:val="center"/>
              <w:rPr>
                <w:sz w:val="18"/>
                <w:szCs w:val="18"/>
              </w:rPr>
            </w:pPr>
            <w:r w:rsidRPr="00923ECF">
              <w:rPr>
                <w:sz w:val="18"/>
                <w:szCs w:val="18"/>
              </w:rPr>
              <w:t>68.0</w:t>
            </w:r>
          </w:p>
        </w:tc>
        <w:tc>
          <w:tcPr>
            <w:tcW w:w="1044" w:type="dxa"/>
          </w:tcPr>
          <w:p w14:paraId="55BE2177" w14:textId="77777777" w:rsidR="00C5180C" w:rsidRPr="00923ECF" w:rsidRDefault="00C5180C" w:rsidP="00C5180C">
            <w:pPr>
              <w:jc w:val="center"/>
              <w:rPr>
                <w:sz w:val="18"/>
                <w:szCs w:val="18"/>
              </w:rPr>
            </w:pPr>
            <w:r w:rsidRPr="00923ECF">
              <w:rPr>
                <w:sz w:val="18"/>
                <w:szCs w:val="18"/>
              </w:rPr>
              <w:t>178.1</w:t>
            </w:r>
          </w:p>
        </w:tc>
        <w:tc>
          <w:tcPr>
            <w:tcW w:w="1116" w:type="dxa"/>
            <w:tcBorders>
              <w:left w:val="nil"/>
            </w:tcBorders>
          </w:tcPr>
          <w:p w14:paraId="7A16C1F2" w14:textId="77777777" w:rsidR="00C5180C" w:rsidRPr="00923ECF" w:rsidRDefault="00C5180C" w:rsidP="00C5180C">
            <w:pPr>
              <w:jc w:val="center"/>
              <w:rPr>
                <w:sz w:val="18"/>
                <w:szCs w:val="18"/>
              </w:rPr>
            </w:pPr>
            <w:r w:rsidRPr="00923ECF">
              <w:rPr>
                <w:sz w:val="18"/>
                <w:szCs w:val="18"/>
              </w:rPr>
              <w:t>32.9</w:t>
            </w:r>
          </w:p>
        </w:tc>
        <w:tc>
          <w:tcPr>
            <w:tcW w:w="1136" w:type="dxa"/>
          </w:tcPr>
          <w:p w14:paraId="561B5A72" w14:textId="77777777" w:rsidR="00C5180C" w:rsidRPr="00923ECF" w:rsidRDefault="00C5180C" w:rsidP="00C5180C">
            <w:pPr>
              <w:jc w:val="center"/>
              <w:rPr>
                <w:sz w:val="18"/>
                <w:szCs w:val="18"/>
              </w:rPr>
            </w:pPr>
            <w:r w:rsidRPr="00923ECF">
              <w:rPr>
                <w:sz w:val="18"/>
                <w:szCs w:val="18"/>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923ECF" w:rsidRDefault="00C5180C" w:rsidP="00C5180C">
            <w:pPr>
              <w:jc w:val="center"/>
              <w:rPr>
                <w:sz w:val="18"/>
                <w:szCs w:val="18"/>
              </w:rPr>
            </w:pPr>
            <w:r w:rsidRPr="00923ECF">
              <w:rPr>
                <w:sz w:val="18"/>
                <w:szCs w:val="18"/>
              </w:rPr>
              <w:t>2013</w:t>
            </w:r>
          </w:p>
        </w:tc>
        <w:tc>
          <w:tcPr>
            <w:tcW w:w="900" w:type="dxa"/>
            <w:tcBorders>
              <w:left w:val="nil"/>
            </w:tcBorders>
          </w:tcPr>
          <w:p w14:paraId="13548313" w14:textId="77777777" w:rsidR="00C5180C" w:rsidRPr="00923ECF" w:rsidRDefault="00C5180C" w:rsidP="00C5180C">
            <w:pPr>
              <w:jc w:val="center"/>
              <w:rPr>
                <w:sz w:val="18"/>
                <w:szCs w:val="18"/>
              </w:rPr>
            </w:pPr>
            <w:r w:rsidRPr="00923ECF">
              <w:rPr>
                <w:sz w:val="18"/>
                <w:szCs w:val="18"/>
              </w:rPr>
              <w:t>22,645</w:t>
            </w:r>
          </w:p>
        </w:tc>
        <w:tc>
          <w:tcPr>
            <w:tcW w:w="752" w:type="dxa"/>
          </w:tcPr>
          <w:p w14:paraId="2C352A7F" w14:textId="77777777" w:rsidR="00C5180C" w:rsidRPr="00923ECF" w:rsidRDefault="00C5180C" w:rsidP="00C5180C">
            <w:pPr>
              <w:jc w:val="center"/>
              <w:rPr>
                <w:sz w:val="18"/>
                <w:szCs w:val="18"/>
              </w:rPr>
            </w:pPr>
            <w:r w:rsidRPr="00923ECF">
              <w:rPr>
                <w:sz w:val="18"/>
                <w:szCs w:val="18"/>
              </w:rPr>
              <w:t>2,657</w:t>
            </w:r>
          </w:p>
        </w:tc>
        <w:tc>
          <w:tcPr>
            <w:tcW w:w="595" w:type="dxa"/>
          </w:tcPr>
          <w:p w14:paraId="0EAC25A1" w14:textId="77777777" w:rsidR="00C5180C" w:rsidRPr="00923ECF" w:rsidRDefault="00C5180C" w:rsidP="00C5180C">
            <w:pPr>
              <w:jc w:val="center"/>
              <w:rPr>
                <w:sz w:val="18"/>
                <w:szCs w:val="18"/>
              </w:rPr>
            </w:pPr>
            <w:r w:rsidRPr="00923ECF">
              <w:rPr>
                <w:sz w:val="18"/>
                <w:szCs w:val="18"/>
              </w:rPr>
              <w:t>204</w:t>
            </w:r>
          </w:p>
        </w:tc>
        <w:tc>
          <w:tcPr>
            <w:tcW w:w="786" w:type="dxa"/>
            <w:tcBorders>
              <w:right w:val="single" w:sz="4" w:space="0" w:color="auto"/>
            </w:tcBorders>
          </w:tcPr>
          <w:p w14:paraId="7D2C3CA5" w14:textId="77777777" w:rsidR="00C5180C" w:rsidRPr="00923ECF" w:rsidRDefault="00C5180C" w:rsidP="00C5180C">
            <w:pPr>
              <w:jc w:val="center"/>
              <w:rPr>
                <w:sz w:val="18"/>
                <w:szCs w:val="18"/>
              </w:rPr>
            </w:pPr>
            <w:r w:rsidRPr="00923ECF">
              <w:rPr>
                <w:sz w:val="18"/>
                <w:szCs w:val="18"/>
              </w:rPr>
              <w:t>543</w:t>
            </w:r>
          </w:p>
        </w:tc>
        <w:tc>
          <w:tcPr>
            <w:tcW w:w="1107" w:type="dxa"/>
            <w:tcBorders>
              <w:right w:val="single" w:sz="4" w:space="0" w:color="auto"/>
            </w:tcBorders>
          </w:tcPr>
          <w:p w14:paraId="251F77C2" w14:textId="77777777" w:rsidR="00C5180C" w:rsidRPr="00923ECF" w:rsidRDefault="00C5180C" w:rsidP="00C5180C">
            <w:pPr>
              <w:jc w:val="center"/>
              <w:rPr>
                <w:rFonts w:cs="Arial"/>
                <w:color w:val="000000"/>
                <w:sz w:val="18"/>
                <w:szCs w:val="18"/>
              </w:rPr>
            </w:pPr>
            <w:r w:rsidRPr="00923ECF">
              <w:rPr>
                <w:rFonts w:cs="Arial"/>
                <w:color w:val="000000"/>
                <w:sz w:val="18"/>
                <w:szCs w:val="18"/>
              </w:rPr>
              <w:t>26,049</w:t>
            </w:r>
          </w:p>
        </w:tc>
        <w:tc>
          <w:tcPr>
            <w:tcW w:w="1107" w:type="dxa"/>
            <w:tcBorders>
              <w:left w:val="single" w:sz="4" w:space="0" w:color="auto"/>
            </w:tcBorders>
          </w:tcPr>
          <w:p w14:paraId="43422405" w14:textId="77777777" w:rsidR="00C5180C" w:rsidRPr="00923ECF" w:rsidRDefault="00C5180C" w:rsidP="00C5180C">
            <w:pPr>
              <w:jc w:val="center"/>
              <w:rPr>
                <w:sz w:val="18"/>
                <w:szCs w:val="18"/>
              </w:rPr>
            </w:pPr>
            <w:r w:rsidRPr="00923ECF">
              <w:rPr>
                <w:sz w:val="18"/>
                <w:szCs w:val="18"/>
              </w:rPr>
              <w:t>296,398</w:t>
            </w:r>
          </w:p>
        </w:tc>
        <w:tc>
          <w:tcPr>
            <w:tcW w:w="864" w:type="dxa"/>
          </w:tcPr>
          <w:p w14:paraId="5B6CA5C9" w14:textId="77777777" w:rsidR="00C5180C" w:rsidRPr="00923ECF" w:rsidRDefault="00C5180C" w:rsidP="00C5180C">
            <w:pPr>
              <w:jc w:val="center"/>
              <w:rPr>
                <w:sz w:val="18"/>
                <w:szCs w:val="18"/>
              </w:rPr>
            </w:pPr>
            <w:r w:rsidRPr="00923ECF">
              <w:rPr>
                <w:sz w:val="18"/>
                <w:szCs w:val="18"/>
              </w:rPr>
              <w:t>17,890</w:t>
            </w:r>
          </w:p>
        </w:tc>
        <w:tc>
          <w:tcPr>
            <w:tcW w:w="1116" w:type="dxa"/>
          </w:tcPr>
          <w:p w14:paraId="72210548" w14:textId="77777777" w:rsidR="00C5180C" w:rsidRPr="00923ECF" w:rsidRDefault="00C5180C" w:rsidP="00C5180C">
            <w:pPr>
              <w:jc w:val="center"/>
              <w:rPr>
                <w:sz w:val="18"/>
                <w:szCs w:val="18"/>
              </w:rPr>
            </w:pPr>
            <w:r w:rsidRPr="00923ECF">
              <w:rPr>
                <w:sz w:val="18"/>
                <w:szCs w:val="18"/>
              </w:rPr>
              <w:t>5,097</w:t>
            </w:r>
          </w:p>
        </w:tc>
        <w:tc>
          <w:tcPr>
            <w:tcW w:w="1080" w:type="dxa"/>
            <w:tcBorders>
              <w:left w:val="nil"/>
              <w:right w:val="single" w:sz="4" w:space="0" w:color="auto"/>
            </w:tcBorders>
          </w:tcPr>
          <w:p w14:paraId="77D47F42" w14:textId="77777777" w:rsidR="00C5180C" w:rsidRPr="00923ECF" w:rsidRDefault="00C5180C" w:rsidP="00C5180C">
            <w:pPr>
              <w:jc w:val="center"/>
              <w:rPr>
                <w:sz w:val="18"/>
                <w:szCs w:val="18"/>
              </w:rPr>
            </w:pPr>
            <w:r w:rsidRPr="00923ECF">
              <w:rPr>
                <w:sz w:val="18"/>
                <w:szCs w:val="18"/>
              </w:rPr>
              <w:t>11,086</w:t>
            </w:r>
          </w:p>
        </w:tc>
        <w:tc>
          <w:tcPr>
            <w:tcW w:w="1080" w:type="dxa"/>
            <w:tcBorders>
              <w:left w:val="single" w:sz="4" w:space="0" w:color="auto"/>
            </w:tcBorders>
          </w:tcPr>
          <w:p w14:paraId="2E22FA98" w14:textId="77777777" w:rsidR="00C5180C" w:rsidRPr="00923ECF" w:rsidRDefault="00C5180C" w:rsidP="00C5180C">
            <w:pPr>
              <w:jc w:val="center"/>
              <w:rPr>
                <w:sz w:val="18"/>
                <w:szCs w:val="18"/>
              </w:rPr>
            </w:pPr>
            <w:r w:rsidRPr="00923ECF">
              <w:rPr>
                <w:sz w:val="18"/>
                <w:szCs w:val="18"/>
              </w:rPr>
              <w:t>76.4</w:t>
            </w:r>
          </w:p>
        </w:tc>
        <w:tc>
          <w:tcPr>
            <w:tcW w:w="1044" w:type="dxa"/>
          </w:tcPr>
          <w:p w14:paraId="0EF45730" w14:textId="77777777" w:rsidR="00C5180C" w:rsidRPr="00923ECF" w:rsidRDefault="00C5180C" w:rsidP="00C5180C">
            <w:pPr>
              <w:jc w:val="center"/>
              <w:rPr>
                <w:sz w:val="18"/>
                <w:szCs w:val="18"/>
              </w:rPr>
            </w:pPr>
            <w:r w:rsidRPr="00923ECF">
              <w:rPr>
                <w:sz w:val="18"/>
                <w:szCs w:val="18"/>
              </w:rPr>
              <w:t>148.5</w:t>
            </w:r>
          </w:p>
        </w:tc>
        <w:tc>
          <w:tcPr>
            <w:tcW w:w="1116" w:type="dxa"/>
            <w:tcBorders>
              <w:left w:val="nil"/>
            </w:tcBorders>
          </w:tcPr>
          <w:p w14:paraId="4EC1883B" w14:textId="77777777" w:rsidR="00C5180C" w:rsidRPr="00923ECF" w:rsidRDefault="00C5180C" w:rsidP="00C5180C">
            <w:pPr>
              <w:jc w:val="center"/>
              <w:rPr>
                <w:sz w:val="18"/>
                <w:szCs w:val="18"/>
              </w:rPr>
            </w:pPr>
            <w:r w:rsidRPr="00923ECF">
              <w:rPr>
                <w:sz w:val="18"/>
                <w:szCs w:val="18"/>
              </w:rPr>
              <w:t>40.1</w:t>
            </w:r>
          </w:p>
        </w:tc>
        <w:tc>
          <w:tcPr>
            <w:tcW w:w="1136" w:type="dxa"/>
          </w:tcPr>
          <w:p w14:paraId="71941752" w14:textId="77777777" w:rsidR="00C5180C" w:rsidRPr="00923ECF" w:rsidRDefault="00C5180C" w:rsidP="00C5180C">
            <w:pPr>
              <w:jc w:val="center"/>
              <w:rPr>
                <w:sz w:val="18"/>
                <w:szCs w:val="18"/>
              </w:rPr>
            </w:pPr>
            <w:r w:rsidRPr="00923ECF">
              <w:rPr>
                <w:sz w:val="18"/>
                <w:szCs w:val="18"/>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923ECF" w:rsidRDefault="00C5180C" w:rsidP="00C5180C">
            <w:pPr>
              <w:jc w:val="center"/>
              <w:rPr>
                <w:sz w:val="18"/>
                <w:szCs w:val="18"/>
              </w:rPr>
            </w:pPr>
            <w:r w:rsidRPr="00923ECF">
              <w:rPr>
                <w:sz w:val="18"/>
                <w:szCs w:val="18"/>
              </w:rPr>
              <w:t>2014</w:t>
            </w:r>
          </w:p>
        </w:tc>
        <w:tc>
          <w:tcPr>
            <w:tcW w:w="900" w:type="dxa"/>
            <w:tcBorders>
              <w:left w:val="nil"/>
            </w:tcBorders>
          </w:tcPr>
          <w:p w14:paraId="08C244B3" w14:textId="77777777" w:rsidR="00C5180C" w:rsidRPr="00923ECF" w:rsidRDefault="00C5180C" w:rsidP="00C5180C">
            <w:pPr>
              <w:jc w:val="center"/>
              <w:rPr>
                <w:sz w:val="18"/>
                <w:szCs w:val="18"/>
              </w:rPr>
            </w:pPr>
            <w:r w:rsidRPr="00923ECF">
              <w:rPr>
                <w:sz w:val="18"/>
                <w:szCs w:val="18"/>
              </w:rPr>
              <w:t>19,674</w:t>
            </w:r>
          </w:p>
        </w:tc>
        <w:tc>
          <w:tcPr>
            <w:tcW w:w="752" w:type="dxa"/>
          </w:tcPr>
          <w:p w14:paraId="1FD23B41" w14:textId="77777777" w:rsidR="00C5180C" w:rsidRPr="00923ECF" w:rsidRDefault="00C5180C" w:rsidP="00C5180C">
            <w:pPr>
              <w:jc w:val="center"/>
              <w:rPr>
                <w:sz w:val="18"/>
                <w:szCs w:val="18"/>
              </w:rPr>
            </w:pPr>
            <w:r w:rsidRPr="00923ECF">
              <w:rPr>
                <w:sz w:val="18"/>
                <w:szCs w:val="18"/>
              </w:rPr>
              <w:t>3,745</w:t>
            </w:r>
          </w:p>
        </w:tc>
        <w:tc>
          <w:tcPr>
            <w:tcW w:w="595" w:type="dxa"/>
          </w:tcPr>
          <w:p w14:paraId="5F37F73E" w14:textId="77777777" w:rsidR="00C5180C" w:rsidRPr="00923ECF" w:rsidRDefault="00C5180C" w:rsidP="00C5180C">
            <w:pPr>
              <w:jc w:val="center"/>
              <w:rPr>
                <w:sz w:val="18"/>
                <w:szCs w:val="18"/>
              </w:rPr>
            </w:pPr>
            <w:r w:rsidRPr="00923ECF">
              <w:rPr>
                <w:sz w:val="18"/>
                <w:szCs w:val="18"/>
              </w:rPr>
              <w:t>178</w:t>
            </w:r>
          </w:p>
        </w:tc>
        <w:tc>
          <w:tcPr>
            <w:tcW w:w="786" w:type="dxa"/>
            <w:tcBorders>
              <w:right w:val="single" w:sz="4" w:space="0" w:color="auto"/>
            </w:tcBorders>
          </w:tcPr>
          <w:p w14:paraId="0114DC12" w14:textId="77777777" w:rsidR="00C5180C" w:rsidRPr="00923ECF" w:rsidRDefault="00C5180C" w:rsidP="00C5180C">
            <w:pPr>
              <w:jc w:val="center"/>
              <w:rPr>
                <w:sz w:val="18"/>
                <w:szCs w:val="18"/>
              </w:rPr>
            </w:pPr>
            <w:r w:rsidRPr="00923ECF">
              <w:rPr>
                <w:sz w:val="18"/>
                <w:szCs w:val="18"/>
              </w:rPr>
              <w:t>882</w:t>
            </w:r>
          </w:p>
        </w:tc>
        <w:tc>
          <w:tcPr>
            <w:tcW w:w="1107" w:type="dxa"/>
            <w:tcBorders>
              <w:right w:val="single" w:sz="4" w:space="0" w:color="auto"/>
            </w:tcBorders>
          </w:tcPr>
          <w:p w14:paraId="184B4A26" w14:textId="77777777" w:rsidR="00C5180C" w:rsidRPr="00923ECF" w:rsidRDefault="00C5180C" w:rsidP="00C5180C">
            <w:pPr>
              <w:jc w:val="center"/>
              <w:rPr>
                <w:rFonts w:cs="Arial"/>
                <w:color w:val="000000"/>
                <w:sz w:val="18"/>
                <w:szCs w:val="18"/>
              </w:rPr>
            </w:pPr>
            <w:r w:rsidRPr="00923ECF">
              <w:rPr>
                <w:rFonts w:cs="Arial"/>
                <w:color w:val="000000"/>
                <w:sz w:val="18"/>
                <w:szCs w:val="18"/>
              </w:rPr>
              <w:t>24,479</w:t>
            </w:r>
          </w:p>
        </w:tc>
        <w:tc>
          <w:tcPr>
            <w:tcW w:w="1107" w:type="dxa"/>
            <w:tcBorders>
              <w:left w:val="single" w:sz="4" w:space="0" w:color="auto"/>
            </w:tcBorders>
          </w:tcPr>
          <w:p w14:paraId="1B6862B5" w14:textId="77777777" w:rsidR="00C5180C" w:rsidRPr="00923ECF" w:rsidRDefault="00C5180C" w:rsidP="00C5180C">
            <w:pPr>
              <w:jc w:val="center"/>
              <w:rPr>
                <w:sz w:val="18"/>
                <w:szCs w:val="18"/>
              </w:rPr>
            </w:pPr>
            <w:r w:rsidRPr="00923ECF">
              <w:rPr>
                <w:sz w:val="18"/>
                <w:szCs w:val="18"/>
              </w:rPr>
              <w:t>317,689</w:t>
            </w:r>
          </w:p>
        </w:tc>
        <w:tc>
          <w:tcPr>
            <w:tcW w:w="864" w:type="dxa"/>
          </w:tcPr>
          <w:p w14:paraId="0E9F8300" w14:textId="77777777" w:rsidR="00C5180C" w:rsidRPr="00923ECF" w:rsidRDefault="00C5180C" w:rsidP="00C5180C">
            <w:pPr>
              <w:jc w:val="center"/>
              <w:rPr>
                <w:sz w:val="18"/>
                <w:szCs w:val="18"/>
              </w:rPr>
            </w:pPr>
            <w:r w:rsidRPr="00923ECF">
              <w:rPr>
                <w:sz w:val="18"/>
                <w:szCs w:val="18"/>
              </w:rPr>
              <w:t>25,407</w:t>
            </w:r>
          </w:p>
        </w:tc>
        <w:tc>
          <w:tcPr>
            <w:tcW w:w="1116" w:type="dxa"/>
          </w:tcPr>
          <w:p w14:paraId="18714C8A" w14:textId="77777777" w:rsidR="00C5180C" w:rsidRPr="00923ECF" w:rsidRDefault="00C5180C" w:rsidP="00C5180C">
            <w:pPr>
              <w:jc w:val="center"/>
              <w:rPr>
                <w:sz w:val="18"/>
                <w:szCs w:val="18"/>
              </w:rPr>
            </w:pPr>
            <w:r w:rsidRPr="00923ECF">
              <w:rPr>
                <w:sz w:val="18"/>
                <w:szCs w:val="18"/>
              </w:rPr>
              <w:t>3,765</w:t>
            </w:r>
          </w:p>
        </w:tc>
        <w:tc>
          <w:tcPr>
            <w:tcW w:w="1080" w:type="dxa"/>
            <w:tcBorders>
              <w:left w:val="nil"/>
              <w:right w:val="single" w:sz="4" w:space="0" w:color="auto"/>
            </w:tcBorders>
          </w:tcPr>
          <w:p w14:paraId="4D92086F" w14:textId="77777777" w:rsidR="00C5180C" w:rsidRPr="00923ECF" w:rsidRDefault="00C5180C" w:rsidP="00C5180C">
            <w:pPr>
              <w:jc w:val="center"/>
              <w:rPr>
                <w:sz w:val="18"/>
                <w:szCs w:val="18"/>
              </w:rPr>
            </w:pPr>
            <w:r w:rsidRPr="00923ECF">
              <w:rPr>
                <w:sz w:val="18"/>
                <w:szCs w:val="18"/>
              </w:rPr>
              <w:t>23,163</w:t>
            </w:r>
          </w:p>
        </w:tc>
        <w:tc>
          <w:tcPr>
            <w:tcW w:w="1080" w:type="dxa"/>
            <w:tcBorders>
              <w:left w:val="single" w:sz="4" w:space="0" w:color="auto"/>
            </w:tcBorders>
          </w:tcPr>
          <w:p w14:paraId="765A78A7" w14:textId="77777777" w:rsidR="00C5180C" w:rsidRPr="00923ECF" w:rsidRDefault="00C5180C" w:rsidP="00C5180C">
            <w:pPr>
              <w:jc w:val="center"/>
              <w:rPr>
                <w:sz w:val="18"/>
                <w:szCs w:val="18"/>
              </w:rPr>
            </w:pPr>
            <w:r w:rsidRPr="00923ECF">
              <w:rPr>
                <w:sz w:val="18"/>
                <w:szCs w:val="18"/>
              </w:rPr>
              <w:t>61.8</w:t>
            </w:r>
          </w:p>
        </w:tc>
        <w:tc>
          <w:tcPr>
            <w:tcW w:w="1044" w:type="dxa"/>
          </w:tcPr>
          <w:p w14:paraId="07D39D9A" w14:textId="77777777" w:rsidR="00C5180C" w:rsidRPr="00923ECF" w:rsidRDefault="00C5180C" w:rsidP="00C5180C">
            <w:pPr>
              <w:jc w:val="center"/>
              <w:rPr>
                <w:sz w:val="18"/>
                <w:szCs w:val="18"/>
              </w:rPr>
            </w:pPr>
            <w:r w:rsidRPr="00923ECF">
              <w:rPr>
                <w:sz w:val="18"/>
                <w:szCs w:val="18"/>
              </w:rPr>
              <w:t>147.4</w:t>
            </w:r>
          </w:p>
        </w:tc>
        <w:tc>
          <w:tcPr>
            <w:tcW w:w="1116" w:type="dxa"/>
            <w:tcBorders>
              <w:left w:val="nil"/>
            </w:tcBorders>
          </w:tcPr>
          <w:p w14:paraId="5C51C508" w14:textId="77777777" w:rsidR="00C5180C" w:rsidRPr="00923ECF" w:rsidRDefault="00C5180C" w:rsidP="00C5180C">
            <w:pPr>
              <w:jc w:val="center"/>
              <w:rPr>
                <w:sz w:val="18"/>
                <w:szCs w:val="18"/>
              </w:rPr>
            </w:pPr>
            <w:r w:rsidRPr="00923ECF">
              <w:rPr>
                <w:sz w:val="18"/>
                <w:szCs w:val="18"/>
              </w:rPr>
              <w:t>47.3</w:t>
            </w:r>
          </w:p>
        </w:tc>
        <w:tc>
          <w:tcPr>
            <w:tcW w:w="1136" w:type="dxa"/>
          </w:tcPr>
          <w:p w14:paraId="4800A490" w14:textId="77777777" w:rsidR="00C5180C" w:rsidRPr="00923ECF" w:rsidRDefault="00C5180C" w:rsidP="00C5180C">
            <w:pPr>
              <w:jc w:val="center"/>
              <w:rPr>
                <w:sz w:val="18"/>
                <w:szCs w:val="18"/>
              </w:rPr>
            </w:pPr>
            <w:r w:rsidRPr="00923ECF">
              <w:rPr>
                <w:sz w:val="18"/>
                <w:szCs w:val="18"/>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923ECF" w:rsidRDefault="00C5180C" w:rsidP="00C5180C">
            <w:pPr>
              <w:jc w:val="center"/>
              <w:rPr>
                <w:sz w:val="18"/>
                <w:szCs w:val="18"/>
              </w:rPr>
            </w:pPr>
            <w:r w:rsidRPr="00923ECF">
              <w:rPr>
                <w:sz w:val="18"/>
                <w:szCs w:val="18"/>
              </w:rPr>
              <w:t>2015</w:t>
            </w:r>
          </w:p>
        </w:tc>
        <w:tc>
          <w:tcPr>
            <w:tcW w:w="900" w:type="dxa"/>
            <w:tcBorders>
              <w:left w:val="nil"/>
            </w:tcBorders>
          </w:tcPr>
          <w:p w14:paraId="5DFB0AC8" w14:textId="77777777" w:rsidR="00C5180C" w:rsidRPr="00923ECF" w:rsidRDefault="00C5180C" w:rsidP="00C5180C">
            <w:pPr>
              <w:jc w:val="center"/>
              <w:rPr>
                <w:sz w:val="18"/>
                <w:szCs w:val="18"/>
              </w:rPr>
            </w:pPr>
            <w:r w:rsidRPr="00923ECF">
              <w:rPr>
                <w:sz w:val="18"/>
                <w:szCs w:val="18"/>
              </w:rPr>
              <w:t>23,080</w:t>
            </w:r>
          </w:p>
        </w:tc>
        <w:tc>
          <w:tcPr>
            <w:tcW w:w="752" w:type="dxa"/>
          </w:tcPr>
          <w:p w14:paraId="02D97F4A" w14:textId="77777777" w:rsidR="00C5180C" w:rsidRPr="00923ECF" w:rsidRDefault="00C5180C" w:rsidP="00C5180C">
            <w:pPr>
              <w:jc w:val="center"/>
              <w:rPr>
                <w:sz w:val="18"/>
                <w:szCs w:val="18"/>
              </w:rPr>
            </w:pPr>
            <w:r w:rsidRPr="00923ECF">
              <w:rPr>
                <w:sz w:val="18"/>
                <w:szCs w:val="18"/>
              </w:rPr>
              <w:t>2,129</w:t>
            </w:r>
          </w:p>
        </w:tc>
        <w:tc>
          <w:tcPr>
            <w:tcW w:w="595" w:type="dxa"/>
          </w:tcPr>
          <w:p w14:paraId="6CF4EB2F" w14:textId="77777777" w:rsidR="00C5180C" w:rsidRPr="00923ECF" w:rsidRDefault="00C5180C" w:rsidP="00C5180C">
            <w:pPr>
              <w:jc w:val="center"/>
              <w:rPr>
                <w:sz w:val="18"/>
                <w:szCs w:val="18"/>
              </w:rPr>
            </w:pPr>
            <w:r w:rsidRPr="00923ECF">
              <w:rPr>
                <w:sz w:val="18"/>
                <w:szCs w:val="18"/>
              </w:rPr>
              <w:t>192</w:t>
            </w:r>
          </w:p>
        </w:tc>
        <w:tc>
          <w:tcPr>
            <w:tcW w:w="786" w:type="dxa"/>
            <w:tcBorders>
              <w:right w:val="single" w:sz="4" w:space="0" w:color="auto"/>
            </w:tcBorders>
          </w:tcPr>
          <w:p w14:paraId="0AEF57DA" w14:textId="77777777" w:rsidR="00C5180C" w:rsidRPr="00923ECF" w:rsidRDefault="00C5180C" w:rsidP="00C5180C">
            <w:pPr>
              <w:jc w:val="center"/>
              <w:rPr>
                <w:sz w:val="18"/>
                <w:szCs w:val="18"/>
              </w:rPr>
            </w:pPr>
            <w:r w:rsidRPr="00923ECF">
              <w:rPr>
                <w:sz w:val="18"/>
                <w:szCs w:val="18"/>
              </w:rPr>
              <w:t>510</w:t>
            </w:r>
          </w:p>
        </w:tc>
        <w:tc>
          <w:tcPr>
            <w:tcW w:w="1107" w:type="dxa"/>
            <w:tcBorders>
              <w:right w:val="single" w:sz="4" w:space="0" w:color="auto"/>
            </w:tcBorders>
          </w:tcPr>
          <w:p w14:paraId="1B09EE49" w14:textId="77777777" w:rsidR="00C5180C" w:rsidRPr="00923ECF" w:rsidRDefault="00C5180C" w:rsidP="00C5180C">
            <w:pPr>
              <w:jc w:val="center"/>
              <w:rPr>
                <w:rFonts w:cs="Arial"/>
                <w:color w:val="000000"/>
                <w:sz w:val="18"/>
                <w:szCs w:val="18"/>
              </w:rPr>
            </w:pPr>
            <w:r w:rsidRPr="00923ECF">
              <w:rPr>
                <w:rFonts w:cs="Arial"/>
                <w:color w:val="000000"/>
                <w:sz w:val="18"/>
                <w:szCs w:val="18"/>
              </w:rPr>
              <w:t>25,911</w:t>
            </w:r>
          </w:p>
        </w:tc>
        <w:tc>
          <w:tcPr>
            <w:tcW w:w="1107" w:type="dxa"/>
            <w:tcBorders>
              <w:left w:val="single" w:sz="4" w:space="0" w:color="auto"/>
            </w:tcBorders>
          </w:tcPr>
          <w:p w14:paraId="670720D0" w14:textId="77777777" w:rsidR="00C5180C" w:rsidRPr="00923ECF" w:rsidRDefault="00C5180C" w:rsidP="00C5180C">
            <w:pPr>
              <w:jc w:val="center"/>
              <w:rPr>
                <w:sz w:val="18"/>
                <w:szCs w:val="18"/>
              </w:rPr>
            </w:pPr>
            <w:r w:rsidRPr="00923ECF">
              <w:rPr>
                <w:sz w:val="18"/>
                <w:szCs w:val="18"/>
              </w:rPr>
              <w:t>339,912</w:t>
            </w:r>
          </w:p>
        </w:tc>
        <w:tc>
          <w:tcPr>
            <w:tcW w:w="864" w:type="dxa"/>
          </w:tcPr>
          <w:p w14:paraId="1782B18B" w14:textId="77777777" w:rsidR="00C5180C" w:rsidRPr="00923ECF" w:rsidRDefault="00C5180C" w:rsidP="00C5180C">
            <w:pPr>
              <w:jc w:val="center"/>
              <w:rPr>
                <w:sz w:val="18"/>
                <w:szCs w:val="18"/>
              </w:rPr>
            </w:pPr>
            <w:r w:rsidRPr="00923ECF">
              <w:rPr>
                <w:sz w:val="18"/>
                <w:szCs w:val="18"/>
              </w:rPr>
              <w:t>14,703</w:t>
            </w:r>
          </w:p>
        </w:tc>
        <w:tc>
          <w:tcPr>
            <w:tcW w:w="1116" w:type="dxa"/>
          </w:tcPr>
          <w:p w14:paraId="0BE1DD24" w14:textId="77777777" w:rsidR="00C5180C" w:rsidRPr="00923ECF" w:rsidRDefault="00C5180C" w:rsidP="00C5180C">
            <w:pPr>
              <w:jc w:val="center"/>
              <w:rPr>
                <w:sz w:val="18"/>
                <w:szCs w:val="18"/>
              </w:rPr>
            </w:pPr>
            <w:r w:rsidRPr="00923ECF">
              <w:rPr>
                <w:sz w:val="18"/>
                <w:szCs w:val="18"/>
              </w:rPr>
              <w:t>2,918</w:t>
            </w:r>
          </w:p>
        </w:tc>
        <w:tc>
          <w:tcPr>
            <w:tcW w:w="1080" w:type="dxa"/>
            <w:tcBorders>
              <w:left w:val="nil"/>
              <w:right w:val="single" w:sz="4" w:space="0" w:color="auto"/>
            </w:tcBorders>
          </w:tcPr>
          <w:p w14:paraId="72ED7808" w14:textId="77777777" w:rsidR="00C5180C" w:rsidRPr="00923ECF" w:rsidRDefault="00C5180C" w:rsidP="00C5180C">
            <w:pPr>
              <w:jc w:val="center"/>
              <w:rPr>
                <w:sz w:val="18"/>
                <w:szCs w:val="18"/>
              </w:rPr>
            </w:pPr>
            <w:r w:rsidRPr="00923ECF">
              <w:rPr>
                <w:sz w:val="18"/>
                <w:szCs w:val="18"/>
              </w:rPr>
              <w:t>13,351</w:t>
            </w:r>
          </w:p>
        </w:tc>
        <w:tc>
          <w:tcPr>
            <w:tcW w:w="1080" w:type="dxa"/>
            <w:tcBorders>
              <w:left w:val="single" w:sz="4" w:space="0" w:color="auto"/>
            </w:tcBorders>
          </w:tcPr>
          <w:p w14:paraId="1B22AF76" w14:textId="77777777" w:rsidR="00C5180C" w:rsidRPr="00923ECF" w:rsidRDefault="00C5180C" w:rsidP="00C5180C">
            <w:pPr>
              <w:jc w:val="center"/>
              <w:rPr>
                <w:sz w:val="18"/>
                <w:szCs w:val="18"/>
              </w:rPr>
            </w:pPr>
            <w:r w:rsidRPr="00923ECF">
              <w:rPr>
                <w:sz w:val="18"/>
                <w:szCs w:val="18"/>
              </w:rPr>
              <w:t>67.9</w:t>
            </w:r>
          </w:p>
        </w:tc>
        <w:tc>
          <w:tcPr>
            <w:tcW w:w="1044" w:type="dxa"/>
          </w:tcPr>
          <w:p w14:paraId="1CB212B8" w14:textId="77777777" w:rsidR="00C5180C" w:rsidRPr="00923ECF" w:rsidRDefault="00C5180C" w:rsidP="00C5180C">
            <w:pPr>
              <w:jc w:val="center"/>
              <w:rPr>
                <w:sz w:val="18"/>
                <w:szCs w:val="18"/>
              </w:rPr>
            </w:pPr>
            <w:r w:rsidRPr="00923ECF">
              <w:rPr>
                <w:sz w:val="18"/>
                <w:szCs w:val="18"/>
              </w:rPr>
              <w:t>144.8</w:t>
            </w:r>
          </w:p>
        </w:tc>
        <w:tc>
          <w:tcPr>
            <w:tcW w:w="1116" w:type="dxa"/>
            <w:tcBorders>
              <w:left w:val="nil"/>
            </w:tcBorders>
          </w:tcPr>
          <w:p w14:paraId="7684CFF1" w14:textId="77777777" w:rsidR="00C5180C" w:rsidRPr="00923ECF" w:rsidRDefault="00C5180C" w:rsidP="00C5180C">
            <w:pPr>
              <w:jc w:val="center"/>
              <w:rPr>
                <w:sz w:val="18"/>
                <w:szCs w:val="18"/>
              </w:rPr>
            </w:pPr>
            <w:r w:rsidRPr="00923ECF">
              <w:rPr>
                <w:sz w:val="18"/>
                <w:szCs w:val="18"/>
              </w:rPr>
              <w:t>65.8</w:t>
            </w:r>
          </w:p>
        </w:tc>
        <w:tc>
          <w:tcPr>
            <w:tcW w:w="1136" w:type="dxa"/>
          </w:tcPr>
          <w:p w14:paraId="602A4C1B" w14:textId="77777777" w:rsidR="00C5180C" w:rsidRPr="00923ECF" w:rsidRDefault="00C5180C" w:rsidP="00C5180C">
            <w:pPr>
              <w:jc w:val="center"/>
              <w:rPr>
                <w:sz w:val="18"/>
                <w:szCs w:val="18"/>
              </w:rPr>
            </w:pPr>
            <w:r w:rsidRPr="00923ECF">
              <w:rPr>
                <w:sz w:val="18"/>
                <w:szCs w:val="18"/>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923ECF" w:rsidRDefault="00C5180C" w:rsidP="00C5180C">
            <w:pPr>
              <w:jc w:val="center"/>
              <w:rPr>
                <w:sz w:val="18"/>
                <w:szCs w:val="18"/>
              </w:rPr>
            </w:pPr>
            <w:r w:rsidRPr="00923ECF">
              <w:rPr>
                <w:sz w:val="18"/>
                <w:szCs w:val="18"/>
              </w:rPr>
              <w:t>2016</w:t>
            </w:r>
          </w:p>
        </w:tc>
        <w:tc>
          <w:tcPr>
            <w:tcW w:w="900" w:type="dxa"/>
            <w:tcBorders>
              <w:left w:val="nil"/>
            </w:tcBorders>
          </w:tcPr>
          <w:p w14:paraId="02F594B1" w14:textId="77777777" w:rsidR="00C5180C" w:rsidRPr="00923ECF" w:rsidRDefault="00C5180C" w:rsidP="00C5180C">
            <w:pPr>
              <w:jc w:val="center"/>
              <w:rPr>
                <w:sz w:val="18"/>
                <w:szCs w:val="18"/>
              </w:rPr>
            </w:pPr>
            <w:r w:rsidRPr="00923ECF">
              <w:rPr>
                <w:sz w:val="18"/>
                <w:szCs w:val="18"/>
              </w:rPr>
              <w:t>19,499</w:t>
            </w:r>
          </w:p>
        </w:tc>
        <w:tc>
          <w:tcPr>
            <w:tcW w:w="752" w:type="dxa"/>
          </w:tcPr>
          <w:p w14:paraId="22560A97" w14:textId="77777777" w:rsidR="00C5180C" w:rsidRPr="00923ECF" w:rsidRDefault="00C5180C" w:rsidP="00C5180C">
            <w:pPr>
              <w:jc w:val="center"/>
              <w:rPr>
                <w:sz w:val="18"/>
                <w:szCs w:val="18"/>
              </w:rPr>
            </w:pPr>
            <w:r w:rsidRPr="00923ECF">
              <w:rPr>
                <w:sz w:val="18"/>
                <w:szCs w:val="18"/>
              </w:rPr>
              <w:t>1,701</w:t>
            </w:r>
          </w:p>
        </w:tc>
        <w:tc>
          <w:tcPr>
            <w:tcW w:w="595" w:type="dxa"/>
          </w:tcPr>
          <w:p w14:paraId="59E116DA" w14:textId="77777777" w:rsidR="00C5180C" w:rsidRPr="00923ECF" w:rsidRDefault="00C5180C" w:rsidP="00C5180C">
            <w:pPr>
              <w:jc w:val="center"/>
              <w:rPr>
                <w:sz w:val="18"/>
                <w:szCs w:val="18"/>
              </w:rPr>
            </w:pPr>
            <w:r w:rsidRPr="00923ECF">
              <w:rPr>
                <w:sz w:val="18"/>
                <w:szCs w:val="18"/>
              </w:rPr>
              <w:t>144</w:t>
            </w:r>
          </w:p>
        </w:tc>
        <w:tc>
          <w:tcPr>
            <w:tcW w:w="786" w:type="dxa"/>
            <w:tcBorders>
              <w:right w:val="single" w:sz="4" w:space="0" w:color="auto"/>
            </w:tcBorders>
          </w:tcPr>
          <w:p w14:paraId="2B368B6E" w14:textId="77777777" w:rsidR="00C5180C" w:rsidRPr="00923ECF" w:rsidRDefault="00C5180C" w:rsidP="00C5180C">
            <w:pPr>
              <w:jc w:val="center"/>
              <w:rPr>
                <w:sz w:val="18"/>
                <w:szCs w:val="18"/>
              </w:rPr>
            </w:pPr>
            <w:r w:rsidRPr="00923ECF">
              <w:rPr>
                <w:sz w:val="18"/>
                <w:szCs w:val="18"/>
              </w:rPr>
              <w:t>381</w:t>
            </w:r>
          </w:p>
        </w:tc>
        <w:tc>
          <w:tcPr>
            <w:tcW w:w="1107" w:type="dxa"/>
            <w:tcBorders>
              <w:right w:val="single" w:sz="4" w:space="0" w:color="auto"/>
            </w:tcBorders>
          </w:tcPr>
          <w:p w14:paraId="668FB374" w14:textId="77777777" w:rsidR="00C5180C" w:rsidRPr="00923ECF" w:rsidRDefault="00C5180C" w:rsidP="00C5180C">
            <w:pPr>
              <w:jc w:val="center"/>
              <w:rPr>
                <w:rFonts w:cs="Arial"/>
                <w:color w:val="000000"/>
                <w:sz w:val="18"/>
                <w:szCs w:val="18"/>
              </w:rPr>
            </w:pPr>
            <w:r w:rsidRPr="00923ECF">
              <w:rPr>
                <w:rFonts w:cs="Arial"/>
                <w:color w:val="000000"/>
                <w:sz w:val="18"/>
                <w:szCs w:val="18"/>
              </w:rPr>
              <w:t>21,725</w:t>
            </w:r>
          </w:p>
        </w:tc>
        <w:tc>
          <w:tcPr>
            <w:tcW w:w="1107" w:type="dxa"/>
            <w:tcBorders>
              <w:left w:val="single" w:sz="4" w:space="0" w:color="auto"/>
            </w:tcBorders>
          </w:tcPr>
          <w:p w14:paraId="31E467B2" w14:textId="77777777" w:rsidR="00C5180C" w:rsidRPr="00923ECF" w:rsidRDefault="00C5180C" w:rsidP="00C5180C">
            <w:pPr>
              <w:jc w:val="center"/>
              <w:rPr>
                <w:sz w:val="18"/>
                <w:szCs w:val="18"/>
              </w:rPr>
            </w:pPr>
            <w:r w:rsidRPr="00923ECF">
              <w:rPr>
                <w:sz w:val="18"/>
                <w:szCs w:val="18"/>
              </w:rPr>
              <w:t>304,624</w:t>
            </w:r>
          </w:p>
        </w:tc>
        <w:tc>
          <w:tcPr>
            <w:tcW w:w="864" w:type="dxa"/>
          </w:tcPr>
          <w:p w14:paraId="226AE97D" w14:textId="77777777" w:rsidR="00C5180C" w:rsidRPr="00923ECF" w:rsidRDefault="00C5180C" w:rsidP="00C5180C">
            <w:pPr>
              <w:jc w:val="center"/>
              <w:rPr>
                <w:sz w:val="18"/>
                <w:szCs w:val="18"/>
              </w:rPr>
            </w:pPr>
            <w:r w:rsidRPr="00923ECF">
              <w:rPr>
                <w:sz w:val="18"/>
                <w:szCs w:val="18"/>
              </w:rPr>
              <w:t>11,937</w:t>
            </w:r>
          </w:p>
        </w:tc>
        <w:tc>
          <w:tcPr>
            <w:tcW w:w="1116" w:type="dxa"/>
          </w:tcPr>
          <w:p w14:paraId="7A8C215F" w14:textId="77777777" w:rsidR="00C5180C" w:rsidRPr="00923ECF" w:rsidRDefault="00C5180C" w:rsidP="00C5180C">
            <w:pPr>
              <w:jc w:val="center"/>
              <w:rPr>
                <w:sz w:val="18"/>
                <w:szCs w:val="18"/>
              </w:rPr>
            </w:pPr>
            <w:r w:rsidRPr="00923ECF">
              <w:rPr>
                <w:sz w:val="18"/>
                <w:szCs w:val="18"/>
              </w:rPr>
              <w:t>2,796</w:t>
            </w:r>
          </w:p>
        </w:tc>
        <w:tc>
          <w:tcPr>
            <w:tcW w:w="1080" w:type="dxa"/>
            <w:tcBorders>
              <w:left w:val="nil"/>
              <w:right w:val="single" w:sz="4" w:space="0" w:color="auto"/>
            </w:tcBorders>
          </w:tcPr>
          <w:p w14:paraId="6CE925DB" w14:textId="77777777" w:rsidR="00C5180C" w:rsidRPr="00923ECF" w:rsidRDefault="00C5180C" w:rsidP="00C5180C">
            <w:pPr>
              <w:jc w:val="center"/>
              <w:rPr>
                <w:sz w:val="18"/>
                <w:szCs w:val="18"/>
              </w:rPr>
            </w:pPr>
            <w:r w:rsidRPr="00923ECF">
              <w:rPr>
                <w:sz w:val="18"/>
                <w:szCs w:val="18"/>
              </w:rPr>
              <w:t>8,667</w:t>
            </w:r>
          </w:p>
        </w:tc>
        <w:tc>
          <w:tcPr>
            <w:tcW w:w="1080" w:type="dxa"/>
            <w:tcBorders>
              <w:left w:val="single" w:sz="4" w:space="0" w:color="auto"/>
            </w:tcBorders>
          </w:tcPr>
          <w:p w14:paraId="475E3593" w14:textId="77777777" w:rsidR="00C5180C" w:rsidRPr="00923ECF" w:rsidRDefault="00C5180C" w:rsidP="00C5180C">
            <w:pPr>
              <w:jc w:val="center"/>
              <w:rPr>
                <w:sz w:val="18"/>
                <w:szCs w:val="18"/>
              </w:rPr>
            </w:pPr>
            <w:r w:rsidRPr="00923ECF">
              <w:rPr>
                <w:sz w:val="18"/>
                <w:szCs w:val="18"/>
              </w:rPr>
              <w:t>64.0</w:t>
            </w:r>
          </w:p>
        </w:tc>
        <w:tc>
          <w:tcPr>
            <w:tcW w:w="1044" w:type="dxa"/>
          </w:tcPr>
          <w:p w14:paraId="043A1B5A" w14:textId="77777777" w:rsidR="00C5180C" w:rsidRPr="00923ECF" w:rsidRDefault="00C5180C" w:rsidP="00C5180C">
            <w:pPr>
              <w:jc w:val="center"/>
              <w:rPr>
                <w:sz w:val="18"/>
                <w:szCs w:val="18"/>
              </w:rPr>
            </w:pPr>
            <w:r w:rsidRPr="00923ECF">
              <w:rPr>
                <w:sz w:val="18"/>
                <w:szCs w:val="18"/>
              </w:rPr>
              <w:t>142.5</w:t>
            </w:r>
          </w:p>
        </w:tc>
        <w:tc>
          <w:tcPr>
            <w:tcW w:w="1116" w:type="dxa"/>
            <w:tcBorders>
              <w:left w:val="nil"/>
            </w:tcBorders>
          </w:tcPr>
          <w:p w14:paraId="44380218" w14:textId="77777777" w:rsidR="00C5180C" w:rsidRPr="00923ECF" w:rsidRDefault="00C5180C" w:rsidP="00C5180C">
            <w:pPr>
              <w:jc w:val="center"/>
              <w:rPr>
                <w:sz w:val="18"/>
                <w:szCs w:val="18"/>
              </w:rPr>
            </w:pPr>
            <w:r w:rsidRPr="00923ECF">
              <w:rPr>
                <w:sz w:val="18"/>
                <w:szCs w:val="18"/>
              </w:rPr>
              <w:t>51.5</w:t>
            </w:r>
          </w:p>
        </w:tc>
        <w:tc>
          <w:tcPr>
            <w:tcW w:w="1136" w:type="dxa"/>
          </w:tcPr>
          <w:p w14:paraId="33B5279D" w14:textId="77777777" w:rsidR="00C5180C" w:rsidRPr="00923ECF" w:rsidRDefault="00C5180C" w:rsidP="00C5180C">
            <w:pPr>
              <w:jc w:val="center"/>
              <w:rPr>
                <w:sz w:val="18"/>
                <w:szCs w:val="18"/>
              </w:rPr>
            </w:pPr>
            <w:r w:rsidRPr="00923ECF">
              <w:rPr>
                <w:sz w:val="18"/>
                <w:szCs w:val="18"/>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923ECF" w:rsidRDefault="00C5180C" w:rsidP="00C5180C">
            <w:pPr>
              <w:jc w:val="center"/>
              <w:rPr>
                <w:sz w:val="18"/>
                <w:szCs w:val="18"/>
              </w:rPr>
            </w:pPr>
            <w:r w:rsidRPr="00923ECF">
              <w:rPr>
                <w:sz w:val="18"/>
                <w:szCs w:val="18"/>
              </w:rPr>
              <w:t>2017</w:t>
            </w:r>
          </w:p>
        </w:tc>
        <w:tc>
          <w:tcPr>
            <w:tcW w:w="900" w:type="dxa"/>
            <w:tcBorders>
              <w:left w:val="nil"/>
            </w:tcBorders>
          </w:tcPr>
          <w:p w14:paraId="77B72502" w14:textId="77777777" w:rsidR="00C5180C" w:rsidRPr="00923ECF" w:rsidRDefault="00C5180C" w:rsidP="00C5180C">
            <w:pPr>
              <w:jc w:val="center"/>
              <w:rPr>
                <w:sz w:val="18"/>
                <w:szCs w:val="18"/>
              </w:rPr>
            </w:pPr>
            <w:r w:rsidRPr="00923ECF">
              <w:rPr>
                <w:sz w:val="18"/>
                <w:szCs w:val="18"/>
              </w:rPr>
              <w:t>39,825</w:t>
            </w:r>
          </w:p>
        </w:tc>
        <w:tc>
          <w:tcPr>
            <w:tcW w:w="752" w:type="dxa"/>
          </w:tcPr>
          <w:p w14:paraId="4813B217" w14:textId="77777777" w:rsidR="00C5180C" w:rsidRPr="00923ECF" w:rsidRDefault="00C5180C" w:rsidP="00C5180C">
            <w:pPr>
              <w:jc w:val="center"/>
              <w:rPr>
                <w:sz w:val="18"/>
                <w:szCs w:val="18"/>
              </w:rPr>
            </w:pPr>
            <w:r w:rsidRPr="00923ECF">
              <w:rPr>
                <w:sz w:val="18"/>
                <w:szCs w:val="18"/>
              </w:rPr>
              <w:t>2,944</w:t>
            </w:r>
          </w:p>
        </w:tc>
        <w:tc>
          <w:tcPr>
            <w:tcW w:w="595" w:type="dxa"/>
          </w:tcPr>
          <w:p w14:paraId="36A3F9A4" w14:textId="77777777" w:rsidR="00C5180C" w:rsidRPr="00923ECF" w:rsidRDefault="00C5180C" w:rsidP="00C5180C">
            <w:pPr>
              <w:jc w:val="center"/>
              <w:rPr>
                <w:sz w:val="18"/>
                <w:szCs w:val="18"/>
              </w:rPr>
            </w:pPr>
            <w:r w:rsidRPr="00923ECF">
              <w:rPr>
                <w:sz w:val="18"/>
                <w:szCs w:val="18"/>
              </w:rPr>
              <w:t>203</w:t>
            </w:r>
          </w:p>
        </w:tc>
        <w:tc>
          <w:tcPr>
            <w:tcW w:w="786" w:type="dxa"/>
            <w:tcBorders>
              <w:right w:val="single" w:sz="4" w:space="0" w:color="auto"/>
            </w:tcBorders>
          </w:tcPr>
          <w:p w14:paraId="4BACE7E3" w14:textId="77777777" w:rsidR="00C5180C" w:rsidRPr="00923ECF" w:rsidRDefault="00C5180C" w:rsidP="00C5180C">
            <w:pPr>
              <w:jc w:val="center"/>
              <w:rPr>
                <w:sz w:val="18"/>
                <w:szCs w:val="18"/>
              </w:rPr>
            </w:pPr>
            <w:r w:rsidRPr="00923ECF">
              <w:rPr>
                <w:sz w:val="18"/>
                <w:szCs w:val="18"/>
              </w:rPr>
              <w:t>684</w:t>
            </w:r>
          </w:p>
        </w:tc>
        <w:tc>
          <w:tcPr>
            <w:tcW w:w="1107" w:type="dxa"/>
            <w:tcBorders>
              <w:right w:val="single" w:sz="4" w:space="0" w:color="auto"/>
            </w:tcBorders>
          </w:tcPr>
          <w:p w14:paraId="4348CB1A" w14:textId="77777777" w:rsidR="00C5180C" w:rsidRPr="00923ECF" w:rsidRDefault="00C5180C" w:rsidP="00C5180C">
            <w:pPr>
              <w:jc w:val="center"/>
              <w:rPr>
                <w:rFonts w:cs="Arial"/>
                <w:color w:val="000000"/>
                <w:sz w:val="18"/>
                <w:szCs w:val="18"/>
              </w:rPr>
            </w:pPr>
            <w:r w:rsidRPr="00923ECF">
              <w:rPr>
                <w:rFonts w:cs="Arial"/>
                <w:color w:val="000000"/>
                <w:sz w:val="18"/>
                <w:szCs w:val="18"/>
              </w:rPr>
              <w:t>43,656</w:t>
            </w:r>
          </w:p>
        </w:tc>
        <w:tc>
          <w:tcPr>
            <w:tcW w:w="1107" w:type="dxa"/>
            <w:tcBorders>
              <w:left w:val="single" w:sz="4" w:space="0" w:color="auto"/>
            </w:tcBorders>
          </w:tcPr>
          <w:p w14:paraId="5AA483E7" w14:textId="77777777" w:rsidR="00C5180C" w:rsidRPr="00923ECF" w:rsidRDefault="00C5180C" w:rsidP="00C5180C">
            <w:pPr>
              <w:jc w:val="center"/>
              <w:rPr>
                <w:sz w:val="18"/>
                <w:szCs w:val="18"/>
              </w:rPr>
            </w:pPr>
            <w:r w:rsidRPr="00923ECF">
              <w:rPr>
                <w:sz w:val="18"/>
                <w:szCs w:val="18"/>
              </w:rPr>
              <w:t>553,125</w:t>
            </w:r>
          </w:p>
        </w:tc>
        <w:tc>
          <w:tcPr>
            <w:tcW w:w="864" w:type="dxa"/>
          </w:tcPr>
          <w:p w14:paraId="74651E7D" w14:textId="77777777" w:rsidR="00C5180C" w:rsidRPr="00923ECF" w:rsidRDefault="00C5180C" w:rsidP="00C5180C">
            <w:pPr>
              <w:jc w:val="center"/>
              <w:rPr>
                <w:sz w:val="18"/>
                <w:szCs w:val="18"/>
              </w:rPr>
            </w:pPr>
            <w:r w:rsidRPr="00923ECF">
              <w:rPr>
                <w:sz w:val="18"/>
                <w:szCs w:val="18"/>
              </w:rPr>
              <w:t>20,616</w:t>
            </w:r>
          </w:p>
        </w:tc>
        <w:tc>
          <w:tcPr>
            <w:tcW w:w="1116" w:type="dxa"/>
          </w:tcPr>
          <w:p w14:paraId="664F9EFD" w14:textId="77777777" w:rsidR="00C5180C" w:rsidRPr="00923ECF" w:rsidRDefault="00C5180C" w:rsidP="00C5180C">
            <w:pPr>
              <w:jc w:val="center"/>
              <w:rPr>
                <w:sz w:val="18"/>
                <w:szCs w:val="18"/>
              </w:rPr>
            </w:pPr>
            <w:r w:rsidRPr="00923ECF">
              <w:rPr>
                <w:sz w:val="18"/>
                <w:szCs w:val="18"/>
              </w:rPr>
              <w:t>3,333</w:t>
            </w:r>
          </w:p>
        </w:tc>
        <w:tc>
          <w:tcPr>
            <w:tcW w:w="1080" w:type="dxa"/>
            <w:tcBorders>
              <w:left w:val="nil"/>
              <w:right w:val="single" w:sz="4" w:space="0" w:color="auto"/>
            </w:tcBorders>
          </w:tcPr>
          <w:p w14:paraId="17933A3C" w14:textId="77777777" w:rsidR="00C5180C" w:rsidRPr="00923ECF" w:rsidRDefault="00C5180C" w:rsidP="00C5180C">
            <w:pPr>
              <w:jc w:val="center"/>
              <w:rPr>
                <w:sz w:val="18"/>
                <w:szCs w:val="18"/>
              </w:rPr>
            </w:pPr>
            <w:r w:rsidRPr="00923ECF">
              <w:rPr>
                <w:sz w:val="18"/>
                <w:szCs w:val="18"/>
              </w:rPr>
              <w:t>9,421</w:t>
            </w:r>
          </w:p>
        </w:tc>
        <w:tc>
          <w:tcPr>
            <w:tcW w:w="1080" w:type="dxa"/>
            <w:tcBorders>
              <w:left w:val="single" w:sz="4" w:space="0" w:color="auto"/>
            </w:tcBorders>
          </w:tcPr>
          <w:p w14:paraId="062DDFF9" w14:textId="77777777" w:rsidR="00C5180C" w:rsidRPr="00923ECF" w:rsidRDefault="00C5180C" w:rsidP="00C5180C">
            <w:pPr>
              <w:jc w:val="center"/>
              <w:rPr>
                <w:sz w:val="18"/>
                <w:szCs w:val="18"/>
              </w:rPr>
            </w:pPr>
            <w:r w:rsidRPr="00923ECF">
              <w:rPr>
                <w:sz w:val="18"/>
                <w:szCs w:val="18"/>
              </w:rPr>
              <w:t>72.0</w:t>
            </w:r>
          </w:p>
        </w:tc>
        <w:tc>
          <w:tcPr>
            <w:tcW w:w="1044" w:type="dxa"/>
          </w:tcPr>
          <w:p w14:paraId="28F61492" w14:textId="77777777" w:rsidR="00C5180C" w:rsidRPr="00923ECF" w:rsidRDefault="00C5180C" w:rsidP="00C5180C">
            <w:pPr>
              <w:jc w:val="center"/>
              <w:rPr>
                <w:sz w:val="18"/>
                <w:szCs w:val="18"/>
              </w:rPr>
            </w:pPr>
            <w:r w:rsidRPr="00923ECF">
              <w:rPr>
                <w:sz w:val="18"/>
                <w:szCs w:val="18"/>
              </w:rPr>
              <w:t>142.8</w:t>
            </w:r>
          </w:p>
        </w:tc>
        <w:tc>
          <w:tcPr>
            <w:tcW w:w="1116" w:type="dxa"/>
            <w:tcBorders>
              <w:left w:val="nil"/>
            </w:tcBorders>
          </w:tcPr>
          <w:p w14:paraId="037FF8F6" w14:textId="77777777" w:rsidR="00C5180C" w:rsidRPr="00923ECF" w:rsidRDefault="00C5180C" w:rsidP="00C5180C">
            <w:pPr>
              <w:jc w:val="center"/>
              <w:rPr>
                <w:sz w:val="18"/>
                <w:szCs w:val="18"/>
              </w:rPr>
            </w:pPr>
            <w:r w:rsidRPr="00923ECF">
              <w:rPr>
                <w:sz w:val="18"/>
                <w:szCs w:val="18"/>
              </w:rPr>
              <w:t>60.9</w:t>
            </w:r>
          </w:p>
        </w:tc>
        <w:tc>
          <w:tcPr>
            <w:tcW w:w="1136" w:type="dxa"/>
          </w:tcPr>
          <w:p w14:paraId="5F7EB9A0" w14:textId="77777777" w:rsidR="00C5180C" w:rsidRPr="00923ECF" w:rsidRDefault="00C5180C" w:rsidP="00C5180C">
            <w:pPr>
              <w:jc w:val="center"/>
              <w:rPr>
                <w:sz w:val="18"/>
                <w:szCs w:val="18"/>
              </w:rPr>
            </w:pPr>
            <w:r w:rsidRPr="00923ECF">
              <w:rPr>
                <w:sz w:val="18"/>
                <w:szCs w:val="18"/>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923ECF" w:rsidRDefault="00C5180C" w:rsidP="00C5180C">
            <w:pPr>
              <w:jc w:val="center"/>
              <w:rPr>
                <w:sz w:val="18"/>
                <w:szCs w:val="18"/>
              </w:rPr>
            </w:pPr>
            <w:r w:rsidRPr="00923ECF">
              <w:rPr>
                <w:sz w:val="18"/>
                <w:szCs w:val="18"/>
              </w:rPr>
              <w:t>2018</w:t>
            </w:r>
          </w:p>
        </w:tc>
        <w:tc>
          <w:tcPr>
            <w:tcW w:w="900" w:type="dxa"/>
            <w:tcBorders>
              <w:left w:val="nil"/>
            </w:tcBorders>
          </w:tcPr>
          <w:p w14:paraId="545D753D" w14:textId="77777777" w:rsidR="00C5180C" w:rsidRPr="00923ECF" w:rsidRDefault="00C5180C" w:rsidP="00C5180C">
            <w:pPr>
              <w:jc w:val="center"/>
              <w:rPr>
                <w:sz w:val="18"/>
                <w:szCs w:val="18"/>
              </w:rPr>
            </w:pPr>
            <w:r w:rsidRPr="00923ECF">
              <w:rPr>
                <w:sz w:val="18"/>
                <w:szCs w:val="18"/>
              </w:rPr>
              <w:t>20,769</w:t>
            </w:r>
          </w:p>
        </w:tc>
        <w:tc>
          <w:tcPr>
            <w:tcW w:w="752" w:type="dxa"/>
          </w:tcPr>
          <w:p w14:paraId="206781B4" w14:textId="77777777" w:rsidR="00C5180C" w:rsidRPr="00923ECF" w:rsidRDefault="00C5180C" w:rsidP="00C5180C">
            <w:pPr>
              <w:jc w:val="center"/>
              <w:rPr>
                <w:sz w:val="18"/>
                <w:szCs w:val="18"/>
              </w:rPr>
            </w:pPr>
            <w:r w:rsidRPr="00923ECF">
              <w:rPr>
                <w:sz w:val="18"/>
                <w:szCs w:val="18"/>
              </w:rPr>
              <w:t>2,048</w:t>
            </w:r>
          </w:p>
        </w:tc>
        <w:tc>
          <w:tcPr>
            <w:tcW w:w="595" w:type="dxa"/>
          </w:tcPr>
          <w:p w14:paraId="3DE78705" w14:textId="77777777" w:rsidR="00C5180C" w:rsidRPr="00923ECF" w:rsidRDefault="00C5180C" w:rsidP="00C5180C">
            <w:pPr>
              <w:jc w:val="center"/>
              <w:rPr>
                <w:sz w:val="18"/>
                <w:szCs w:val="18"/>
              </w:rPr>
            </w:pPr>
            <w:r w:rsidRPr="00923ECF">
              <w:rPr>
                <w:sz w:val="18"/>
                <w:szCs w:val="18"/>
              </w:rPr>
              <w:t>260</w:t>
            </w:r>
          </w:p>
        </w:tc>
        <w:tc>
          <w:tcPr>
            <w:tcW w:w="786" w:type="dxa"/>
            <w:tcBorders>
              <w:right w:val="single" w:sz="4" w:space="0" w:color="auto"/>
            </w:tcBorders>
          </w:tcPr>
          <w:p w14:paraId="7633A03B" w14:textId="77777777" w:rsidR="00C5180C" w:rsidRPr="00923ECF" w:rsidRDefault="00C5180C" w:rsidP="00C5180C">
            <w:pPr>
              <w:jc w:val="center"/>
              <w:rPr>
                <w:sz w:val="18"/>
                <w:szCs w:val="18"/>
              </w:rPr>
            </w:pPr>
            <w:r w:rsidRPr="00923ECF">
              <w:rPr>
                <w:sz w:val="18"/>
                <w:szCs w:val="18"/>
              </w:rPr>
              <w:t>1,183</w:t>
            </w:r>
          </w:p>
        </w:tc>
        <w:tc>
          <w:tcPr>
            <w:tcW w:w="1107" w:type="dxa"/>
            <w:tcBorders>
              <w:right w:val="single" w:sz="4" w:space="0" w:color="auto"/>
            </w:tcBorders>
          </w:tcPr>
          <w:p w14:paraId="3596FA56" w14:textId="77777777" w:rsidR="00C5180C" w:rsidRPr="00923ECF" w:rsidRDefault="00C5180C" w:rsidP="00C5180C">
            <w:pPr>
              <w:jc w:val="center"/>
              <w:rPr>
                <w:rFonts w:cs="Arial"/>
                <w:color w:val="000000"/>
                <w:sz w:val="18"/>
                <w:szCs w:val="18"/>
              </w:rPr>
            </w:pPr>
            <w:r w:rsidRPr="00923ECF">
              <w:rPr>
                <w:rFonts w:cs="Arial"/>
                <w:color w:val="000000"/>
                <w:sz w:val="18"/>
                <w:szCs w:val="18"/>
              </w:rPr>
              <w:t>24,260</w:t>
            </w:r>
          </w:p>
        </w:tc>
        <w:tc>
          <w:tcPr>
            <w:tcW w:w="1107" w:type="dxa"/>
            <w:tcBorders>
              <w:left w:val="single" w:sz="4" w:space="0" w:color="auto"/>
            </w:tcBorders>
          </w:tcPr>
          <w:p w14:paraId="7C0E754D" w14:textId="77777777" w:rsidR="00C5180C" w:rsidRPr="00923ECF" w:rsidRDefault="00C5180C" w:rsidP="00C5180C">
            <w:pPr>
              <w:jc w:val="center"/>
              <w:rPr>
                <w:sz w:val="18"/>
                <w:szCs w:val="18"/>
              </w:rPr>
            </w:pPr>
            <w:r w:rsidRPr="00923ECF">
              <w:rPr>
                <w:sz w:val="18"/>
                <w:szCs w:val="18"/>
              </w:rPr>
              <w:t>469,887</w:t>
            </w:r>
          </w:p>
        </w:tc>
        <w:tc>
          <w:tcPr>
            <w:tcW w:w="864" w:type="dxa"/>
          </w:tcPr>
          <w:p w14:paraId="51B716CA" w14:textId="77777777" w:rsidR="00C5180C" w:rsidRPr="00923ECF" w:rsidRDefault="00C5180C" w:rsidP="00C5180C">
            <w:pPr>
              <w:jc w:val="center"/>
              <w:rPr>
                <w:sz w:val="18"/>
                <w:szCs w:val="18"/>
              </w:rPr>
            </w:pPr>
            <w:r w:rsidRPr="00923ECF">
              <w:rPr>
                <w:sz w:val="18"/>
                <w:szCs w:val="18"/>
              </w:rPr>
              <w:t>13,120</w:t>
            </w:r>
          </w:p>
        </w:tc>
        <w:tc>
          <w:tcPr>
            <w:tcW w:w="1116" w:type="dxa"/>
          </w:tcPr>
          <w:p w14:paraId="77F21B1F" w14:textId="77777777" w:rsidR="00C5180C" w:rsidRPr="00923ECF" w:rsidRDefault="00C5180C" w:rsidP="00C5180C">
            <w:pPr>
              <w:jc w:val="center"/>
              <w:rPr>
                <w:sz w:val="18"/>
                <w:szCs w:val="18"/>
              </w:rPr>
            </w:pPr>
            <w:r w:rsidRPr="00923ECF">
              <w:rPr>
                <w:sz w:val="18"/>
                <w:szCs w:val="18"/>
              </w:rPr>
              <w:t>5,579</w:t>
            </w:r>
          </w:p>
        </w:tc>
        <w:tc>
          <w:tcPr>
            <w:tcW w:w="1080" w:type="dxa"/>
            <w:tcBorders>
              <w:left w:val="nil"/>
              <w:right w:val="single" w:sz="4" w:space="0" w:color="auto"/>
            </w:tcBorders>
          </w:tcPr>
          <w:p w14:paraId="1E076901" w14:textId="77777777" w:rsidR="00C5180C" w:rsidRPr="00923ECF" w:rsidRDefault="00C5180C" w:rsidP="00C5180C">
            <w:pPr>
              <w:jc w:val="center"/>
              <w:rPr>
                <w:sz w:val="18"/>
                <w:szCs w:val="18"/>
              </w:rPr>
            </w:pPr>
            <w:r w:rsidRPr="00923ECF">
              <w:rPr>
                <w:sz w:val="18"/>
                <w:szCs w:val="18"/>
              </w:rPr>
              <w:t>17,120</w:t>
            </w:r>
          </w:p>
        </w:tc>
        <w:tc>
          <w:tcPr>
            <w:tcW w:w="1080" w:type="dxa"/>
            <w:tcBorders>
              <w:left w:val="single" w:sz="4" w:space="0" w:color="auto"/>
            </w:tcBorders>
          </w:tcPr>
          <w:p w14:paraId="1D53FED7" w14:textId="77777777" w:rsidR="00C5180C" w:rsidRPr="00923ECF" w:rsidRDefault="00C5180C" w:rsidP="00C5180C">
            <w:pPr>
              <w:jc w:val="center"/>
              <w:rPr>
                <w:sz w:val="18"/>
                <w:szCs w:val="18"/>
              </w:rPr>
            </w:pPr>
            <w:r w:rsidRPr="00923ECF">
              <w:rPr>
                <w:sz w:val="18"/>
                <w:szCs w:val="18"/>
              </w:rPr>
              <w:t>44.2</w:t>
            </w:r>
          </w:p>
        </w:tc>
        <w:tc>
          <w:tcPr>
            <w:tcW w:w="1044" w:type="dxa"/>
          </w:tcPr>
          <w:p w14:paraId="3A644FC7" w14:textId="77777777" w:rsidR="00C5180C" w:rsidRPr="00923ECF" w:rsidRDefault="00C5180C" w:rsidP="00C5180C">
            <w:pPr>
              <w:jc w:val="center"/>
              <w:rPr>
                <w:sz w:val="18"/>
                <w:szCs w:val="18"/>
              </w:rPr>
            </w:pPr>
            <w:r w:rsidRPr="00923ECF">
              <w:rPr>
                <w:sz w:val="18"/>
                <w:szCs w:val="18"/>
              </w:rPr>
              <w:t>156.1</w:t>
            </w:r>
          </w:p>
        </w:tc>
        <w:tc>
          <w:tcPr>
            <w:tcW w:w="1116" w:type="dxa"/>
            <w:tcBorders>
              <w:left w:val="nil"/>
            </w:tcBorders>
          </w:tcPr>
          <w:p w14:paraId="35555EAF" w14:textId="77777777" w:rsidR="00C5180C" w:rsidRPr="00923ECF" w:rsidRDefault="00C5180C" w:rsidP="00C5180C">
            <w:pPr>
              <w:jc w:val="center"/>
              <w:rPr>
                <w:sz w:val="18"/>
                <w:szCs w:val="18"/>
              </w:rPr>
            </w:pPr>
            <w:r w:rsidRPr="00923ECF">
              <w:rPr>
                <w:sz w:val="18"/>
                <w:szCs w:val="18"/>
              </w:rPr>
              <w:t>46.6</w:t>
            </w:r>
          </w:p>
        </w:tc>
        <w:tc>
          <w:tcPr>
            <w:tcW w:w="1136" w:type="dxa"/>
          </w:tcPr>
          <w:p w14:paraId="271E2DCD" w14:textId="77777777" w:rsidR="00C5180C" w:rsidRPr="00923ECF" w:rsidRDefault="00C5180C" w:rsidP="00C5180C">
            <w:pPr>
              <w:jc w:val="center"/>
              <w:rPr>
                <w:sz w:val="18"/>
                <w:szCs w:val="18"/>
              </w:rPr>
            </w:pPr>
            <w:r w:rsidRPr="00923ECF">
              <w:rPr>
                <w:sz w:val="18"/>
                <w:szCs w:val="18"/>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923ECF" w:rsidRDefault="00C5180C" w:rsidP="00C5180C">
            <w:pPr>
              <w:jc w:val="center"/>
              <w:rPr>
                <w:sz w:val="18"/>
                <w:szCs w:val="18"/>
              </w:rPr>
            </w:pPr>
            <w:r w:rsidRPr="00923ECF">
              <w:rPr>
                <w:sz w:val="18"/>
                <w:szCs w:val="18"/>
              </w:rPr>
              <w:t>2019</w:t>
            </w:r>
          </w:p>
        </w:tc>
        <w:tc>
          <w:tcPr>
            <w:tcW w:w="900" w:type="dxa"/>
            <w:tcBorders>
              <w:left w:val="nil"/>
            </w:tcBorders>
          </w:tcPr>
          <w:p w14:paraId="01C89B3F" w14:textId="77777777" w:rsidR="00C5180C" w:rsidRPr="00923ECF" w:rsidRDefault="00C5180C" w:rsidP="00C5180C">
            <w:pPr>
              <w:jc w:val="center"/>
              <w:rPr>
                <w:sz w:val="18"/>
                <w:szCs w:val="18"/>
              </w:rPr>
            </w:pPr>
            <w:r w:rsidRPr="00923ECF">
              <w:rPr>
                <w:sz w:val="18"/>
                <w:szCs w:val="18"/>
              </w:rPr>
              <w:t>27,554</w:t>
            </w:r>
          </w:p>
        </w:tc>
        <w:tc>
          <w:tcPr>
            <w:tcW w:w="752" w:type="dxa"/>
          </w:tcPr>
          <w:p w14:paraId="07F86E0C" w14:textId="77777777" w:rsidR="00C5180C" w:rsidRPr="00923ECF" w:rsidRDefault="00C5180C" w:rsidP="00C5180C">
            <w:pPr>
              <w:jc w:val="center"/>
              <w:rPr>
                <w:sz w:val="18"/>
                <w:szCs w:val="18"/>
              </w:rPr>
            </w:pPr>
            <w:r w:rsidRPr="00923ECF">
              <w:rPr>
                <w:sz w:val="18"/>
                <w:szCs w:val="18"/>
              </w:rPr>
              <w:t>2,763</w:t>
            </w:r>
          </w:p>
        </w:tc>
        <w:tc>
          <w:tcPr>
            <w:tcW w:w="595" w:type="dxa"/>
          </w:tcPr>
          <w:p w14:paraId="60A28003" w14:textId="77777777" w:rsidR="00C5180C" w:rsidRPr="00923ECF" w:rsidRDefault="00C5180C" w:rsidP="00C5180C">
            <w:pPr>
              <w:jc w:val="center"/>
              <w:rPr>
                <w:sz w:val="18"/>
                <w:szCs w:val="18"/>
              </w:rPr>
            </w:pPr>
            <w:r w:rsidRPr="00923ECF">
              <w:rPr>
                <w:sz w:val="18"/>
                <w:szCs w:val="18"/>
              </w:rPr>
              <w:t>224</w:t>
            </w:r>
          </w:p>
        </w:tc>
        <w:tc>
          <w:tcPr>
            <w:tcW w:w="786" w:type="dxa"/>
            <w:tcBorders>
              <w:right w:val="single" w:sz="4" w:space="0" w:color="auto"/>
            </w:tcBorders>
          </w:tcPr>
          <w:p w14:paraId="5515DFD9" w14:textId="77777777" w:rsidR="00C5180C" w:rsidRPr="00923ECF" w:rsidRDefault="00C5180C" w:rsidP="00C5180C">
            <w:pPr>
              <w:jc w:val="center"/>
              <w:rPr>
                <w:sz w:val="18"/>
                <w:szCs w:val="18"/>
              </w:rPr>
            </w:pPr>
            <w:r w:rsidRPr="00923ECF">
              <w:rPr>
                <w:sz w:val="18"/>
                <w:szCs w:val="18"/>
              </w:rPr>
              <w:t>1,166</w:t>
            </w:r>
          </w:p>
        </w:tc>
        <w:tc>
          <w:tcPr>
            <w:tcW w:w="1107" w:type="dxa"/>
            <w:tcBorders>
              <w:right w:val="single" w:sz="4" w:space="0" w:color="auto"/>
            </w:tcBorders>
          </w:tcPr>
          <w:p w14:paraId="43396771" w14:textId="77777777" w:rsidR="00C5180C" w:rsidRPr="00923ECF" w:rsidRDefault="00C5180C" w:rsidP="00C5180C">
            <w:pPr>
              <w:jc w:val="center"/>
              <w:rPr>
                <w:rFonts w:cs="Arial"/>
                <w:color w:val="000000"/>
                <w:sz w:val="18"/>
                <w:szCs w:val="18"/>
              </w:rPr>
            </w:pPr>
            <w:r w:rsidRPr="00923ECF">
              <w:rPr>
                <w:rFonts w:cs="Arial"/>
                <w:color w:val="000000"/>
                <w:sz w:val="18"/>
                <w:szCs w:val="18"/>
              </w:rPr>
              <w:t>31,707</w:t>
            </w:r>
          </w:p>
        </w:tc>
        <w:tc>
          <w:tcPr>
            <w:tcW w:w="1107" w:type="dxa"/>
            <w:tcBorders>
              <w:left w:val="single" w:sz="4" w:space="0" w:color="auto"/>
            </w:tcBorders>
          </w:tcPr>
          <w:p w14:paraId="0C422B34" w14:textId="77777777" w:rsidR="00C5180C" w:rsidRPr="00923ECF" w:rsidRDefault="00C5180C" w:rsidP="00C5180C">
            <w:pPr>
              <w:jc w:val="center"/>
              <w:rPr>
                <w:sz w:val="18"/>
                <w:szCs w:val="18"/>
              </w:rPr>
            </w:pPr>
            <w:r w:rsidRPr="00923ECF">
              <w:rPr>
                <w:sz w:val="18"/>
                <w:szCs w:val="18"/>
              </w:rPr>
              <w:t>496,468</w:t>
            </w:r>
          </w:p>
        </w:tc>
        <w:tc>
          <w:tcPr>
            <w:tcW w:w="864" w:type="dxa"/>
          </w:tcPr>
          <w:p w14:paraId="61801280" w14:textId="77777777" w:rsidR="00C5180C" w:rsidRPr="00923ECF" w:rsidRDefault="00C5180C" w:rsidP="00C5180C">
            <w:pPr>
              <w:jc w:val="center"/>
              <w:rPr>
                <w:sz w:val="18"/>
                <w:szCs w:val="18"/>
              </w:rPr>
            </w:pPr>
            <w:r w:rsidRPr="00923ECF">
              <w:rPr>
                <w:sz w:val="18"/>
                <w:szCs w:val="18"/>
              </w:rPr>
              <w:t>24,518</w:t>
            </w:r>
          </w:p>
        </w:tc>
        <w:tc>
          <w:tcPr>
            <w:tcW w:w="1116" w:type="dxa"/>
          </w:tcPr>
          <w:p w14:paraId="0952A394" w14:textId="77777777" w:rsidR="00C5180C" w:rsidRPr="00923ECF" w:rsidRDefault="00C5180C" w:rsidP="00C5180C">
            <w:pPr>
              <w:jc w:val="center"/>
              <w:rPr>
                <w:sz w:val="18"/>
                <w:szCs w:val="18"/>
              </w:rPr>
            </w:pPr>
            <w:r w:rsidRPr="00923ECF">
              <w:rPr>
                <w:sz w:val="18"/>
                <w:szCs w:val="18"/>
              </w:rPr>
              <w:t>3,415</w:t>
            </w:r>
          </w:p>
        </w:tc>
        <w:tc>
          <w:tcPr>
            <w:tcW w:w="1080" w:type="dxa"/>
            <w:tcBorders>
              <w:left w:val="nil"/>
              <w:right w:val="single" w:sz="4" w:space="0" w:color="auto"/>
            </w:tcBorders>
          </w:tcPr>
          <w:p w14:paraId="425A0788" w14:textId="77777777" w:rsidR="00C5180C" w:rsidRPr="00923ECF" w:rsidRDefault="00C5180C" w:rsidP="00C5180C">
            <w:pPr>
              <w:jc w:val="center"/>
              <w:rPr>
                <w:sz w:val="18"/>
                <w:szCs w:val="18"/>
              </w:rPr>
            </w:pPr>
            <w:r w:rsidRPr="00923ECF">
              <w:rPr>
                <w:sz w:val="18"/>
                <w:szCs w:val="18"/>
              </w:rPr>
              <w:t>18,083</w:t>
            </w:r>
          </w:p>
        </w:tc>
        <w:tc>
          <w:tcPr>
            <w:tcW w:w="1080" w:type="dxa"/>
            <w:tcBorders>
              <w:left w:val="single" w:sz="4" w:space="0" w:color="auto"/>
            </w:tcBorders>
          </w:tcPr>
          <w:p w14:paraId="12DFD10A" w14:textId="77777777" w:rsidR="00C5180C" w:rsidRPr="00923ECF" w:rsidRDefault="00C5180C" w:rsidP="00C5180C">
            <w:pPr>
              <w:jc w:val="center"/>
              <w:rPr>
                <w:sz w:val="18"/>
                <w:szCs w:val="18"/>
              </w:rPr>
            </w:pPr>
            <w:r w:rsidRPr="00923ECF">
              <w:rPr>
                <w:sz w:val="18"/>
                <w:szCs w:val="18"/>
              </w:rPr>
              <w:t>55.5</w:t>
            </w:r>
          </w:p>
        </w:tc>
        <w:tc>
          <w:tcPr>
            <w:tcW w:w="1044" w:type="dxa"/>
          </w:tcPr>
          <w:p w14:paraId="2F631DF0" w14:textId="77777777" w:rsidR="00C5180C" w:rsidRPr="00923ECF" w:rsidRDefault="00C5180C" w:rsidP="00C5180C">
            <w:pPr>
              <w:jc w:val="center"/>
              <w:rPr>
                <w:sz w:val="18"/>
                <w:szCs w:val="18"/>
              </w:rPr>
            </w:pPr>
            <w:r w:rsidRPr="00923ECF">
              <w:rPr>
                <w:sz w:val="18"/>
                <w:szCs w:val="18"/>
              </w:rPr>
              <w:t>112.7</w:t>
            </w:r>
          </w:p>
        </w:tc>
        <w:tc>
          <w:tcPr>
            <w:tcW w:w="1116" w:type="dxa"/>
            <w:tcBorders>
              <w:left w:val="nil"/>
            </w:tcBorders>
          </w:tcPr>
          <w:p w14:paraId="08804799" w14:textId="77777777" w:rsidR="00C5180C" w:rsidRPr="00923ECF" w:rsidRDefault="00C5180C" w:rsidP="00C5180C">
            <w:pPr>
              <w:jc w:val="center"/>
              <w:rPr>
                <w:sz w:val="18"/>
                <w:szCs w:val="18"/>
              </w:rPr>
            </w:pPr>
            <w:r w:rsidRPr="00923ECF">
              <w:rPr>
                <w:sz w:val="18"/>
                <w:szCs w:val="18"/>
              </w:rPr>
              <w:t>65.7</w:t>
            </w:r>
          </w:p>
        </w:tc>
        <w:tc>
          <w:tcPr>
            <w:tcW w:w="1136" w:type="dxa"/>
          </w:tcPr>
          <w:p w14:paraId="3C477008" w14:textId="77777777" w:rsidR="00C5180C" w:rsidRPr="00923ECF" w:rsidRDefault="00C5180C" w:rsidP="00C5180C">
            <w:pPr>
              <w:jc w:val="center"/>
              <w:rPr>
                <w:sz w:val="18"/>
                <w:szCs w:val="18"/>
              </w:rPr>
            </w:pPr>
            <w:r w:rsidRPr="00923ECF">
              <w:rPr>
                <w:sz w:val="18"/>
                <w:szCs w:val="18"/>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923ECF" w:rsidRDefault="00C5180C" w:rsidP="00C5180C">
            <w:pPr>
              <w:jc w:val="center"/>
              <w:rPr>
                <w:sz w:val="18"/>
                <w:szCs w:val="18"/>
              </w:rPr>
            </w:pPr>
            <w:r w:rsidRPr="00923ECF">
              <w:rPr>
                <w:sz w:val="18"/>
                <w:szCs w:val="18"/>
              </w:rPr>
              <w:t>2020</w:t>
            </w:r>
          </w:p>
        </w:tc>
        <w:tc>
          <w:tcPr>
            <w:tcW w:w="900" w:type="dxa"/>
            <w:tcBorders>
              <w:left w:val="nil"/>
              <w:bottom w:val="single" w:sz="4" w:space="0" w:color="auto"/>
            </w:tcBorders>
          </w:tcPr>
          <w:p w14:paraId="1B9F127F" w14:textId="170B3771" w:rsidR="00C5180C" w:rsidRPr="00923ECF" w:rsidRDefault="000A12FF" w:rsidP="00C5180C">
            <w:pPr>
              <w:jc w:val="center"/>
              <w:rPr>
                <w:sz w:val="18"/>
                <w:szCs w:val="18"/>
              </w:rPr>
            </w:pPr>
            <w:r w:rsidRPr="00923ECF">
              <w:rPr>
                <w:sz w:val="18"/>
                <w:szCs w:val="18"/>
              </w:rPr>
              <w:t>24,554</w:t>
            </w:r>
          </w:p>
        </w:tc>
        <w:tc>
          <w:tcPr>
            <w:tcW w:w="752" w:type="dxa"/>
            <w:tcBorders>
              <w:bottom w:val="single" w:sz="4" w:space="0" w:color="auto"/>
            </w:tcBorders>
          </w:tcPr>
          <w:p w14:paraId="40954191" w14:textId="53C2C580" w:rsidR="00C5180C" w:rsidRPr="00923ECF" w:rsidRDefault="00C5180C" w:rsidP="00C5180C">
            <w:pPr>
              <w:jc w:val="center"/>
              <w:rPr>
                <w:sz w:val="18"/>
                <w:szCs w:val="18"/>
              </w:rPr>
            </w:pPr>
            <w:r w:rsidRPr="00923ECF">
              <w:rPr>
                <w:sz w:val="18"/>
                <w:szCs w:val="18"/>
              </w:rPr>
              <w:t>2,284</w:t>
            </w:r>
          </w:p>
        </w:tc>
        <w:tc>
          <w:tcPr>
            <w:tcW w:w="595" w:type="dxa"/>
            <w:tcBorders>
              <w:bottom w:val="single" w:sz="4" w:space="0" w:color="auto"/>
            </w:tcBorders>
          </w:tcPr>
          <w:p w14:paraId="390130B1" w14:textId="19F90597" w:rsidR="00C5180C" w:rsidRPr="00923ECF" w:rsidRDefault="00C5180C" w:rsidP="00C5180C">
            <w:pPr>
              <w:jc w:val="center"/>
              <w:rPr>
                <w:sz w:val="18"/>
                <w:szCs w:val="18"/>
              </w:rPr>
            </w:pPr>
            <w:r w:rsidRPr="00923ECF">
              <w:rPr>
                <w:sz w:val="18"/>
                <w:szCs w:val="18"/>
              </w:rPr>
              <w:t>234</w:t>
            </w:r>
          </w:p>
        </w:tc>
        <w:tc>
          <w:tcPr>
            <w:tcW w:w="786" w:type="dxa"/>
            <w:tcBorders>
              <w:bottom w:val="single" w:sz="4" w:space="0" w:color="auto"/>
              <w:right w:val="single" w:sz="4" w:space="0" w:color="auto"/>
            </w:tcBorders>
          </w:tcPr>
          <w:p w14:paraId="7DB5C80B" w14:textId="39B5AE8D" w:rsidR="00C5180C" w:rsidRPr="00923ECF" w:rsidRDefault="000A12FF" w:rsidP="00C5180C">
            <w:pPr>
              <w:jc w:val="center"/>
              <w:rPr>
                <w:sz w:val="18"/>
                <w:szCs w:val="18"/>
              </w:rPr>
            </w:pPr>
            <w:r w:rsidRPr="00923ECF">
              <w:rPr>
                <w:sz w:val="18"/>
                <w:szCs w:val="18"/>
              </w:rPr>
              <w:t>1,084</w:t>
            </w:r>
          </w:p>
        </w:tc>
        <w:tc>
          <w:tcPr>
            <w:tcW w:w="1107" w:type="dxa"/>
            <w:tcBorders>
              <w:bottom w:val="single" w:sz="4" w:space="0" w:color="auto"/>
              <w:right w:val="single" w:sz="4" w:space="0" w:color="auto"/>
            </w:tcBorders>
          </w:tcPr>
          <w:p w14:paraId="41C854B8" w14:textId="42488B47" w:rsidR="00C5180C" w:rsidRPr="00923ECF" w:rsidRDefault="000A12FF" w:rsidP="00C5180C">
            <w:pPr>
              <w:jc w:val="center"/>
              <w:rPr>
                <w:rFonts w:cs="Arial"/>
                <w:color w:val="000000"/>
                <w:sz w:val="18"/>
                <w:szCs w:val="18"/>
              </w:rPr>
            </w:pPr>
            <w:r w:rsidRPr="00923ECF">
              <w:rPr>
                <w:rFonts w:cs="Arial"/>
                <w:color w:val="000000"/>
                <w:sz w:val="18"/>
                <w:szCs w:val="18"/>
              </w:rPr>
              <w:t>28,156</w:t>
            </w:r>
          </w:p>
        </w:tc>
        <w:tc>
          <w:tcPr>
            <w:tcW w:w="1107" w:type="dxa"/>
            <w:tcBorders>
              <w:left w:val="single" w:sz="4" w:space="0" w:color="auto"/>
              <w:bottom w:val="single" w:sz="4" w:space="0" w:color="auto"/>
            </w:tcBorders>
          </w:tcPr>
          <w:p w14:paraId="3D66E119" w14:textId="3195A71F" w:rsidR="00C5180C" w:rsidRPr="00923ECF" w:rsidRDefault="000A12FF" w:rsidP="00C5180C">
            <w:pPr>
              <w:jc w:val="center"/>
              <w:rPr>
                <w:sz w:val="18"/>
                <w:szCs w:val="18"/>
              </w:rPr>
            </w:pPr>
            <w:r w:rsidRPr="00923ECF">
              <w:rPr>
                <w:sz w:val="18"/>
                <w:szCs w:val="18"/>
              </w:rPr>
              <w:t>556,780</w:t>
            </w:r>
          </w:p>
        </w:tc>
        <w:tc>
          <w:tcPr>
            <w:tcW w:w="864" w:type="dxa"/>
            <w:tcBorders>
              <w:bottom w:val="single" w:sz="4" w:space="0" w:color="auto"/>
            </w:tcBorders>
          </w:tcPr>
          <w:p w14:paraId="2ED65626" w14:textId="481F06D8" w:rsidR="00C5180C" w:rsidRPr="00923ECF" w:rsidRDefault="000A12FF" w:rsidP="00C5180C">
            <w:pPr>
              <w:jc w:val="center"/>
              <w:rPr>
                <w:sz w:val="18"/>
                <w:szCs w:val="18"/>
              </w:rPr>
            </w:pPr>
            <w:r w:rsidRPr="00923ECF">
              <w:rPr>
                <w:sz w:val="18"/>
                <w:szCs w:val="18"/>
              </w:rPr>
              <w:t>23,982</w:t>
            </w:r>
          </w:p>
        </w:tc>
        <w:tc>
          <w:tcPr>
            <w:tcW w:w="1116" w:type="dxa"/>
            <w:tcBorders>
              <w:bottom w:val="single" w:sz="4" w:space="0" w:color="auto"/>
            </w:tcBorders>
          </w:tcPr>
          <w:p w14:paraId="6FB3B004" w14:textId="1C058A63" w:rsidR="00C5180C" w:rsidRPr="00923ECF" w:rsidRDefault="00C5180C" w:rsidP="00C5180C">
            <w:pPr>
              <w:jc w:val="center"/>
              <w:rPr>
                <w:sz w:val="18"/>
                <w:szCs w:val="18"/>
              </w:rPr>
            </w:pPr>
            <w:r w:rsidRPr="00923ECF">
              <w:rPr>
                <w:sz w:val="18"/>
                <w:szCs w:val="18"/>
              </w:rPr>
              <w:t>5,098</w:t>
            </w:r>
          </w:p>
        </w:tc>
        <w:tc>
          <w:tcPr>
            <w:tcW w:w="1080" w:type="dxa"/>
            <w:tcBorders>
              <w:left w:val="nil"/>
              <w:bottom w:val="single" w:sz="4" w:space="0" w:color="auto"/>
              <w:right w:val="single" w:sz="4" w:space="0" w:color="auto"/>
            </w:tcBorders>
          </w:tcPr>
          <w:p w14:paraId="5B747CD7" w14:textId="1863F252" w:rsidR="00C5180C" w:rsidRPr="00923ECF" w:rsidRDefault="00C5180C" w:rsidP="00C5180C">
            <w:pPr>
              <w:jc w:val="center"/>
              <w:rPr>
                <w:sz w:val="18"/>
                <w:szCs w:val="18"/>
              </w:rPr>
            </w:pPr>
            <w:r w:rsidRPr="00923ECF">
              <w:rPr>
                <w:sz w:val="18"/>
                <w:szCs w:val="18"/>
              </w:rPr>
              <w:t>22,168</w:t>
            </w:r>
          </w:p>
        </w:tc>
        <w:tc>
          <w:tcPr>
            <w:tcW w:w="1080" w:type="dxa"/>
            <w:tcBorders>
              <w:left w:val="single" w:sz="4" w:space="0" w:color="auto"/>
              <w:bottom w:val="single" w:sz="4" w:space="0" w:color="auto"/>
            </w:tcBorders>
          </w:tcPr>
          <w:p w14:paraId="1EE639D2" w14:textId="138DB91A" w:rsidR="00C5180C" w:rsidRPr="00923ECF" w:rsidRDefault="00C5180C" w:rsidP="00C5180C">
            <w:pPr>
              <w:jc w:val="center"/>
              <w:rPr>
                <w:sz w:val="18"/>
                <w:szCs w:val="18"/>
              </w:rPr>
            </w:pPr>
            <w:r w:rsidRPr="00923ECF">
              <w:rPr>
                <w:sz w:val="18"/>
                <w:szCs w:val="18"/>
              </w:rPr>
              <w:t>44.1</w:t>
            </w:r>
          </w:p>
        </w:tc>
        <w:tc>
          <w:tcPr>
            <w:tcW w:w="1044" w:type="dxa"/>
            <w:tcBorders>
              <w:bottom w:val="single" w:sz="4" w:space="0" w:color="auto"/>
            </w:tcBorders>
          </w:tcPr>
          <w:p w14:paraId="0144EE7B" w14:textId="317369AC" w:rsidR="00C5180C" w:rsidRPr="00923ECF" w:rsidRDefault="00C5180C" w:rsidP="00C5180C">
            <w:pPr>
              <w:jc w:val="center"/>
              <w:rPr>
                <w:sz w:val="18"/>
                <w:szCs w:val="18"/>
              </w:rPr>
            </w:pPr>
            <w:r w:rsidRPr="00923ECF">
              <w:rPr>
                <w:sz w:val="18"/>
                <w:szCs w:val="18"/>
              </w:rPr>
              <w:t>101.7</w:t>
            </w:r>
          </w:p>
        </w:tc>
        <w:tc>
          <w:tcPr>
            <w:tcW w:w="1116" w:type="dxa"/>
            <w:tcBorders>
              <w:left w:val="nil"/>
              <w:bottom w:val="single" w:sz="4" w:space="0" w:color="auto"/>
            </w:tcBorders>
          </w:tcPr>
          <w:p w14:paraId="4C7D9935" w14:textId="2C4B9581" w:rsidR="00C5180C" w:rsidRPr="00923ECF" w:rsidRDefault="00C5180C" w:rsidP="00C5180C">
            <w:pPr>
              <w:jc w:val="center"/>
              <w:rPr>
                <w:sz w:val="18"/>
                <w:szCs w:val="18"/>
              </w:rPr>
            </w:pPr>
            <w:r w:rsidRPr="00923ECF">
              <w:rPr>
                <w:sz w:val="18"/>
                <w:szCs w:val="18"/>
              </w:rPr>
              <w:t>45.9</w:t>
            </w:r>
          </w:p>
        </w:tc>
        <w:tc>
          <w:tcPr>
            <w:tcW w:w="1136" w:type="dxa"/>
            <w:tcBorders>
              <w:bottom w:val="single" w:sz="4" w:space="0" w:color="auto"/>
            </w:tcBorders>
          </w:tcPr>
          <w:p w14:paraId="096B6CC3" w14:textId="1DBECBB6" w:rsidR="00C5180C" w:rsidRPr="00923ECF" w:rsidRDefault="00C5180C" w:rsidP="00C5180C">
            <w:pPr>
              <w:jc w:val="center"/>
              <w:rPr>
                <w:sz w:val="18"/>
                <w:szCs w:val="18"/>
              </w:rPr>
            </w:pPr>
            <w:r w:rsidRPr="00923ECF">
              <w:rPr>
                <w:sz w:val="18"/>
                <w:szCs w:val="18"/>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4BE2AB72"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 xml:space="preserve">. </w:t>
      </w:r>
    </w:p>
    <w:tbl>
      <w:tblPr>
        <w:tblW w:w="8379" w:type="dxa"/>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963149">
        <w:trPr>
          <w:trHeight w:val="320"/>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E22903">
        <w:trPr>
          <w:trHeight w:val="340"/>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(sd)</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r w:rsidRPr="00DF213E">
              <w:rPr>
                <w:rFonts w:cs="Arial"/>
                <w:b/>
                <w:bCs/>
                <w:i/>
                <w:iCs/>
                <w:color w:val="000000"/>
                <w:sz w:val="20"/>
                <w:lang w:val="en-CA"/>
              </w:rPr>
              <w:t>n</w:t>
            </w:r>
          </w:p>
        </w:tc>
      </w:tr>
      <w:tr w:rsidR="00963149" w:rsidRPr="00DF213E" w14:paraId="05CA14D8" w14:textId="77777777" w:rsidTr="00E22903">
        <w:trPr>
          <w:trHeight w:hRule="exact" w:val="340"/>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E22903">
        <w:trPr>
          <w:trHeight w:val="300"/>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E22903">
        <w:trPr>
          <w:trHeight w:val="300"/>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E22903">
        <w:trPr>
          <w:trHeight w:hRule="exact" w:val="320"/>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7564A01E" w:rsidR="00F90BE6" w:rsidRDefault="00E928C1" w:rsidP="003A5387">
      <w:pPr>
        <w:pStyle w:val="Caption-Table"/>
      </w:pPr>
      <w:r>
        <w:lastRenderedPageBreak/>
        <w:t>Table 4</w:t>
      </w:r>
      <w:r w:rsidR="00F90BE6" w:rsidRPr="0063468E">
        <w:t xml:space="preserve">. </w:t>
      </w:r>
      <w:r w:rsidR="00716595">
        <w:t xml:space="preserve">Recruitment, </w:t>
      </w:r>
      <w:r w:rsidR="004641E5">
        <w:t xml:space="preserve">residual </w:t>
      </w:r>
      <w:r w:rsidR="00716595">
        <w:t xml:space="preserve">and total commercial </w:t>
      </w:r>
      <w:r w:rsidR="004641E5">
        <w:t xml:space="preserve">biomass </w:t>
      </w:r>
      <w:r w:rsidR="00F90BE6" w:rsidRPr="0063468E">
        <w:t>(t, mean and 95% conf</w:t>
      </w:r>
      <w:r w:rsidR="009B11F3">
        <w:t>idence interval in parentheses)</w:t>
      </w:r>
      <w:r w:rsidR="00596702">
        <w:t xml:space="preserve"> of</w:t>
      </w:r>
      <w:r w:rsidR="00F90BE6" w:rsidRPr="0063468E">
        <w:t xml:space="preserve"> </w:t>
      </w:r>
      <w:r w:rsidR="00716595">
        <w:t>sGSL</w:t>
      </w:r>
      <w:r w:rsidR="00F90BE6" w:rsidRPr="0063468E">
        <w:t xml:space="preserve"> </w:t>
      </w:r>
      <w:r w:rsidR="00596702">
        <w:t xml:space="preserve">snow crab, </w:t>
      </w:r>
      <w:r w:rsidR="00F90BE6" w:rsidRPr="0063468E">
        <w:t>based on tra</w:t>
      </w:r>
      <w:r w:rsidR="00FD49AA">
        <w:t>wl survey data from 1997 to 2020</w:t>
      </w:r>
      <w:r w:rsidR="00F90BE6" w:rsidRPr="0063468E">
        <w:t xml:space="preserve">. </w:t>
      </w:r>
    </w:p>
    <w:p w14:paraId="4612CC21" w14:textId="77777777" w:rsidR="005C6B26" w:rsidRDefault="005C6B26" w:rsidP="00716595"/>
    <w:tbl>
      <w:tblPr>
        <w:tblW w:w="7695" w:type="dxa"/>
        <w:jc w:val="center"/>
        <w:tblBorders>
          <w:top w:val="single" w:sz="12" w:space="0" w:color="auto"/>
          <w:bottom w:val="single" w:sz="12" w:space="0" w:color="auto"/>
        </w:tblBorders>
        <w:tblLayout w:type="fixed"/>
        <w:tblLook w:val="0000" w:firstRow="0" w:lastRow="0" w:firstColumn="0" w:lastColumn="0" w:noHBand="0" w:noVBand="0"/>
      </w:tblPr>
      <w:tblGrid>
        <w:gridCol w:w="1215"/>
        <w:gridCol w:w="2160"/>
        <w:gridCol w:w="2160"/>
        <w:gridCol w:w="2160"/>
      </w:tblGrid>
      <w:tr w:rsidR="00596702" w14:paraId="337F2D56" w14:textId="77777777" w:rsidTr="00716595">
        <w:trPr>
          <w:trHeight w:val="227"/>
          <w:jc w:val="center"/>
        </w:trPr>
        <w:tc>
          <w:tcPr>
            <w:tcW w:w="1215" w:type="dxa"/>
            <w:tcBorders>
              <w:top w:val="nil"/>
              <w:bottom w:val="single" w:sz="12" w:space="0" w:color="auto"/>
              <w:right w:val="single" w:sz="4" w:space="0" w:color="auto"/>
            </w:tcBorders>
          </w:tcPr>
          <w:p w14:paraId="35D32C97" w14:textId="77777777" w:rsidR="00596702" w:rsidRDefault="00596702" w:rsidP="00596702">
            <w:pPr>
              <w:jc w:val="center"/>
              <w:rPr>
                <w:rFonts w:cs="Arial"/>
                <w:sz w:val="18"/>
                <w:szCs w:val="18"/>
              </w:rPr>
            </w:pPr>
            <w:r>
              <w:rPr>
                <w:rFonts w:cs="Arial"/>
                <w:sz w:val="18"/>
                <w:szCs w:val="18"/>
                <w:lang w:val="fr-CA"/>
              </w:rPr>
              <w:t>Survey year</w:t>
            </w:r>
          </w:p>
        </w:tc>
        <w:tc>
          <w:tcPr>
            <w:tcW w:w="2160" w:type="dxa"/>
            <w:tcBorders>
              <w:top w:val="nil"/>
              <w:left w:val="single" w:sz="4" w:space="0" w:color="auto"/>
              <w:bottom w:val="single" w:sz="12" w:space="0" w:color="auto"/>
            </w:tcBorders>
            <w:vAlign w:val="center"/>
          </w:tcPr>
          <w:p w14:paraId="41369386" w14:textId="6EF4F953" w:rsidR="00596702" w:rsidRDefault="00596702" w:rsidP="005C6B26">
            <w:pPr>
              <w:jc w:val="center"/>
              <w:rPr>
                <w:rFonts w:cs="Arial"/>
                <w:sz w:val="18"/>
                <w:szCs w:val="18"/>
              </w:rPr>
            </w:pPr>
            <w:r>
              <w:rPr>
                <w:rFonts w:cs="Arial"/>
                <w:sz w:val="18"/>
                <w:szCs w:val="18"/>
              </w:rPr>
              <w:t>Recruitment (t)</w:t>
            </w:r>
          </w:p>
        </w:tc>
        <w:tc>
          <w:tcPr>
            <w:tcW w:w="2160" w:type="dxa"/>
            <w:tcBorders>
              <w:top w:val="nil"/>
              <w:bottom w:val="single" w:sz="12" w:space="0" w:color="auto"/>
            </w:tcBorders>
            <w:vAlign w:val="center"/>
          </w:tcPr>
          <w:p w14:paraId="59B7A27E" w14:textId="470DE2A8" w:rsidR="00596702" w:rsidRDefault="00596702" w:rsidP="005C6B26">
            <w:pPr>
              <w:jc w:val="center"/>
              <w:rPr>
                <w:rFonts w:cs="Arial"/>
                <w:sz w:val="18"/>
                <w:szCs w:val="18"/>
              </w:rPr>
            </w:pPr>
            <w:r>
              <w:rPr>
                <w:rFonts w:cs="Arial"/>
                <w:sz w:val="18"/>
                <w:szCs w:val="18"/>
              </w:rPr>
              <w:t>Residual (t)</w:t>
            </w:r>
          </w:p>
        </w:tc>
        <w:tc>
          <w:tcPr>
            <w:tcW w:w="2160" w:type="dxa"/>
            <w:tcBorders>
              <w:top w:val="nil"/>
              <w:bottom w:val="single" w:sz="12" w:space="0" w:color="auto"/>
            </w:tcBorders>
            <w:vAlign w:val="center"/>
          </w:tcPr>
          <w:p w14:paraId="016260D2" w14:textId="7ABD2A75" w:rsidR="00596702" w:rsidRDefault="00596702" w:rsidP="005C6B26">
            <w:pPr>
              <w:jc w:val="center"/>
              <w:rPr>
                <w:rFonts w:cs="Arial"/>
                <w:sz w:val="18"/>
                <w:szCs w:val="18"/>
              </w:rPr>
            </w:pPr>
            <w:r>
              <w:rPr>
                <w:rFonts w:cs="Arial"/>
                <w:sz w:val="18"/>
                <w:szCs w:val="18"/>
              </w:rPr>
              <w:t>Commercial (t)</w:t>
            </w:r>
          </w:p>
        </w:tc>
      </w:tr>
      <w:tr w:rsidR="00596702" w14:paraId="2E277A17" w14:textId="77777777" w:rsidTr="00716595">
        <w:trPr>
          <w:trHeight w:val="227"/>
          <w:jc w:val="center"/>
        </w:trPr>
        <w:tc>
          <w:tcPr>
            <w:tcW w:w="1215" w:type="dxa"/>
            <w:tcBorders>
              <w:top w:val="single" w:sz="12" w:space="0" w:color="auto"/>
              <w:right w:val="single" w:sz="4" w:space="0" w:color="auto"/>
            </w:tcBorders>
            <w:vAlign w:val="center"/>
          </w:tcPr>
          <w:p w14:paraId="30FAF87C" w14:textId="77777777" w:rsidR="00596702" w:rsidRDefault="00596702" w:rsidP="00596702">
            <w:pPr>
              <w:jc w:val="center"/>
              <w:rPr>
                <w:rFonts w:cs="Arial"/>
                <w:sz w:val="18"/>
                <w:szCs w:val="18"/>
              </w:rPr>
            </w:pPr>
            <w:r>
              <w:rPr>
                <w:rFonts w:cs="Arial"/>
                <w:sz w:val="18"/>
                <w:szCs w:val="18"/>
              </w:rPr>
              <w:t>1997</w:t>
            </w:r>
          </w:p>
        </w:tc>
        <w:tc>
          <w:tcPr>
            <w:tcW w:w="2160" w:type="dxa"/>
            <w:tcBorders>
              <w:top w:val="single" w:sz="12" w:space="0" w:color="auto"/>
              <w:left w:val="single" w:sz="4" w:space="0" w:color="auto"/>
            </w:tcBorders>
            <w:vAlign w:val="center"/>
          </w:tcPr>
          <w:p w14:paraId="052D5C98" w14:textId="0EBC93F9" w:rsidR="00596702" w:rsidRDefault="00596702" w:rsidP="00596702">
            <w:pPr>
              <w:jc w:val="center"/>
              <w:rPr>
                <w:rFonts w:cs="Arial"/>
                <w:bCs/>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12" w:space="0" w:color="auto"/>
            </w:tcBorders>
            <w:vAlign w:val="center"/>
          </w:tcPr>
          <w:p w14:paraId="0C7D81FD" w14:textId="7B7D2FCB" w:rsidR="00596702" w:rsidRDefault="00596702" w:rsidP="00596702">
            <w:pPr>
              <w:jc w:val="center"/>
              <w:rPr>
                <w:rFonts w:cs="Arial"/>
                <w:bCs/>
                <w:sz w:val="18"/>
                <w:szCs w:val="18"/>
              </w:rPr>
            </w:pPr>
            <w:r>
              <w:rPr>
                <w:rFonts w:cs="Arial"/>
                <w:bCs/>
                <w:sz w:val="18"/>
                <w:szCs w:val="18"/>
              </w:rPr>
              <w:t>27,688</w:t>
            </w:r>
            <w:r>
              <w:rPr>
                <w:rFonts w:cs="Arial"/>
                <w:bCs/>
                <w:sz w:val="18"/>
                <w:szCs w:val="18"/>
              </w:rPr>
              <w:br/>
            </w:r>
            <w:r>
              <w:rPr>
                <w:rFonts w:cs="Arial"/>
                <w:sz w:val="18"/>
                <w:szCs w:val="18"/>
              </w:rPr>
              <w:t>(21,982-34,422)</w:t>
            </w:r>
          </w:p>
        </w:tc>
        <w:tc>
          <w:tcPr>
            <w:tcW w:w="2160" w:type="dxa"/>
            <w:tcBorders>
              <w:top w:val="single" w:sz="12" w:space="0" w:color="auto"/>
            </w:tcBorders>
            <w:vAlign w:val="center"/>
          </w:tcPr>
          <w:p w14:paraId="271B8863" w14:textId="74E190D0" w:rsidR="00596702" w:rsidRDefault="00596702" w:rsidP="00596702">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r>
      <w:tr w:rsidR="00596702" w14:paraId="09571525" w14:textId="77777777" w:rsidTr="00716595">
        <w:trPr>
          <w:trHeight w:val="227"/>
          <w:jc w:val="center"/>
        </w:trPr>
        <w:tc>
          <w:tcPr>
            <w:tcW w:w="1215" w:type="dxa"/>
            <w:tcBorders>
              <w:right w:val="single" w:sz="4" w:space="0" w:color="auto"/>
            </w:tcBorders>
            <w:vAlign w:val="center"/>
          </w:tcPr>
          <w:p w14:paraId="3B839667" w14:textId="77777777" w:rsidR="00596702" w:rsidRDefault="00596702" w:rsidP="00596702">
            <w:pPr>
              <w:jc w:val="center"/>
              <w:rPr>
                <w:rFonts w:cs="Arial"/>
                <w:sz w:val="18"/>
                <w:szCs w:val="18"/>
              </w:rPr>
            </w:pPr>
            <w:r>
              <w:rPr>
                <w:rFonts w:cs="Arial"/>
                <w:sz w:val="18"/>
                <w:szCs w:val="18"/>
              </w:rPr>
              <w:t>1998</w:t>
            </w:r>
          </w:p>
        </w:tc>
        <w:tc>
          <w:tcPr>
            <w:tcW w:w="2160" w:type="dxa"/>
            <w:tcBorders>
              <w:left w:val="single" w:sz="4" w:space="0" w:color="auto"/>
            </w:tcBorders>
            <w:vAlign w:val="center"/>
          </w:tcPr>
          <w:p w14:paraId="6E9E7617" w14:textId="73856FA7" w:rsidR="00596702" w:rsidRDefault="00596702" w:rsidP="00596702">
            <w:pPr>
              <w:jc w:val="center"/>
              <w:rPr>
                <w:rFonts w:cs="Arial"/>
                <w:bCs/>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4D0826F" w14:textId="0C9F6C38" w:rsidR="00596702" w:rsidRDefault="00596702" w:rsidP="00596702">
            <w:pPr>
              <w:jc w:val="center"/>
              <w:rPr>
                <w:rFonts w:cs="Arial"/>
                <w:bCs/>
                <w:sz w:val="18"/>
                <w:szCs w:val="18"/>
              </w:rPr>
            </w:pPr>
            <w:r>
              <w:rPr>
                <w:rFonts w:cs="Arial"/>
                <w:bCs/>
                <w:sz w:val="18"/>
                <w:szCs w:val="18"/>
              </w:rPr>
              <w:t>28,295</w:t>
            </w:r>
            <w:r>
              <w:rPr>
                <w:rFonts w:cs="Arial"/>
                <w:bCs/>
                <w:sz w:val="18"/>
                <w:szCs w:val="18"/>
              </w:rPr>
              <w:br/>
            </w:r>
            <w:r>
              <w:rPr>
                <w:rFonts w:cs="Arial"/>
                <w:sz w:val="18"/>
                <w:szCs w:val="18"/>
              </w:rPr>
              <w:t>(21,497-36,566)</w:t>
            </w:r>
          </w:p>
        </w:tc>
        <w:tc>
          <w:tcPr>
            <w:tcW w:w="2160" w:type="dxa"/>
            <w:vAlign w:val="center"/>
          </w:tcPr>
          <w:p w14:paraId="422DC349" w14:textId="45F0754A" w:rsidR="00596702" w:rsidRDefault="00596702" w:rsidP="00596702">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r>
      <w:tr w:rsidR="00596702" w14:paraId="53F47B7C" w14:textId="77777777" w:rsidTr="00716595">
        <w:trPr>
          <w:trHeight w:val="227"/>
          <w:jc w:val="center"/>
        </w:trPr>
        <w:tc>
          <w:tcPr>
            <w:tcW w:w="1215" w:type="dxa"/>
            <w:tcBorders>
              <w:right w:val="single" w:sz="4" w:space="0" w:color="auto"/>
            </w:tcBorders>
            <w:vAlign w:val="center"/>
          </w:tcPr>
          <w:p w14:paraId="6CD2F305" w14:textId="77777777" w:rsidR="00596702" w:rsidRDefault="00596702" w:rsidP="00596702">
            <w:pPr>
              <w:jc w:val="center"/>
              <w:rPr>
                <w:rFonts w:cs="Arial"/>
                <w:sz w:val="18"/>
                <w:szCs w:val="18"/>
              </w:rPr>
            </w:pPr>
            <w:r>
              <w:rPr>
                <w:rFonts w:cs="Arial"/>
                <w:sz w:val="18"/>
                <w:szCs w:val="18"/>
              </w:rPr>
              <w:t>1999</w:t>
            </w:r>
          </w:p>
        </w:tc>
        <w:tc>
          <w:tcPr>
            <w:tcW w:w="2160" w:type="dxa"/>
            <w:tcBorders>
              <w:left w:val="single" w:sz="4" w:space="0" w:color="auto"/>
            </w:tcBorders>
            <w:vAlign w:val="center"/>
          </w:tcPr>
          <w:p w14:paraId="3FC1B007" w14:textId="61193C59" w:rsidR="00596702" w:rsidRDefault="00596702" w:rsidP="00596702">
            <w:pPr>
              <w:jc w:val="center"/>
              <w:rPr>
                <w:rFonts w:cs="Arial"/>
                <w:bCs/>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36D0A9BF" w14:textId="5B07625B" w:rsidR="00596702" w:rsidRDefault="00596702" w:rsidP="00596702">
            <w:pPr>
              <w:jc w:val="center"/>
              <w:rPr>
                <w:rFonts w:cs="Arial"/>
                <w:bCs/>
                <w:sz w:val="18"/>
                <w:szCs w:val="18"/>
              </w:rPr>
            </w:pPr>
            <w:r>
              <w:rPr>
                <w:rFonts w:cs="Arial"/>
                <w:bCs/>
                <w:sz w:val="18"/>
                <w:szCs w:val="18"/>
              </w:rPr>
              <w:t>31,177</w:t>
            </w:r>
            <w:r>
              <w:rPr>
                <w:rFonts w:cs="Arial"/>
                <w:bCs/>
                <w:sz w:val="18"/>
                <w:szCs w:val="18"/>
              </w:rPr>
              <w:br/>
            </w:r>
            <w:r>
              <w:rPr>
                <w:rFonts w:cs="Arial"/>
                <w:sz w:val="18"/>
                <w:szCs w:val="18"/>
              </w:rPr>
              <w:t>(25,044-38,356)</w:t>
            </w:r>
          </w:p>
        </w:tc>
        <w:tc>
          <w:tcPr>
            <w:tcW w:w="2160" w:type="dxa"/>
            <w:vAlign w:val="center"/>
          </w:tcPr>
          <w:p w14:paraId="73C20B10" w14:textId="3E289B0A" w:rsidR="00596702" w:rsidRDefault="00596702" w:rsidP="00596702">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r>
      <w:tr w:rsidR="00596702" w14:paraId="2EDD8FA3" w14:textId="77777777" w:rsidTr="00716595">
        <w:trPr>
          <w:trHeight w:val="227"/>
          <w:jc w:val="center"/>
        </w:trPr>
        <w:tc>
          <w:tcPr>
            <w:tcW w:w="1215" w:type="dxa"/>
            <w:tcBorders>
              <w:right w:val="single" w:sz="4" w:space="0" w:color="auto"/>
            </w:tcBorders>
            <w:vAlign w:val="center"/>
          </w:tcPr>
          <w:p w14:paraId="653214AB" w14:textId="77777777" w:rsidR="00596702" w:rsidRDefault="00596702" w:rsidP="00596702">
            <w:pPr>
              <w:jc w:val="center"/>
              <w:rPr>
                <w:rFonts w:cs="Arial"/>
                <w:sz w:val="18"/>
                <w:szCs w:val="18"/>
              </w:rPr>
            </w:pPr>
            <w:r>
              <w:rPr>
                <w:rFonts w:cs="Arial"/>
                <w:sz w:val="18"/>
                <w:szCs w:val="18"/>
              </w:rPr>
              <w:t>2000</w:t>
            </w:r>
          </w:p>
        </w:tc>
        <w:tc>
          <w:tcPr>
            <w:tcW w:w="2160" w:type="dxa"/>
            <w:tcBorders>
              <w:left w:val="single" w:sz="4" w:space="0" w:color="auto"/>
            </w:tcBorders>
            <w:vAlign w:val="center"/>
          </w:tcPr>
          <w:p w14:paraId="5D749D97" w14:textId="202D04B7" w:rsidR="00596702" w:rsidRDefault="00596702" w:rsidP="00596702">
            <w:pPr>
              <w:jc w:val="center"/>
              <w:rPr>
                <w:rFonts w:cs="Arial"/>
                <w:bCs/>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4DFE3105" w14:textId="455517DF" w:rsidR="00596702" w:rsidRDefault="00596702" w:rsidP="00596702">
            <w:pPr>
              <w:jc w:val="center"/>
              <w:rPr>
                <w:rFonts w:cs="Arial"/>
                <w:bCs/>
                <w:sz w:val="18"/>
                <w:szCs w:val="18"/>
              </w:rPr>
            </w:pPr>
            <w:r>
              <w:rPr>
                <w:rFonts w:cs="Arial"/>
                <w:bCs/>
                <w:sz w:val="18"/>
                <w:szCs w:val="18"/>
              </w:rPr>
              <w:t>9,979</w:t>
            </w:r>
            <w:r>
              <w:rPr>
                <w:rFonts w:cs="Arial"/>
                <w:bCs/>
                <w:sz w:val="18"/>
                <w:szCs w:val="18"/>
              </w:rPr>
              <w:br/>
            </w:r>
            <w:r>
              <w:rPr>
                <w:rFonts w:cs="Arial"/>
                <w:sz w:val="18"/>
                <w:szCs w:val="18"/>
              </w:rPr>
              <w:t>(6,987-13,827)</w:t>
            </w:r>
          </w:p>
        </w:tc>
        <w:tc>
          <w:tcPr>
            <w:tcW w:w="2160" w:type="dxa"/>
            <w:vAlign w:val="center"/>
          </w:tcPr>
          <w:p w14:paraId="4D4FCF0B" w14:textId="7E0CD96D" w:rsidR="00596702" w:rsidRDefault="00596702" w:rsidP="00596702">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r>
      <w:tr w:rsidR="00596702" w14:paraId="5CBB760A" w14:textId="77777777" w:rsidTr="00716595">
        <w:trPr>
          <w:trHeight w:val="227"/>
          <w:jc w:val="center"/>
        </w:trPr>
        <w:tc>
          <w:tcPr>
            <w:tcW w:w="1215" w:type="dxa"/>
            <w:tcBorders>
              <w:right w:val="single" w:sz="4" w:space="0" w:color="auto"/>
            </w:tcBorders>
            <w:vAlign w:val="center"/>
          </w:tcPr>
          <w:p w14:paraId="04DC2EAB" w14:textId="77777777" w:rsidR="00596702" w:rsidRDefault="00596702" w:rsidP="00596702">
            <w:pPr>
              <w:jc w:val="center"/>
              <w:rPr>
                <w:rFonts w:cs="Arial"/>
                <w:sz w:val="18"/>
                <w:szCs w:val="18"/>
              </w:rPr>
            </w:pPr>
            <w:r>
              <w:rPr>
                <w:rFonts w:cs="Arial"/>
                <w:sz w:val="18"/>
                <w:szCs w:val="18"/>
              </w:rPr>
              <w:t>2001</w:t>
            </w:r>
          </w:p>
        </w:tc>
        <w:tc>
          <w:tcPr>
            <w:tcW w:w="2160" w:type="dxa"/>
            <w:tcBorders>
              <w:left w:val="single" w:sz="4" w:space="0" w:color="auto"/>
            </w:tcBorders>
            <w:vAlign w:val="center"/>
          </w:tcPr>
          <w:p w14:paraId="5A060E26" w14:textId="7A1AA6E9" w:rsidR="00596702" w:rsidRDefault="00596702" w:rsidP="00596702">
            <w:pPr>
              <w:jc w:val="center"/>
              <w:rPr>
                <w:rFonts w:cs="Arial"/>
                <w:bCs/>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68CA957F" w14:textId="6C81A58B" w:rsidR="00596702" w:rsidRDefault="00596702" w:rsidP="00596702">
            <w:pPr>
              <w:jc w:val="center"/>
              <w:rPr>
                <w:rFonts w:cs="Arial"/>
                <w:bCs/>
                <w:sz w:val="18"/>
                <w:szCs w:val="18"/>
              </w:rPr>
            </w:pPr>
            <w:r>
              <w:rPr>
                <w:rFonts w:cs="Arial"/>
                <w:bCs/>
                <w:sz w:val="18"/>
                <w:szCs w:val="18"/>
              </w:rPr>
              <w:t>17,612</w:t>
            </w:r>
            <w:r>
              <w:rPr>
                <w:rFonts w:cs="Arial"/>
                <w:bCs/>
                <w:sz w:val="18"/>
                <w:szCs w:val="18"/>
              </w:rPr>
              <w:br/>
            </w:r>
            <w:r>
              <w:rPr>
                <w:rFonts w:cs="Arial"/>
                <w:sz w:val="18"/>
                <w:szCs w:val="18"/>
              </w:rPr>
              <w:t>(13,853-22,077)</w:t>
            </w:r>
          </w:p>
        </w:tc>
        <w:tc>
          <w:tcPr>
            <w:tcW w:w="2160" w:type="dxa"/>
            <w:vAlign w:val="center"/>
          </w:tcPr>
          <w:p w14:paraId="0DF7106B" w14:textId="2BAB6190" w:rsidR="00596702" w:rsidRDefault="00596702" w:rsidP="00596702">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r>
      <w:tr w:rsidR="00596702" w14:paraId="2CB79540" w14:textId="77777777" w:rsidTr="00716595">
        <w:trPr>
          <w:trHeight w:val="227"/>
          <w:jc w:val="center"/>
        </w:trPr>
        <w:tc>
          <w:tcPr>
            <w:tcW w:w="1215" w:type="dxa"/>
            <w:tcBorders>
              <w:right w:val="single" w:sz="4" w:space="0" w:color="auto"/>
            </w:tcBorders>
            <w:vAlign w:val="center"/>
          </w:tcPr>
          <w:p w14:paraId="1EAC4230" w14:textId="77777777" w:rsidR="00596702" w:rsidRDefault="00596702" w:rsidP="00596702">
            <w:pPr>
              <w:jc w:val="center"/>
              <w:rPr>
                <w:rFonts w:cs="Arial"/>
                <w:sz w:val="18"/>
                <w:szCs w:val="18"/>
              </w:rPr>
            </w:pPr>
            <w:r>
              <w:rPr>
                <w:rFonts w:cs="Arial"/>
                <w:sz w:val="18"/>
                <w:szCs w:val="18"/>
              </w:rPr>
              <w:t>2002</w:t>
            </w:r>
          </w:p>
        </w:tc>
        <w:tc>
          <w:tcPr>
            <w:tcW w:w="2160" w:type="dxa"/>
            <w:tcBorders>
              <w:left w:val="single" w:sz="4" w:space="0" w:color="auto"/>
            </w:tcBorders>
            <w:vAlign w:val="center"/>
          </w:tcPr>
          <w:p w14:paraId="4D21CB84" w14:textId="6B822EF4" w:rsidR="00596702" w:rsidRDefault="00596702" w:rsidP="00596702">
            <w:pPr>
              <w:jc w:val="center"/>
              <w:rPr>
                <w:rFonts w:cs="Arial"/>
                <w:bCs/>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4EC2F18" w14:textId="44B8B60A" w:rsidR="00596702" w:rsidRDefault="00596702" w:rsidP="00596702">
            <w:pPr>
              <w:jc w:val="center"/>
              <w:rPr>
                <w:rFonts w:cs="Arial"/>
                <w:bCs/>
                <w:sz w:val="18"/>
                <w:szCs w:val="18"/>
              </w:rPr>
            </w:pPr>
            <w:r>
              <w:rPr>
                <w:rFonts w:cs="Arial"/>
                <w:bCs/>
                <w:sz w:val="18"/>
                <w:szCs w:val="18"/>
              </w:rPr>
              <w:t>13,060</w:t>
            </w:r>
            <w:r>
              <w:rPr>
                <w:rFonts w:cs="Arial"/>
                <w:bCs/>
                <w:sz w:val="18"/>
                <w:szCs w:val="18"/>
              </w:rPr>
              <w:br/>
            </w:r>
            <w:r>
              <w:rPr>
                <w:rFonts w:cs="Arial"/>
                <w:sz w:val="18"/>
                <w:szCs w:val="18"/>
              </w:rPr>
              <w:t>(10,793-15,662)</w:t>
            </w:r>
          </w:p>
        </w:tc>
        <w:tc>
          <w:tcPr>
            <w:tcW w:w="2160" w:type="dxa"/>
            <w:vAlign w:val="center"/>
          </w:tcPr>
          <w:p w14:paraId="5173FC22" w14:textId="3ED60E37" w:rsidR="00596702" w:rsidRDefault="00596702" w:rsidP="00596702">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r>
      <w:tr w:rsidR="00596702" w14:paraId="5EDF7ABD" w14:textId="77777777" w:rsidTr="00716595">
        <w:trPr>
          <w:trHeight w:val="227"/>
          <w:jc w:val="center"/>
        </w:trPr>
        <w:tc>
          <w:tcPr>
            <w:tcW w:w="1215" w:type="dxa"/>
            <w:tcBorders>
              <w:right w:val="single" w:sz="4" w:space="0" w:color="auto"/>
            </w:tcBorders>
            <w:vAlign w:val="center"/>
          </w:tcPr>
          <w:p w14:paraId="19E58BA6" w14:textId="77777777" w:rsidR="00596702" w:rsidRDefault="00596702" w:rsidP="00596702">
            <w:pPr>
              <w:jc w:val="center"/>
              <w:rPr>
                <w:rFonts w:cs="Arial"/>
                <w:sz w:val="18"/>
                <w:szCs w:val="18"/>
              </w:rPr>
            </w:pPr>
            <w:r>
              <w:rPr>
                <w:rFonts w:cs="Arial"/>
                <w:sz w:val="18"/>
                <w:szCs w:val="18"/>
              </w:rPr>
              <w:t>2003</w:t>
            </w:r>
          </w:p>
        </w:tc>
        <w:tc>
          <w:tcPr>
            <w:tcW w:w="2160" w:type="dxa"/>
            <w:tcBorders>
              <w:left w:val="single" w:sz="4" w:space="0" w:color="auto"/>
            </w:tcBorders>
            <w:vAlign w:val="center"/>
          </w:tcPr>
          <w:p w14:paraId="4447C972" w14:textId="7C503FA5" w:rsidR="00596702" w:rsidRDefault="00596702" w:rsidP="00596702">
            <w:pPr>
              <w:jc w:val="center"/>
              <w:rPr>
                <w:rFonts w:cs="Arial"/>
                <w:bCs/>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5D7398E5" w14:textId="7D2C70E0" w:rsidR="00596702" w:rsidRDefault="00596702" w:rsidP="00596702">
            <w:pPr>
              <w:jc w:val="center"/>
              <w:rPr>
                <w:rFonts w:cs="Arial"/>
                <w:bCs/>
                <w:sz w:val="18"/>
                <w:szCs w:val="18"/>
              </w:rPr>
            </w:pPr>
            <w:r>
              <w:rPr>
                <w:rFonts w:cs="Arial"/>
                <w:bCs/>
                <w:sz w:val="18"/>
                <w:szCs w:val="18"/>
              </w:rPr>
              <w:t>26,993</w:t>
            </w:r>
            <w:r>
              <w:rPr>
                <w:rFonts w:cs="Arial"/>
                <w:bCs/>
                <w:sz w:val="18"/>
                <w:szCs w:val="18"/>
              </w:rPr>
              <w:br/>
            </w:r>
            <w:r>
              <w:rPr>
                <w:rFonts w:cs="Arial"/>
                <w:sz w:val="18"/>
                <w:szCs w:val="18"/>
              </w:rPr>
              <w:t>(22,124-32,613)</w:t>
            </w:r>
          </w:p>
        </w:tc>
        <w:tc>
          <w:tcPr>
            <w:tcW w:w="2160" w:type="dxa"/>
            <w:vAlign w:val="center"/>
          </w:tcPr>
          <w:p w14:paraId="162B1927" w14:textId="63D780C3" w:rsidR="00596702" w:rsidRDefault="00596702" w:rsidP="00596702">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r>
      <w:tr w:rsidR="00596702" w14:paraId="0D5AA106" w14:textId="77777777" w:rsidTr="00716595">
        <w:trPr>
          <w:trHeight w:val="227"/>
          <w:jc w:val="center"/>
        </w:trPr>
        <w:tc>
          <w:tcPr>
            <w:tcW w:w="1215" w:type="dxa"/>
            <w:tcBorders>
              <w:right w:val="single" w:sz="4" w:space="0" w:color="auto"/>
            </w:tcBorders>
            <w:vAlign w:val="center"/>
          </w:tcPr>
          <w:p w14:paraId="3E749E58" w14:textId="77777777" w:rsidR="00596702" w:rsidRDefault="00596702" w:rsidP="00596702">
            <w:pPr>
              <w:jc w:val="center"/>
              <w:rPr>
                <w:rFonts w:cs="Arial"/>
                <w:sz w:val="18"/>
                <w:szCs w:val="18"/>
              </w:rPr>
            </w:pPr>
            <w:r>
              <w:rPr>
                <w:rFonts w:cs="Arial"/>
                <w:sz w:val="18"/>
                <w:szCs w:val="18"/>
              </w:rPr>
              <w:t>2004</w:t>
            </w:r>
          </w:p>
        </w:tc>
        <w:tc>
          <w:tcPr>
            <w:tcW w:w="2160" w:type="dxa"/>
            <w:tcBorders>
              <w:left w:val="single" w:sz="4" w:space="0" w:color="auto"/>
            </w:tcBorders>
            <w:vAlign w:val="center"/>
          </w:tcPr>
          <w:p w14:paraId="791294B4" w14:textId="2DA6AAA2" w:rsidR="00596702" w:rsidRDefault="00596702" w:rsidP="00596702">
            <w:pPr>
              <w:jc w:val="center"/>
              <w:rPr>
                <w:rFonts w:cs="Arial"/>
                <w:bCs/>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1F83826B" w14:textId="2CF33A03" w:rsidR="00596702" w:rsidRDefault="00596702" w:rsidP="00596702">
            <w:pPr>
              <w:jc w:val="center"/>
              <w:rPr>
                <w:rFonts w:cs="Arial"/>
                <w:bCs/>
                <w:sz w:val="18"/>
                <w:szCs w:val="18"/>
              </w:rPr>
            </w:pPr>
            <w:r>
              <w:rPr>
                <w:rFonts w:cs="Arial"/>
                <w:bCs/>
                <w:sz w:val="18"/>
                <w:szCs w:val="18"/>
              </w:rPr>
              <w:t>21,259</w:t>
            </w:r>
            <w:r>
              <w:rPr>
                <w:rFonts w:cs="Arial"/>
                <w:bCs/>
                <w:sz w:val="18"/>
                <w:szCs w:val="18"/>
              </w:rPr>
              <w:br/>
            </w:r>
            <w:r>
              <w:rPr>
                <w:rFonts w:cs="Arial"/>
                <w:sz w:val="18"/>
                <w:szCs w:val="18"/>
              </w:rPr>
              <w:t>(17,343-25,794)</w:t>
            </w:r>
          </w:p>
        </w:tc>
        <w:tc>
          <w:tcPr>
            <w:tcW w:w="2160" w:type="dxa"/>
            <w:vAlign w:val="center"/>
          </w:tcPr>
          <w:p w14:paraId="1AEB6F36" w14:textId="36BD8426" w:rsidR="00596702" w:rsidRDefault="00596702" w:rsidP="00596702">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r>
      <w:tr w:rsidR="00596702" w14:paraId="2F856F19" w14:textId="77777777" w:rsidTr="00716595">
        <w:trPr>
          <w:trHeight w:val="227"/>
          <w:jc w:val="center"/>
        </w:trPr>
        <w:tc>
          <w:tcPr>
            <w:tcW w:w="1215" w:type="dxa"/>
            <w:tcBorders>
              <w:right w:val="single" w:sz="4" w:space="0" w:color="auto"/>
            </w:tcBorders>
            <w:vAlign w:val="center"/>
          </w:tcPr>
          <w:p w14:paraId="68E024BD" w14:textId="77777777" w:rsidR="00596702" w:rsidRDefault="00596702" w:rsidP="00596702">
            <w:pPr>
              <w:jc w:val="center"/>
              <w:rPr>
                <w:rFonts w:cs="Arial"/>
                <w:sz w:val="18"/>
                <w:szCs w:val="18"/>
              </w:rPr>
            </w:pPr>
            <w:r>
              <w:rPr>
                <w:rFonts w:cs="Arial"/>
                <w:sz w:val="18"/>
                <w:szCs w:val="18"/>
              </w:rPr>
              <w:t>2005</w:t>
            </w:r>
          </w:p>
        </w:tc>
        <w:tc>
          <w:tcPr>
            <w:tcW w:w="2160" w:type="dxa"/>
            <w:tcBorders>
              <w:left w:val="single" w:sz="4" w:space="0" w:color="auto"/>
            </w:tcBorders>
            <w:vAlign w:val="center"/>
          </w:tcPr>
          <w:p w14:paraId="1B7356CB" w14:textId="6DECCEE8" w:rsidR="00596702" w:rsidRDefault="00596702" w:rsidP="00596702">
            <w:pPr>
              <w:jc w:val="center"/>
              <w:rPr>
                <w:rFonts w:cs="Arial"/>
                <w:bCs/>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0E98E462" w14:textId="0A0549A7" w:rsidR="00596702" w:rsidRDefault="00596702" w:rsidP="00596702">
            <w:pPr>
              <w:jc w:val="center"/>
              <w:rPr>
                <w:rFonts w:cs="Arial"/>
                <w:bCs/>
                <w:sz w:val="18"/>
                <w:szCs w:val="18"/>
              </w:rPr>
            </w:pPr>
            <w:r>
              <w:rPr>
                <w:rFonts w:cs="Arial"/>
                <w:bCs/>
                <w:sz w:val="18"/>
                <w:szCs w:val="18"/>
              </w:rPr>
              <w:t>23,496</w:t>
            </w:r>
            <w:r>
              <w:rPr>
                <w:rFonts w:cs="Arial"/>
                <w:bCs/>
                <w:sz w:val="18"/>
                <w:szCs w:val="18"/>
              </w:rPr>
              <w:br/>
            </w:r>
            <w:r>
              <w:rPr>
                <w:rFonts w:cs="Arial"/>
                <w:sz w:val="18"/>
                <w:szCs w:val="18"/>
              </w:rPr>
              <w:t>(18,902-28,868)</w:t>
            </w:r>
          </w:p>
        </w:tc>
        <w:tc>
          <w:tcPr>
            <w:tcW w:w="2160" w:type="dxa"/>
            <w:vAlign w:val="center"/>
          </w:tcPr>
          <w:p w14:paraId="79EE6463" w14:textId="132F09D5" w:rsidR="00596702" w:rsidRDefault="00596702" w:rsidP="00596702">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r>
      <w:tr w:rsidR="00596702" w14:paraId="20B40E3E" w14:textId="77777777" w:rsidTr="00716595">
        <w:trPr>
          <w:trHeight w:val="227"/>
          <w:jc w:val="center"/>
        </w:trPr>
        <w:tc>
          <w:tcPr>
            <w:tcW w:w="1215" w:type="dxa"/>
            <w:tcBorders>
              <w:right w:val="single" w:sz="4" w:space="0" w:color="auto"/>
            </w:tcBorders>
            <w:vAlign w:val="center"/>
          </w:tcPr>
          <w:p w14:paraId="2D03DAD7" w14:textId="77777777" w:rsidR="00596702" w:rsidRDefault="00596702" w:rsidP="00596702">
            <w:pPr>
              <w:jc w:val="center"/>
              <w:rPr>
                <w:rFonts w:cs="Arial"/>
                <w:sz w:val="18"/>
                <w:szCs w:val="18"/>
              </w:rPr>
            </w:pPr>
            <w:r>
              <w:rPr>
                <w:rFonts w:cs="Arial"/>
                <w:sz w:val="18"/>
                <w:szCs w:val="18"/>
              </w:rPr>
              <w:t>2006</w:t>
            </w:r>
          </w:p>
        </w:tc>
        <w:tc>
          <w:tcPr>
            <w:tcW w:w="2160" w:type="dxa"/>
            <w:tcBorders>
              <w:left w:val="single" w:sz="4" w:space="0" w:color="auto"/>
            </w:tcBorders>
            <w:vAlign w:val="center"/>
          </w:tcPr>
          <w:p w14:paraId="3E6EC4FE" w14:textId="30CA941E" w:rsidR="00596702" w:rsidRDefault="00596702" w:rsidP="00596702">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776A080E" w14:textId="07E746DD" w:rsidR="00596702" w:rsidRDefault="00596702" w:rsidP="00596702">
            <w:pPr>
              <w:jc w:val="center"/>
              <w:rPr>
                <w:rFonts w:cs="Arial"/>
                <w:sz w:val="18"/>
                <w:szCs w:val="18"/>
              </w:rPr>
            </w:pPr>
            <w:r>
              <w:rPr>
                <w:rFonts w:cs="Arial"/>
                <w:sz w:val="18"/>
                <w:szCs w:val="18"/>
              </w:rPr>
              <w:t>19,621</w:t>
            </w:r>
            <w:r>
              <w:rPr>
                <w:rFonts w:cs="Arial"/>
                <w:sz w:val="18"/>
                <w:szCs w:val="18"/>
              </w:rPr>
              <w:br/>
              <w:t>(16,697-22,907)</w:t>
            </w:r>
          </w:p>
        </w:tc>
        <w:tc>
          <w:tcPr>
            <w:tcW w:w="2160" w:type="dxa"/>
            <w:vAlign w:val="center"/>
          </w:tcPr>
          <w:p w14:paraId="07EF2BE5" w14:textId="1A7E3954" w:rsidR="00596702" w:rsidRDefault="00596702" w:rsidP="00596702">
            <w:pPr>
              <w:jc w:val="center"/>
              <w:rPr>
                <w:rFonts w:cs="Arial"/>
                <w:sz w:val="18"/>
                <w:szCs w:val="18"/>
              </w:rPr>
            </w:pPr>
            <w:r>
              <w:rPr>
                <w:rFonts w:cs="Arial"/>
                <w:sz w:val="18"/>
                <w:szCs w:val="18"/>
              </w:rPr>
              <w:t>73,645</w:t>
            </w:r>
            <w:r>
              <w:rPr>
                <w:rFonts w:cs="Arial"/>
                <w:sz w:val="18"/>
                <w:szCs w:val="18"/>
              </w:rPr>
              <w:br/>
              <w:t>(65,681-82,302)</w:t>
            </w:r>
          </w:p>
        </w:tc>
      </w:tr>
      <w:tr w:rsidR="00596702" w14:paraId="2D7E8A85" w14:textId="77777777" w:rsidTr="00716595">
        <w:trPr>
          <w:trHeight w:val="227"/>
          <w:jc w:val="center"/>
        </w:trPr>
        <w:tc>
          <w:tcPr>
            <w:tcW w:w="1215" w:type="dxa"/>
            <w:tcBorders>
              <w:right w:val="single" w:sz="4" w:space="0" w:color="auto"/>
            </w:tcBorders>
            <w:vAlign w:val="center"/>
          </w:tcPr>
          <w:p w14:paraId="369317D2" w14:textId="77777777" w:rsidR="00596702" w:rsidRDefault="00596702" w:rsidP="00596702">
            <w:pPr>
              <w:jc w:val="center"/>
              <w:rPr>
                <w:rFonts w:cs="Arial"/>
                <w:sz w:val="18"/>
                <w:szCs w:val="18"/>
              </w:rPr>
            </w:pPr>
            <w:r>
              <w:rPr>
                <w:rFonts w:cs="Arial"/>
                <w:sz w:val="18"/>
                <w:szCs w:val="18"/>
              </w:rPr>
              <w:t>2007</w:t>
            </w:r>
          </w:p>
        </w:tc>
        <w:tc>
          <w:tcPr>
            <w:tcW w:w="2160" w:type="dxa"/>
            <w:tcBorders>
              <w:left w:val="single" w:sz="4" w:space="0" w:color="auto"/>
            </w:tcBorders>
            <w:vAlign w:val="center"/>
          </w:tcPr>
          <w:p w14:paraId="110C8653" w14:textId="66A103DC" w:rsidR="00596702" w:rsidRDefault="00596702" w:rsidP="00596702">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2E195526" w14:textId="4E9652CB" w:rsidR="00596702" w:rsidRDefault="00596702" w:rsidP="00596702">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c>
          <w:tcPr>
            <w:tcW w:w="2160" w:type="dxa"/>
            <w:vAlign w:val="center"/>
          </w:tcPr>
          <w:p w14:paraId="4405AF14" w14:textId="39C3F84C" w:rsidR="00596702" w:rsidRDefault="00596702" w:rsidP="00596702">
            <w:pPr>
              <w:jc w:val="center"/>
              <w:rPr>
                <w:rFonts w:cs="Arial"/>
                <w:sz w:val="18"/>
                <w:szCs w:val="18"/>
              </w:rPr>
            </w:pPr>
            <w:r>
              <w:rPr>
                <w:rFonts w:cs="Arial"/>
                <w:sz w:val="18"/>
                <w:szCs w:val="18"/>
              </w:rPr>
              <w:t>66,371</w:t>
            </w:r>
            <w:r>
              <w:rPr>
                <w:rFonts w:cs="Arial"/>
                <w:sz w:val="18"/>
                <w:szCs w:val="18"/>
              </w:rPr>
              <w:br/>
              <w:t>(59,971-73,264)</w:t>
            </w:r>
          </w:p>
        </w:tc>
      </w:tr>
      <w:tr w:rsidR="00596702" w14:paraId="35DA83A9" w14:textId="77777777" w:rsidTr="00716595">
        <w:trPr>
          <w:trHeight w:val="227"/>
          <w:jc w:val="center"/>
        </w:trPr>
        <w:tc>
          <w:tcPr>
            <w:tcW w:w="1215" w:type="dxa"/>
            <w:tcBorders>
              <w:right w:val="single" w:sz="4" w:space="0" w:color="auto"/>
            </w:tcBorders>
            <w:vAlign w:val="center"/>
          </w:tcPr>
          <w:p w14:paraId="6A94CD61" w14:textId="77777777" w:rsidR="00596702" w:rsidRDefault="00596702" w:rsidP="00596702">
            <w:pPr>
              <w:jc w:val="center"/>
              <w:rPr>
                <w:rFonts w:cs="Arial"/>
                <w:sz w:val="18"/>
                <w:szCs w:val="18"/>
              </w:rPr>
            </w:pPr>
            <w:r>
              <w:rPr>
                <w:rFonts w:cs="Arial"/>
                <w:sz w:val="18"/>
                <w:szCs w:val="18"/>
              </w:rPr>
              <w:t>2008</w:t>
            </w:r>
          </w:p>
        </w:tc>
        <w:tc>
          <w:tcPr>
            <w:tcW w:w="2160" w:type="dxa"/>
            <w:tcBorders>
              <w:left w:val="single" w:sz="4" w:space="0" w:color="auto"/>
            </w:tcBorders>
            <w:vAlign w:val="center"/>
          </w:tcPr>
          <w:p w14:paraId="4C49E77E" w14:textId="4A1DFB45" w:rsidR="00596702" w:rsidRDefault="00596702" w:rsidP="00596702">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0281E39C" w14:textId="77F30CA9" w:rsidR="00596702" w:rsidRDefault="00596702" w:rsidP="00596702">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c>
          <w:tcPr>
            <w:tcW w:w="2160" w:type="dxa"/>
            <w:vAlign w:val="center"/>
          </w:tcPr>
          <w:p w14:paraId="699803DD" w14:textId="1CE46EF8" w:rsidR="00596702" w:rsidRDefault="00596702" w:rsidP="00596702">
            <w:pPr>
              <w:jc w:val="center"/>
              <w:rPr>
                <w:rFonts w:cs="Arial"/>
                <w:sz w:val="18"/>
                <w:szCs w:val="18"/>
              </w:rPr>
            </w:pPr>
            <w:r>
              <w:rPr>
                <w:rFonts w:cs="Arial"/>
                <w:sz w:val="18"/>
                <w:szCs w:val="18"/>
              </w:rPr>
              <w:t>52,921</w:t>
            </w:r>
            <w:r>
              <w:rPr>
                <w:rFonts w:cs="Arial"/>
                <w:sz w:val="18"/>
                <w:szCs w:val="18"/>
              </w:rPr>
              <w:br/>
              <w:t>(47,167-59,178)</w:t>
            </w:r>
          </w:p>
        </w:tc>
      </w:tr>
      <w:tr w:rsidR="00596702" w14:paraId="6FE1B3B9" w14:textId="77777777" w:rsidTr="00716595">
        <w:trPr>
          <w:trHeight w:val="227"/>
          <w:jc w:val="center"/>
        </w:trPr>
        <w:tc>
          <w:tcPr>
            <w:tcW w:w="1215" w:type="dxa"/>
            <w:tcBorders>
              <w:right w:val="single" w:sz="4" w:space="0" w:color="auto"/>
            </w:tcBorders>
            <w:vAlign w:val="center"/>
          </w:tcPr>
          <w:p w14:paraId="1AF9BFF7" w14:textId="77777777" w:rsidR="00596702" w:rsidRDefault="00596702" w:rsidP="00596702">
            <w:pPr>
              <w:jc w:val="center"/>
              <w:rPr>
                <w:rFonts w:cs="Arial"/>
                <w:sz w:val="18"/>
                <w:szCs w:val="18"/>
              </w:rPr>
            </w:pPr>
            <w:r>
              <w:rPr>
                <w:rFonts w:cs="Arial"/>
                <w:sz w:val="18"/>
                <w:szCs w:val="18"/>
              </w:rPr>
              <w:t>2009</w:t>
            </w:r>
          </w:p>
        </w:tc>
        <w:tc>
          <w:tcPr>
            <w:tcW w:w="2160" w:type="dxa"/>
            <w:tcBorders>
              <w:left w:val="single" w:sz="4" w:space="0" w:color="auto"/>
            </w:tcBorders>
            <w:vAlign w:val="center"/>
          </w:tcPr>
          <w:p w14:paraId="7BE470D9" w14:textId="7B3D5291" w:rsidR="00596702" w:rsidRDefault="00596702" w:rsidP="00596702">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09C0F91D" w14:textId="4239A435" w:rsidR="00596702" w:rsidRDefault="00596702" w:rsidP="00596702">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c>
          <w:tcPr>
            <w:tcW w:w="2160" w:type="dxa"/>
            <w:vAlign w:val="center"/>
          </w:tcPr>
          <w:p w14:paraId="7A462AD6" w14:textId="4C057E09" w:rsidR="00596702" w:rsidRDefault="00596702" w:rsidP="00596702">
            <w:pPr>
              <w:jc w:val="center"/>
              <w:rPr>
                <w:rFonts w:cs="Arial"/>
                <w:sz w:val="18"/>
                <w:szCs w:val="18"/>
              </w:rPr>
            </w:pPr>
            <w:r>
              <w:rPr>
                <w:rFonts w:cs="Arial"/>
                <w:sz w:val="18"/>
                <w:szCs w:val="18"/>
              </w:rPr>
              <w:t>31,015</w:t>
            </w:r>
            <w:r>
              <w:rPr>
                <w:rFonts w:cs="Arial"/>
                <w:sz w:val="18"/>
                <w:szCs w:val="18"/>
              </w:rPr>
              <w:br/>
              <w:t>(27,519-34,829)</w:t>
            </w:r>
          </w:p>
        </w:tc>
      </w:tr>
      <w:tr w:rsidR="00596702" w14:paraId="7139222F" w14:textId="77777777" w:rsidTr="00716595">
        <w:trPr>
          <w:trHeight w:val="227"/>
          <w:jc w:val="center"/>
        </w:trPr>
        <w:tc>
          <w:tcPr>
            <w:tcW w:w="1215" w:type="dxa"/>
            <w:tcBorders>
              <w:right w:val="single" w:sz="4" w:space="0" w:color="auto"/>
            </w:tcBorders>
            <w:vAlign w:val="center"/>
          </w:tcPr>
          <w:p w14:paraId="40B8AAC1" w14:textId="77777777" w:rsidR="00596702" w:rsidRDefault="00596702" w:rsidP="00596702">
            <w:pPr>
              <w:jc w:val="center"/>
              <w:rPr>
                <w:rFonts w:cs="Arial"/>
                <w:sz w:val="18"/>
                <w:szCs w:val="18"/>
              </w:rPr>
            </w:pPr>
            <w:r>
              <w:rPr>
                <w:rFonts w:cs="Arial"/>
                <w:sz w:val="18"/>
                <w:szCs w:val="18"/>
              </w:rPr>
              <w:t>2010</w:t>
            </w:r>
          </w:p>
        </w:tc>
        <w:tc>
          <w:tcPr>
            <w:tcW w:w="2160" w:type="dxa"/>
            <w:tcBorders>
              <w:left w:val="single" w:sz="4" w:space="0" w:color="auto"/>
            </w:tcBorders>
            <w:vAlign w:val="center"/>
          </w:tcPr>
          <w:p w14:paraId="386D1716" w14:textId="7A956FF8" w:rsidR="00596702" w:rsidRDefault="00596702" w:rsidP="00596702">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61984827" w14:textId="385D65FD" w:rsidR="00596702" w:rsidRDefault="00596702" w:rsidP="00596702">
            <w:pPr>
              <w:jc w:val="center"/>
              <w:rPr>
                <w:rFonts w:cs="Arial"/>
                <w:sz w:val="18"/>
                <w:szCs w:val="18"/>
              </w:rPr>
            </w:pPr>
            <w:r>
              <w:rPr>
                <w:rFonts w:cs="Arial"/>
                <w:bCs/>
                <w:sz w:val="18"/>
                <w:szCs w:val="18"/>
              </w:rPr>
              <w:t>15,490</w:t>
            </w:r>
            <w:r>
              <w:rPr>
                <w:rFonts w:cs="Arial"/>
                <w:bCs/>
                <w:sz w:val="18"/>
                <w:szCs w:val="18"/>
              </w:rPr>
              <w:br/>
              <w:t>(13,022-18,289)</w:t>
            </w:r>
          </w:p>
        </w:tc>
        <w:tc>
          <w:tcPr>
            <w:tcW w:w="2160" w:type="dxa"/>
            <w:vAlign w:val="center"/>
          </w:tcPr>
          <w:p w14:paraId="077B9358" w14:textId="4B218FD9" w:rsidR="00596702" w:rsidRDefault="00596702" w:rsidP="00596702">
            <w:pPr>
              <w:jc w:val="center"/>
              <w:rPr>
                <w:rFonts w:cs="Arial"/>
                <w:sz w:val="18"/>
                <w:szCs w:val="18"/>
              </w:rPr>
            </w:pPr>
            <w:r>
              <w:rPr>
                <w:rFonts w:cs="Arial"/>
                <w:sz w:val="18"/>
                <w:szCs w:val="18"/>
              </w:rPr>
              <w:t>35,929</w:t>
            </w:r>
            <w:r>
              <w:rPr>
                <w:rFonts w:cs="Arial"/>
                <w:sz w:val="18"/>
                <w:szCs w:val="18"/>
              </w:rPr>
              <w:br/>
              <w:t>(32,049-40,147)</w:t>
            </w:r>
          </w:p>
        </w:tc>
      </w:tr>
      <w:tr w:rsidR="00596702" w14:paraId="27B9E66D" w14:textId="77777777" w:rsidTr="00716595">
        <w:trPr>
          <w:trHeight w:val="227"/>
          <w:jc w:val="center"/>
        </w:trPr>
        <w:tc>
          <w:tcPr>
            <w:tcW w:w="1215" w:type="dxa"/>
            <w:tcBorders>
              <w:right w:val="single" w:sz="4" w:space="0" w:color="auto"/>
            </w:tcBorders>
            <w:vAlign w:val="center"/>
          </w:tcPr>
          <w:p w14:paraId="37E158FD" w14:textId="77777777" w:rsidR="00596702" w:rsidRDefault="00596702" w:rsidP="00596702">
            <w:pPr>
              <w:jc w:val="center"/>
              <w:rPr>
                <w:rFonts w:cs="Arial"/>
                <w:sz w:val="18"/>
                <w:szCs w:val="18"/>
              </w:rPr>
            </w:pPr>
            <w:r>
              <w:rPr>
                <w:rFonts w:cs="Arial"/>
                <w:sz w:val="18"/>
                <w:szCs w:val="18"/>
              </w:rPr>
              <w:t>2011</w:t>
            </w:r>
          </w:p>
        </w:tc>
        <w:tc>
          <w:tcPr>
            <w:tcW w:w="2160" w:type="dxa"/>
            <w:tcBorders>
              <w:left w:val="single" w:sz="4" w:space="0" w:color="auto"/>
            </w:tcBorders>
            <w:vAlign w:val="center"/>
          </w:tcPr>
          <w:p w14:paraId="53307F52" w14:textId="51F5817E" w:rsidR="00596702" w:rsidRDefault="00596702" w:rsidP="00596702">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011E20D0" w14:textId="721E617D" w:rsidR="00596702" w:rsidRDefault="00596702" w:rsidP="00596702">
            <w:pPr>
              <w:jc w:val="center"/>
              <w:rPr>
                <w:rFonts w:cs="Arial"/>
                <w:sz w:val="18"/>
                <w:szCs w:val="18"/>
              </w:rPr>
            </w:pPr>
            <w:r>
              <w:rPr>
                <w:rFonts w:cs="Arial"/>
                <w:bCs/>
                <w:sz w:val="18"/>
                <w:szCs w:val="18"/>
              </w:rPr>
              <w:t>33,679</w:t>
            </w:r>
            <w:r>
              <w:rPr>
                <w:rFonts w:cs="Arial"/>
                <w:bCs/>
                <w:sz w:val="18"/>
                <w:szCs w:val="18"/>
              </w:rPr>
              <w:br/>
              <w:t>(28,430-39,613)</w:t>
            </w:r>
          </w:p>
        </w:tc>
        <w:tc>
          <w:tcPr>
            <w:tcW w:w="2160" w:type="dxa"/>
            <w:vAlign w:val="center"/>
          </w:tcPr>
          <w:p w14:paraId="5B1FBBBF" w14:textId="2A14F595" w:rsidR="00596702" w:rsidRDefault="00596702" w:rsidP="00596702">
            <w:pPr>
              <w:jc w:val="center"/>
              <w:rPr>
                <w:rFonts w:cs="Arial"/>
                <w:sz w:val="18"/>
                <w:szCs w:val="18"/>
              </w:rPr>
            </w:pPr>
            <w:r>
              <w:rPr>
                <w:rFonts w:cs="Arial"/>
                <w:sz w:val="18"/>
                <w:szCs w:val="18"/>
              </w:rPr>
              <w:t>62,841</w:t>
            </w:r>
            <w:r>
              <w:rPr>
                <w:rFonts w:cs="Arial"/>
                <w:sz w:val="18"/>
                <w:szCs w:val="18"/>
              </w:rPr>
              <w:br/>
              <w:t>(55,985-70,299)</w:t>
            </w:r>
          </w:p>
        </w:tc>
      </w:tr>
      <w:tr w:rsidR="00596702" w14:paraId="51901B14" w14:textId="77777777" w:rsidTr="00716595">
        <w:trPr>
          <w:trHeight w:val="227"/>
          <w:jc w:val="center"/>
        </w:trPr>
        <w:tc>
          <w:tcPr>
            <w:tcW w:w="1215" w:type="dxa"/>
            <w:tcBorders>
              <w:right w:val="single" w:sz="4" w:space="0" w:color="auto"/>
            </w:tcBorders>
            <w:vAlign w:val="center"/>
          </w:tcPr>
          <w:p w14:paraId="21C9B652" w14:textId="77777777" w:rsidR="00596702" w:rsidRDefault="00596702" w:rsidP="00596702">
            <w:pPr>
              <w:jc w:val="center"/>
              <w:rPr>
                <w:rFonts w:cs="Arial"/>
                <w:sz w:val="18"/>
                <w:szCs w:val="18"/>
              </w:rPr>
            </w:pPr>
            <w:r>
              <w:rPr>
                <w:rFonts w:cs="Arial"/>
                <w:sz w:val="18"/>
                <w:szCs w:val="18"/>
              </w:rPr>
              <w:t>2012</w:t>
            </w:r>
          </w:p>
        </w:tc>
        <w:tc>
          <w:tcPr>
            <w:tcW w:w="2160" w:type="dxa"/>
            <w:tcBorders>
              <w:left w:val="single" w:sz="4" w:space="0" w:color="auto"/>
            </w:tcBorders>
            <w:vAlign w:val="center"/>
          </w:tcPr>
          <w:p w14:paraId="10ED2208" w14:textId="5275971D" w:rsidR="00596702" w:rsidRDefault="00596702" w:rsidP="00596702">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78405841" w14:textId="128EFCA9" w:rsidR="00596702" w:rsidRDefault="00596702" w:rsidP="00596702">
            <w:pPr>
              <w:jc w:val="center"/>
              <w:rPr>
                <w:rFonts w:cs="Arial"/>
                <w:sz w:val="18"/>
                <w:szCs w:val="18"/>
              </w:rPr>
            </w:pPr>
            <w:r>
              <w:rPr>
                <w:rFonts w:cs="Arial"/>
                <w:bCs/>
                <w:sz w:val="18"/>
                <w:szCs w:val="18"/>
              </w:rPr>
              <w:t>25,615</w:t>
            </w:r>
            <w:r>
              <w:rPr>
                <w:rFonts w:cs="Arial"/>
                <w:bCs/>
                <w:sz w:val="18"/>
                <w:szCs w:val="18"/>
              </w:rPr>
              <w:br/>
              <w:t>(21,607-30,147)</w:t>
            </w:r>
          </w:p>
        </w:tc>
        <w:tc>
          <w:tcPr>
            <w:tcW w:w="2160" w:type="dxa"/>
            <w:vAlign w:val="center"/>
          </w:tcPr>
          <w:p w14:paraId="52642FA5" w14:textId="7BDD6A34" w:rsidR="00596702" w:rsidRDefault="00596702" w:rsidP="00596702">
            <w:pPr>
              <w:jc w:val="center"/>
              <w:rPr>
                <w:rFonts w:cs="Arial"/>
                <w:sz w:val="18"/>
                <w:szCs w:val="18"/>
              </w:rPr>
            </w:pPr>
            <w:r>
              <w:rPr>
                <w:rFonts w:cs="Arial"/>
                <w:sz w:val="18"/>
                <w:szCs w:val="18"/>
              </w:rPr>
              <w:t>74,778</w:t>
            </w:r>
            <w:r>
              <w:rPr>
                <w:rFonts w:cs="Arial"/>
                <w:sz w:val="18"/>
                <w:szCs w:val="18"/>
              </w:rPr>
              <w:br/>
              <w:t>(64,881-85,748)</w:t>
            </w:r>
          </w:p>
        </w:tc>
      </w:tr>
      <w:tr w:rsidR="00596702" w14:paraId="4F597333" w14:textId="77777777" w:rsidTr="00716595">
        <w:trPr>
          <w:trHeight w:val="227"/>
          <w:jc w:val="center"/>
        </w:trPr>
        <w:tc>
          <w:tcPr>
            <w:tcW w:w="1215" w:type="dxa"/>
            <w:tcBorders>
              <w:right w:val="single" w:sz="4" w:space="0" w:color="auto"/>
            </w:tcBorders>
            <w:vAlign w:val="center"/>
          </w:tcPr>
          <w:p w14:paraId="206BC195" w14:textId="77777777" w:rsidR="00596702" w:rsidRDefault="00596702" w:rsidP="00596702">
            <w:pPr>
              <w:jc w:val="center"/>
              <w:rPr>
                <w:rFonts w:cs="Arial"/>
                <w:sz w:val="18"/>
                <w:szCs w:val="18"/>
              </w:rPr>
            </w:pPr>
            <w:r>
              <w:rPr>
                <w:rFonts w:cs="Arial"/>
                <w:sz w:val="18"/>
                <w:szCs w:val="18"/>
              </w:rPr>
              <w:t>2013</w:t>
            </w:r>
          </w:p>
        </w:tc>
        <w:tc>
          <w:tcPr>
            <w:tcW w:w="2160" w:type="dxa"/>
            <w:tcBorders>
              <w:left w:val="single" w:sz="4" w:space="0" w:color="auto"/>
            </w:tcBorders>
            <w:vAlign w:val="center"/>
          </w:tcPr>
          <w:p w14:paraId="395963FD" w14:textId="0433134C" w:rsidR="00596702" w:rsidRDefault="00596702" w:rsidP="00596702">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66DA1A95" w14:textId="127FA9CD" w:rsidR="00596702" w:rsidRDefault="00596702" w:rsidP="00596702">
            <w:pPr>
              <w:jc w:val="center"/>
              <w:rPr>
                <w:rFonts w:cs="Arial"/>
                <w:sz w:val="18"/>
                <w:szCs w:val="18"/>
              </w:rPr>
            </w:pPr>
            <w:r>
              <w:rPr>
                <w:rFonts w:cs="Arial"/>
                <w:bCs/>
                <w:sz w:val="18"/>
                <w:szCs w:val="18"/>
              </w:rPr>
              <w:t>27,092</w:t>
            </w:r>
            <w:r>
              <w:rPr>
                <w:rFonts w:cs="Arial"/>
                <w:bCs/>
                <w:sz w:val="18"/>
                <w:szCs w:val="18"/>
              </w:rPr>
              <w:br/>
              <w:t>(22,041-32,952)</w:t>
            </w:r>
          </w:p>
        </w:tc>
        <w:tc>
          <w:tcPr>
            <w:tcW w:w="2160" w:type="dxa"/>
            <w:vAlign w:val="center"/>
          </w:tcPr>
          <w:p w14:paraId="60EE3982" w14:textId="5786BBA9" w:rsidR="00596702" w:rsidRDefault="00596702" w:rsidP="00596702">
            <w:pPr>
              <w:jc w:val="center"/>
              <w:rPr>
                <w:rFonts w:cs="Arial"/>
                <w:sz w:val="18"/>
                <w:szCs w:val="18"/>
              </w:rPr>
            </w:pPr>
            <w:r>
              <w:rPr>
                <w:rFonts w:cs="Arial"/>
                <w:sz w:val="18"/>
                <w:szCs w:val="18"/>
              </w:rPr>
              <w:t>66,709</w:t>
            </w:r>
            <w:r>
              <w:rPr>
                <w:rFonts w:cs="Arial"/>
                <w:sz w:val="18"/>
                <w:szCs w:val="18"/>
              </w:rPr>
              <w:br/>
              <w:t>(54,294-81,108)</w:t>
            </w:r>
          </w:p>
        </w:tc>
      </w:tr>
      <w:tr w:rsidR="00596702" w14:paraId="5ED4037F" w14:textId="77777777" w:rsidTr="00716595">
        <w:trPr>
          <w:trHeight w:val="227"/>
          <w:jc w:val="center"/>
        </w:trPr>
        <w:tc>
          <w:tcPr>
            <w:tcW w:w="1215" w:type="dxa"/>
            <w:tcBorders>
              <w:right w:val="single" w:sz="4" w:space="0" w:color="auto"/>
            </w:tcBorders>
            <w:vAlign w:val="center"/>
          </w:tcPr>
          <w:p w14:paraId="35A54631" w14:textId="77777777" w:rsidR="00596702" w:rsidRDefault="00596702" w:rsidP="00596702">
            <w:pPr>
              <w:jc w:val="center"/>
              <w:rPr>
                <w:rFonts w:cs="Arial"/>
                <w:sz w:val="18"/>
                <w:szCs w:val="18"/>
              </w:rPr>
            </w:pPr>
            <w:r>
              <w:rPr>
                <w:rFonts w:cs="Arial"/>
                <w:sz w:val="18"/>
                <w:szCs w:val="18"/>
              </w:rPr>
              <w:t>2014</w:t>
            </w:r>
          </w:p>
        </w:tc>
        <w:tc>
          <w:tcPr>
            <w:tcW w:w="2160" w:type="dxa"/>
            <w:tcBorders>
              <w:left w:val="single" w:sz="4" w:space="0" w:color="auto"/>
            </w:tcBorders>
            <w:vAlign w:val="center"/>
          </w:tcPr>
          <w:p w14:paraId="693C5920" w14:textId="36780355" w:rsidR="00596702" w:rsidRDefault="00596702" w:rsidP="00596702">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60A3EA63" w14:textId="46A1DF1C" w:rsidR="00596702" w:rsidRDefault="00596702" w:rsidP="00596702">
            <w:pPr>
              <w:jc w:val="center"/>
              <w:rPr>
                <w:rFonts w:cs="Arial"/>
                <w:sz w:val="18"/>
                <w:szCs w:val="18"/>
              </w:rPr>
            </w:pPr>
            <w:r>
              <w:rPr>
                <w:rFonts w:cs="Arial"/>
                <w:bCs/>
                <w:sz w:val="18"/>
                <w:szCs w:val="18"/>
              </w:rPr>
              <w:t>23,863</w:t>
            </w:r>
            <w:r>
              <w:rPr>
                <w:rFonts w:cs="Arial"/>
                <w:bCs/>
                <w:sz w:val="18"/>
                <w:szCs w:val="18"/>
              </w:rPr>
              <w:br/>
              <w:t>(20,356-27,799)</w:t>
            </w:r>
          </w:p>
        </w:tc>
        <w:tc>
          <w:tcPr>
            <w:tcW w:w="2160" w:type="dxa"/>
            <w:vAlign w:val="center"/>
          </w:tcPr>
          <w:p w14:paraId="20829766" w14:textId="583ABE50" w:rsidR="00596702" w:rsidRDefault="00596702" w:rsidP="00596702">
            <w:pPr>
              <w:jc w:val="center"/>
              <w:rPr>
                <w:rFonts w:cs="Arial"/>
                <w:sz w:val="18"/>
                <w:szCs w:val="18"/>
              </w:rPr>
            </w:pPr>
            <w:r>
              <w:rPr>
                <w:rFonts w:cs="Arial"/>
                <w:sz w:val="18"/>
                <w:szCs w:val="18"/>
              </w:rPr>
              <w:t>67,990</w:t>
            </w:r>
            <w:r>
              <w:rPr>
                <w:rFonts w:cs="Arial"/>
                <w:sz w:val="18"/>
                <w:szCs w:val="18"/>
              </w:rPr>
              <w:br/>
              <w:t>(59,802-76,978)</w:t>
            </w:r>
          </w:p>
        </w:tc>
      </w:tr>
      <w:tr w:rsidR="00596702" w14:paraId="31B21865" w14:textId="77777777" w:rsidTr="00716595">
        <w:trPr>
          <w:trHeight w:val="227"/>
          <w:jc w:val="center"/>
        </w:trPr>
        <w:tc>
          <w:tcPr>
            <w:tcW w:w="1215" w:type="dxa"/>
            <w:tcBorders>
              <w:right w:val="single" w:sz="4" w:space="0" w:color="auto"/>
            </w:tcBorders>
            <w:vAlign w:val="center"/>
          </w:tcPr>
          <w:p w14:paraId="06971501" w14:textId="77777777" w:rsidR="00596702" w:rsidRDefault="00596702" w:rsidP="00596702">
            <w:pPr>
              <w:jc w:val="center"/>
              <w:rPr>
                <w:rFonts w:cs="Arial"/>
                <w:sz w:val="18"/>
                <w:szCs w:val="18"/>
              </w:rPr>
            </w:pPr>
            <w:r>
              <w:rPr>
                <w:rFonts w:cs="Arial"/>
                <w:sz w:val="18"/>
                <w:szCs w:val="18"/>
              </w:rPr>
              <w:t>2015</w:t>
            </w:r>
          </w:p>
        </w:tc>
        <w:tc>
          <w:tcPr>
            <w:tcW w:w="2160" w:type="dxa"/>
            <w:tcBorders>
              <w:left w:val="single" w:sz="4" w:space="0" w:color="auto"/>
            </w:tcBorders>
            <w:vAlign w:val="center"/>
          </w:tcPr>
          <w:p w14:paraId="35249A9D" w14:textId="77777777" w:rsidR="00596702" w:rsidRDefault="00596702" w:rsidP="00596702">
            <w:pPr>
              <w:jc w:val="center"/>
              <w:rPr>
                <w:rFonts w:cs="Arial"/>
                <w:sz w:val="18"/>
                <w:szCs w:val="18"/>
              </w:rPr>
            </w:pPr>
            <w:r>
              <w:rPr>
                <w:rFonts w:cs="Arial"/>
                <w:sz w:val="18"/>
                <w:szCs w:val="18"/>
              </w:rPr>
              <w:t>34,982</w:t>
            </w:r>
          </w:p>
          <w:p w14:paraId="26B75AE7" w14:textId="584C3E7E" w:rsidR="00596702" w:rsidRDefault="00596702" w:rsidP="00596702">
            <w:pPr>
              <w:jc w:val="center"/>
              <w:rPr>
                <w:rFonts w:cs="Arial"/>
                <w:sz w:val="18"/>
                <w:szCs w:val="18"/>
              </w:rPr>
            </w:pPr>
            <w:r>
              <w:rPr>
                <w:rFonts w:cs="Arial"/>
                <w:sz w:val="18"/>
                <w:szCs w:val="18"/>
              </w:rPr>
              <w:t>(29,145-41,643)</w:t>
            </w:r>
          </w:p>
        </w:tc>
        <w:tc>
          <w:tcPr>
            <w:tcW w:w="2160" w:type="dxa"/>
            <w:vAlign w:val="center"/>
          </w:tcPr>
          <w:p w14:paraId="4AF91382" w14:textId="77777777" w:rsidR="00596702" w:rsidRDefault="00596702" w:rsidP="00596702">
            <w:pPr>
              <w:jc w:val="center"/>
              <w:rPr>
                <w:rFonts w:cs="Arial"/>
                <w:bCs/>
                <w:sz w:val="18"/>
                <w:szCs w:val="18"/>
              </w:rPr>
            </w:pPr>
            <w:r>
              <w:rPr>
                <w:rFonts w:cs="Arial"/>
                <w:bCs/>
                <w:sz w:val="18"/>
                <w:szCs w:val="18"/>
              </w:rPr>
              <w:t>24,106</w:t>
            </w:r>
          </w:p>
          <w:p w14:paraId="0D6EFD91" w14:textId="506E3000" w:rsidR="00596702" w:rsidRDefault="00596702" w:rsidP="00596702">
            <w:pPr>
              <w:jc w:val="center"/>
              <w:rPr>
                <w:rFonts w:cs="Arial"/>
                <w:sz w:val="18"/>
                <w:szCs w:val="18"/>
              </w:rPr>
            </w:pPr>
            <w:r>
              <w:rPr>
                <w:rFonts w:cs="Arial"/>
                <w:bCs/>
                <w:sz w:val="18"/>
                <w:szCs w:val="18"/>
              </w:rPr>
              <w:t>(20,290-28,429)</w:t>
            </w:r>
          </w:p>
        </w:tc>
        <w:tc>
          <w:tcPr>
            <w:tcW w:w="2160" w:type="dxa"/>
            <w:vAlign w:val="center"/>
          </w:tcPr>
          <w:p w14:paraId="6D0D701F" w14:textId="0B63C451" w:rsidR="00596702" w:rsidRDefault="00596702" w:rsidP="00596702">
            <w:pPr>
              <w:jc w:val="center"/>
              <w:rPr>
                <w:rFonts w:cs="Arial"/>
                <w:sz w:val="18"/>
                <w:szCs w:val="18"/>
              </w:rPr>
            </w:pPr>
            <w:r>
              <w:rPr>
                <w:rFonts w:cs="Arial"/>
                <w:sz w:val="18"/>
                <w:szCs w:val="18"/>
              </w:rPr>
              <w:t>58,927</w:t>
            </w:r>
          </w:p>
          <w:p w14:paraId="37934E46" w14:textId="77777777" w:rsidR="00596702" w:rsidRDefault="00596702" w:rsidP="00596702">
            <w:pPr>
              <w:jc w:val="center"/>
              <w:rPr>
                <w:rFonts w:cs="Arial"/>
                <w:sz w:val="18"/>
                <w:szCs w:val="18"/>
              </w:rPr>
            </w:pPr>
            <w:r>
              <w:rPr>
                <w:rFonts w:cs="Arial"/>
                <w:sz w:val="18"/>
                <w:szCs w:val="18"/>
              </w:rPr>
              <w:t>(51,368-67,278)</w:t>
            </w:r>
          </w:p>
        </w:tc>
      </w:tr>
      <w:tr w:rsidR="00596702" w14:paraId="2B195066" w14:textId="77777777" w:rsidTr="00716595">
        <w:trPr>
          <w:trHeight w:val="227"/>
          <w:jc w:val="center"/>
        </w:trPr>
        <w:tc>
          <w:tcPr>
            <w:tcW w:w="1215" w:type="dxa"/>
            <w:tcBorders>
              <w:right w:val="single" w:sz="4" w:space="0" w:color="auto"/>
            </w:tcBorders>
            <w:vAlign w:val="center"/>
          </w:tcPr>
          <w:p w14:paraId="185EAED7" w14:textId="77777777" w:rsidR="00596702" w:rsidRDefault="00596702" w:rsidP="00596702">
            <w:pPr>
              <w:jc w:val="center"/>
              <w:rPr>
                <w:rFonts w:cs="Arial"/>
                <w:sz w:val="18"/>
                <w:szCs w:val="18"/>
              </w:rPr>
            </w:pPr>
            <w:r>
              <w:rPr>
                <w:rFonts w:cs="Arial"/>
                <w:sz w:val="18"/>
                <w:szCs w:val="18"/>
              </w:rPr>
              <w:t>2016</w:t>
            </w:r>
          </w:p>
        </w:tc>
        <w:tc>
          <w:tcPr>
            <w:tcW w:w="2160" w:type="dxa"/>
            <w:tcBorders>
              <w:left w:val="single" w:sz="4" w:space="0" w:color="auto"/>
            </w:tcBorders>
            <w:vAlign w:val="center"/>
          </w:tcPr>
          <w:p w14:paraId="0006503A" w14:textId="77777777" w:rsidR="00596702" w:rsidRDefault="00596702" w:rsidP="00596702">
            <w:pPr>
              <w:jc w:val="center"/>
              <w:rPr>
                <w:rFonts w:cs="Arial"/>
                <w:sz w:val="18"/>
                <w:szCs w:val="18"/>
              </w:rPr>
            </w:pPr>
            <w:r>
              <w:rPr>
                <w:rFonts w:cs="Arial"/>
                <w:sz w:val="18"/>
                <w:szCs w:val="18"/>
              </w:rPr>
              <w:t>74,124</w:t>
            </w:r>
          </w:p>
          <w:p w14:paraId="6B1BC6F7" w14:textId="0D407C7E" w:rsidR="00596702" w:rsidRDefault="00596702" w:rsidP="00596702">
            <w:pPr>
              <w:jc w:val="center"/>
              <w:rPr>
                <w:rFonts w:cs="Arial"/>
                <w:sz w:val="18"/>
                <w:szCs w:val="18"/>
              </w:rPr>
            </w:pPr>
            <w:r>
              <w:rPr>
                <w:rFonts w:cs="Arial"/>
                <w:sz w:val="18"/>
                <w:szCs w:val="18"/>
              </w:rPr>
              <w:t>(64,811-84,392)</w:t>
            </w:r>
          </w:p>
        </w:tc>
        <w:tc>
          <w:tcPr>
            <w:tcW w:w="2160" w:type="dxa"/>
            <w:vAlign w:val="center"/>
          </w:tcPr>
          <w:p w14:paraId="2E345EAC" w14:textId="77777777" w:rsidR="00596702" w:rsidRDefault="00596702" w:rsidP="00596702">
            <w:pPr>
              <w:jc w:val="center"/>
              <w:rPr>
                <w:rFonts w:cs="Arial"/>
                <w:bCs/>
                <w:sz w:val="18"/>
                <w:szCs w:val="18"/>
              </w:rPr>
            </w:pPr>
            <w:r>
              <w:rPr>
                <w:rFonts w:cs="Arial"/>
                <w:bCs/>
                <w:sz w:val="18"/>
                <w:szCs w:val="18"/>
              </w:rPr>
              <w:t>24,309</w:t>
            </w:r>
          </w:p>
          <w:p w14:paraId="557406B5" w14:textId="2A20AAD4" w:rsidR="00596702" w:rsidRDefault="00596702" w:rsidP="00596702">
            <w:pPr>
              <w:jc w:val="center"/>
              <w:rPr>
                <w:rFonts w:cs="Arial"/>
                <w:sz w:val="18"/>
                <w:szCs w:val="18"/>
              </w:rPr>
            </w:pPr>
            <w:r>
              <w:rPr>
                <w:rFonts w:cs="Arial"/>
                <w:bCs/>
                <w:sz w:val="18"/>
                <w:szCs w:val="18"/>
              </w:rPr>
              <w:t>(20,876-28,143)</w:t>
            </w:r>
          </w:p>
        </w:tc>
        <w:tc>
          <w:tcPr>
            <w:tcW w:w="2160" w:type="dxa"/>
            <w:vAlign w:val="center"/>
          </w:tcPr>
          <w:p w14:paraId="036620E9" w14:textId="7602689B" w:rsidR="00596702" w:rsidRDefault="00596702" w:rsidP="00596702">
            <w:pPr>
              <w:jc w:val="center"/>
              <w:rPr>
                <w:rFonts w:cs="Arial"/>
                <w:sz w:val="18"/>
                <w:szCs w:val="18"/>
              </w:rPr>
            </w:pPr>
            <w:r>
              <w:rPr>
                <w:rFonts w:cs="Arial"/>
                <w:sz w:val="18"/>
                <w:szCs w:val="18"/>
              </w:rPr>
              <w:t>98,394</w:t>
            </w:r>
          </w:p>
          <w:p w14:paraId="000943F8" w14:textId="77777777" w:rsidR="00596702" w:rsidRDefault="00596702" w:rsidP="00596702">
            <w:pPr>
              <w:jc w:val="center"/>
              <w:rPr>
                <w:rFonts w:cs="Arial"/>
                <w:sz w:val="18"/>
                <w:szCs w:val="18"/>
              </w:rPr>
            </w:pPr>
            <w:r>
              <w:rPr>
                <w:rFonts w:cs="Arial"/>
                <w:sz w:val="18"/>
                <w:szCs w:val="18"/>
              </w:rPr>
              <w:t>(87,150-110,677)</w:t>
            </w:r>
          </w:p>
        </w:tc>
      </w:tr>
      <w:tr w:rsidR="00596702" w14:paraId="0603B0E2" w14:textId="77777777" w:rsidTr="00716595">
        <w:trPr>
          <w:trHeight w:val="227"/>
          <w:jc w:val="center"/>
        </w:trPr>
        <w:tc>
          <w:tcPr>
            <w:tcW w:w="1215" w:type="dxa"/>
            <w:tcBorders>
              <w:right w:val="single" w:sz="4" w:space="0" w:color="auto"/>
            </w:tcBorders>
            <w:vAlign w:val="center"/>
          </w:tcPr>
          <w:p w14:paraId="052E2A6E" w14:textId="77777777" w:rsidR="00596702" w:rsidRDefault="00596702" w:rsidP="00596702">
            <w:pPr>
              <w:jc w:val="center"/>
              <w:rPr>
                <w:rFonts w:cs="Arial"/>
                <w:sz w:val="18"/>
                <w:szCs w:val="18"/>
              </w:rPr>
            </w:pPr>
            <w:r>
              <w:rPr>
                <w:rFonts w:cs="Arial"/>
                <w:sz w:val="18"/>
                <w:szCs w:val="18"/>
              </w:rPr>
              <w:t>2017</w:t>
            </w:r>
          </w:p>
        </w:tc>
        <w:tc>
          <w:tcPr>
            <w:tcW w:w="2160" w:type="dxa"/>
            <w:tcBorders>
              <w:left w:val="single" w:sz="4" w:space="0" w:color="auto"/>
            </w:tcBorders>
            <w:vAlign w:val="center"/>
          </w:tcPr>
          <w:p w14:paraId="7DF4A2D2" w14:textId="77777777" w:rsidR="00596702" w:rsidRDefault="00596702" w:rsidP="00596702">
            <w:pPr>
              <w:jc w:val="center"/>
              <w:rPr>
                <w:rFonts w:cs="Arial"/>
                <w:sz w:val="18"/>
                <w:szCs w:val="18"/>
              </w:rPr>
            </w:pPr>
            <w:r>
              <w:rPr>
                <w:rFonts w:cs="Arial"/>
                <w:sz w:val="18"/>
                <w:szCs w:val="18"/>
              </w:rPr>
              <w:t>51,127</w:t>
            </w:r>
          </w:p>
          <w:p w14:paraId="38F8DB8B" w14:textId="2D1750DD" w:rsidR="00596702" w:rsidRDefault="00596702" w:rsidP="00596702">
            <w:pPr>
              <w:jc w:val="center"/>
              <w:rPr>
                <w:rFonts w:cs="Arial"/>
                <w:sz w:val="18"/>
                <w:szCs w:val="18"/>
              </w:rPr>
            </w:pPr>
            <w:r>
              <w:rPr>
                <w:rFonts w:cs="Arial"/>
                <w:sz w:val="18"/>
                <w:szCs w:val="18"/>
              </w:rPr>
              <w:t>(43,976-59,103)</w:t>
            </w:r>
          </w:p>
        </w:tc>
        <w:tc>
          <w:tcPr>
            <w:tcW w:w="2160" w:type="dxa"/>
            <w:vAlign w:val="center"/>
          </w:tcPr>
          <w:p w14:paraId="42463F49" w14:textId="77777777" w:rsidR="00596702" w:rsidRDefault="00596702" w:rsidP="00596702">
            <w:pPr>
              <w:jc w:val="center"/>
              <w:rPr>
                <w:rFonts w:cs="Arial"/>
                <w:bCs/>
                <w:sz w:val="18"/>
                <w:szCs w:val="18"/>
              </w:rPr>
            </w:pPr>
            <w:r>
              <w:rPr>
                <w:rFonts w:cs="Arial"/>
                <w:bCs/>
                <w:sz w:val="18"/>
                <w:szCs w:val="18"/>
              </w:rPr>
              <w:t>14,650</w:t>
            </w:r>
          </w:p>
          <w:p w14:paraId="21EC467B" w14:textId="1BF6BD2C" w:rsidR="00596702" w:rsidRDefault="00596702" w:rsidP="00596702">
            <w:pPr>
              <w:jc w:val="center"/>
              <w:rPr>
                <w:rFonts w:cs="Arial"/>
                <w:sz w:val="18"/>
                <w:szCs w:val="18"/>
              </w:rPr>
            </w:pPr>
            <w:r>
              <w:rPr>
                <w:rFonts w:cs="Arial"/>
                <w:bCs/>
                <w:sz w:val="18"/>
                <w:szCs w:val="18"/>
              </w:rPr>
              <w:t>(12,134-17,534)</w:t>
            </w:r>
          </w:p>
        </w:tc>
        <w:tc>
          <w:tcPr>
            <w:tcW w:w="2160" w:type="dxa"/>
            <w:vAlign w:val="center"/>
          </w:tcPr>
          <w:p w14:paraId="571E7B7A" w14:textId="5F322618" w:rsidR="00596702" w:rsidRDefault="00596702" w:rsidP="00596702">
            <w:pPr>
              <w:jc w:val="center"/>
              <w:rPr>
                <w:rFonts w:cs="Arial"/>
                <w:sz w:val="18"/>
                <w:szCs w:val="18"/>
              </w:rPr>
            </w:pPr>
            <w:r>
              <w:rPr>
                <w:rFonts w:cs="Arial"/>
                <w:sz w:val="18"/>
                <w:szCs w:val="18"/>
              </w:rPr>
              <w:t>65,738</w:t>
            </w:r>
          </w:p>
          <w:p w14:paraId="4773D608" w14:textId="77777777" w:rsidR="00596702" w:rsidRDefault="00596702" w:rsidP="00596702">
            <w:pPr>
              <w:jc w:val="center"/>
              <w:rPr>
                <w:rFonts w:cs="Arial"/>
                <w:sz w:val="18"/>
                <w:szCs w:val="18"/>
              </w:rPr>
            </w:pPr>
            <w:r>
              <w:rPr>
                <w:rFonts w:cs="Arial"/>
                <w:sz w:val="18"/>
                <w:szCs w:val="18"/>
              </w:rPr>
              <w:t>(57,221-75,157)</w:t>
            </w:r>
          </w:p>
        </w:tc>
      </w:tr>
      <w:tr w:rsidR="00596702" w14:paraId="2047D192" w14:textId="77777777" w:rsidTr="00716595">
        <w:trPr>
          <w:trHeight w:val="227"/>
          <w:jc w:val="center"/>
        </w:trPr>
        <w:tc>
          <w:tcPr>
            <w:tcW w:w="1215" w:type="dxa"/>
            <w:tcBorders>
              <w:right w:val="single" w:sz="4" w:space="0" w:color="auto"/>
            </w:tcBorders>
            <w:vAlign w:val="center"/>
          </w:tcPr>
          <w:p w14:paraId="56A58F4A" w14:textId="77777777" w:rsidR="00596702" w:rsidRDefault="00596702" w:rsidP="00596702">
            <w:pPr>
              <w:jc w:val="center"/>
              <w:rPr>
                <w:rFonts w:cs="Arial"/>
                <w:sz w:val="18"/>
                <w:szCs w:val="18"/>
              </w:rPr>
            </w:pPr>
            <w:r>
              <w:rPr>
                <w:rFonts w:cs="Arial"/>
                <w:sz w:val="18"/>
                <w:szCs w:val="18"/>
              </w:rPr>
              <w:t>2018</w:t>
            </w:r>
          </w:p>
        </w:tc>
        <w:tc>
          <w:tcPr>
            <w:tcW w:w="2160" w:type="dxa"/>
            <w:tcBorders>
              <w:left w:val="single" w:sz="4" w:space="0" w:color="auto"/>
            </w:tcBorders>
            <w:vAlign w:val="center"/>
          </w:tcPr>
          <w:p w14:paraId="7285F863" w14:textId="77777777" w:rsidR="00596702" w:rsidRDefault="00596702" w:rsidP="00596702">
            <w:pPr>
              <w:jc w:val="center"/>
              <w:rPr>
                <w:rFonts w:cs="Arial"/>
                <w:sz w:val="18"/>
                <w:szCs w:val="18"/>
              </w:rPr>
            </w:pPr>
            <w:r>
              <w:rPr>
                <w:rFonts w:cs="Arial"/>
                <w:sz w:val="18"/>
                <w:szCs w:val="18"/>
              </w:rPr>
              <w:t>59,609</w:t>
            </w:r>
          </w:p>
          <w:p w14:paraId="4E799238" w14:textId="1896E075" w:rsidR="00596702" w:rsidRDefault="00596702" w:rsidP="00596702">
            <w:pPr>
              <w:jc w:val="center"/>
              <w:rPr>
                <w:rFonts w:cs="Arial"/>
                <w:sz w:val="18"/>
                <w:szCs w:val="18"/>
              </w:rPr>
            </w:pPr>
            <w:r>
              <w:rPr>
                <w:rFonts w:cs="Arial"/>
                <w:sz w:val="18"/>
                <w:szCs w:val="18"/>
              </w:rPr>
              <w:t>(51,755-68,310)</w:t>
            </w:r>
          </w:p>
        </w:tc>
        <w:tc>
          <w:tcPr>
            <w:tcW w:w="2160" w:type="dxa"/>
            <w:vAlign w:val="center"/>
          </w:tcPr>
          <w:p w14:paraId="63C3F8CE" w14:textId="77777777" w:rsidR="00596702" w:rsidRDefault="00596702" w:rsidP="00596702">
            <w:pPr>
              <w:jc w:val="center"/>
              <w:rPr>
                <w:rFonts w:cs="Arial"/>
                <w:bCs/>
                <w:sz w:val="18"/>
                <w:szCs w:val="18"/>
              </w:rPr>
            </w:pPr>
            <w:r>
              <w:rPr>
                <w:rFonts w:cs="Arial"/>
                <w:bCs/>
                <w:sz w:val="18"/>
                <w:szCs w:val="18"/>
              </w:rPr>
              <w:t>21,432</w:t>
            </w:r>
          </w:p>
          <w:p w14:paraId="61687D83" w14:textId="702CDD09" w:rsidR="00596702" w:rsidRDefault="00596702" w:rsidP="00596702">
            <w:pPr>
              <w:jc w:val="center"/>
              <w:rPr>
                <w:rFonts w:cs="Arial"/>
                <w:sz w:val="18"/>
                <w:szCs w:val="18"/>
              </w:rPr>
            </w:pPr>
            <w:r>
              <w:rPr>
                <w:rFonts w:cs="Arial"/>
                <w:bCs/>
                <w:sz w:val="18"/>
                <w:szCs w:val="18"/>
              </w:rPr>
              <w:t>(17,271-26,291)</w:t>
            </w:r>
          </w:p>
        </w:tc>
        <w:tc>
          <w:tcPr>
            <w:tcW w:w="2160" w:type="dxa"/>
            <w:vAlign w:val="center"/>
          </w:tcPr>
          <w:p w14:paraId="2876E4C6" w14:textId="00589569" w:rsidR="00596702" w:rsidRDefault="00596702" w:rsidP="00596702">
            <w:pPr>
              <w:jc w:val="center"/>
              <w:rPr>
                <w:rFonts w:cs="Arial"/>
                <w:sz w:val="18"/>
                <w:szCs w:val="18"/>
              </w:rPr>
            </w:pPr>
            <w:r>
              <w:rPr>
                <w:rFonts w:cs="Arial"/>
                <w:sz w:val="18"/>
                <w:szCs w:val="18"/>
              </w:rPr>
              <w:t>80,746</w:t>
            </w:r>
          </w:p>
          <w:p w14:paraId="74334011" w14:textId="77777777" w:rsidR="00596702" w:rsidRDefault="00596702" w:rsidP="00596702">
            <w:pPr>
              <w:jc w:val="center"/>
              <w:rPr>
                <w:rFonts w:cs="Arial"/>
                <w:sz w:val="18"/>
                <w:szCs w:val="18"/>
              </w:rPr>
            </w:pPr>
            <w:r>
              <w:rPr>
                <w:rFonts w:cs="Arial"/>
                <w:sz w:val="18"/>
                <w:szCs w:val="18"/>
              </w:rPr>
              <w:t>(70,984-91,467)</w:t>
            </w:r>
          </w:p>
        </w:tc>
      </w:tr>
      <w:tr w:rsidR="00596702" w14:paraId="0E990F3A" w14:textId="77777777" w:rsidTr="00716595">
        <w:trPr>
          <w:trHeight w:val="227"/>
          <w:jc w:val="center"/>
        </w:trPr>
        <w:tc>
          <w:tcPr>
            <w:tcW w:w="1215" w:type="dxa"/>
            <w:tcBorders>
              <w:bottom w:val="nil"/>
              <w:right w:val="single" w:sz="4" w:space="0" w:color="auto"/>
            </w:tcBorders>
            <w:vAlign w:val="center"/>
          </w:tcPr>
          <w:p w14:paraId="7E3F8F13" w14:textId="77777777" w:rsidR="00596702" w:rsidRDefault="00596702" w:rsidP="00596702">
            <w:pPr>
              <w:jc w:val="center"/>
              <w:rPr>
                <w:rFonts w:cs="Arial"/>
                <w:sz w:val="18"/>
                <w:szCs w:val="18"/>
              </w:rPr>
            </w:pPr>
            <w:r>
              <w:rPr>
                <w:rFonts w:cs="Arial"/>
                <w:sz w:val="18"/>
                <w:szCs w:val="18"/>
              </w:rPr>
              <w:t>2019</w:t>
            </w:r>
          </w:p>
        </w:tc>
        <w:tc>
          <w:tcPr>
            <w:tcW w:w="2160" w:type="dxa"/>
            <w:tcBorders>
              <w:left w:val="single" w:sz="4" w:space="0" w:color="auto"/>
              <w:bottom w:val="nil"/>
            </w:tcBorders>
            <w:vAlign w:val="center"/>
          </w:tcPr>
          <w:p w14:paraId="6F2DB0F5"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58,995</w:t>
            </w:r>
          </w:p>
          <w:p w14:paraId="64656E72" w14:textId="46EA99A5" w:rsidR="00596702" w:rsidRPr="00B26A68" w:rsidRDefault="00596702" w:rsidP="00596702">
            <w:pPr>
              <w:jc w:val="center"/>
              <w:rPr>
                <w:rFonts w:cs="Arial"/>
                <w:sz w:val="18"/>
                <w:szCs w:val="18"/>
                <w:highlight w:val="yellow"/>
              </w:rPr>
            </w:pPr>
            <w:r w:rsidRPr="00B26A68">
              <w:rPr>
                <w:rFonts w:cs="Arial"/>
                <w:sz w:val="18"/>
                <w:szCs w:val="18"/>
                <w:highlight w:val="yellow"/>
              </w:rPr>
              <w:t>(50,215-68,863)</w:t>
            </w:r>
          </w:p>
        </w:tc>
        <w:tc>
          <w:tcPr>
            <w:tcW w:w="2160" w:type="dxa"/>
            <w:tcBorders>
              <w:bottom w:val="nil"/>
            </w:tcBorders>
            <w:vAlign w:val="center"/>
          </w:tcPr>
          <w:p w14:paraId="0428992F"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20,291</w:t>
            </w:r>
          </w:p>
          <w:p w14:paraId="2D3110FB" w14:textId="24895DBE" w:rsidR="00596702" w:rsidRPr="00B26A68" w:rsidRDefault="00596702" w:rsidP="00596702">
            <w:pPr>
              <w:jc w:val="center"/>
              <w:rPr>
                <w:rFonts w:cs="Arial"/>
                <w:sz w:val="18"/>
                <w:szCs w:val="18"/>
                <w:highlight w:val="yellow"/>
              </w:rPr>
            </w:pPr>
            <w:r w:rsidRPr="00B26A68">
              <w:rPr>
                <w:rFonts w:cs="Arial"/>
                <w:bCs/>
                <w:sz w:val="18"/>
                <w:szCs w:val="18"/>
                <w:highlight w:val="yellow"/>
              </w:rPr>
              <w:t>(16,940-24,109)</w:t>
            </w:r>
          </w:p>
        </w:tc>
        <w:tc>
          <w:tcPr>
            <w:tcW w:w="2160" w:type="dxa"/>
            <w:tcBorders>
              <w:bottom w:val="nil"/>
            </w:tcBorders>
            <w:vAlign w:val="center"/>
          </w:tcPr>
          <w:p w14:paraId="6760BF37" w14:textId="00A3F66B" w:rsidR="00596702" w:rsidRPr="00B26A68" w:rsidRDefault="00596702" w:rsidP="00596702">
            <w:pPr>
              <w:jc w:val="center"/>
              <w:rPr>
                <w:rFonts w:cs="Arial"/>
                <w:sz w:val="18"/>
                <w:szCs w:val="18"/>
                <w:highlight w:val="yellow"/>
              </w:rPr>
            </w:pPr>
            <w:r w:rsidRPr="00B26A68">
              <w:rPr>
                <w:rFonts w:cs="Arial"/>
                <w:sz w:val="18"/>
                <w:szCs w:val="18"/>
                <w:highlight w:val="yellow"/>
              </w:rPr>
              <w:t>79,066</w:t>
            </w:r>
          </w:p>
          <w:p w14:paraId="05948FCE"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(69,072-90,091)</w:t>
            </w:r>
          </w:p>
        </w:tc>
      </w:tr>
      <w:tr w:rsidR="00596702" w14:paraId="7F12132F" w14:textId="77777777" w:rsidTr="00716595">
        <w:trPr>
          <w:trHeight w:val="227"/>
          <w:jc w:val="center"/>
        </w:trPr>
        <w:tc>
          <w:tcPr>
            <w:tcW w:w="1215" w:type="dxa"/>
            <w:tcBorders>
              <w:top w:val="nil"/>
              <w:bottom w:val="single" w:sz="4" w:space="0" w:color="auto"/>
              <w:right w:val="single" w:sz="4" w:space="0" w:color="auto"/>
            </w:tcBorders>
            <w:vAlign w:val="center"/>
          </w:tcPr>
          <w:p w14:paraId="25D2B825" w14:textId="7F12AC83" w:rsidR="00596702" w:rsidRDefault="00596702" w:rsidP="00596702">
            <w:pPr>
              <w:jc w:val="center"/>
              <w:rPr>
                <w:rFonts w:cs="Arial"/>
                <w:sz w:val="18"/>
                <w:szCs w:val="18"/>
              </w:rPr>
            </w:pPr>
            <w:r>
              <w:rPr>
                <w:rFonts w:cs="Arial"/>
                <w:sz w:val="18"/>
                <w:szCs w:val="18"/>
              </w:rPr>
              <w:t>2020</w:t>
            </w:r>
          </w:p>
        </w:tc>
        <w:tc>
          <w:tcPr>
            <w:tcW w:w="2160" w:type="dxa"/>
            <w:tcBorders>
              <w:top w:val="nil"/>
              <w:left w:val="single" w:sz="4" w:space="0" w:color="auto"/>
              <w:bottom w:val="single" w:sz="4" w:space="0" w:color="auto"/>
            </w:tcBorders>
            <w:vAlign w:val="center"/>
          </w:tcPr>
          <w:p w14:paraId="3115257C" w14:textId="77777777" w:rsidR="00596702" w:rsidRPr="00B26A68" w:rsidRDefault="00596702" w:rsidP="00596702">
            <w:pPr>
              <w:jc w:val="center"/>
              <w:rPr>
                <w:rFonts w:cs="Arial"/>
                <w:sz w:val="18"/>
                <w:szCs w:val="18"/>
                <w:highlight w:val="yellow"/>
              </w:rPr>
            </w:pPr>
            <w:r w:rsidRPr="00B26A68">
              <w:rPr>
                <w:rFonts w:cs="Arial"/>
                <w:sz w:val="18"/>
                <w:szCs w:val="18"/>
                <w:highlight w:val="yellow"/>
              </w:rPr>
              <w:t>58,438</w:t>
            </w:r>
          </w:p>
          <w:p w14:paraId="2E8BDD50" w14:textId="134BD805" w:rsidR="00596702" w:rsidRPr="00B26A68" w:rsidRDefault="00596702" w:rsidP="00596702">
            <w:pPr>
              <w:jc w:val="center"/>
              <w:rPr>
                <w:rFonts w:cs="Arial"/>
                <w:sz w:val="18"/>
                <w:szCs w:val="18"/>
                <w:highlight w:val="yellow"/>
              </w:rPr>
            </w:pPr>
            <w:r w:rsidRPr="00B26A68">
              <w:rPr>
                <w:rFonts w:cs="Arial"/>
                <w:sz w:val="18"/>
                <w:szCs w:val="18"/>
                <w:highlight w:val="yellow"/>
              </w:rPr>
              <w:t>(49,759-68,189)</w:t>
            </w:r>
          </w:p>
        </w:tc>
        <w:tc>
          <w:tcPr>
            <w:tcW w:w="2160" w:type="dxa"/>
            <w:tcBorders>
              <w:top w:val="nil"/>
              <w:bottom w:val="single" w:sz="4" w:space="0" w:color="auto"/>
            </w:tcBorders>
            <w:vAlign w:val="center"/>
          </w:tcPr>
          <w:p w14:paraId="44DE084E" w14:textId="77777777" w:rsidR="00596702" w:rsidRPr="00B26A68" w:rsidRDefault="00596702" w:rsidP="00596702">
            <w:pPr>
              <w:jc w:val="center"/>
              <w:rPr>
                <w:rFonts w:cs="Arial"/>
                <w:bCs/>
                <w:sz w:val="18"/>
                <w:szCs w:val="18"/>
                <w:highlight w:val="yellow"/>
              </w:rPr>
            </w:pPr>
            <w:r w:rsidRPr="00B26A68">
              <w:rPr>
                <w:rFonts w:cs="Arial"/>
                <w:bCs/>
                <w:sz w:val="18"/>
                <w:szCs w:val="18"/>
                <w:highlight w:val="yellow"/>
              </w:rPr>
              <w:t>19,107</w:t>
            </w:r>
          </w:p>
          <w:p w14:paraId="1EDB48EC" w14:textId="14F180B7" w:rsidR="00596702" w:rsidRPr="00B26A68" w:rsidRDefault="00596702" w:rsidP="00596702">
            <w:pPr>
              <w:jc w:val="center"/>
              <w:rPr>
                <w:rFonts w:cs="Arial"/>
                <w:sz w:val="18"/>
                <w:szCs w:val="18"/>
                <w:highlight w:val="yellow"/>
              </w:rPr>
            </w:pPr>
            <w:r w:rsidRPr="00B26A68">
              <w:rPr>
                <w:rFonts w:cs="Arial"/>
                <w:bCs/>
                <w:sz w:val="18"/>
                <w:szCs w:val="18"/>
                <w:highlight w:val="yellow"/>
              </w:rPr>
              <w:t>(16,235-22,239)</w:t>
            </w:r>
          </w:p>
        </w:tc>
        <w:tc>
          <w:tcPr>
            <w:tcW w:w="2160" w:type="dxa"/>
            <w:tcBorders>
              <w:top w:val="nil"/>
              <w:bottom w:val="single" w:sz="4" w:space="0" w:color="auto"/>
            </w:tcBorders>
            <w:vAlign w:val="center"/>
          </w:tcPr>
          <w:p w14:paraId="276B7F32" w14:textId="4E654A2C" w:rsidR="00596702" w:rsidRPr="00B26A68" w:rsidRDefault="00596702" w:rsidP="00596702">
            <w:pPr>
              <w:jc w:val="center"/>
              <w:rPr>
                <w:rFonts w:cs="Arial"/>
                <w:sz w:val="18"/>
                <w:szCs w:val="18"/>
                <w:highlight w:val="yellow"/>
              </w:rPr>
            </w:pPr>
            <w:r w:rsidRPr="00B26A68">
              <w:rPr>
                <w:rFonts w:cs="Arial"/>
                <w:sz w:val="18"/>
                <w:szCs w:val="18"/>
                <w:highlight w:val="yellow"/>
              </w:rPr>
              <w:t>77,748</w:t>
            </w:r>
          </w:p>
          <w:p w14:paraId="1FEF21A2" w14:textId="08CE2765" w:rsidR="00596702" w:rsidRPr="00B26A68" w:rsidRDefault="00596702" w:rsidP="00596702">
            <w:pPr>
              <w:jc w:val="center"/>
              <w:rPr>
                <w:rFonts w:cs="Arial"/>
                <w:sz w:val="18"/>
                <w:szCs w:val="18"/>
                <w:highlight w:val="yellow"/>
              </w:rPr>
            </w:pPr>
            <w:r w:rsidRPr="00B26A68">
              <w:rPr>
                <w:rFonts w:cs="Arial"/>
                <w:sz w:val="18"/>
                <w:szCs w:val="18"/>
                <w:highlight w:val="yellow"/>
              </w:rPr>
              <w:t>(67,706-88,852)</w:t>
            </w:r>
          </w:p>
        </w:tc>
      </w:tr>
    </w:tbl>
    <w:p w14:paraId="389DF135" w14:textId="77777777" w:rsidR="007C7266" w:rsidRDefault="007C7266" w:rsidP="007C7266">
      <w:pPr>
        <w:pStyle w:val="Caption-Table"/>
      </w:pPr>
    </w:p>
    <w:p w14:paraId="6476107C" w14:textId="77777777" w:rsidR="007C7266" w:rsidRDefault="007C7266">
      <w:pPr>
        <w:spacing w:after="200" w:line="276" w:lineRule="auto"/>
        <w:rPr>
          <w:i/>
          <w:sz w:val="20"/>
          <w:lang w:val="en-CA"/>
        </w:rPr>
      </w:pPr>
      <w:r>
        <w:br w:type="page"/>
      </w:r>
    </w:p>
    <w:p w14:paraId="1B8123C0" w14:textId="5D2538AE" w:rsidR="007C7266" w:rsidRDefault="007C7266" w:rsidP="007C7266">
      <w:pPr>
        <w:pStyle w:val="Caption-Table"/>
      </w:pPr>
      <w:r>
        <w:lastRenderedPageBreak/>
        <w:t>Table 5. Abundance of commercial crab by carapace condition (CC 1&amp;2, CC3, CC4 and CC5) in the southern Gulf of St. Lawrence based on trawl survey data from 1997 to 2020. Shown in parentheses are the 95% confidence intervals.</w:t>
      </w:r>
    </w:p>
    <w:p w14:paraId="77FC5CF3" w14:textId="77777777" w:rsidR="007546F6" w:rsidRDefault="007546F6" w:rsidP="007C7266">
      <w:pPr>
        <w:pStyle w:val="Caption-Table"/>
      </w:pPr>
    </w:p>
    <w:tbl>
      <w:tblPr>
        <w:tblW w:w="8670" w:type="dxa"/>
        <w:jc w:val="center"/>
        <w:tblLayout w:type="fixed"/>
        <w:tblLook w:val="0000" w:firstRow="0" w:lastRow="0" w:firstColumn="0" w:lastColumn="0" w:noHBand="0" w:noVBand="0"/>
      </w:tblPr>
      <w:tblGrid>
        <w:gridCol w:w="789"/>
        <w:gridCol w:w="284"/>
        <w:gridCol w:w="1984"/>
        <w:gridCol w:w="284"/>
        <w:gridCol w:w="1843"/>
        <w:gridCol w:w="283"/>
        <w:gridCol w:w="1559"/>
        <w:gridCol w:w="284"/>
        <w:gridCol w:w="1360"/>
      </w:tblGrid>
      <w:tr w:rsidR="00923ECF" w:rsidRPr="00923ECF" w14:paraId="3D8505EE" w14:textId="77777777" w:rsidTr="007546F6">
        <w:trPr>
          <w:trHeight w:val="255"/>
          <w:jc w:val="center"/>
        </w:trPr>
        <w:tc>
          <w:tcPr>
            <w:tcW w:w="789" w:type="dxa"/>
            <w:tcBorders>
              <w:bottom w:val="single" w:sz="12" w:space="0" w:color="auto"/>
              <w:right w:val="single" w:sz="4" w:space="0" w:color="auto"/>
            </w:tcBorders>
            <w:shd w:val="clear" w:color="auto" w:fill="auto"/>
            <w:noWrap/>
            <w:vAlign w:val="center"/>
          </w:tcPr>
          <w:p w14:paraId="44454D5F" w14:textId="77777777" w:rsidR="007C7266" w:rsidRPr="00923ECF" w:rsidRDefault="007C7266" w:rsidP="004C1E46">
            <w:pPr>
              <w:jc w:val="center"/>
              <w:rPr>
                <w:rFonts w:cs="Arial"/>
                <w:b/>
                <w:sz w:val="20"/>
              </w:rPr>
            </w:pPr>
            <w:r w:rsidRPr="00923ECF">
              <w:rPr>
                <w:rFonts w:cs="Arial"/>
                <w:b/>
                <w:sz w:val="20"/>
              </w:rPr>
              <w:t>Year</w:t>
            </w:r>
          </w:p>
        </w:tc>
        <w:tc>
          <w:tcPr>
            <w:tcW w:w="284" w:type="dxa"/>
            <w:tcBorders>
              <w:left w:val="single" w:sz="4" w:space="0" w:color="auto"/>
              <w:bottom w:val="single" w:sz="12" w:space="0" w:color="auto"/>
            </w:tcBorders>
            <w:vAlign w:val="center"/>
          </w:tcPr>
          <w:p w14:paraId="31B62070" w14:textId="77777777" w:rsidR="007C7266" w:rsidRPr="00923ECF" w:rsidRDefault="007C7266" w:rsidP="004C1E46">
            <w:pPr>
              <w:jc w:val="right"/>
              <w:rPr>
                <w:rFonts w:cs="Arial"/>
                <w:b/>
                <w:sz w:val="20"/>
              </w:rPr>
            </w:pPr>
          </w:p>
        </w:tc>
        <w:tc>
          <w:tcPr>
            <w:tcW w:w="1984" w:type="dxa"/>
            <w:tcBorders>
              <w:bottom w:val="single" w:sz="12" w:space="0" w:color="auto"/>
            </w:tcBorders>
            <w:shd w:val="clear" w:color="auto" w:fill="auto"/>
            <w:noWrap/>
            <w:vAlign w:val="center"/>
          </w:tcPr>
          <w:p w14:paraId="330723E2" w14:textId="77777777" w:rsidR="007C7266" w:rsidRPr="00923ECF" w:rsidRDefault="007C7266" w:rsidP="004C1E46">
            <w:pPr>
              <w:jc w:val="center"/>
              <w:rPr>
                <w:rFonts w:cs="Arial"/>
                <w:sz w:val="20"/>
              </w:rPr>
            </w:pPr>
            <w:r w:rsidRPr="00923ECF">
              <w:rPr>
                <w:rFonts w:cs="Arial"/>
                <w:b/>
                <w:sz w:val="20"/>
              </w:rPr>
              <w:t>CC 1&amp;2</w:t>
            </w:r>
          </w:p>
        </w:tc>
        <w:tc>
          <w:tcPr>
            <w:tcW w:w="284" w:type="dxa"/>
            <w:tcBorders>
              <w:bottom w:val="single" w:sz="12" w:space="0" w:color="auto"/>
            </w:tcBorders>
            <w:vAlign w:val="center"/>
          </w:tcPr>
          <w:p w14:paraId="33F85B9C" w14:textId="77777777" w:rsidR="007C7266" w:rsidRPr="00923ECF" w:rsidRDefault="007C7266" w:rsidP="004C1E46">
            <w:pPr>
              <w:jc w:val="center"/>
              <w:rPr>
                <w:rFonts w:cs="Arial"/>
                <w:b/>
                <w:sz w:val="20"/>
              </w:rPr>
            </w:pPr>
          </w:p>
        </w:tc>
        <w:tc>
          <w:tcPr>
            <w:tcW w:w="1843" w:type="dxa"/>
            <w:tcBorders>
              <w:bottom w:val="single" w:sz="12" w:space="0" w:color="auto"/>
            </w:tcBorders>
            <w:shd w:val="clear" w:color="auto" w:fill="auto"/>
            <w:noWrap/>
            <w:vAlign w:val="center"/>
          </w:tcPr>
          <w:p w14:paraId="59DF4696" w14:textId="77777777" w:rsidR="007C7266" w:rsidRPr="00923ECF" w:rsidRDefault="007C7266" w:rsidP="004C1E46">
            <w:pPr>
              <w:jc w:val="center"/>
              <w:rPr>
                <w:rFonts w:cs="Arial"/>
                <w:sz w:val="20"/>
              </w:rPr>
            </w:pPr>
            <w:r w:rsidRPr="00923ECF">
              <w:rPr>
                <w:rFonts w:cs="Arial"/>
                <w:b/>
                <w:sz w:val="20"/>
              </w:rPr>
              <w:t>CC 3</w:t>
            </w:r>
          </w:p>
        </w:tc>
        <w:tc>
          <w:tcPr>
            <w:tcW w:w="283" w:type="dxa"/>
            <w:tcBorders>
              <w:bottom w:val="single" w:sz="12" w:space="0" w:color="auto"/>
            </w:tcBorders>
            <w:vAlign w:val="center"/>
          </w:tcPr>
          <w:p w14:paraId="65A3DD4E" w14:textId="77777777" w:rsidR="007C7266" w:rsidRPr="00923ECF" w:rsidRDefault="007C7266" w:rsidP="004C1E46">
            <w:pPr>
              <w:jc w:val="center"/>
              <w:rPr>
                <w:rFonts w:cs="Arial"/>
                <w:b/>
                <w:sz w:val="20"/>
              </w:rPr>
            </w:pPr>
          </w:p>
        </w:tc>
        <w:tc>
          <w:tcPr>
            <w:tcW w:w="1559" w:type="dxa"/>
            <w:tcBorders>
              <w:bottom w:val="single" w:sz="12" w:space="0" w:color="auto"/>
            </w:tcBorders>
            <w:shd w:val="clear" w:color="auto" w:fill="auto"/>
            <w:noWrap/>
            <w:vAlign w:val="center"/>
          </w:tcPr>
          <w:p w14:paraId="5A6DD9FE" w14:textId="77777777" w:rsidR="007C7266" w:rsidRPr="00923ECF" w:rsidRDefault="007C7266" w:rsidP="004C1E46">
            <w:pPr>
              <w:jc w:val="center"/>
              <w:rPr>
                <w:rFonts w:cs="Arial"/>
                <w:sz w:val="20"/>
              </w:rPr>
            </w:pPr>
            <w:r w:rsidRPr="00923ECF">
              <w:rPr>
                <w:rFonts w:cs="Arial"/>
                <w:b/>
                <w:sz w:val="20"/>
              </w:rPr>
              <w:t>CC 4</w:t>
            </w:r>
          </w:p>
        </w:tc>
        <w:tc>
          <w:tcPr>
            <w:tcW w:w="284" w:type="dxa"/>
            <w:tcBorders>
              <w:bottom w:val="single" w:sz="12" w:space="0" w:color="auto"/>
            </w:tcBorders>
            <w:vAlign w:val="center"/>
          </w:tcPr>
          <w:p w14:paraId="4350CB40" w14:textId="77777777" w:rsidR="007C7266" w:rsidRPr="00923ECF" w:rsidRDefault="007C7266" w:rsidP="004C1E46">
            <w:pPr>
              <w:jc w:val="center"/>
              <w:rPr>
                <w:rFonts w:cs="Arial"/>
                <w:b/>
                <w:sz w:val="20"/>
              </w:rPr>
            </w:pPr>
          </w:p>
        </w:tc>
        <w:tc>
          <w:tcPr>
            <w:tcW w:w="1360" w:type="dxa"/>
            <w:tcBorders>
              <w:bottom w:val="single" w:sz="12" w:space="0" w:color="auto"/>
            </w:tcBorders>
            <w:shd w:val="clear" w:color="auto" w:fill="auto"/>
            <w:noWrap/>
            <w:vAlign w:val="center"/>
          </w:tcPr>
          <w:p w14:paraId="0D923842" w14:textId="77777777" w:rsidR="007C7266" w:rsidRPr="00923ECF" w:rsidRDefault="007C7266" w:rsidP="004C1E46">
            <w:pPr>
              <w:jc w:val="center"/>
              <w:rPr>
                <w:rFonts w:cs="Arial"/>
                <w:sz w:val="20"/>
              </w:rPr>
            </w:pPr>
            <w:r w:rsidRPr="00923ECF">
              <w:rPr>
                <w:rFonts w:cs="Arial"/>
                <w:b/>
                <w:sz w:val="20"/>
              </w:rPr>
              <w:t>CC 5</w:t>
            </w:r>
          </w:p>
        </w:tc>
      </w:tr>
      <w:tr w:rsidR="00923ECF" w:rsidRPr="00923ECF" w14:paraId="53CD3B76" w14:textId="77777777" w:rsidTr="007546F6">
        <w:trPr>
          <w:trHeight w:val="255"/>
          <w:jc w:val="center"/>
        </w:trPr>
        <w:tc>
          <w:tcPr>
            <w:tcW w:w="789" w:type="dxa"/>
            <w:tcBorders>
              <w:top w:val="single" w:sz="12" w:space="0" w:color="auto"/>
              <w:right w:val="single" w:sz="4" w:space="0" w:color="auto"/>
            </w:tcBorders>
            <w:shd w:val="clear" w:color="auto" w:fill="auto"/>
            <w:noWrap/>
            <w:vAlign w:val="center"/>
          </w:tcPr>
          <w:p w14:paraId="33416004" w14:textId="77777777" w:rsidR="007C7266" w:rsidRPr="007546F6" w:rsidRDefault="007C7266" w:rsidP="004C1E46">
            <w:pPr>
              <w:jc w:val="center"/>
              <w:rPr>
                <w:rFonts w:cs="Arial"/>
                <w:sz w:val="18"/>
                <w:szCs w:val="18"/>
              </w:rPr>
            </w:pPr>
            <w:r w:rsidRPr="007546F6">
              <w:rPr>
                <w:rFonts w:cs="Arial"/>
                <w:sz w:val="18"/>
                <w:szCs w:val="18"/>
              </w:rPr>
              <w:t>1997</w:t>
            </w:r>
          </w:p>
        </w:tc>
        <w:tc>
          <w:tcPr>
            <w:tcW w:w="284" w:type="dxa"/>
            <w:tcBorders>
              <w:top w:val="single" w:sz="12" w:space="0" w:color="auto"/>
              <w:left w:val="single" w:sz="4" w:space="0" w:color="auto"/>
            </w:tcBorders>
            <w:vAlign w:val="center"/>
          </w:tcPr>
          <w:p w14:paraId="6E0D4A26" w14:textId="77777777" w:rsidR="007C7266" w:rsidRPr="007546F6" w:rsidRDefault="007C7266" w:rsidP="004C1E46">
            <w:pPr>
              <w:rPr>
                <w:rFonts w:cs="Calibri"/>
                <w:color w:val="000000"/>
                <w:sz w:val="18"/>
                <w:szCs w:val="18"/>
              </w:rPr>
            </w:pPr>
          </w:p>
        </w:tc>
        <w:tc>
          <w:tcPr>
            <w:tcW w:w="1984" w:type="dxa"/>
            <w:tcBorders>
              <w:top w:val="single" w:sz="12" w:space="0" w:color="auto"/>
            </w:tcBorders>
            <w:shd w:val="clear" w:color="auto" w:fill="auto"/>
            <w:noWrap/>
            <w:vAlign w:val="center"/>
          </w:tcPr>
          <w:p w14:paraId="0EE285B3" w14:textId="77777777" w:rsidR="007C7266" w:rsidRPr="007546F6" w:rsidRDefault="007C7266" w:rsidP="004C1E46">
            <w:pPr>
              <w:rPr>
                <w:rFonts w:cs="Arial"/>
                <w:sz w:val="18"/>
                <w:szCs w:val="18"/>
              </w:rPr>
            </w:pPr>
            <w:r w:rsidRPr="007546F6">
              <w:rPr>
                <w:rFonts w:cs="Calibri"/>
                <w:color w:val="000000"/>
                <w:sz w:val="18"/>
                <w:szCs w:val="18"/>
              </w:rPr>
              <w:t>59.1 (47.1, 73.1)</w:t>
            </w:r>
          </w:p>
        </w:tc>
        <w:tc>
          <w:tcPr>
            <w:tcW w:w="284" w:type="dxa"/>
            <w:tcBorders>
              <w:top w:val="single" w:sz="12" w:space="0" w:color="auto"/>
            </w:tcBorders>
            <w:vAlign w:val="center"/>
          </w:tcPr>
          <w:p w14:paraId="232FDB1A" w14:textId="77777777" w:rsidR="007C7266" w:rsidRPr="007546F6" w:rsidRDefault="007C7266" w:rsidP="004C1E46">
            <w:pPr>
              <w:rPr>
                <w:rFonts w:cs="Calibri"/>
                <w:color w:val="000000"/>
                <w:sz w:val="18"/>
                <w:szCs w:val="18"/>
              </w:rPr>
            </w:pPr>
          </w:p>
        </w:tc>
        <w:tc>
          <w:tcPr>
            <w:tcW w:w="1843" w:type="dxa"/>
            <w:tcBorders>
              <w:top w:val="single" w:sz="12" w:space="0" w:color="auto"/>
            </w:tcBorders>
            <w:shd w:val="clear" w:color="auto" w:fill="auto"/>
            <w:noWrap/>
            <w:vAlign w:val="center"/>
          </w:tcPr>
          <w:p w14:paraId="7DF53B53" w14:textId="77777777" w:rsidR="007C7266" w:rsidRPr="007546F6" w:rsidRDefault="007C7266" w:rsidP="004C1E46">
            <w:pPr>
              <w:rPr>
                <w:rFonts w:cs="Arial"/>
                <w:sz w:val="18"/>
                <w:szCs w:val="18"/>
              </w:rPr>
            </w:pPr>
            <w:r w:rsidRPr="007546F6">
              <w:rPr>
                <w:rFonts w:cs="Calibri"/>
                <w:color w:val="000000"/>
                <w:sz w:val="18"/>
                <w:szCs w:val="18"/>
              </w:rPr>
              <w:t>28.3 (21.7, 36.3)</w:t>
            </w:r>
          </w:p>
        </w:tc>
        <w:tc>
          <w:tcPr>
            <w:tcW w:w="283" w:type="dxa"/>
            <w:tcBorders>
              <w:top w:val="single" w:sz="12" w:space="0" w:color="auto"/>
            </w:tcBorders>
            <w:vAlign w:val="center"/>
          </w:tcPr>
          <w:p w14:paraId="43F1D8E9" w14:textId="77777777" w:rsidR="007C7266" w:rsidRPr="007546F6" w:rsidRDefault="007C7266" w:rsidP="004C1E46">
            <w:pPr>
              <w:jc w:val="right"/>
              <w:rPr>
                <w:rFonts w:cs="Calibri"/>
                <w:color w:val="000000"/>
                <w:sz w:val="18"/>
                <w:szCs w:val="18"/>
              </w:rPr>
            </w:pPr>
          </w:p>
        </w:tc>
        <w:tc>
          <w:tcPr>
            <w:tcW w:w="1559" w:type="dxa"/>
            <w:tcBorders>
              <w:top w:val="single" w:sz="12" w:space="0" w:color="auto"/>
            </w:tcBorders>
            <w:shd w:val="clear" w:color="auto" w:fill="auto"/>
            <w:noWrap/>
            <w:vAlign w:val="center"/>
          </w:tcPr>
          <w:p w14:paraId="301B42EE" w14:textId="77777777" w:rsidR="007C7266" w:rsidRPr="007546F6" w:rsidRDefault="007C7266" w:rsidP="004C1E46">
            <w:pPr>
              <w:rPr>
                <w:rFonts w:cs="Arial"/>
                <w:sz w:val="18"/>
                <w:szCs w:val="18"/>
              </w:rPr>
            </w:pPr>
            <w:r w:rsidRPr="007546F6">
              <w:rPr>
                <w:rFonts w:cs="Calibri"/>
                <w:color w:val="000000"/>
                <w:sz w:val="18"/>
                <w:szCs w:val="18"/>
              </w:rPr>
              <w:t>17.7 (13.2, 23.2)</w:t>
            </w:r>
          </w:p>
        </w:tc>
        <w:tc>
          <w:tcPr>
            <w:tcW w:w="284" w:type="dxa"/>
            <w:tcBorders>
              <w:top w:val="single" w:sz="12" w:space="0" w:color="auto"/>
            </w:tcBorders>
            <w:vAlign w:val="center"/>
          </w:tcPr>
          <w:p w14:paraId="20E36799" w14:textId="77777777" w:rsidR="007C7266" w:rsidRPr="007546F6" w:rsidRDefault="007C7266" w:rsidP="004C1E46">
            <w:pPr>
              <w:jc w:val="right"/>
              <w:rPr>
                <w:rFonts w:cs="Calibri"/>
                <w:color w:val="000000"/>
                <w:sz w:val="18"/>
                <w:szCs w:val="18"/>
              </w:rPr>
            </w:pPr>
          </w:p>
        </w:tc>
        <w:tc>
          <w:tcPr>
            <w:tcW w:w="1360" w:type="dxa"/>
            <w:tcBorders>
              <w:top w:val="single" w:sz="12" w:space="0" w:color="auto"/>
            </w:tcBorders>
            <w:shd w:val="clear" w:color="auto" w:fill="auto"/>
            <w:noWrap/>
            <w:vAlign w:val="center"/>
          </w:tcPr>
          <w:p w14:paraId="4F0A28D4" w14:textId="77777777" w:rsidR="007C7266" w:rsidRPr="007546F6" w:rsidRDefault="007C7266" w:rsidP="004C1E46">
            <w:pPr>
              <w:rPr>
                <w:rFonts w:cs="Arial"/>
                <w:sz w:val="18"/>
                <w:szCs w:val="18"/>
              </w:rPr>
            </w:pPr>
            <w:r w:rsidRPr="007546F6">
              <w:rPr>
                <w:rFonts w:cs="Calibri"/>
                <w:color w:val="000000"/>
                <w:sz w:val="18"/>
                <w:szCs w:val="18"/>
              </w:rPr>
              <w:t>5.2 (3.1, 8.2)</w:t>
            </w:r>
          </w:p>
        </w:tc>
      </w:tr>
      <w:tr w:rsidR="00923ECF" w:rsidRPr="00923ECF" w14:paraId="21212264" w14:textId="77777777" w:rsidTr="007546F6">
        <w:trPr>
          <w:trHeight w:val="255"/>
          <w:jc w:val="center"/>
        </w:trPr>
        <w:tc>
          <w:tcPr>
            <w:tcW w:w="789" w:type="dxa"/>
            <w:tcBorders>
              <w:right w:val="single" w:sz="4" w:space="0" w:color="auto"/>
            </w:tcBorders>
            <w:shd w:val="clear" w:color="auto" w:fill="auto"/>
            <w:noWrap/>
            <w:vAlign w:val="center"/>
          </w:tcPr>
          <w:p w14:paraId="036EEDAB" w14:textId="77777777" w:rsidR="007C7266" w:rsidRPr="007546F6" w:rsidRDefault="007C7266" w:rsidP="004C1E46">
            <w:pPr>
              <w:jc w:val="center"/>
              <w:rPr>
                <w:rFonts w:cs="Arial"/>
                <w:sz w:val="18"/>
                <w:szCs w:val="18"/>
              </w:rPr>
            </w:pPr>
            <w:r w:rsidRPr="007546F6">
              <w:rPr>
                <w:rFonts w:cs="Arial"/>
                <w:sz w:val="18"/>
                <w:szCs w:val="18"/>
              </w:rPr>
              <w:t>1998</w:t>
            </w:r>
          </w:p>
        </w:tc>
        <w:tc>
          <w:tcPr>
            <w:tcW w:w="284" w:type="dxa"/>
            <w:tcBorders>
              <w:left w:val="single" w:sz="4" w:space="0" w:color="auto"/>
            </w:tcBorders>
            <w:vAlign w:val="center"/>
          </w:tcPr>
          <w:p w14:paraId="51A07DC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5053DA4" w14:textId="77777777" w:rsidR="007C7266" w:rsidRPr="007546F6" w:rsidRDefault="007C7266" w:rsidP="004C1E46">
            <w:pPr>
              <w:rPr>
                <w:rFonts w:cs="Arial"/>
                <w:sz w:val="18"/>
                <w:szCs w:val="18"/>
              </w:rPr>
            </w:pPr>
            <w:r w:rsidRPr="007546F6">
              <w:rPr>
                <w:rFonts w:cs="Calibri"/>
                <w:color w:val="000000"/>
                <w:sz w:val="18"/>
                <w:szCs w:val="18"/>
              </w:rPr>
              <w:t>51.4 (39, 66.5)</w:t>
            </w:r>
          </w:p>
        </w:tc>
        <w:tc>
          <w:tcPr>
            <w:tcW w:w="284" w:type="dxa"/>
            <w:vAlign w:val="center"/>
          </w:tcPr>
          <w:p w14:paraId="051A7E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485A105" w14:textId="77777777" w:rsidR="007C7266" w:rsidRPr="007546F6" w:rsidRDefault="007C7266" w:rsidP="004C1E46">
            <w:pPr>
              <w:rPr>
                <w:rFonts w:cs="Arial"/>
                <w:sz w:val="18"/>
                <w:szCs w:val="18"/>
              </w:rPr>
            </w:pPr>
            <w:r w:rsidRPr="007546F6">
              <w:rPr>
                <w:rFonts w:cs="Calibri"/>
                <w:color w:val="000000"/>
                <w:sz w:val="18"/>
                <w:szCs w:val="18"/>
              </w:rPr>
              <w:t>24.9 (18.6, 32.7)</w:t>
            </w:r>
          </w:p>
        </w:tc>
        <w:tc>
          <w:tcPr>
            <w:tcW w:w="283" w:type="dxa"/>
            <w:vAlign w:val="center"/>
          </w:tcPr>
          <w:p w14:paraId="757F2E1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B18B43A" w14:textId="4D17BCA4" w:rsidR="007C7266" w:rsidRPr="007546F6" w:rsidRDefault="007C7266" w:rsidP="004C1E46">
            <w:pPr>
              <w:rPr>
                <w:rFonts w:cs="Arial"/>
                <w:sz w:val="18"/>
                <w:szCs w:val="18"/>
              </w:rPr>
            </w:pPr>
            <w:r w:rsidRPr="007546F6">
              <w:rPr>
                <w:rFonts w:cs="Calibri"/>
                <w:color w:val="000000"/>
                <w:sz w:val="18"/>
                <w:szCs w:val="18"/>
              </w:rPr>
              <w:t>16</w:t>
            </w:r>
            <w:r w:rsidR="00DD25E3">
              <w:rPr>
                <w:rFonts w:cs="Calibri"/>
                <w:color w:val="000000"/>
                <w:sz w:val="18"/>
                <w:szCs w:val="18"/>
              </w:rPr>
              <w:t>.0</w:t>
            </w:r>
            <w:r w:rsidRPr="007546F6">
              <w:rPr>
                <w:rFonts w:cs="Calibri"/>
                <w:color w:val="000000"/>
                <w:sz w:val="18"/>
                <w:szCs w:val="18"/>
              </w:rPr>
              <w:t xml:space="preserve"> (11.4, 22)</w:t>
            </w:r>
          </w:p>
        </w:tc>
        <w:tc>
          <w:tcPr>
            <w:tcW w:w="284" w:type="dxa"/>
            <w:vAlign w:val="center"/>
          </w:tcPr>
          <w:p w14:paraId="6DC6D6A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024DC39" w14:textId="77777777" w:rsidR="007C7266" w:rsidRPr="007546F6" w:rsidRDefault="007C7266" w:rsidP="004C1E46">
            <w:pPr>
              <w:rPr>
                <w:rFonts w:cs="Arial"/>
                <w:sz w:val="18"/>
                <w:szCs w:val="18"/>
              </w:rPr>
            </w:pPr>
            <w:r w:rsidRPr="007546F6">
              <w:rPr>
                <w:rFonts w:cs="Calibri"/>
                <w:color w:val="000000"/>
                <w:sz w:val="18"/>
                <w:szCs w:val="18"/>
              </w:rPr>
              <w:t>8.6 (5.2, 13.4)</w:t>
            </w:r>
          </w:p>
        </w:tc>
      </w:tr>
      <w:tr w:rsidR="00923ECF" w:rsidRPr="00923ECF" w14:paraId="6C0065A8" w14:textId="77777777" w:rsidTr="007546F6">
        <w:trPr>
          <w:trHeight w:val="255"/>
          <w:jc w:val="center"/>
        </w:trPr>
        <w:tc>
          <w:tcPr>
            <w:tcW w:w="789" w:type="dxa"/>
            <w:tcBorders>
              <w:right w:val="single" w:sz="4" w:space="0" w:color="auto"/>
            </w:tcBorders>
            <w:shd w:val="clear" w:color="auto" w:fill="auto"/>
            <w:noWrap/>
            <w:vAlign w:val="center"/>
          </w:tcPr>
          <w:p w14:paraId="0F312C33" w14:textId="77777777" w:rsidR="007C7266" w:rsidRPr="007546F6" w:rsidRDefault="007C7266" w:rsidP="004C1E46">
            <w:pPr>
              <w:jc w:val="center"/>
              <w:rPr>
                <w:rFonts w:cs="Arial"/>
                <w:sz w:val="18"/>
                <w:szCs w:val="18"/>
              </w:rPr>
            </w:pPr>
            <w:r w:rsidRPr="007546F6">
              <w:rPr>
                <w:rFonts w:cs="Arial"/>
                <w:sz w:val="18"/>
                <w:szCs w:val="18"/>
              </w:rPr>
              <w:t>1999</w:t>
            </w:r>
          </w:p>
        </w:tc>
        <w:tc>
          <w:tcPr>
            <w:tcW w:w="284" w:type="dxa"/>
            <w:tcBorders>
              <w:left w:val="single" w:sz="4" w:space="0" w:color="auto"/>
            </w:tcBorders>
            <w:vAlign w:val="center"/>
          </w:tcPr>
          <w:p w14:paraId="6C7968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08AC189B" w14:textId="77777777" w:rsidR="007C7266" w:rsidRPr="007546F6" w:rsidRDefault="007C7266" w:rsidP="004C1E46">
            <w:pPr>
              <w:rPr>
                <w:rFonts w:cs="Arial"/>
                <w:sz w:val="18"/>
                <w:szCs w:val="18"/>
              </w:rPr>
            </w:pPr>
            <w:r w:rsidRPr="007546F6">
              <w:rPr>
                <w:rFonts w:cs="Calibri"/>
                <w:color w:val="000000"/>
                <w:sz w:val="18"/>
                <w:szCs w:val="18"/>
              </w:rPr>
              <w:t>48.1 (38.4, 59.6)</w:t>
            </w:r>
          </w:p>
        </w:tc>
        <w:tc>
          <w:tcPr>
            <w:tcW w:w="284" w:type="dxa"/>
            <w:vAlign w:val="center"/>
          </w:tcPr>
          <w:p w14:paraId="4D3894B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0EAD7F2E" w14:textId="77777777" w:rsidR="007C7266" w:rsidRPr="007546F6" w:rsidRDefault="007C7266" w:rsidP="004C1E46">
            <w:pPr>
              <w:rPr>
                <w:rFonts w:cs="Arial"/>
                <w:sz w:val="18"/>
                <w:szCs w:val="18"/>
              </w:rPr>
            </w:pPr>
            <w:r w:rsidRPr="007546F6">
              <w:rPr>
                <w:rFonts w:cs="Calibri"/>
                <w:color w:val="000000"/>
                <w:sz w:val="18"/>
                <w:szCs w:val="18"/>
              </w:rPr>
              <w:t>32.7 (25.3, 41.6)</w:t>
            </w:r>
          </w:p>
        </w:tc>
        <w:tc>
          <w:tcPr>
            <w:tcW w:w="283" w:type="dxa"/>
            <w:vAlign w:val="center"/>
          </w:tcPr>
          <w:p w14:paraId="30F4CD9F"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A81124C" w14:textId="77777777" w:rsidR="007C7266" w:rsidRPr="007546F6" w:rsidRDefault="007C7266" w:rsidP="004C1E46">
            <w:pPr>
              <w:rPr>
                <w:rFonts w:cs="Arial"/>
                <w:sz w:val="18"/>
                <w:szCs w:val="18"/>
              </w:rPr>
            </w:pPr>
            <w:r w:rsidRPr="007546F6">
              <w:rPr>
                <w:rFonts w:cs="Calibri"/>
                <w:color w:val="000000"/>
                <w:sz w:val="18"/>
                <w:szCs w:val="18"/>
              </w:rPr>
              <w:t>16.8 (13.1, 21.3)</w:t>
            </w:r>
          </w:p>
        </w:tc>
        <w:tc>
          <w:tcPr>
            <w:tcW w:w="284" w:type="dxa"/>
            <w:vAlign w:val="center"/>
          </w:tcPr>
          <w:p w14:paraId="04A7B6A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3117756B" w14:textId="77777777" w:rsidR="007C7266" w:rsidRPr="007546F6" w:rsidRDefault="007C7266" w:rsidP="004C1E46">
            <w:pPr>
              <w:rPr>
                <w:rFonts w:cs="Arial"/>
                <w:sz w:val="18"/>
                <w:szCs w:val="18"/>
              </w:rPr>
            </w:pPr>
            <w:r w:rsidRPr="007546F6">
              <w:rPr>
                <w:rFonts w:cs="Calibri"/>
                <w:color w:val="000000"/>
                <w:sz w:val="18"/>
                <w:szCs w:val="18"/>
              </w:rPr>
              <w:t>7.8 (5.3, 11.2)</w:t>
            </w:r>
          </w:p>
        </w:tc>
      </w:tr>
      <w:tr w:rsidR="00923ECF" w:rsidRPr="00923ECF" w14:paraId="453D2AE5" w14:textId="77777777" w:rsidTr="007546F6">
        <w:trPr>
          <w:trHeight w:val="255"/>
          <w:jc w:val="center"/>
        </w:trPr>
        <w:tc>
          <w:tcPr>
            <w:tcW w:w="789" w:type="dxa"/>
            <w:tcBorders>
              <w:right w:val="single" w:sz="4" w:space="0" w:color="auto"/>
            </w:tcBorders>
            <w:shd w:val="clear" w:color="auto" w:fill="auto"/>
            <w:noWrap/>
            <w:vAlign w:val="center"/>
          </w:tcPr>
          <w:p w14:paraId="6648CB6D" w14:textId="77777777" w:rsidR="007C7266" w:rsidRPr="007546F6" w:rsidRDefault="007C7266" w:rsidP="004C1E46">
            <w:pPr>
              <w:jc w:val="center"/>
              <w:rPr>
                <w:rFonts w:cs="Arial"/>
                <w:sz w:val="18"/>
                <w:szCs w:val="18"/>
              </w:rPr>
            </w:pPr>
            <w:r w:rsidRPr="007546F6">
              <w:rPr>
                <w:rFonts w:cs="Arial"/>
                <w:sz w:val="18"/>
                <w:szCs w:val="18"/>
              </w:rPr>
              <w:t>2000</w:t>
            </w:r>
          </w:p>
        </w:tc>
        <w:tc>
          <w:tcPr>
            <w:tcW w:w="284" w:type="dxa"/>
            <w:tcBorders>
              <w:left w:val="single" w:sz="4" w:space="0" w:color="auto"/>
            </w:tcBorders>
            <w:vAlign w:val="center"/>
          </w:tcPr>
          <w:p w14:paraId="11B0F5E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CD7836D" w14:textId="77777777" w:rsidR="007C7266" w:rsidRPr="007546F6" w:rsidRDefault="007C7266" w:rsidP="004C1E46">
            <w:pPr>
              <w:rPr>
                <w:rFonts w:cs="Arial"/>
                <w:sz w:val="18"/>
                <w:szCs w:val="18"/>
              </w:rPr>
            </w:pPr>
            <w:r w:rsidRPr="007546F6">
              <w:rPr>
                <w:rFonts w:cs="Calibri"/>
                <w:color w:val="000000"/>
                <w:sz w:val="18"/>
                <w:szCs w:val="18"/>
              </w:rPr>
              <w:t>68.4 (57.7, 80.6)</w:t>
            </w:r>
          </w:p>
        </w:tc>
        <w:tc>
          <w:tcPr>
            <w:tcW w:w="284" w:type="dxa"/>
            <w:vAlign w:val="center"/>
          </w:tcPr>
          <w:p w14:paraId="02D9CFE2"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908B810" w14:textId="77777777" w:rsidR="007C7266" w:rsidRPr="007546F6" w:rsidRDefault="007C7266" w:rsidP="004C1E46">
            <w:pPr>
              <w:rPr>
                <w:rFonts w:cs="Arial"/>
                <w:sz w:val="18"/>
                <w:szCs w:val="18"/>
              </w:rPr>
            </w:pPr>
            <w:r w:rsidRPr="007546F6">
              <w:rPr>
                <w:rFonts w:cs="Calibri"/>
                <w:color w:val="000000"/>
                <w:sz w:val="18"/>
                <w:szCs w:val="18"/>
              </w:rPr>
              <w:t>10.3 (7.8, 13.4)</w:t>
            </w:r>
          </w:p>
        </w:tc>
        <w:tc>
          <w:tcPr>
            <w:tcW w:w="283" w:type="dxa"/>
            <w:vAlign w:val="center"/>
          </w:tcPr>
          <w:p w14:paraId="5E8A290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5552C56" w14:textId="77777777" w:rsidR="007C7266" w:rsidRPr="007546F6" w:rsidRDefault="007C7266" w:rsidP="004C1E46">
            <w:pPr>
              <w:rPr>
                <w:rFonts w:cs="Arial"/>
                <w:sz w:val="18"/>
                <w:szCs w:val="18"/>
              </w:rPr>
            </w:pPr>
            <w:r w:rsidRPr="007546F6">
              <w:rPr>
                <w:rFonts w:cs="Calibri"/>
                <w:color w:val="000000"/>
                <w:sz w:val="18"/>
                <w:szCs w:val="18"/>
              </w:rPr>
              <w:t>7.4 (4.3, 11.8)</w:t>
            </w:r>
          </w:p>
        </w:tc>
        <w:tc>
          <w:tcPr>
            <w:tcW w:w="284" w:type="dxa"/>
            <w:vAlign w:val="center"/>
          </w:tcPr>
          <w:p w14:paraId="5F92D8E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98D557" w14:textId="77777777" w:rsidR="007C7266" w:rsidRPr="007546F6" w:rsidRDefault="007C7266" w:rsidP="004C1E46">
            <w:pPr>
              <w:rPr>
                <w:rFonts w:cs="Arial"/>
                <w:sz w:val="18"/>
                <w:szCs w:val="18"/>
              </w:rPr>
            </w:pPr>
            <w:r w:rsidRPr="007546F6">
              <w:rPr>
                <w:rFonts w:cs="Calibri"/>
                <w:color w:val="000000"/>
                <w:sz w:val="18"/>
                <w:szCs w:val="18"/>
              </w:rPr>
              <w:t>2.5 (1.7, 3.6)</w:t>
            </w:r>
          </w:p>
        </w:tc>
      </w:tr>
      <w:tr w:rsidR="00923ECF" w:rsidRPr="00923ECF" w14:paraId="6FC0B1E2" w14:textId="77777777" w:rsidTr="007546F6">
        <w:trPr>
          <w:trHeight w:val="255"/>
          <w:jc w:val="center"/>
        </w:trPr>
        <w:tc>
          <w:tcPr>
            <w:tcW w:w="789" w:type="dxa"/>
            <w:tcBorders>
              <w:right w:val="single" w:sz="4" w:space="0" w:color="auto"/>
            </w:tcBorders>
            <w:shd w:val="clear" w:color="auto" w:fill="auto"/>
            <w:noWrap/>
            <w:vAlign w:val="center"/>
          </w:tcPr>
          <w:p w14:paraId="56A3672F" w14:textId="77777777" w:rsidR="007C7266" w:rsidRPr="007546F6" w:rsidRDefault="007C7266" w:rsidP="004C1E46">
            <w:pPr>
              <w:jc w:val="center"/>
              <w:rPr>
                <w:rFonts w:cs="Arial"/>
                <w:sz w:val="18"/>
                <w:szCs w:val="18"/>
              </w:rPr>
            </w:pPr>
            <w:r w:rsidRPr="007546F6">
              <w:rPr>
                <w:rFonts w:cs="Arial"/>
                <w:sz w:val="18"/>
                <w:szCs w:val="18"/>
              </w:rPr>
              <w:t>2001</w:t>
            </w:r>
          </w:p>
        </w:tc>
        <w:tc>
          <w:tcPr>
            <w:tcW w:w="284" w:type="dxa"/>
            <w:tcBorders>
              <w:left w:val="single" w:sz="4" w:space="0" w:color="auto"/>
            </w:tcBorders>
            <w:vAlign w:val="center"/>
          </w:tcPr>
          <w:p w14:paraId="55BA67A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B27CCAE" w14:textId="77777777" w:rsidR="007C7266" w:rsidRPr="007546F6" w:rsidRDefault="007C7266" w:rsidP="004C1E46">
            <w:pPr>
              <w:rPr>
                <w:rFonts w:cs="Arial"/>
                <w:sz w:val="18"/>
                <w:szCs w:val="18"/>
              </w:rPr>
            </w:pPr>
            <w:r w:rsidRPr="007546F6">
              <w:rPr>
                <w:rFonts w:cs="Calibri"/>
                <w:color w:val="000000"/>
                <w:sz w:val="18"/>
                <w:szCs w:val="18"/>
              </w:rPr>
              <w:t>76.4 (61.2, 94.2)</w:t>
            </w:r>
          </w:p>
        </w:tc>
        <w:tc>
          <w:tcPr>
            <w:tcW w:w="284" w:type="dxa"/>
            <w:vAlign w:val="center"/>
          </w:tcPr>
          <w:p w14:paraId="70E42CF0"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C9CEB98" w14:textId="77777777" w:rsidR="007C7266" w:rsidRPr="007546F6" w:rsidRDefault="007C7266" w:rsidP="004C1E46">
            <w:pPr>
              <w:rPr>
                <w:rFonts w:cs="Arial"/>
                <w:sz w:val="18"/>
                <w:szCs w:val="18"/>
              </w:rPr>
            </w:pPr>
            <w:r w:rsidRPr="007546F6">
              <w:rPr>
                <w:rFonts w:cs="Calibri"/>
                <w:color w:val="000000"/>
                <w:sz w:val="18"/>
                <w:szCs w:val="18"/>
              </w:rPr>
              <w:t>28.1 (23, 34)</w:t>
            </w:r>
          </w:p>
        </w:tc>
        <w:tc>
          <w:tcPr>
            <w:tcW w:w="283" w:type="dxa"/>
            <w:vAlign w:val="center"/>
          </w:tcPr>
          <w:p w14:paraId="2B07228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BC455B5" w14:textId="77777777" w:rsidR="007C7266" w:rsidRPr="007546F6" w:rsidRDefault="007C7266" w:rsidP="004C1E46">
            <w:pPr>
              <w:rPr>
                <w:rFonts w:cs="Arial"/>
                <w:sz w:val="18"/>
                <w:szCs w:val="18"/>
              </w:rPr>
            </w:pPr>
            <w:r w:rsidRPr="007546F6">
              <w:rPr>
                <w:rFonts w:cs="Calibri"/>
                <w:color w:val="000000"/>
                <w:sz w:val="18"/>
                <w:szCs w:val="18"/>
              </w:rPr>
              <w:t>5.4 (3, 8.8)</w:t>
            </w:r>
          </w:p>
        </w:tc>
        <w:tc>
          <w:tcPr>
            <w:tcW w:w="284" w:type="dxa"/>
            <w:vAlign w:val="center"/>
          </w:tcPr>
          <w:p w14:paraId="4618D13A"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411F7B0E" w14:textId="77777777" w:rsidR="007C7266" w:rsidRPr="007546F6" w:rsidRDefault="007C7266" w:rsidP="004C1E46">
            <w:pPr>
              <w:rPr>
                <w:rFonts w:cs="Arial"/>
                <w:sz w:val="18"/>
                <w:szCs w:val="18"/>
              </w:rPr>
            </w:pPr>
            <w:r w:rsidRPr="007546F6">
              <w:rPr>
                <w:rFonts w:cs="Calibri"/>
                <w:color w:val="000000"/>
                <w:sz w:val="18"/>
                <w:szCs w:val="18"/>
              </w:rPr>
              <w:t>1.6 (0.5, 3.6)</w:t>
            </w:r>
          </w:p>
        </w:tc>
      </w:tr>
      <w:tr w:rsidR="00923ECF" w:rsidRPr="00923ECF" w14:paraId="48512075" w14:textId="77777777" w:rsidTr="007546F6">
        <w:trPr>
          <w:trHeight w:val="255"/>
          <w:jc w:val="center"/>
        </w:trPr>
        <w:tc>
          <w:tcPr>
            <w:tcW w:w="789" w:type="dxa"/>
            <w:tcBorders>
              <w:right w:val="single" w:sz="4" w:space="0" w:color="auto"/>
            </w:tcBorders>
            <w:shd w:val="clear" w:color="auto" w:fill="auto"/>
            <w:noWrap/>
            <w:vAlign w:val="center"/>
          </w:tcPr>
          <w:p w14:paraId="4E751739" w14:textId="77777777" w:rsidR="007C7266" w:rsidRPr="007546F6" w:rsidRDefault="007C7266" w:rsidP="004C1E46">
            <w:pPr>
              <w:jc w:val="center"/>
              <w:rPr>
                <w:rFonts w:cs="Arial"/>
                <w:sz w:val="18"/>
                <w:szCs w:val="18"/>
              </w:rPr>
            </w:pPr>
            <w:r w:rsidRPr="007546F6">
              <w:rPr>
                <w:rFonts w:cs="Arial"/>
                <w:sz w:val="18"/>
                <w:szCs w:val="18"/>
              </w:rPr>
              <w:t>2002</w:t>
            </w:r>
          </w:p>
        </w:tc>
        <w:tc>
          <w:tcPr>
            <w:tcW w:w="284" w:type="dxa"/>
            <w:tcBorders>
              <w:left w:val="single" w:sz="4" w:space="0" w:color="auto"/>
            </w:tcBorders>
            <w:vAlign w:val="center"/>
          </w:tcPr>
          <w:p w14:paraId="7D08C3B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4A284A" w14:textId="77777777" w:rsidR="007C7266" w:rsidRPr="007546F6" w:rsidRDefault="007C7266" w:rsidP="004C1E46">
            <w:pPr>
              <w:rPr>
                <w:rFonts w:cs="Arial"/>
                <w:sz w:val="18"/>
                <w:szCs w:val="18"/>
              </w:rPr>
            </w:pPr>
            <w:r w:rsidRPr="007546F6">
              <w:rPr>
                <w:rFonts w:cs="Calibri"/>
                <w:color w:val="000000"/>
                <w:sz w:val="18"/>
                <w:szCs w:val="18"/>
              </w:rPr>
              <w:t>112.3 (95.4, 131.3)</w:t>
            </w:r>
          </w:p>
        </w:tc>
        <w:tc>
          <w:tcPr>
            <w:tcW w:w="284" w:type="dxa"/>
            <w:vAlign w:val="center"/>
          </w:tcPr>
          <w:p w14:paraId="3BF877D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619A46E" w14:textId="77777777" w:rsidR="007C7266" w:rsidRPr="007546F6" w:rsidRDefault="007C7266" w:rsidP="004C1E46">
            <w:pPr>
              <w:rPr>
                <w:rFonts w:cs="Arial"/>
                <w:sz w:val="18"/>
                <w:szCs w:val="18"/>
              </w:rPr>
            </w:pPr>
            <w:r w:rsidRPr="007546F6">
              <w:rPr>
                <w:rFonts w:cs="Calibri"/>
                <w:color w:val="000000"/>
                <w:sz w:val="18"/>
                <w:szCs w:val="18"/>
              </w:rPr>
              <w:t>21.7 (18.2, 25.7)</w:t>
            </w:r>
          </w:p>
        </w:tc>
        <w:tc>
          <w:tcPr>
            <w:tcW w:w="283" w:type="dxa"/>
            <w:vAlign w:val="center"/>
          </w:tcPr>
          <w:p w14:paraId="60C5F47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53F5CC8" w14:textId="77777777" w:rsidR="007C7266" w:rsidRPr="007546F6" w:rsidRDefault="007C7266" w:rsidP="004C1E46">
            <w:pPr>
              <w:rPr>
                <w:rFonts w:cs="Arial"/>
                <w:sz w:val="18"/>
                <w:szCs w:val="18"/>
              </w:rPr>
            </w:pPr>
            <w:r w:rsidRPr="007546F6">
              <w:rPr>
                <w:rFonts w:cs="Calibri"/>
                <w:color w:val="000000"/>
                <w:sz w:val="18"/>
                <w:szCs w:val="18"/>
              </w:rPr>
              <w:t>4.3 (2.9, 6.1)</w:t>
            </w:r>
          </w:p>
        </w:tc>
        <w:tc>
          <w:tcPr>
            <w:tcW w:w="284" w:type="dxa"/>
            <w:vAlign w:val="center"/>
          </w:tcPr>
          <w:p w14:paraId="0AD7344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FE7165" w14:textId="77777777" w:rsidR="007C7266" w:rsidRPr="007546F6" w:rsidRDefault="007C7266" w:rsidP="004C1E46">
            <w:pPr>
              <w:rPr>
                <w:rFonts w:cs="Arial"/>
                <w:sz w:val="18"/>
                <w:szCs w:val="18"/>
              </w:rPr>
            </w:pPr>
            <w:r w:rsidRPr="007546F6">
              <w:rPr>
                <w:rFonts w:cs="Calibri"/>
                <w:color w:val="000000"/>
                <w:sz w:val="18"/>
                <w:szCs w:val="18"/>
              </w:rPr>
              <w:t>0.9 (0.5, 1.5)</w:t>
            </w:r>
          </w:p>
        </w:tc>
      </w:tr>
      <w:tr w:rsidR="00923ECF" w:rsidRPr="00923ECF" w14:paraId="51E87C0C" w14:textId="77777777" w:rsidTr="007546F6">
        <w:trPr>
          <w:trHeight w:val="255"/>
          <w:jc w:val="center"/>
        </w:trPr>
        <w:tc>
          <w:tcPr>
            <w:tcW w:w="789" w:type="dxa"/>
            <w:tcBorders>
              <w:right w:val="single" w:sz="4" w:space="0" w:color="auto"/>
            </w:tcBorders>
            <w:shd w:val="clear" w:color="auto" w:fill="auto"/>
            <w:noWrap/>
            <w:vAlign w:val="center"/>
          </w:tcPr>
          <w:p w14:paraId="6B571094" w14:textId="77777777" w:rsidR="007C7266" w:rsidRPr="007546F6" w:rsidRDefault="007C7266" w:rsidP="004C1E46">
            <w:pPr>
              <w:jc w:val="center"/>
              <w:rPr>
                <w:rFonts w:cs="Arial"/>
                <w:sz w:val="18"/>
                <w:szCs w:val="18"/>
              </w:rPr>
            </w:pPr>
            <w:r w:rsidRPr="007546F6">
              <w:rPr>
                <w:rFonts w:cs="Arial"/>
                <w:sz w:val="18"/>
                <w:szCs w:val="18"/>
              </w:rPr>
              <w:t>2003</w:t>
            </w:r>
          </w:p>
        </w:tc>
        <w:tc>
          <w:tcPr>
            <w:tcW w:w="284" w:type="dxa"/>
            <w:tcBorders>
              <w:left w:val="single" w:sz="4" w:space="0" w:color="auto"/>
            </w:tcBorders>
            <w:vAlign w:val="center"/>
          </w:tcPr>
          <w:p w14:paraId="0623E313"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9CAF332" w14:textId="77777777" w:rsidR="007C7266" w:rsidRPr="007546F6" w:rsidRDefault="007C7266" w:rsidP="004C1E46">
            <w:pPr>
              <w:rPr>
                <w:rFonts w:cs="Arial"/>
                <w:sz w:val="18"/>
                <w:szCs w:val="18"/>
              </w:rPr>
            </w:pPr>
            <w:r w:rsidRPr="007546F6">
              <w:rPr>
                <w:rFonts w:cs="Calibri"/>
                <w:color w:val="000000"/>
                <w:sz w:val="18"/>
                <w:szCs w:val="18"/>
              </w:rPr>
              <w:t>100.3 (86.4, 115.8)</w:t>
            </w:r>
          </w:p>
        </w:tc>
        <w:tc>
          <w:tcPr>
            <w:tcW w:w="284" w:type="dxa"/>
            <w:vAlign w:val="center"/>
          </w:tcPr>
          <w:p w14:paraId="69E08DD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6AE78A6" w14:textId="77777777" w:rsidR="007C7266" w:rsidRPr="007546F6" w:rsidRDefault="007C7266" w:rsidP="004C1E46">
            <w:pPr>
              <w:rPr>
                <w:rFonts w:cs="Arial"/>
                <w:sz w:val="18"/>
                <w:szCs w:val="18"/>
              </w:rPr>
            </w:pPr>
            <w:r w:rsidRPr="007546F6">
              <w:rPr>
                <w:rFonts w:cs="Calibri"/>
                <w:color w:val="000000"/>
                <w:sz w:val="18"/>
                <w:szCs w:val="18"/>
              </w:rPr>
              <w:t>38.0 (31.4, 45.6)</w:t>
            </w:r>
          </w:p>
        </w:tc>
        <w:tc>
          <w:tcPr>
            <w:tcW w:w="283" w:type="dxa"/>
            <w:vAlign w:val="center"/>
          </w:tcPr>
          <w:p w14:paraId="4E5768B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0A586031" w14:textId="77777777" w:rsidR="007C7266" w:rsidRPr="007546F6" w:rsidRDefault="007C7266" w:rsidP="004C1E46">
            <w:pPr>
              <w:rPr>
                <w:rFonts w:cs="Arial"/>
                <w:sz w:val="18"/>
                <w:szCs w:val="18"/>
              </w:rPr>
            </w:pPr>
            <w:r w:rsidRPr="007546F6">
              <w:rPr>
                <w:rFonts w:cs="Calibri"/>
                <w:color w:val="000000"/>
                <w:sz w:val="18"/>
                <w:szCs w:val="18"/>
              </w:rPr>
              <w:t>11.7 (7.9, 16.6)</w:t>
            </w:r>
          </w:p>
        </w:tc>
        <w:tc>
          <w:tcPr>
            <w:tcW w:w="284" w:type="dxa"/>
            <w:vAlign w:val="center"/>
          </w:tcPr>
          <w:p w14:paraId="7B6EDE0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7480B5A" w14:textId="77777777" w:rsidR="007C7266" w:rsidRPr="007546F6" w:rsidRDefault="007C7266" w:rsidP="004C1E46">
            <w:pPr>
              <w:rPr>
                <w:rFonts w:cs="Arial"/>
                <w:sz w:val="18"/>
                <w:szCs w:val="18"/>
              </w:rPr>
            </w:pPr>
            <w:r w:rsidRPr="007546F6">
              <w:rPr>
                <w:rFonts w:cs="Calibri"/>
                <w:color w:val="000000"/>
                <w:sz w:val="18"/>
                <w:szCs w:val="18"/>
              </w:rPr>
              <w:t>1.8 (0.9, 3.1)</w:t>
            </w:r>
          </w:p>
        </w:tc>
      </w:tr>
      <w:tr w:rsidR="00923ECF" w:rsidRPr="00923ECF" w14:paraId="33F66318" w14:textId="77777777" w:rsidTr="007546F6">
        <w:trPr>
          <w:trHeight w:val="255"/>
          <w:jc w:val="center"/>
        </w:trPr>
        <w:tc>
          <w:tcPr>
            <w:tcW w:w="789" w:type="dxa"/>
            <w:tcBorders>
              <w:right w:val="single" w:sz="4" w:space="0" w:color="auto"/>
            </w:tcBorders>
            <w:shd w:val="clear" w:color="auto" w:fill="auto"/>
            <w:noWrap/>
            <w:vAlign w:val="center"/>
          </w:tcPr>
          <w:p w14:paraId="5EEBB7F7" w14:textId="77777777" w:rsidR="007C7266" w:rsidRPr="007546F6" w:rsidRDefault="007C7266" w:rsidP="004C1E46">
            <w:pPr>
              <w:jc w:val="center"/>
              <w:rPr>
                <w:rFonts w:cs="Arial"/>
                <w:sz w:val="18"/>
                <w:szCs w:val="18"/>
              </w:rPr>
            </w:pPr>
            <w:r w:rsidRPr="007546F6">
              <w:rPr>
                <w:rFonts w:cs="Arial"/>
                <w:sz w:val="18"/>
                <w:szCs w:val="18"/>
              </w:rPr>
              <w:t>2004</w:t>
            </w:r>
          </w:p>
        </w:tc>
        <w:tc>
          <w:tcPr>
            <w:tcW w:w="284" w:type="dxa"/>
            <w:tcBorders>
              <w:left w:val="single" w:sz="4" w:space="0" w:color="auto"/>
            </w:tcBorders>
            <w:vAlign w:val="center"/>
          </w:tcPr>
          <w:p w14:paraId="13FD763E"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ADF77F" w14:textId="77777777" w:rsidR="007C7266" w:rsidRPr="007546F6" w:rsidRDefault="007C7266" w:rsidP="004C1E46">
            <w:pPr>
              <w:rPr>
                <w:rFonts w:cs="Arial"/>
                <w:sz w:val="18"/>
                <w:szCs w:val="18"/>
              </w:rPr>
            </w:pPr>
            <w:r w:rsidRPr="007546F6">
              <w:rPr>
                <w:rFonts w:cs="Calibri"/>
                <w:color w:val="000000"/>
                <w:sz w:val="18"/>
                <w:szCs w:val="18"/>
              </w:rPr>
              <w:t>143.3 (127.5, 160.4)</w:t>
            </w:r>
          </w:p>
        </w:tc>
        <w:tc>
          <w:tcPr>
            <w:tcW w:w="284" w:type="dxa"/>
            <w:vAlign w:val="center"/>
          </w:tcPr>
          <w:p w14:paraId="15FCAE3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19B416D3" w14:textId="77777777" w:rsidR="007C7266" w:rsidRPr="007546F6" w:rsidRDefault="007C7266" w:rsidP="004C1E46">
            <w:pPr>
              <w:rPr>
                <w:rFonts w:cs="Arial"/>
                <w:sz w:val="18"/>
                <w:szCs w:val="18"/>
              </w:rPr>
            </w:pPr>
            <w:r w:rsidRPr="007546F6">
              <w:rPr>
                <w:rFonts w:cs="Calibri"/>
                <w:color w:val="000000"/>
                <w:sz w:val="18"/>
                <w:szCs w:val="18"/>
              </w:rPr>
              <w:t>28.2 (22.4, 34.9)</w:t>
            </w:r>
          </w:p>
        </w:tc>
        <w:tc>
          <w:tcPr>
            <w:tcW w:w="283" w:type="dxa"/>
            <w:vAlign w:val="center"/>
          </w:tcPr>
          <w:p w14:paraId="2CDC61E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DA41503" w14:textId="77777777" w:rsidR="007C7266" w:rsidRPr="007546F6" w:rsidRDefault="007C7266" w:rsidP="004C1E46">
            <w:pPr>
              <w:rPr>
                <w:rFonts w:cs="Arial"/>
                <w:sz w:val="18"/>
                <w:szCs w:val="18"/>
              </w:rPr>
            </w:pPr>
            <w:r w:rsidRPr="007546F6">
              <w:rPr>
                <w:rFonts w:cs="Calibri"/>
                <w:color w:val="000000"/>
                <w:sz w:val="18"/>
                <w:szCs w:val="18"/>
              </w:rPr>
              <w:t>9.9 (7.8, 12.3)</w:t>
            </w:r>
          </w:p>
        </w:tc>
        <w:tc>
          <w:tcPr>
            <w:tcW w:w="284" w:type="dxa"/>
            <w:vAlign w:val="center"/>
          </w:tcPr>
          <w:p w14:paraId="3AC6DBD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EDD44C" w14:textId="77777777" w:rsidR="007C7266" w:rsidRPr="007546F6" w:rsidRDefault="007C7266" w:rsidP="004C1E46">
            <w:pPr>
              <w:rPr>
                <w:rFonts w:cs="Arial"/>
                <w:sz w:val="18"/>
                <w:szCs w:val="18"/>
              </w:rPr>
            </w:pPr>
            <w:r w:rsidRPr="007546F6">
              <w:rPr>
                <w:rFonts w:cs="Calibri"/>
                <w:color w:val="000000"/>
                <w:sz w:val="18"/>
                <w:szCs w:val="18"/>
              </w:rPr>
              <w:t>1.2 (0.8, 1.6)</w:t>
            </w:r>
          </w:p>
        </w:tc>
      </w:tr>
      <w:tr w:rsidR="00923ECF" w:rsidRPr="00923ECF" w14:paraId="3D7C781F" w14:textId="77777777" w:rsidTr="007546F6">
        <w:trPr>
          <w:trHeight w:val="255"/>
          <w:jc w:val="center"/>
        </w:trPr>
        <w:tc>
          <w:tcPr>
            <w:tcW w:w="789" w:type="dxa"/>
            <w:tcBorders>
              <w:right w:val="single" w:sz="4" w:space="0" w:color="auto"/>
            </w:tcBorders>
            <w:shd w:val="clear" w:color="auto" w:fill="auto"/>
            <w:noWrap/>
            <w:vAlign w:val="center"/>
          </w:tcPr>
          <w:p w14:paraId="0E445063" w14:textId="77777777" w:rsidR="007C7266" w:rsidRPr="007546F6" w:rsidRDefault="007C7266" w:rsidP="004C1E46">
            <w:pPr>
              <w:jc w:val="center"/>
              <w:rPr>
                <w:rFonts w:cs="Arial"/>
                <w:sz w:val="18"/>
                <w:szCs w:val="18"/>
              </w:rPr>
            </w:pPr>
            <w:r w:rsidRPr="007546F6">
              <w:rPr>
                <w:rFonts w:cs="Arial"/>
                <w:sz w:val="18"/>
                <w:szCs w:val="18"/>
              </w:rPr>
              <w:t>2005</w:t>
            </w:r>
          </w:p>
        </w:tc>
        <w:tc>
          <w:tcPr>
            <w:tcW w:w="284" w:type="dxa"/>
            <w:tcBorders>
              <w:left w:val="single" w:sz="4" w:space="0" w:color="auto"/>
            </w:tcBorders>
            <w:vAlign w:val="center"/>
          </w:tcPr>
          <w:p w14:paraId="6DCC901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BC005E3" w14:textId="77777777" w:rsidR="007C7266" w:rsidRPr="007546F6" w:rsidRDefault="007C7266" w:rsidP="004C1E46">
            <w:pPr>
              <w:rPr>
                <w:rFonts w:cs="Arial"/>
                <w:sz w:val="18"/>
                <w:szCs w:val="18"/>
              </w:rPr>
            </w:pPr>
            <w:r w:rsidRPr="007546F6">
              <w:rPr>
                <w:rFonts w:cs="Calibri"/>
                <w:color w:val="000000"/>
                <w:sz w:val="18"/>
                <w:szCs w:val="18"/>
              </w:rPr>
              <w:t>99.1 (88.6, 110.5)</w:t>
            </w:r>
          </w:p>
        </w:tc>
        <w:tc>
          <w:tcPr>
            <w:tcW w:w="284" w:type="dxa"/>
            <w:vAlign w:val="center"/>
          </w:tcPr>
          <w:p w14:paraId="70AEBF5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EF3954" w14:textId="0CBFC0B9" w:rsidR="007C7266" w:rsidRPr="007546F6" w:rsidRDefault="007C7266" w:rsidP="004C1E46">
            <w:pPr>
              <w:rPr>
                <w:rFonts w:cs="Arial"/>
                <w:sz w:val="18"/>
                <w:szCs w:val="18"/>
              </w:rPr>
            </w:pPr>
            <w:r w:rsidRPr="007546F6">
              <w:rPr>
                <w:rFonts w:cs="Calibri"/>
                <w:color w:val="000000"/>
                <w:sz w:val="18"/>
                <w:szCs w:val="18"/>
              </w:rPr>
              <w:t>30</w:t>
            </w:r>
            <w:r w:rsidR="00DD25E3">
              <w:rPr>
                <w:rFonts w:cs="Calibri"/>
                <w:color w:val="000000"/>
                <w:sz w:val="18"/>
                <w:szCs w:val="18"/>
              </w:rPr>
              <w:t>.0</w:t>
            </w:r>
            <w:r w:rsidRPr="007546F6">
              <w:rPr>
                <w:rFonts w:cs="Calibri"/>
                <w:color w:val="000000"/>
                <w:sz w:val="18"/>
                <w:szCs w:val="18"/>
              </w:rPr>
              <w:t xml:space="preserve"> (23.6, 37.4)</w:t>
            </w:r>
          </w:p>
        </w:tc>
        <w:tc>
          <w:tcPr>
            <w:tcW w:w="283" w:type="dxa"/>
            <w:vAlign w:val="center"/>
          </w:tcPr>
          <w:p w14:paraId="46774BB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A0A397" w14:textId="77777777" w:rsidR="007C7266" w:rsidRPr="007546F6" w:rsidRDefault="007C7266" w:rsidP="004C1E46">
            <w:pPr>
              <w:rPr>
                <w:rFonts w:cs="Arial"/>
                <w:sz w:val="18"/>
                <w:szCs w:val="18"/>
              </w:rPr>
            </w:pPr>
            <w:r w:rsidRPr="007546F6">
              <w:rPr>
                <w:rFonts w:cs="Calibri"/>
                <w:color w:val="000000"/>
                <w:sz w:val="18"/>
                <w:szCs w:val="18"/>
              </w:rPr>
              <w:t>10.5 (8.2, 13.3)</w:t>
            </w:r>
          </w:p>
        </w:tc>
        <w:tc>
          <w:tcPr>
            <w:tcW w:w="284" w:type="dxa"/>
            <w:vAlign w:val="center"/>
          </w:tcPr>
          <w:p w14:paraId="52B0B8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97E015"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1A217ED" w14:textId="77777777" w:rsidTr="007546F6">
        <w:trPr>
          <w:trHeight w:val="255"/>
          <w:jc w:val="center"/>
        </w:trPr>
        <w:tc>
          <w:tcPr>
            <w:tcW w:w="789" w:type="dxa"/>
            <w:tcBorders>
              <w:right w:val="single" w:sz="4" w:space="0" w:color="auto"/>
            </w:tcBorders>
            <w:shd w:val="clear" w:color="auto" w:fill="auto"/>
            <w:noWrap/>
            <w:vAlign w:val="center"/>
          </w:tcPr>
          <w:p w14:paraId="6B1905B7" w14:textId="77777777" w:rsidR="007C7266" w:rsidRPr="007546F6" w:rsidRDefault="007C7266" w:rsidP="004C1E46">
            <w:pPr>
              <w:jc w:val="center"/>
              <w:rPr>
                <w:rFonts w:cs="Arial"/>
                <w:sz w:val="18"/>
                <w:szCs w:val="18"/>
              </w:rPr>
            </w:pPr>
            <w:r w:rsidRPr="007546F6">
              <w:rPr>
                <w:rFonts w:cs="Arial"/>
                <w:sz w:val="18"/>
                <w:szCs w:val="18"/>
              </w:rPr>
              <w:t>2006</w:t>
            </w:r>
          </w:p>
        </w:tc>
        <w:tc>
          <w:tcPr>
            <w:tcW w:w="284" w:type="dxa"/>
            <w:tcBorders>
              <w:left w:val="single" w:sz="4" w:space="0" w:color="auto"/>
            </w:tcBorders>
            <w:vAlign w:val="center"/>
          </w:tcPr>
          <w:p w14:paraId="39FD301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12BEBCE" w14:textId="77777777" w:rsidR="007C7266" w:rsidRPr="007546F6" w:rsidRDefault="007C7266" w:rsidP="004C1E46">
            <w:pPr>
              <w:rPr>
                <w:rFonts w:cs="Arial"/>
                <w:sz w:val="18"/>
                <w:szCs w:val="18"/>
              </w:rPr>
            </w:pPr>
            <w:r w:rsidRPr="007546F6">
              <w:rPr>
                <w:rFonts w:cs="Calibri"/>
                <w:color w:val="000000"/>
                <w:sz w:val="18"/>
                <w:szCs w:val="18"/>
              </w:rPr>
              <w:t>84.2 (75, 94.2)</w:t>
            </w:r>
          </w:p>
        </w:tc>
        <w:tc>
          <w:tcPr>
            <w:tcW w:w="284" w:type="dxa"/>
            <w:vAlign w:val="center"/>
          </w:tcPr>
          <w:p w14:paraId="4D020FCF"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54719" w14:textId="77777777" w:rsidR="007C7266" w:rsidRPr="007546F6" w:rsidRDefault="007C7266" w:rsidP="004C1E46">
            <w:pPr>
              <w:rPr>
                <w:rFonts w:cs="Arial"/>
                <w:sz w:val="18"/>
                <w:szCs w:val="18"/>
              </w:rPr>
            </w:pPr>
            <w:r w:rsidRPr="007546F6">
              <w:rPr>
                <w:rFonts w:cs="Calibri"/>
                <w:color w:val="000000"/>
                <w:sz w:val="18"/>
                <w:szCs w:val="18"/>
              </w:rPr>
              <w:t>29.2 (24.8, 34.2)</w:t>
            </w:r>
          </w:p>
        </w:tc>
        <w:tc>
          <w:tcPr>
            <w:tcW w:w="283" w:type="dxa"/>
            <w:vAlign w:val="center"/>
          </w:tcPr>
          <w:p w14:paraId="28256E3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F00F4B0" w14:textId="77777777" w:rsidR="007C7266" w:rsidRPr="007546F6" w:rsidRDefault="007C7266" w:rsidP="004C1E46">
            <w:pPr>
              <w:rPr>
                <w:rFonts w:cs="Arial"/>
                <w:sz w:val="18"/>
                <w:szCs w:val="18"/>
              </w:rPr>
            </w:pPr>
            <w:r w:rsidRPr="007546F6">
              <w:rPr>
                <w:rFonts w:cs="Calibri"/>
                <w:color w:val="000000"/>
                <w:sz w:val="18"/>
                <w:szCs w:val="18"/>
              </w:rPr>
              <w:t>5.8 (4.4, 7.4)</w:t>
            </w:r>
          </w:p>
        </w:tc>
        <w:tc>
          <w:tcPr>
            <w:tcW w:w="284" w:type="dxa"/>
            <w:vAlign w:val="center"/>
          </w:tcPr>
          <w:p w14:paraId="22B7E832"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4537AFE" w14:textId="77777777" w:rsidR="007C7266" w:rsidRPr="007546F6" w:rsidRDefault="007C7266" w:rsidP="004C1E46">
            <w:pPr>
              <w:rPr>
                <w:rFonts w:cs="Arial"/>
                <w:sz w:val="18"/>
                <w:szCs w:val="18"/>
              </w:rPr>
            </w:pPr>
            <w:r w:rsidRPr="007546F6">
              <w:rPr>
                <w:rFonts w:cs="Calibri"/>
                <w:color w:val="000000"/>
                <w:sz w:val="18"/>
                <w:szCs w:val="18"/>
              </w:rPr>
              <w:t>1.0 (0.6, 1.5)</w:t>
            </w:r>
          </w:p>
        </w:tc>
      </w:tr>
      <w:tr w:rsidR="00923ECF" w:rsidRPr="00923ECF" w14:paraId="1432EBEA" w14:textId="77777777" w:rsidTr="007546F6">
        <w:trPr>
          <w:trHeight w:val="255"/>
          <w:jc w:val="center"/>
        </w:trPr>
        <w:tc>
          <w:tcPr>
            <w:tcW w:w="789" w:type="dxa"/>
            <w:tcBorders>
              <w:right w:val="single" w:sz="4" w:space="0" w:color="auto"/>
            </w:tcBorders>
            <w:shd w:val="clear" w:color="auto" w:fill="auto"/>
            <w:noWrap/>
            <w:vAlign w:val="center"/>
          </w:tcPr>
          <w:p w14:paraId="127C94AD" w14:textId="77777777" w:rsidR="007C7266" w:rsidRPr="007546F6" w:rsidRDefault="007C7266" w:rsidP="004C1E46">
            <w:pPr>
              <w:jc w:val="center"/>
              <w:rPr>
                <w:rFonts w:cs="Arial"/>
                <w:sz w:val="18"/>
                <w:szCs w:val="18"/>
              </w:rPr>
            </w:pPr>
            <w:r w:rsidRPr="007546F6">
              <w:rPr>
                <w:rFonts w:cs="Arial"/>
                <w:sz w:val="18"/>
                <w:szCs w:val="18"/>
              </w:rPr>
              <w:t>2007</w:t>
            </w:r>
          </w:p>
        </w:tc>
        <w:tc>
          <w:tcPr>
            <w:tcW w:w="284" w:type="dxa"/>
            <w:tcBorders>
              <w:left w:val="single" w:sz="4" w:space="0" w:color="auto"/>
            </w:tcBorders>
            <w:vAlign w:val="center"/>
          </w:tcPr>
          <w:p w14:paraId="50605F74"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C3ABE3C" w14:textId="77777777" w:rsidR="007C7266" w:rsidRPr="007546F6" w:rsidRDefault="007C7266" w:rsidP="004C1E46">
            <w:pPr>
              <w:rPr>
                <w:rFonts w:cs="Arial"/>
                <w:sz w:val="18"/>
                <w:szCs w:val="18"/>
              </w:rPr>
            </w:pPr>
            <w:r w:rsidRPr="007546F6">
              <w:rPr>
                <w:rFonts w:cs="Calibri"/>
                <w:color w:val="000000"/>
                <w:sz w:val="18"/>
                <w:szCs w:val="18"/>
              </w:rPr>
              <w:t>62.8 (55.7, 70.7)</w:t>
            </w:r>
          </w:p>
        </w:tc>
        <w:tc>
          <w:tcPr>
            <w:tcW w:w="284" w:type="dxa"/>
            <w:vAlign w:val="center"/>
          </w:tcPr>
          <w:p w14:paraId="14A0B627"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78AC0A" w14:textId="77777777" w:rsidR="007C7266" w:rsidRPr="007546F6" w:rsidRDefault="007C7266" w:rsidP="004C1E46">
            <w:pPr>
              <w:rPr>
                <w:rFonts w:cs="Arial"/>
                <w:sz w:val="18"/>
                <w:szCs w:val="18"/>
              </w:rPr>
            </w:pPr>
            <w:r w:rsidRPr="007546F6">
              <w:rPr>
                <w:rFonts w:cs="Calibri"/>
                <w:color w:val="000000"/>
                <w:sz w:val="18"/>
                <w:szCs w:val="18"/>
              </w:rPr>
              <w:t>31.5 (26.7, 37)</w:t>
            </w:r>
          </w:p>
        </w:tc>
        <w:tc>
          <w:tcPr>
            <w:tcW w:w="283" w:type="dxa"/>
            <w:vAlign w:val="center"/>
          </w:tcPr>
          <w:p w14:paraId="546CEC7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1B8CD13" w14:textId="335132D4" w:rsidR="007C7266" w:rsidRPr="007546F6" w:rsidRDefault="007C7266" w:rsidP="004C1E46">
            <w:pPr>
              <w:rPr>
                <w:rFonts w:cs="Arial"/>
                <w:sz w:val="18"/>
                <w:szCs w:val="18"/>
              </w:rPr>
            </w:pPr>
            <w:r w:rsidRPr="007546F6">
              <w:rPr>
                <w:rFonts w:cs="Calibri"/>
                <w:color w:val="000000"/>
                <w:sz w:val="18"/>
                <w:szCs w:val="18"/>
              </w:rPr>
              <w:t>14</w:t>
            </w:r>
            <w:r w:rsidR="00DD25E3">
              <w:rPr>
                <w:rFonts w:cs="Calibri"/>
                <w:color w:val="000000"/>
                <w:sz w:val="18"/>
                <w:szCs w:val="18"/>
              </w:rPr>
              <w:t>.0</w:t>
            </w:r>
            <w:r w:rsidRPr="007546F6">
              <w:rPr>
                <w:rFonts w:cs="Calibri"/>
                <w:color w:val="000000"/>
                <w:sz w:val="18"/>
                <w:szCs w:val="18"/>
              </w:rPr>
              <w:t xml:space="preserve"> (11.2, 17.2)</w:t>
            </w:r>
          </w:p>
        </w:tc>
        <w:tc>
          <w:tcPr>
            <w:tcW w:w="284" w:type="dxa"/>
            <w:vAlign w:val="center"/>
          </w:tcPr>
          <w:p w14:paraId="59A03A0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2DFF124" w14:textId="77777777" w:rsidR="007C7266" w:rsidRPr="007546F6" w:rsidRDefault="007C7266" w:rsidP="004C1E46">
            <w:pPr>
              <w:rPr>
                <w:rFonts w:cs="Arial"/>
                <w:sz w:val="18"/>
                <w:szCs w:val="18"/>
              </w:rPr>
            </w:pPr>
            <w:r w:rsidRPr="007546F6">
              <w:rPr>
                <w:rFonts w:cs="Calibri"/>
                <w:color w:val="000000"/>
                <w:sz w:val="18"/>
                <w:szCs w:val="18"/>
              </w:rPr>
              <w:t>1 (0.6, 1.6)</w:t>
            </w:r>
          </w:p>
        </w:tc>
      </w:tr>
      <w:tr w:rsidR="00923ECF" w:rsidRPr="00923ECF" w14:paraId="2AA135A2" w14:textId="77777777" w:rsidTr="007546F6">
        <w:trPr>
          <w:trHeight w:val="255"/>
          <w:jc w:val="center"/>
        </w:trPr>
        <w:tc>
          <w:tcPr>
            <w:tcW w:w="789" w:type="dxa"/>
            <w:tcBorders>
              <w:right w:val="single" w:sz="4" w:space="0" w:color="auto"/>
            </w:tcBorders>
            <w:shd w:val="clear" w:color="auto" w:fill="auto"/>
            <w:noWrap/>
            <w:vAlign w:val="center"/>
          </w:tcPr>
          <w:p w14:paraId="009130FA" w14:textId="77777777" w:rsidR="007C7266" w:rsidRPr="007546F6" w:rsidRDefault="007C7266" w:rsidP="004C1E46">
            <w:pPr>
              <w:jc w:val="center"/>
              <w:rPr>
                <w:rFonts w:cs="Arial"/>
                <w:sz w:val="18"/>
                <w:szCs w:val="18"/>
              </w:rPr>
            </w:pPr>
            <w:r w:rsidRPr="007546F6">
              <w:rPr>
                <w:rFonts w:cs="Arial"/>
                <w:sz w:val="18"/>
                <w:szCs w:val="18"/>
              </w:rPr>
              <w:t>2008</w:t>
            </w:r>
          </w:p>
        </w:tc>
        <w:tc>
          <w:tcPr>
            <w:tcW w:w="284" w:type="dxa"/>
            <w:tcBorders>
              <w:left w:val="single" w:sz="4" w:space="0" w:color="auto"/>
            </w:tcBorders>
            <w:vAlign w:val="center"/>
          </w:tcPr>
          <w:p w14:paraId="5D10867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E02698D" w14:textId="77777777" w:rsidR="007C7266" w:rsidRPr="007546F6" w:rsidRDefault="007C7266" w:rsidP="004C1E46">
            <w:pPr>
              <w:rPr>
                <w:rFonts w:cs="Arial"/>
                <w:sz w:val="18"/>
                <w:szCs w:val="18"/>
              </w:rPr>
            </w:pPr>
            <w:r w:rsidRPr="007546F6">
              <w:rPr>
                <w:rFonts w:cs="Calibri"/>
                <w:color w:val="000000"/>
                <w:sz w:val="18"/>
                <w:szCs w:val="18"/>
              </w:rPr>
              <w:t>49.1 (42.9, 56)</w:t>
            </w:r>
          </w:p>
        </w:tc>
        <w:tc>
          <w:tcPr>
            <w:tcW w:w="284" w:type="dxa"/>
            <w:vAlign w:val="center"/>
          </w:tcPr>
          <w:p w14:paraId="1D983CFD"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686590" w14:textId="77777777" w:rsidR="007C7266" w:rsidRPr="007546F6" w:rsidRDefault="007C7266" w:rsidP="004C1E46">
            <w:pPr>
              <w:rPr>
                <w:rFonts w:cs="Arial"/>
                <w:sz w:val="18"/>
                <w:szCs w:val="18"/>
              </w:rPr>
            </w:pPr>
            <w:r w:rsidRPr="007546F6">
              <w:rPr>
                <w:rFonts w:cs="Calibri"/>
                <w:color w:val="000000"/>
                <w:sz w:val="18"/>
                <w:szCs w:val="18"/>
              </w:rPr>
              <w:t>23.0 (19.3, 27.2)</w:t>
            </w:r>
          </w:p>
        </w:tc>
        <w:tc>
          <w:tcPr>
            <w:tcW w:w="283" w:type="dxa"/>
            <w:vAlign w:val="center"/>
          </w:tcPr>
          <w:p w14:paraId="640D333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734A41" w14:textId="77777777" w:rsidR="007C7266" w:rsidRPr="007546F6" w:rsidRDefault="007C7266" w:rsidP="004C1E46">
            <w:pPr>
              <w:rPr>
                <w:rFonts w:cs="Arial"/>
                <w:sz w:val="18"/>
                <w:szCs w:val="18"/>
              </w:rPr>
            </w:pPr>
            <w:r w:rsidRPr="007546F6">
              <w:rPr>
                <w:rFonts w:cs="Calibri"/>
                <w:color w:val="000000"/>
                <w:sz w:val="18"/>
                <w:szCs w:val="18"/>
              </w:rPr>
              <w:t>11.4 (9.2, 14.1)</w:t>
            </w:r>
          </w:p>
        </w:tc>
        <w:tc>
          <w:tcPr>
            <w:tcW w:w="284" w:type="dxa"/>
            <w:vAlign w:val="center"/>
          </w:tcPr>
          <w:p w14:paraId="06F4881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E14AF97" w14:textId="42C692D0" w:rsidR="007C7266" w:rsidRPr="007546F6" w:rsidRDefault="007C7266" w:rsidP="004C1E46">
            <w:pPr>
              <w:rPr>
                <w:rFonts w:cs="Arial"/>
                <w:sz w:val="18"/>
                <w:szCs w:val="18"/>
              </w:rPr>
            </w:pPr>
            <w:r w:rsidRPr="007546F6">
              <w:rPr>
                <w:rFonts w:cs="Calibri"/>
                <w:color w:val="000000"/>
                <w:sz w:val="18"/>
                <w:szCs w:val="18"/>
              </w:rPr>
              <w:t>3</w:t>
            </w:r>
            <w:r w:rsidR="00923ECF" w:rsidRPr="007546F6">
              <w:rPr>
                <w:rFonts w:cs="Calibri"/>
                <w:color w:val="000000"/>
                <w:sz w:val="18"/>
                <w:szCs w:val="18"/>
              </w:rPr>
              <w:t>.0</w:t>
            </w:r>
            <w:r w:rsidRPr="007546F6">
              <w:rPr>
                <w:rFonts w:cs="Calibri"/>
                <w:color w:val="000000"/>
                <w:sz w:val="18"/>
                <w:szCs w:val="18"/>
              </w:rPr>
              <w:t xml:space="preserve"> (2.1, 4.2)</w:t>
            </w:r>
          </w:p>
        </w:tc>
      </w:tr>
      <w:tr w:rsidR="00923ECF" w:rsidRPr="00923ECF" w14:paraId="79C5322D" w14:textId="77777777" w:rsidTr="007546F6">
        <w:trPr>
          <w:trHeight w:val="255"/>
          <w:jc w:val="center"/>
        </w:trPr>
        <w:tc>
          <w:tcPr>
            <w:tcW w:w="789" w:type="dxa"/>
            <w:tcBorders>
              <w:right w:val="single" w:sz="4" w:space="0" w:color="auto"/>
            </w:tcBorders>
            <w:shd w:val="clear" w:color="auto" w:fill="auto"/>
            <w:noWrap/>
            <w:vAlign w:val="center"/>
          </w:tcPr>
          <w:p w14:paraId="05935269" w14:textId="77777777" w:rsidR="007C7266" w:rsidRPr="007546F6" w:rsidRDefault="007C7266" w:rsidP="004C1E46">
            <w:pPr>
              <w:jc w:val="center"/>
              <w:rPr>
                <w:rFonts w:cs="Arial"/>
                <w:sz w:val="18"/>
                <w:szCs w:val="18"/>
              </w:rPr>
            </w:pPr>
            <w:r w:rsidRPr="007546F6">
              <w:rPr>
                <w:rFonts w:cs="Arial"/>
                <w:sz w:val="18"/>
                <w:szCs w:val="18"/>
              </w:rPr>
              <w:t>2009</w:t>
            </w:r>
          </w:p>
        </w:tc>
        <w:tc>
          <w:tcPr>
            <w:tcW w:w="284" w:type="dxa"/>
            <w:tcBorders>
              <w:left w:val="single" w:sz="4" w:space="0" w:color="auto"/>
            </w:tcBorders>
            <w:vAlign w:val="center"/>
          </w:tcPr>
          <w:p w14:paraId="7FCD2F5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9E8C26" w14:textId="77777777" w:rsidR="007C7266" w:rsidRPr="007546F6" w:rsidRDefault="007C7266" w:rsidP="004C1E46">
            <w:pPr>
              <w:rPr>
                <w:rFonts w:cs="Arial"/>
                <w:sz w:val="18"/>
                <w:szCs w:val="18"/>
              </w:rPr>
            </w:pPr>
            <w:r w:rsidRPr="007546F6">
              <w:rPr>
                <w:rFonts w:cs="Calibri"/>
                <w:color w:val="000000"/>
                <w:sz w:val="18"/>
                <w:szCs w:val="18"/>
              </w:rPr>
              <w:t>31.7 (27.4, 36.4)</w:t>
            </w:r>
          </w:p>
        </w:tc>
        <w:tc>
          <w:tcPr>
            <w:tcW w:w="284" w:type="dxa"/>
            <w:vAlign w:val="center"/>
          </w:tcPr>
          <w:p w14:paraId="467382C5"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86C87DF" w14:textId="77777777" w:rsidR="007C7266" w:rsidRPr="007546F6" w:rsidRDefault="007C7266" w:rsidP="004C1E46">
            <w:pPr>
              <w:rPr>
                <w:rFonts w:cs="Arial"/>
                <w:sz w:val="18"/>
                <w:szCs w:val="18"/>
              </w:rPr>
            </w:pPr>
            <w:r w:rsidRPr="007546F6">
              <w:rPr>
                <w:rFonts w:cs="Calibri"/>
                <w:color w:val="000000"/>
                <w:sz w:val="18"/>
                <w:szCs w:val="18"/>
              </w:rPr>
              <w:t>12.5 (10.4, 14.9)</w:t>
            </w:r>
          </w:p>
        </w:tc>
        <w:tc>
          <w:tcPr>
            <w:tcW w:w="283" w:type="dxa"/>
            <w:vAlign w:val="center"/>
          </w:tcPr>
          <w:p w14:paraId="56A55AB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095FD1E" w14:textId="77777777" w:rsidR="007C7266" w:rsidRPr="007546F6" w:rsidRDefault="007C7266" w:rsidP="004C1E46">
            <w:pPr>
              <w:rPr>
                <w:rFonts w:cs="Arial"/>
                <w:sz w:val="18"/>
                <w:szCs w:val="18"/>
              </w:rPr>
            </w:pPr>
            <w:r w:rsidRPr="007546F6">
              <w:rPr>
                <w:rFonts w:cs="Calibri"/>
                <w:color w:val="000000"/>
                <w:sz w:val="18"/>
                <w:szCs w:val="18"/>
              </w:rPr>
              <w:t>5.3 (3.7, 7.2)</w:t>
            </w:r>
          </w:p>
        </w:tc>
        <w:tc>
          <w:tcPr>
            <w:tcW w:w="284" w:type="dxa"/>
            <w:vAlign w:val="center"/>
          </w:tcPr>
          <w:p w14:paraId="351C2B2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B18843" w14:textId="77777777" w:rsidR="007C7266" w:rsidRPr="007546F6" w:rsidRDefault="007C7266" w:rsidP="004C1E46">
            <w:pPr>
              <w:rPr>
                <w:rFonts w:cs="Arial"/>
                <w:sz w:val="18"/>
                <w:szCs w:val="18"/>
              </w:rPr>
            </w:pPr>
            <w:r w:rsidRPr="007546F6">
              <w:rPr>
                <w:rFonts w:cs="Calibri"/>
                <w:color w:val="000000"/>
                <w:sz w:val="18"/>
                <w:szCs w:val="18"/>
              </w:rPr>
              <w:t>1.3 (0.7, 2.1)</w:t>
            </w:r>
          </w:p>
        </w:tc>
      </w:tr>
      <w:tr w:rsidR="00923ECF" w:rsidRPr="00923ECF" w14:paraId="28F2745F" w14:textId="77777777" w:rsidTr="007546F6">
        <w:trPr>
          <w:trHeight w:val="255"/>
          <w:jc w:val="center"/>
        </w:trPr>
        <w:tc>
          <w:tcPr>
            <w:tcW w:w="789" w:type="dxa"/>
            <w:tcBorders>
              <w:right w:val="single" w:sz="4" w:space="0" w:color="auto"/>
            </w:tcBorders>
            <w:shd w:val="clear" w:color="auto" w:fill="auto"/>
            <w:noWrap/>
            <w:vAlign w:val="center"/>
          </w:tcPr>
          <w:p w14:paraId="1D22DF43" w14:textId="77777777" w:rsidR="007C7266" w:rsidRPr="007546F6" w:rsidRDefault="007C7266" w:rsidP="004C1E46">
            <w:pPr>
              <w:jc w:val="center"/>
              <w:rPr>
                <w:rFonts w:cs="Arial"/>
                <w:sz w:val="18"/>
                <w:szCs w:val="18"/>
              </w:rPr>
            </w:pPr>
            <w:r w:rsidRPr="007546F6">
              <w:rPr>
                <w:rFonts w:cs="Arial"/>
                <w:sz w:val="18"/>
                <w:szCs w:val="18"/>
              </w:rPr>
              <w:t>2010</w:t>
            </w:r>
          </w:p>
        </w:tc>
        <w:tc>
          <w:tcPr>
            <w:tcW w:w="284" w:type="dxa"/>
            <w:tcBorders>
              <w:left w:val="single" w:sz="4" w:space="0" w:color="auto"/>
            </w:tcBorders>
            <w:vAlign w:val="center"/>
          </w:tcPr>
          <w:p w14:paraId="5DDBCB0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07D202" w14:textId="77777777" w:rsidR="007C7266" w:rsidRPr="007546F6" w:rsidRDefault="007C7266" w:rsidP="004C1E46">
            <w:pPr>
              <w:rPr>
                <w:rFonts w:cs="Arial"/>
                <w:sz w:val="18"/>
                <w:szCs w:val="18"/>
              </w:rPr>
            </w:pPr>
            <w:r w:rsidRPr="007546F6">
              <w:rPr>
                <w:rFonts w:cs="Calibri"/>
                <w:color w:val="000000"/>
                <w:sz w:val="18"/>
                <w:szCs w:val="18"/>
              </w:rPr>
              <w:t>32.8 (28.7, 37.3)</w:t>
            </w:r>
          </w:p>
        </w:tc>
        <w:tc>
          <w:tcPr>
            <w:tcW w:w="284" w:type="dxa"/>
            <w:vAlign w:val="center"/>
          </w:tcPr>
          <w:p w14:paraId="4B107F1A"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2E8E342" w14:textId="77777777" w:rsidR="007C7266" w:rsidRPr="007546F6" w:rsidRDefault="007C7266" w:rsidP="004C1E46">
            <w:pPr>
              <w:rPr>
                <w:rFonts w:cs="Arial"/>
                <w:sz w:val="18"/>
                <w:szCs w:val="18"/>
              </w:rPr>
            </w:pPr>
            <w:r w:rsidRPr="007546F6">
              <w:rPr>
                <w:rFonts w:cs="Calibri"/>
                <w:color w:val="000000"/>
                <w:sz w:val="18"/>
                <w:szCs w:val="18"/>
              </w:rPr>
              <w:t>20.6 (16.9, 24.9)</w:t>
            </w:r>
          </w:p>
        </w:tc>
        <w:tc>
          <w:tcPr>
            <w:tcW w:w="283" w:type="dxa"/>
            <w:vAlign w:val="center"/>
          </w:tcPr>
          <w:p w14:paraId="4B633A8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8C87DC5" w14:textId="77777777" w:rsidR="007C7266" w:rsidRPr="007546F6" w:rsidRDefault="007C7266" w:rsidP="004C1E46">
            <w:pPr>
              <w:rPr>
                <w:rFonts w:cs="Arial"/>
                <w:sz w:val="18"/>
                <w:szCs w:val="18"/>
              </w:rPr>
            </w:pPr>
            <w:r w:rsidRPr="007546F6">
              <w:rPr>
                <w:rFonts w:cs="Calibri"/>
                <w:color w:val="000000"/>
                <w:sz w:val="18"/>
                <w:szCs w:val="18"/>
              </w:rPr>
              <w:t>4.2 (3.3, 5.3)</w:t>
            </w:r>
          </w:p>
        </w:tc>
        <w:tc>
          <w:tcPr>
            <w:tcW w:w="284" w:type="dxa"/>
            <w:vAlign w:val="center"/>
          </w:tcPr>
          <w:p w14:paraId="7E8DC1A9"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4B5B18" w14:textId="77777777" w:rsidR="007C7266" w:rsidRPr="007546F6" w:rsidRDefault="007C7266" w:rsidP="004C1E46">
            <w:pPr>
              <w:rPr>
                <w:rFonts w:cs="Arial"/>
                <w:sz w:val="18"/>
                <w:szCs w:val="18"/>
              </w:rPr>
            </w:pPr>
            <w:r w:rsidRPr="007546F6">
              <w:rPr>
                <w:rFonts w:cs="Calibri"/>
                <w:color w:val="000000"/>
                <w:sz w:val="18"/>
                <w:szCs w:val="18"/>
              </w:rPr>
              <w:t>1.6 (1, 2.3)</w:t>
            </w:r>
          </w:p>
        </w:tc>
      </w:tr>
      <w:tr w:rsidR="00923ECF" w:rsidRPr="00923ECF" w14:paraId="5D607EB3" w14:textId="77777777" w:rsidTr="007546F6">
        <w:trPr>
          <w:trHeight w:val="255"/>
          <w:jc w:val="center"/>
        </w:trPr>
        <w:tc>
          <w:tcPr>
            <w:tcW w:w="789" w:type="dxa"/>
            <w:tcBorders>
              <w:right w:val="single" w:sz="4" w:space="0" w:color="auto"/>
            </w:tcBorders>
            <w:shd w:val="clear" w:color="auto" w:fill="auto"/>
            <w:noWrap/>
            <w:vAlign w:val="center"/>
          </w:tcPr>
          <w:p w14:paraId="78673361" w14:textId="77777777" w:rsidR="007C7266" w:rsidRPr="007546F6" w:rsidRDefault="007C7266" w:rsidP="004C1E46">
            <w:pPr>
              <w:jc w:val="center"/>
              <w:rPr>
                <w:rFonts w:cs="Arial"/>
                <w:sz w:val="18"/>
                <w:szCs w:val="18"/>
              </w:rPr>
            </w:pPr>
            <w:r w:rsidRPr="007546F6">
              <w:rPr>
                <w:rFonts w:cs="Arial"/>
                <w:sz w:val="18"/>
                <w:szCs w:val="18"/>
              </w:rPr>
              <w:t>2011</w:t>
            </w:r>
          </w:p>
        </w:tc>
        <w:tc>
          <w:tcPr>
            <w:tcW w:w="284" w:type="dxa"/>
            <w:tcBorders>
              <w:left w:val="single" w:sz="4" w:space="0" w:color="auto"/>
            </w:tcBorders>
            <w:vAlign w:val="center"/>
          </w:tcPr>
          <w:p w14:paraId="2A2B0C65"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08757C8" w14:textId="77777777" w:rsidR="007C7266" w:rsidRPr="007546F6" w:rsidRDefault="007C7266" w:rsidP="004C1E46">
            <w:pPr>
              <w:rPr>
                <w:rFonts w:cs="Arial"/>
                <w:sz w:val="18"/>
                <w:szCs w:val="18"/>
              </w:rPr>
            </w:pPr>
            <w:r w:rsidRPr="007546F6">
              <w:rPr>
                <w:rFonts w:cs="Calibri"/>
                <w:color w:val="000000"/>
                <w:sz w:val="18"/>
                <w:szCs w:val="18"/>
              </w:rPr>
              <w:t>53.0 (46.1, 60.6)</w:t>
            </w:r>
          </w:p>
        </w:tc>
        <w:tc>
          <w:tcPr>
            <w:tcW w:w="284" w:type="dxa"/>
            <w:vAlign w:val="center"/>
          </w:tcPr>
          <w:p w14:paraId="733F6C5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D54BF" w14:textId="77777777" w:rsidR="007C7266" w:rsidRPr="007546F6" w:rsidRDefault="007C7266" w:rsidP="004C1E46">
            <w:pPr>
              <w:rPr>
                <w:rFonts w:cs="Arial"/>
                <w:sz w:val="18"/>
                <w:szCs w:val="18"/>
              </w:rPr>
            </w:pPr>
            <w:r w:rsidRPr="007546F6">
              <w:rPr>
                <w:rFonts w:cs="Calibri"/>
                <w:color w:val="000000"/>
                <w:sz w:val="18"/>
                <w:szCs w:val="18"/>
              </w:rPr>
              <w:t>44.3 (37, 52.7)</w:t>
            </w:r>
          </w:p>
        </w:tc>
        <w:tc>
          <w:tcPr>
            <w:tcW w:w="283" w:type="dxa"/>
            <w:vAlign w:val="center"/>
          </w:tcPr>
          <w:p w14:paraId="5D19144D"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62CC3E9" w14:textId="77777777" w:rsidR="007C7266" w:rsidRPr="007546F6" w:rsidRDefault="007C7266" w:rsidP="004C1E46">
            <w:pPr>
              <w:rPr>
                <w:rFonts w:cs="Arial"/>
                <w:sz w:val="18"/>
                <w:szCs w:val="18"/>
              </w:rPr>
            </w:pPr>
            <w:r w:rsidRPr="007546F6">
              <w:rPr>
                <w:rFonts w:cs="Calibri"/>
                <w:color w:val="000000"/>
                <w:sz w:val="18"/>
                <w:szCs w:val="18"/>
              </w:rPr>
              <w:t>9.8 (7.8, 12.3)</w:t>
            </w:r>
          </w:p>
        </w:tc>
        <w:tc>
          <w:tcPr>
            <w:tcW w:w="284" w:type="dxa"/>
            <w:vAlign w:val="center"/>
          </w:tcPr>
          <w:p w14:paraId="1E6497B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1DFC30" w14:textId="77777777" w:rsidR="007C7266" w:rsidRPr="007546F6" w:rsidRDefault="007C7266" w:rsidP="004C1E46">
            <w:pPr>
              <w:rPr>
                <w:rFonts w:cs="Arial"/>
                <w:sz w:val="18"/>
                <w:szCs w:val="18"/>
              </w:rPr>
            </w:pPr>
            <w:r w:rsidRPr="007546F6">
              <w:rPr>
                <w:rFonts w:cs="Calibri"/>
                <w:color w:val="000000"/>
                <w:sz w:val="18"/>
                <w:szCs w:val="18"/>
              </w:rPr>
              <w:t>1.8 (1.1, 2.7)</w:t>
            </w:r>
          </w:p>
        </w:tc>
      </w:tr>
      <w:tr w:rsidR="00923ECF" w:rsidRPr="00923ECF" w14:paraId="3F7960AE" w14:textId="77777777" w:rsidTr="007546F6">
        <w:trPr>
          <w:trHeight w:val="255"/>
          <w:jc w:val="center"/>
        </w:trPr>
        <w:tc>
          <w:tcPr>
            <w:tcW w:w="789" w:type="dxa"/>
            <w:tcBorders>
              <w:right w:val="single" w:sz="4" w:space="0" w:color="auto"/>
            </w:tcBorders>
            <w:shd w:val="clear" w:color="auto" w:fill="auto"/>
            <w:noWrap/>
            <w:vAlign w:val="center"/>
          </w:tcPr>
          <w:p w14:paraId="59E97AE2" w14:textId="77777777" w:rsidR="007C7266" w:rsidRPr="007546F6" w:rsidRDefault="007C7266" w:rsidP="004C1E46">
            <w:pPr>
              <w:jc w:val="center"/>
              <w:rPr>
                <w:rFonts w:cs="Arial"/>
                <w:sz w:val="18"/>
                <w:szCs w:val="18"/>
              </w:rPr>
            </w:pPr>
            <w:r w:rsidRPr="007546F6">
              <w:rPr>
                <w:rFonts w:cs="Arial"/>
                <w:sz w:val="18"/>
                <w:szCs w:val="18"/>
              </w:rPr>
              <w:t>2012</w:t>
            </w:r>
          </w:p>
        </w:tc>
        <w:tc>
          <w:tcPr>
            <w:tcW w:w="284" w:type="dxa"/>
            <w:tcBorders>
              <w:left w:val="single" w:sz="4" w:space="0" w:color="auto"/>
            </w:tcBorders>
            <w:vAlign w:val="center"/>
          </w:tcPr>
          <w:p w14:paraId="6D1C12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8FDE57A" w14:textId="77777777" w:rsidR="007C7266" w:rsidRPr="007546F6" w:rsidRDefault="007C7266" w:rsidP="004C1E46">
            <w:pPr>
              <w:rPr>
                <w:rFonts w:cs="Arial"/>
                <w:sz w:val="18"/>
                <w:szCs w:val="18"/>
              </w:rPr>
            </w:pPr>
            <w:r w:rsidRPr="007546F6">
              <w:rPr>
                <w:rFonts w:cs="Calibri"/>
                <w:color w:val="000000"/>
                <w:sz w:val="18"/>
                <w:szCs w:val="18"/>
              </w:rPr>
              <w:t>86.7 (71.6, 104.1)</w:t>
            </w:r>
          </w:p>
        </w:tc>
        <w:tc>
          <w:tcPr>
            <w:tcW w:w="284" w:type="dxa"/>
            <w:vAlign w:val="center"/>
          </w:tcPr>
          <w:p w14:paraId="6F596FA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51C6C6C" w14:textId="77777777" w:rsidR="007C7266" w:rsidRPr="007546F6" w:rsidRDefault="007C7266" w:rsidP="004C1E46">
            <w:pPr>
              <w:rPr>
                <w:rFonts w:cs="Arial"/>
                <w:sz w:val="18"/>
                <w:szCs w:val="18"/>
              </w:rPr>
            </w:pPr>
            <w:r w:rsidRPr="007546F6">
              <w:rPr>
                <w:rFonts w:cs="Calibri"/>
                <w:color w:val="000000"/>
                <w:sz w:val="18"/>
                <w:szCs w:val="18"/>
              </w:rPr>
              <w:t>37.9 (31.9, 44.6)</w:t>
            </w:r>
          </w:p>
        </w:tc>
        <w:tc>
          <w:tcPr>
            <w:tcW w:w="283" w:type="dxa"/>
            <w:vAlign w:val="center"/>
          </w:tcPr>
          <w:p w14:paraId="3E784BA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7FBB032" w14:textId="77777777" w:rsidR="007C7266" w:rsidRPr="007546F6" w:rsidRDefault="007C7266" w:rsidP="004C1E46">
            <w:pPr>
              <w:rPr>
                <w:rFonts w:cs="Arial"/>
                <w:sz w:val="18"/>
                <w:szCs w:val="18"/>
              </w:rPr>
            </w:pPr>
            <w:r w:rsidRPr="007546F6">
              <w:rPr>
                <w:rFonts w:cs="Calibri"/>
                <w:color w:val="000000"/>
                <w:sz w:val="18"/>
                <w:szCs w:val="18"/>
              </w:rPr>
              <w:t>5.7 (4.2, 7.6)</w:t>
            </w:r>
          </w:p>
        </w:tc>
        <w:tc>
          <w:tcPr>
            <w:tcW w:w="284" w:type="dxa"/>
            <w:vAlign w:val="center"/>
          </w:tcPr>
          <w:p w14:paraId="7DA3362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61FED0" w14:textId="77777777" w:rsidR="007C7266" w:rsidRPr="007546F6" w:rsidRDefault="007C7266" w:rsidP="004C1E46">
            <w:pPr>
              <w:rPr>
                <w:rFonts w:cs="Arial"/>
                <w:sz w:val="18"/>
                <w:szCs w:val="18"/>
              </w:rPr>
            </w:pPr>
            <w:r w:rsidRPr="007546F6">
              <w:rPr>
                <w:rFonts w:cs="Calibri"/>
                <w:color w:val="000000"/>
                <w:sz w:val="18"/>
                <w:szCs w:val="18"/>
              </w:rPr>
              <w:t>1.2 (0.7, 2)</w:t>
            </w:r>
          </w:p>
        </w:tc>
      </w:tr>
      <w:tr w:rsidR="00923ECF" w:rsidRPr="00923ECF" w14:paraId="03D27179" w14:textId="77777777" w:rsidTr="007546F6">
        <w:trPr>
          <w:trHeight w:val="255"/>
          <w:jc w:val="center"/>
        </w:trPr>
        <w:tc>
          <w:tcPr>
            <w:tcW w:w="789" w:type="dxa"/>
            <w:tcBorders>
              <w:right w:val="single" w:sz="4" w:space="0" w:color="auto"/>
            </w:tcBorders>
            <w:shd w:val="clear" w:color="auto" w:fill="auto"/>
            <w:noWrap/>
            <w:vAlign w:val="center"/>
          </w:tcPr>
          <w:p w14:paraId="2E7EDB70" w14:textId="77777777" w:rsidR="007C7266" w:rsidRPr="007546F6" w:rsidRDefault="007C7266" w:rsidP="004C1E46">
            <w:pPr>
              <w:jc w:val="center"/>
              <w:rPr>
                <w:rFonts w:cs="Arial"/>
                <w:sz w:val="18"/>
                <w:szCs w:val="18"/>
              </w:rPr>
            </w:pPr>
            <w:r w:rsidRPr="007546F6">
              <w:rPr>
                <w:rFonts w:cs="Arial"/>
                <w:sz w:val="18"/>
                <w:szCs w:val="18"/>
              </w:rPr>
              <w:t>2013</w:t>
            </w:r>
          </w:p>
        </w:tc>
        <w:tc>
          <w:tcPr>
            <w:tcW w:w="284" w:type="dxa"/>
            <w:tcBorders>
              <w:left w:val="single" w:sz="4" w:space="0" w:color="auto"/>
            </w:tcBorders>
            <w:vAlign w:val="center"/>
          </w:tcPr>
          <w:p w14:paraId="53B5249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7489016" w14:textId="77777777" w:rsidR="007C7266" w:rsidRPr="007546F6" w:rsidRDefault="007C7266" w:rsidP="004C1E46">
            <w:pPr>
              <w:rPr>
                <w:rFonts w:cs="Arial"/>
                <w:sz w:val="18"/>
                <w:szCs w:val="18"/>
              </w:rPr>
            </w:pPr>
            <w:r w:rsidRPr="007546F6">
              <w:rPr>
                <w:rFonts w:cs="Calibri"/>
                <w:color w:val="000000"/>
                <w:sz w:val="18"/>
                <w:szCs w:val="18"/>
              </w:rPr>
              <w:t>63.7 (48.8, 81.7)</w:t>
            </w:r>
          </w:p>
        </w:tc>
        <w:tc>
          <w:tcPr>
            <w:tcW w:w="284" w:type="dxa"/>
            <w:vAlign w:val="center"/>
          </w:tcPr>
          <w:p w14:paraId="65CC8BC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31B7828" w14:textId="77777777" w:rsidR="007C7266" w:rsidRPr="007546F6" w:rsidRDefault="007C7266" w:rsidP="004C1E46">
            <w:pPr>
              <w:rPr>
                <w:rFonts w:cs="Arial"/>
                <w:sz w:val="18"/>
                <w:szCs w:val="18"/>
              </w:rPr>
            </w:pPr>
            <w:r w:rsidRPr="007546F6">
              <w:rPr>
                <w:rFonts w:cs="Calibri"/>
                <w:color w:val="000000"/>
                <w:sz w:val="18"/>
                <w:szCs w:val="18"/>
              </w:rPr>
              <w:t>30.1 (22.6, 39.3)</w:t>
            </w:r>
          </w:p>
        </w:tc>
        <w:tc>
          <w:tcPr>
            <w:tcW w:w="283" w:type="dxa"/>
            <w:vAlign w:val="center"/>
          </w:tcPr>
          <w:p w14:paraId="7FDD841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020BC51" w14:textId="77777777" w:rsidR="007C7266" w:rsidRPr="007546F6" w:rsidRDefault="007C7266" w:rsidP="004C1E46">
            <w:pPr>
              <w:rPr>
                <w:rFonts w:cs="Arial"/>
                <w:sz w:val="18"/>
                <w:szCs w:val="18"/>
              </w:rPr>
            </w:pPr>
            <w:r w:rsidRPr="007546F6">
              <w:rPr>
                <w:rFonts w:cs="Calibri"/>
                <w:color w:val="000000"/>
                <w:sz w:val="18"/>
                <w:szCs w:val="18"/>
              </w:rPr>
              <w:t>18.3 (14.5, 22.9)</w:t>
            </w:r>
          </w:p>
        </w:tc>
        <w:tc>
          <w:tcPr>
            <w:tcW w:w="284" w:type="dxa"/>
            <w:vAlign w:val="center"/>
          </w:tcPr>
          <w:p w14:paraId="32E5738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78DBE83" w14:textId="77777777" w:rsidR="007C7266" w:rsidRPr="007546F6" w:rsidRDefault="007C7266" w:rsidP="004C1E46">
            <w:pPr>
              <w:rPr>
                <w:rFonts w:cs="Arial"/>
                <w:sz w:val="18"/>
                <w:szCs w:val="18"/>
              </w:rPr>
            </w:pPr>
            <w:r w:rsidRPr="007546F6">
              <w:rPr>
                <w:rFonts w:cs="Calibri"/>
                <w:color w:val="000000"/>
                <w:sz w:val="18"/>
                <w:szCs w:val="18"/>
              </w:rPr>
              <w:t>0.7 (0.3, 1.2)</w:t>
            </w:r>
          </w:p>
        </w:tc>
      </w:tr>
      <w:tr w:rsidR="00923ECF" w:rsidRPr="00923ECF" w14:paraId="2D394276" w14:textId="77777777" w:rsidTr="007546F6">
        <w:trPr>
          <w:trHeight w:val="255"/>
          <w:jc w:val="center"/>
        </w:trPr>
        <w:tc>
          <w:tcPr>
            <w:tcW w:w="789" w:type="dxa"/>
            <w:tcBorders>
              <w:right w:val="single" w:sz="4" w:space="0" w:color="auto"/>
            </w:tcBorders>
            <w:shd w:val="clear" w:color="auto" w:fill="auto"/>
            <w:noWrap/>
            <w:vAlign w:val="center"/>
          </w:tcPr>
          <w:p w14:paraId="3B57E62E" w14:textId="77777777" w:rsidR="007C7266" w:rsidRPr="007546F6" w:rsidRDefault="007C7266" w:rsidP="004C1E46">
            <w:pPr>
              <w:jc w:val="center"/>
              <w:rPr>
                <w:rFonts w:cs="Arial"/>
                <w:sz w:val="18"/>
                <w:szCs w:val="18"/>
              </w:rPr>
            </w:pPr>
            <w:r w:rsidRPr="007546F6">
              <w:rPr>
                <w:rFonts w:cs="Arial"/>
                <w:sz w:val="18"/>
                <w:szCs w:val="18"/>
              </w:rPr>
              <w:t>2014</w:t>
            </w:r>
          </w:p>
        </w:tc>
        <w:tc>
          <w:tcPr>
            <w:tcW w:w="284" w:type="dxa"/>
            <w:tcBorders>
              <w:left w:val="single" w:sz="4" w:space="0" w:color="auto"/>
            </w:tcBorders>
            <w:vAlign w:val="center"/>
          </w:tcPr>
          <w:p w14:paraId="362647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592F78E" w14:textId="77777777" w:rsidR="007C7266" w:rsidRPr="007546F6" w:rsidRDefault="007C7266" w:rsidP="004C1E46">
            <w:pPr>
              <w:rPr>
                <w:rFonts w:cs="Arial"/>
                <w:sz w:val="18"/>
                <w:szCs w:val="18"/>
              </w:rPr>
            </w:pPr>
            <w:r w:rsidRPr="007546F6">
              <w:rPr>
                <w:rFonts w:cs="Calibri"/>
                <w:color w:val="000000"/>
                <w:sz w:val="18"/>
                <w:szCs w:val="18"/>
              </w:rPr>
              <w:t>73.4 (59.8, 89.2)</w:t>
            </w:r>
          </w:p>
        </w:tc>
        <w:tc>
          <w:tcPr>
            <w:tcW w:w="284" w:type="dxa"/>
            <w:vAlign w:val="center"/>
          </w:tcPr>
          <w:p w14:paraId="223009E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7F8E4EC" w14:textId="77777777" w:rsidR="007C7266" w:rsidRPr="007546F6" w:rsidRDefault="007C7266" w:rsidP="004C1E46">
            <w:pPr>
              <w:rPr>
                <w:rFonts w:cs="Arial"/>
                <w:sz w:val="18"/>
                <w:szCs w:val="18"/>
              </w:rPr>
            </w:pPr>
            <w:r w:rsidRPr="007546F6">
              <w:rPr>
                <w:rFonts w:cs="Calibri"/>
                <w:color w:val="000000"/>
                <w:sz w:val="18"/>
                <w:szCs w:val="18"/>
              </w:rPr>
              <w:t>29.6 (24, 36.2)</w:t>
            </w:r>
          </w:p>
        </w:tc>
        <w:tc>
          <w:tcPr>
            <w:tcW w:w="283" w:type="dxa"/>
            <w:vAlign w:val="center"/>
          </w:tcPr>
          <w:p w14:paraId="1272EAD5"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5DA7B097" w14:textId="77777777" w:rsidR="007C7266" w:rsidRPr="007546F6" w:rsidRDefault="007C7266" w:rsidP="004C1E46">
            <w:pPr>
              <w:rPr>
                <w:rFonts w:cs="Arial"/>
                <w:sz w:val="18"/>
                <w:szCs w:val="18"/>
              </w:rPr>
            </w:pPr>
            <w:r w:rsidRPr="007546F6">
              <w:rPr>
                <w:rFonts w:cs="Calibri"/>
                <w:color w:val="000000"/>
                <w:sz w:val="18"/>
                <w:szCs w:val="18"/>
              </w:rPr>
              <w:t>13.1 (10.5, 16.1)</w:t>
            </w:r>
          </w:p>
        </w:tc>
        <w:tc>
          <w:tcPr>
            <w:tcW w:w="284" w:type="dxa"/>
            <w:vAlign w:val="center"/>
          </w:tcPr>
          <w:p w14:paraId="052E681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5B64DC"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99ACA54" w14:textId="77777777" w:rsidTr="007546F6">
        <w:trPr>
          <w:trHeight w:val="255"/>
          <w:jc w:val="center"/>
        </w:trPr>
        <w:tc>
          <w:tcPr>
            <w:tcW w:w="789" w:type="dxa"/>
            <w:tcBorders>
              <w:right w:val="single" w:sz="4" w:space="0" w:color="auto"/>
            </w:tcBorders>
            <w:shd w:val="clear" w:color="auto" w:fill="auto"/>
            <w:noWrap/>
            <w:vAlign w:val="center"/>
          </w:tcPr>
          <w:p w14:paraId="08B769FC" w14:textId="77777777" w:rsidR="007C7266" w:rsidRPr="007546F6" w:rsidRDefault="007C7266" w:rsidP="004C1E46">
            <w:pPr>
              <w:jc w:val="center"/>
              <w:rPr>
                <w:rFonts w:cs="Arial"/>
                <w:sz w:val="18"/>
                <w:szCs w:val="18"/>
              </w:rPr>
            </w:pPr>
            <w:r w:rsidRPr="007546F6">
              <w:rPr>
                <w:rFonts w:cs="Arial"/>
                <w:sz w:val="18"/>
                <w:szCs w:val="18"/>
              </w:rPr>
              <w:t>2015</w:t>
            </w:r>
          </w:p>
        </w:tc>
        <w:tc>
          <w:tcPr>
            <w:tcW w:w="284" w:type="dxa"/>
            <w:tcBorders>
              <w:left w:val="single" w:sz="4" w:space="0" w:color="auto"/>
            </w:tcBorders>
            <w:vAlign w:val="center"/>
          </w:tcPr>
          <w:p w14:paraId="7F69961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0B04E12" w14:textId="77777777" w:rsidR="007C7266" w:rsidRPr="007546F6" w:rsidRDefault="007C7266" w:rsidP="004C1E46">
            <w:pPr>
              <w:rPr>
                <w:rFonts w:cs="Arial"/>
                <w:sz w:val="18"/>
                <w:szCs w:val="18"/>
              </w:rPr>
            </w:pPr>
            <w:r w:rsidRPr="007546F6">
              <w:rPr>
                <w:rFonts w:cs="Calibri"/>
                <w:color w:val="000000"/>
                <w:sz w:val="18"/>
                <w:szCs w:val="18"/>
              </w:rPr>
              <w:t>56.3 (46.8, 67)</w:t>
            </w:r>
          </w:p>
        </w:tc>
        <w:tc>
          <w:tcPr>
            <w:tcW w:w="284" w:type="dxa"/>
            <w:vAlign w:val="center"/>
          </w:tcPr>
          <w:p w14:paraId="56AFCE4C"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318A1792" w14:textId="77777777" w:rsidR="007C7266" w:rsidRPr="007546F6" w:rsidRDefault="007C7266" w:rsidP="004C1E46">
            <w:pPr>
              <w:rPr>
                <w:rFonts w:cs="Arial"/>
                <w:sz w:val="18"/>
                <w:szCs w:val="18"/>
              </w:rPr>
            </w:pPr>
            <w:r w:rsidRPr="007546F6">
              <w:rPr>
                <w:rFonts w:cs="Calibri"/>
                <w:color w:val="000000"/>
                <w:sz w:val="18"/>
                <w:szCs w:val="18"/>
              </w:rPr>
              <w:t>27.2 (21.8, 33.5)</w:t>
            </w:r>
          </w:p>
        </w:tc>
        <w:tc>
          <w:tcPr>
            <w:tcW w:w="283" w:type="dxa"/>
            <w:vAlign w:val="center"/>
          </w:tcPr>
          <w:p w14:paraId="19B70D5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E877928" w14:textId="77777777" w:rsidR="007C7266" w:rsidRPr="007546F6" w:rsidRDefault="007C7266" w:rsidP="004C1E46">
            <w:pPr>
              <w:rPr>
                <w:rFonts w:cs="Arial"/>
                <w:sz w:val="18"/>
                <w:szCs w:val="18"/>
              </w:rPr>
            </w:pPr>
            <w:r w:rsidRPr="007546F6">
              <w:rPr>
                <w:rFonts w:cs="Calibri"/>
                <w:color w:val="000000"/>
                <w:sz w:val="18"/>
                <w:szCs w:val="18"/>
              </w:rPr>
              <w:t>17.3 (14.4, 20.5)</w:t>
            </w:r>
          </w:p>
        </w:tc>
        <w:tc>
          <w:tcPr>
            <w:tcW w:w="284" w:type="dxa"/>
            <w:vAlign w:val="center"/>
          </w:tcPr>
          <w:p w14:paraId="4E3FAFF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4FB9E0" w14:textId="77777777" w:rsidR="007C7266" w:rsidRPr="007546F6" w:rsidRDefault="007C7266" w:rsidP="004C1E46">
            <w:pPr>
              <w:rPr>
                <w:rFonts w:cs="Arial"/>
                <w:sz w:val="18"/>
                <w:szCs w:val="18"/>
              </w:rPr>
            </w:pPr>
            <w:r w:rsidRPr="007546F6">
              <w:rPr>
                <w:rFonts w:cs="Calibri"/>
                <w:color w:val="000000"/>
                <w:sz w:val="18"/>
                <w:szCs w:val="18"/>
              </w:rPr>
              <w:t>0.5 (0.2, 1)</w:t>
            </w:r>
          </w:p>
        </w:tc>
      </w:tr>
      <w:tr w:rsidR="00923ECF" w:rsidRPr="00923ECF" w14:paraId="5EC58E8A" w14:textId="77777777" w:rsidTr="007546F6">
        <w:trPr>
          <w:trHeight w:val="255"/>
          <w:jc w:val="center"/>
        </w:trPr>
        <w:tc>
          <w:tcPr>
            <w:tcW w:w="789" w:type="dxa"/>
            <w:tcBorders>
              <w:right w:val="single" w:sz="4" w:space="0" w:color="auto"/>
            </w:tcBorders>
            <w:shd w:val="clear" w:color="auto" w:fill="auto"/>
            <w:noWrap/>
            <w:vAlign w:val="center"/>
          </w:tcPr>
          <w:p w14:paraId="6250A70B" w14:textId="77777777" w:rsidR="007C7266" w:rsidRPr="007546F6" w:rsidRDefault="007C7266" w:rsidP="004C1E46">
            <w:pPr>
              <w:jc w:val="center"/>
              <w:rPr>
                <w:rFonts w:cs="Arial"/>
                <w:sz w:val="18"/>
                <w:szCs w:val="18"/>
              </w:rPr>
            </w:pPr>
            <w:r w:rsidRPr="007546F6">
              <w:rPr>
                <w:rFonts w:cs="Arial"/>
                <w:sz w:val="18"/>
                <w:szCs w:val="18"/>
              </w:rPr>
              <w:t>2016</w:t>
            </w:r>
          </w:p>
        </w:tc>
        <w:tc>
          <w:tcPr>
            <w:tcW w:w="284" w:type="dxa"/>
            <w:tcBorders>
              <w:left w:val="single" w:sz="4" w:space="0" w:color="auto"/>
            </w:tcBorders>
            <w:vAlign w:val="center"/>
          </w:tcPr>
          <w:p w14:paraId="4B2549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080D084" w14:textId="77777777" w:rsidR="007C7266" w:rsidRPr="007546F6" w:rsidRDefault="007C7266" w:rsidP="004C1E46">
            <w:pPr>
              <w:rPr>
                <w:rFonts w:cs="Arial"/>
                <w:sz w:val="18"/>
                <w:szCs w:val="18"/>
              </w:rPr>
            </w:pPr>
            <w:r w:rsidRPr="007546F6">
              <w:rPr>
                <w:rFonts w:cs="Calibri"/>
                <w:color w:val="000000"/>
                <w:sz w:val="18"/>
                <w:szCs w:val="18"/>
              </w:rPr>
              <w:t>125.9 (109.9, 143.6)</w:t>
            </w:r>
          </w:p>
        </w:tc>
        <w:tc>
          <w:tcPr>
            <w:tcW w:w="284" w:type="dxa"/>
            <w:vAlign w:val="center"/>
          </w:tcPr>
          <w:p w14:paraId="18CC5A2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2AC64DC" w14:textId="77777777" w:rsidR="007C7266" w:rsidRPr="007546F6" w:rsidRDefault="007C7266" w:rsidP="004C1E46">
            <w:pPr>
              <w:rPr>
                <w:rFonts w:cs="Arial"/>
                <w:sz w:val="18"/>
                <w:szCs w:val="18"/>
              </w:rPr>
            </w:pPr>
            <w:r w:rsidRPr="007546F6">
              <w:rPr>
                <w:rFonts w:cs="Calibri"/>
                <w:color w:val="000000"/>
                <w:sz w:val="18"/>
                <w:szCs w:val="18"/>
              </w:rPr>
              <w:t>30.6 (25.9, 35.8)</w:t>
            </w:r>
          </w:p>
        </w:tc>
        <w:tc>
          <w:tcPr>
            <w:tcW w:w="283" w:type="dxa"/>
            <w:vAlign w:val="center"/>
          </w:tcPr>
          <w:p w14:paraId="5AA63711"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59B7DCA" w14:textId="77777777" w:rsidR="007C7266" w:rsidRPr="007546F6" w:rsidRDefault="007C7266" w:rsidP="004C1E46">
            <w:pPr>
              <w:rPr>
                <w:rFonts w:cs="Arial"/>
                <w:sz w:val="18"/>
                <w:szCs w:val="18"/>
              </w:rPr>
            </w:pPr>
            <w:r w:rsidRPr="007546F6">
              <w:rPr>
                <w:rFonts w:cs="Calibri"/>
                <w:color w:val="000000"/>
                <w:sz w:val="18"/>
                <w:szCs w:val="18"/>
              </w:rPr>
              <w:t>14.7 (12, 17.8)</w:t>
            </w:r>
          </w:p>
        </w:tc>
        <w:tc>
          <w:tcPr>
            <w:tcW w:w="284" w:type="dxa"/>
            <w:vAlign w:val="center"/>
          </w:tcPr>
          <w:p w14:paraId="2935767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30E8308" w14:textId="77777777" w:rsidR="007C7266" w:rsidRPr="007546F6" w:rsidRDefault="007C7266" w:rsidP="004C1E46">
            <w:pPr>
              <w:rPr>
                <w:rFonts w:cs="Arial"/>
                <w:sz w:val="18"/>
                <w:szCs w:val="18"/>
              </w:rPr>
            </w:pPr>
            <w:r w:rsidRPr="007546F6">
              <w:rPr>
                <w:rFonts w:cs="Calibri"/>
                <w:color w:val="000000"/>
                <w:sz w:val="18"/>
                <w:szCs w:val="18"/>
              </w:rPr>
              <w:t>0.1 (0, 0.2)</w:t>
            </w:r>
          </w:p>
        </w:tc>
      </w:tr>
      <w:tr w:rsidR="00923ECF" w:rsidRPr="00923ECF" w14:paraId="7D7A4092" w14:textId="77777777" w:rsidTr="007546F6">
        <w:trPr>
          <w:trHeight w:val="255"/>
          <w:jc w:val="center"/>
        </w:trPr>
        <w:tc>
          <w:tcPr>
            <w:tcW w:w="789" w:type="dxa"/>
            <w:tcBorders>
              <w:right w:val="single" w:sz="4" w:space="0" w:color="auto"/>
            </w:tcBorders>
            <w:shd w:val="clear" w:color="auto" w:fill="auto"/>
            <w:noWrap/>
            <w:vAlign w:val="center"/>
          </w:tcPr>
          <w:p w14:paraId="5BFA2CA9" w14:textId="77777777" w:rsidR="007C7266" w:rsidRPr="007546F6" w:rsidRDefault="007C7266" w:rsidP="004C1E46">
            <w:pPr>
              <w:jc w:val="center"/>
              <w:rPr>
                <w:rFonts w:cs="Arial"/>
                <w:sz w:val="18"/>
                <w:szCs w:val="18"/>
              </w:rPr>
            </w:pPr>
            <w:r w:rsidRPr="007546F6">
              <w:rPr>
                <w:rFonts w:cs="Arial"/>
                <w:sz w:val="18"/>
                <w:szCs w:val="18"/>
              </w:rPr>
              <w:t>2017</w:t>
            </w:r>
          </w:p>
        </w:tc>
        <w:tc>
          <w:tcPr>
            <w:tcW w:w="284" w:type="dxa"/>
            <w:tcBorders>
              <w:left w:val="single" w:sz="4" w:space="0" w:color="auto"/>
            </w:tcBorders>
            <w:vAlign w:val="center"/>
          </w:tcPr>
          <w:p w14:paraId="279028C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079753E" w14:textId="77777777" w:rsidR="007C7266" w:rsidRPr="007546F6" w:rsidRDefault="007C7266" w:rsidP="004C1E46">
            <w:pPr>
              <w:rPr>
                <w:rFonts w:cs="Arial"/>
                <w:sz w:val="18"/>
                <w:szCs w:val="18"/>
              </w:rPr>
            </w:pPr>
            <w:r w:rsidRPr="007546F6">
              <w:rPr>
                <w:rFonts w:cs="Calibri"/>
                <w:color w:val="000000"/>
                <w:sz w:val="18"/>
                <w:szCs w:val="18"/>
              </w:rPr>
              <w:t>90.1 (77.3, 104.4)</w:t>
            </w:r>
          </w:p>
        </w:tc>
        <w:tc>
          <w:tcPr>
            <w:tcW w:w="284" w:type="dxa"/>
            <w:vAlign w:val="center"/>
          </w:tcPr>
          <w:p w14:paraId="2E93BDA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DF088D" w14:textId="77777777" w:rsidR="007C7266" w:rsidRPr="007546F6" w:rsidRDefault="007C7266" w:rsidP="004C1E46">
            <w:pPr>
              <w:rPr>
                <w:rFonts w:cs="Arial"/>
                <w:sz w:val="18"/>
                <w:szCs w:val="18"/>
              </w:rPr>
            </w:pPr>
            <w:r w:rsidRPr="007546F6">
              <w:rPr>
                <w:rFonts w:cs="Calibri"/>
                <w:color w:val="000000"/>
                <w:sz w:val="18"/>
                <w:szCs w:val="18"/>
              </w:rPr>
              <w:t>21.6 (17.7, 26.1)</w:t>
            </w:r>
          </w:p>
        </w:tc>
        <w:tc>
          <w:tcPr>
            <w:tcW w:w="283" w:type="dxa"/>
            <w:vAlign w:val="center"/>
          </w:tcPr>
          <w:p w14:paraId="2B58107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C7CA02F" w14:textId="77777777" w:rsidR="007C7266" w:rsidRPr="007546F6" w:rsidRDefault="007C7266" w:rsidP="004C1E46">
            <w:pPr>
              <w:rPr>
                <w:rFonts w:cs="Arial"/>
                <w:sz w:val="18"/>
                <w:szCs w:val="18"/>
              </w:rPr>
            </w:pPr>
            <w:r w:rsidRPr="007546F6">
              <w:rPr>
                <w:rFonts w:cs="Calibri"/>
                <w:color w:val="000000"/>
                <w:sz w:val="18"/>
                <w:szCs w:val="18"/>
              </w:rPr>
              <w:t>6.1 (4.9, 7.5)</w:t>
            </w:r>
          </w:p>
        </w:tc>
        <w:tc>
          <w:tcPr>
            <w:tcW w:w="284" w:type="dxa"/>
            <w:vAlign w:val="center"/>
          </w:tcPr>
          <w:p w14:paraId="041A2E0E"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B656FAD" w14:textId="77777777" w:rsidR="007C7266" w:rsidRPr="007546F6" w:rsidRDefault="007C7266" w:rsidP="004C1E46">
            <w:pPr>
              <w:rPr>
                <w:rFonts w:cs="Arial"/>
                <w:sz w:val="18"/>
                <w:szCs w:val="18"/>
              </w:rPr>
            </w:pPr>
            <w:r w:rsidRPr="007546F6">
              <w:rPr>
                <w:rFonts w:cs="Calibri"/>
                <w:color w:val="000000"/>
                <w:sz w:val="18"/>
                <w:szCs w:val="18"/>
              </w:rPr>
              <w:t>0.4 (0.2, 0.8)</w:t>
            </w:r>
          </w:p>
        </w:tc>
      </w:tr>
      <w:tr w:rsidR="00923ECF" w:rsidRPr="00923ECF" w14:paraId="23C7D4F6" w14:textId="77777777" w:rsidTr="007546F6">
        <w:trPr>
          <w:trHeight w:val="255"/>
          <w:jc w:val="center"/>
        </w:trPr>
        <w:tc>
          <w:tcPr>
            <w:tcW w:w="789" w:type="dxa"/>
            <w:tcBorders>
              <w:right w:val="single" w:sz="4" w:space="0" w:color="auto"/>
            </w:tcBorders>
            <w:shd w:val="clear" w:color="auto" w:fill="auto"/>
            <w:noWrap/>
            <w:vAlign w:val="center"/>
          </w:tcPr>
          <w:p w14:paraId="560C23A3" w14:textId="77777777" w:rsidR="007C7266" w:rsidRPr="007546F6" w:rsidRDefault="007C7266" w:rsidP="004C1E46">
            <w:pPr>
              <w:jc w:val="center"/>
              <w:rPr>
                <w:rFonts w:cs="Arial"/>
                <w:sz w:val="18"/>
                <w:szCs w:val="18"/>
              </w:rPr>
            </w:pPr>
            <w:r w:rsidRPr="007546F6">
              <w:rPr>
                <w:rFonts w:cs="Arial"/>
                <w:sz w:val="18"/>
                <w:szCs w:val="18"/>
              </w:rPr>
              <w:t>2018</w:t>
            </w:r>
          </w:p>
        </w:tc>
        <w:tc>
          <w:tcPr>
            <w:tcW w:w="284" w:type="dxa"/>
            <w:tcBorders>
              <w:left w:val="single" w:sz="4" w:space="0" w:color="auto"/>
            </w:tcBorders>
            <w:vAlign w:val="center"/>
          </w:tcPr>
          <w:p w14:paraId="2AC0152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5F788ED" w14:textId="77777777" w:rsidR="007C7266" w:rsidRPr="007546F6" w:rsidRDefault="007C7266" w:rsidP="004C1E46">
            <w:pPr>
              <w:rPr>
                <w:rFonts w:cs="Arial"/>
                <w:sz w:val="18"/>
                <w:szCs w:val="18"/>
              </w:rPr>
            </w:pPr>
            <w:r w:rsidRPr="007546F6">
              <w:rPr>
                <w:rFonts w:cs="Calibri"/>
                <w:color w:val="000000"/>
                <w:sz w:val="18"/>
                <w:szCs w:val="18"/>
              </w:rPr>
              <w:t>105.8 (92, 121)</w:t>
            </w:r>
          </w:p>
        </w:tc>
        <w:tc>
          <w:tcPr>
            <w:tcW w:w="284" w:type="dxa"/>
            <w:vAlign w:val="center"/>
          </w:tcPr>
          <w:p w14:paraId="244CC23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FC2A054" w14:textId="77777777" w:rsidR="007C7266" w:rsidRPr="007546F6" w:rsidRDefault="007C7266" w:rsidP="004C1E46">
            <w:pPr>
              <w:rPr>
                <w:rFonts w:cs="Arial"/>
                <w:sz w:val="18"/>
                <w:szCs w:val="18"/>
              </w:rPr>
            </w:pPr>
            <w:r w:rsidRPr="007546F6">
              <w:rPr>
                <w:rFonts w:cs="Calibri"/>
                <w:color w:val="000000"/>
                <w:sz w:val="18"/>
                <w:szCs w:val="18"/>
              </w:rPr>
              <w:t>34.6 (28, 42.2)</w:t>
            </w:r>
          </w:p>
        </w:tc>
        <w:tc>
          <w:tcPr>
            <w:tcW w:w="283" w:type="dxa"/>
            <w:vAlign w:val="center"/>
          </w:tcPr>
          <w:p w14:paraId="588D77C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638EF26" w14:textId="77777777" w:rsidR="007C7266" w:rsidRPr="007546F6" w:rsidRDefault="007C7266" w:rsidP="004C1E46">
            <w:pPr>
              <w:rPr>
                <w:rFonts w:cs="Arial"/>
                <w:sz w:val="18"/>
                <w:szCs w:val="18"/>
              </w:rPr>
            </w:pPr>
            <w:r w:rsidRPr="007546F6">
              <w:rPr>
                <w:rFonts w:cs="Calibri"/>
                <w:color w:val="000000"/>
                <w:sz w:val="18"/>
                <w:szCs w:val="18"/>
              </w:rPr>
              <w:t>4.5 (3.3, 5.9)</w:t>
            </w:r>
          </w:p>
        </w:tc>
        <w:tc>
          <w:tcPr>
            <w:tcW w:w="284" w:type="dxa"/>
            <w:vAlign w:val="center"/>
          </w:tcPr>
          <w:p w14:paraId="113B6730"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EF262DF" w14:textId="77777777" w:rsidR="007C7266" w:rsidRPr="007546F6" w:rsidRDefault="007C7266" w:rsidP="004C1E46">
            <w:pPr>
              <w:rPr>
                <w:rFonts w:cs="Arial"/>
                <w:sz w:val="18"/>
                <w:szCs w:val="18"/>
              </w:rPr>
            </w:pPr>
            <w:r w:rsidRPr="007546F6">
              <w:rPr>
                <w:rFonts w:cs="Calibri"/>
                <w:color w:val="000000"/>
                <w:sz w:val="18"/>
                <w:szCs w:val="18"/>
              </w:rPr>
              <w:t>0.8 (0.4, 1.2)</w:t>
            </w:r>
          </w:p>
        </w:tc>
      </w:tr>
      <w:tr w:rsidR="00923ECF" w:rsidRPr="00923ECF" w14:paraId="331CBB71" w14:textId="77777777" w:rsidTr="008464E7">
        <w:trPr>
          <w:trHeight w:val="255"/>
          <w:jc w:val="center"/>
        </w:trPr>
        <w:tc>
          <w:tcPr>
            <w:tcW w:w="789" w:type="dxa"/>
            <w:tcBorders>
              <w:right w:val="single" w:sz="4" w:space="0" w:color="auto"/>
            </w:tcBorders>
            <w:shd w:val="clear" w:color="auto" w:fill="auto"/>
            <w:noWrap/>
            <w:vAlign w:val="center"/>
          </w:tcPr>
          <w:p w14:paraId="4441B3F0" w14:textId="77777777" w:rsidR="007C7266" w:rsidRPr="007546F6" w:rsidRDefault="007C7266" w:rsidP="004C1E46">
            <w:pPr>
              <w:jc w:val="center"/>
              <w:rPr>
                <w:rFonts w:cs="Arial"/>
                <w:sz w:val="18"/>
                <w:szCs w:val="18"/>
              </w:rPr>
            </w:pPr>
            <w:r w:rsidRPr="007546F6">
              <w:rPr>
                <w:rFonts w:cs="Arial"/>
                <w:sz w:val="18"/>
                <w:szCs w:val="18"/>
              </w:rPr>
              <w:t>2019</w:t>
            </w:r>
          </w:p>
        </w:tc>
        <w:tc>
          <w:tcPr>
            <w:tcW w:w="284" w:type="dxa"/>
            <w:tcBorders>
              <w:left w:val="single" w:sz="4" w:space="0" w:color="auto"/>
            </w:tcBorders>
            <w:vAlign w:val="center"/>
          </w:tcPr>
          <w:p w14:paraId="27A0DE7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1838B17" w14:textId="77777777" w:rsidR="007C7266" w:rsidRPr="007546F6" w:rsidRDefault="007C7266" w:rsidP="004C1E46">
            <w:pPr>
              <w:rPr>
                <w:rFonts w:cs="Arial"/>
                <w:sz w:val="18"/>
                <w:szCs w:val="18"/>
                <w:highlight w:val="yellow"/>
              </w:rPr>
            </w:pPr>
            <w:r w:rsidRPr="007546F6">
              <w:rPr>
                <w:rFonts w:cs="Calibri"/>
                <w:color w:val="000000"/>
                <w:sz w:val="18"/>
                <w:szCs w:val="18"/>
              </w:rPr>
              <w:t>105.2 (90.1, 122)</w:t>
            </w:r>
          </w:p>
        </w:tc>
        <w:tc>
          <w:tcPr>
            <w:tcW w:w="284" w:type="dxa"/>
            <w:vAlign w:val="center"/>
          </w:tcPr>
          <w:p w14:paraId="0E7BE7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27EDD2D" w14:textId="77777777" w:rsidR="007C7266" w:rsidRPr="007546F6" w:rsidRDefault="007C7266" w:rsidP="004C1E46">
            <w:pPr>
              <w:rPr>
                <w:rFonts w:cs="Arial"/>
                <w:sz w:val="18"/>
                <w:szCs w:val="18"/>
                <w:highlight w:val="yellow"/>
              </w:rPr>
            </w:pPr>
            <w:r w:rsidRPr="007546F6">
              <w:rPr>
                <w:rFonts w:cs="Calibri"/>
                <w:color w:val="000000"/>
                <w:sz w:val="18"/>
                <w:szCs w:val="18"/>
              </w:rPr>
              <w:t>28.8 (24.5, 33.8)</w:t>
            </w:r>
          </w:p>
        </w:tc>
        <w:tc>
          <w:tcPr>
            <w:tcW w:w="283" w:type="dxa"/>
            <w:vAlign w:val="center"/>
          </w:tcPr>
          <w:p w14:paraId="17F7D726"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A059171" w14:textId="77777777" w:rsidR="007C7266" w:rsidRPr="007546F6" w:rsidRDefault="007C7266" w:rsidP="004C1E46">
            <w:pPr>
              <w:rPr>
                <w:rFonts w:cs="Arial"/>
                <w:sz w:val="18"/>
                <w:szCs w:val="18"/>
                <w:highlight w:val="yellow"/>
              </w:rPr>
            </w:pPr>
            <w:r w:rsidRPr="007546F6">
              <w:rPr>
                <w:rFonts w:cs="Calibri"/>
                <w:color w:val="000000"/>
                <w:sz w:val="18"/>
                <w:szCs w:val="18"/>
              </w:rPr>
              <w:t>9.3 (6.1, 11.4)</w:t>
            </w:r>
          </w:p>
        </w:tc>
        <w:tc>
          <w:tcPr>
            <w:tcW w:w="284" w:type="dxa"/>
            <w:vAlign w:val="center"/>
          </w:tcPr>
          <w:p w14:paraId="62A95E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690265F" w14:textId="77777777" w:rsidR="007C7266" w:rsidRPr="007546F6" w:rsidRDefault="007C7266" w:rsidP="004C1E46">
            <w:pPr>
              <w:rPr>
                <w:rFonts w:cs="Arial"/>
                <w:sz w:val="18"/>
                <w:szCs w:val="18"/>
                <w:highlight w:val="yellow"/>
              </w:rPr>
            </w:pPr>
            <w:r w:rsidRPr="007546F6">
              <w:rPr>
                <w:rFonts w:cs="Calibri"/>
                <w:color w:val="000000"/>
                <w:sz w:val="18"/>
                <w:szCs w:val="18"/>
              </w:rPr>
              <w:t>0.8 (0.4, 1.3)</w:t>
            </w:r>
          </w:p>
        </w:tc>
      </w:tr>
      <w:tr w:rsidR="00923ECF" w:rsidRPr="00923ECF" w14:paraId="2EF5C8CC" w14:textId="77777777" w:rsidTr="008464E7">
        <w:trPr>
          <w:trHeight w:val="255"/>
          <w:jc w:val="center"/>
        </w:trPr>
        <w:tc>
          <w:tcPr>
            <w:tcW w:w="789" w:type="dxa"/>
            <w:tcBorders>
              <w:bottom w:val="single" w:sz="4" w:space="0" w:color="auto"/>
              <w:right w:val="single" w:sz="4" w:space="0" w:color="auto"/>
            </w:tcBorders>
            <w:shd w:val="clear" w:color="auto" w:fill="auto"/>
            <w:noWrap/>
            <w:vAlign w:val="center"/>
          </w:tcPr>
          <w:p w14:paraId="704FA8FA" w14:textId="77777777" w:rsidR="007C7266" w:rsidRPr="007546F6" w:rsidRDefault="007C7266" w:rsidP="004C1E46">
            <w:pPr>
              <w:jc w:val="center"/>
              <w:rPr>
                <w:rFonts w:cs="Arial"/>
                <w:sz w:val="18"/>
                <w:szCs w:val="18"/>
              </w:rPr>
            </w:pPr>
            <w:r w:rsidRPr="007546F6">
              <w:rPr>
                <w:rFonts w:cs="Arial"/>
                <w:sz w:val="18"/>
                <w:szCs w:val="18"/>
              </w:rPr>
              <w:t>2020</w:t>
            </w:r>
          </w:p>
        </w:tc>
        <w:tc>
          <w:tcPr>
            <w:tcW w:w="284" w:type="dxa"/>
            <w:tcBorders>
              <w:left w:val="single" w:sz="4" w:space="0" w:color="auto"/>
              <w:bottom w:val="single" w:sz="4" w:space="0" w:color="auto"/>
            </w:tcBorders>
            <w:vAlign w:val="center"/>
          </w:tcPr>
          <w:p w14:paraId="3B12713D" w14:textId="77777777" w:rsidR="007C7266" w:rsidRPr="007546F6" w:rsidRDefault="007C7266" w:rsidP="004C1E46">
            <w:pPr>
              <w:rPr>
                <w:rFonts w:cs="Calibri"/>
                <w:color w:val="000000"/>
                <w:sz w:val="18"/>
                <w:szCs w:val="18"/>
              </w:rPr>
            </w:pPr>
          </w:p>
        </w:tc>
        <w:tc>
          <w:tcPr>
            <w:tcW w:w="1984" w:type="dxa"/>
            <w:tcBorders>
              <w:bottom w:val="single" w:sz="4" w:space="0" w:color="auto"/>
            </w:tcBorders>
            <w:shd w:val="clear" w:color="auto" w:fill="auto"/>
            <w:noWrap/>
            <w:vAlign w:val="center"/>
          </w:tcPr>
          <w:p w14:paraId="4D8EF2B9" w14:textId="77777777" w:rsidR="007C7266" w:rsidRPr="007546F6" w:rsidRDefault="007C7266" w:rsidP="004C1E46">
            <w:pPr>
              <w:rPr>
                <w:rFonts w:cs="Arial"/>
                <w:sz w:val="18"/>
                <w:szCs w:val="18"/>
                <w:highlight w:val="yellow"/>
              </w:rPr>
            </w:pPr>
            <w:r w:rsidRPr="007546F6">
              <w:rPr>
                <w:rFonts w:cs="Calibri"/>
                <w:color w:val="000000"/>
                <w:sz w:val="18"/>
                <w:szCs w:val="18"/>
              </w:rPr>
              <w:t>103.5 (88.2, 120.7)</w:t>
            </w:r>
          </w:p>
        </w:tc>
        <w:tc>
          <w:tcPr>
            <w:tcW w:w="284" w:type="dxa"/>
            <w:tcBorders>
              <w:bottom w:val="single" w:sz="4" w:space="0" w:color="auto"/>
            </w:tcBorders>
            <w:vAlign w:val="center"/>
          </w:tcPr>
          <w:p w14:paraId="00027A94" w14:textId="77777777" w:rsidR="007C7266" w:rsidRPr="007546F6" w:rsidRDefault="007C7266" w:rsidP="004C1E46">
            <w:pPr>
              <w:rPr>
                <w:rFonts w:cs="Calibri"/>
                <w:color w:val="000000"/>
                <w:sz w:val="18"/>
                <w:szCs w:val="18"/>
              </w:rPr>
            </w:pPr>
          </w:p>
        </w:tc>
        <w:tc>
          <w:tcPr>
            <w:tcW w:w="1843" w:type="dxa"/>
            <w:tcBorders>
              <w:bottom w:val="single" w:sz="4" w:space="0" w:color="auto"/>
            </w:tcBorders>
            <w:shd w:val="clear" w:color="auto" w:fill="auto"/>
            <w:noWrap/>
            <w:vAlign w:val="center"/>
          </w:tcPr>
          <w:p w14:paraId="7A252B4C" w14:textId="77777777" w:rsidR="007C7266" w:rsidRPr="007546F6" w:rsidRDefault="007C7266" w:rsidP="004C1E46">
            <w:pPr>
              <w:rPr>
                <w:rFonts w:cs="Arial"/>
                <w:sz w:val="18"/>
                <w:szCs w:val="18"/>
                <w:highlight w:val="yellow"/>
              </w:rPr>
            </w:pPr>
            <w:r w:rsidRPr="007546F6">
              <w:rPr>
                <w:rFonts w:cs="Calibri"/>
                <w:color w:val="000000"/>
                <w:sz w:val="18"/>
                <w:szCs w:val="18"/>
              </w:rPr>
              <w:t>29.8 (25.4, 34.9)</w:t>
            </w:r>
          </w:p>
        </w:tc>
        <w:tc>
          <w:tcPr>
            <w:tcW w:w="283" w:type="dxa"/>
            <w:tcBorders>
              <w:bottom w:val="single" w:sz="4" w:space="0" w:color="auto"/>
            </w:tcBorders>
            <w:vAlign w:val="center"/>
          </w:tcPr>
          <w:p w14:paraId="7EFAF0E7" w14:textId="77777777" w:rsidR="007C7266" w:rsidRPr="007546F6" w:rsidRDefault="007C7266" w:rsidP="004C1E46">
            <w:pPr>
              <w:jc w:val="right"/>
              <w:rPr>
                <w:rFonts w:cs="Calibri"/>
                <w:color w:val="000000"/>
                <w:sz w:val="18"/>
                <w:szCs w:val="18"/>
              </w:rPr>
            </w:pPr>
          </w:p>
        </w:tc>
        <w:tc>
          <w:tcPr>
            <w:tcW w:w="1559" w:type="dxa"/>
            <w:tcBorders>
              <w:bottom w:val="single" w:sz="4" w:space="0" w:color="auto"/>
            </w:tcBorders>
            <w:shd w:val="clear" w:color="auto" w:fill="auto"/>
            <w:noWrap/>
            <w:vAlign w:val="center"/>
          </w:tcPr>
          <w:p w14:paraId="7BF8C414" w14:textId="77777777" w:rsidR="007C7266" w:rsidRPr="007546F6" w:rsidRDefault="007C7266" w:rsidP="004C1E46">
            <w:pPr>
              <w:rPr>
                <w:rFonts w:cs="Arial"/>
                <w:sz w:val="18"/>
                <w:szCs w:val="18"/>
                <w:highlight w:val="yellow"/>
              </w:rPr>
            </w:pPr>
            <w:r w:rsidRPr="007546F6">
              <w:rPr>
                <w:rFonts w:cs="Calibri"/>
                <w:color w:val="000000"/>
                <w:sz w:val="18"/>
                <w:szCs w:val="18"/>
              </w:rPr>
              <w:t>7.2 (5.5, 9.2)</w:t>
            </w:r>
          </w:p>
        </w:tc>
        <w:tc>
          <w:tcPr>
            <w:tcW w:w="284" w:type="dxa"/>
            <w:tcBorders>
              <w:bottom w:val="single" w:sz="4" w:space="0" w:color="auto"/>
            </w:tcBorders>
            <w:vAlign w:val="center"/>
          </w:tcPr>
          <w:p w14:paraId="11871E57" w14:textId="77777777" w:rsidR="007C7266" w:rsidRPr="007546F6" w:rsidRDefault="007C7266" w:rsidP="004C1E46">
            <w:pPr>
              <w:jc w:val="right"/>
              <w:rPr>
                <w:rFonts w:cs="Calibri"/>
                <w:color w:val="000000"/>
                <w:sz w:val="18"/>
                <w:szCs w:val="18"/>
              </w:rPr>
            </w:pPr>
          </w:p>
        </w:tc>
        <w:tc>
          <w:tcPr>
            <w:tcW w:w="1360" w:type="dxa"/>
            <w:tcBorders>
              <w:bottom w:val="single" w:sz="4" w:space="0" w:color="auto"/>
            </w:tcBorders>
            <w:shd w:val="clear" w:color="auto" w:fill="auto"/>
            <w:noWrap/>
            <w:vAlign w:val="center"/>
          </w:tcPr>
          <w:p w14:paraId="07A3B8D0" w14:textId="77777777" w:rsidR="007C7266" w:rsidRPr="007546F6" w:rsidRDefault="007C7266" w:rsidP="004C1E46">
            <w:pPr>
              <w:rPr>
                <w:rFonts w:cs="Arial"/>
                <w:sz w:val="18"/>
                <w:szCs w:val="18"/>
                <w:highlight w:val="yellow"/>
              </w:rPr>
            </w:pPr>
            <w:r w:rsidRPr="007546F6">
              <w:rPr>
                <w:rFonts w:cs="Calibri"/>
                <w:color w:val="000000"/>
                <w:sz w:val="18"/>
                <w:szCs w:val="18"/>
              </w:rPr>
              <w:t>0.6 (0.3, 1)</w:t>
            </w:r>
          </w:p>
        </w:tc>
      </w:tr>
    </w:tbl>
    <w:p w14:paraId="26250DA8" w14:textId="77777777" w:rsidR="007C7266" w:rsidRDefault="007C7266" w:rsidP="007C7266">
      <w:pPr>
        <w:rPr>
          <w:i/>
          <w:sz w:val="20"/>
        </w:rPr>
      </w:pPr>
      <w:r>
        <w:rPr>
          <w:i/>
        </w:rPr>
        <w:br w:type="page"/>
      </w:r>
    </w:p>
    <w:p w14:paraId="7EAA89E2" w14:textId="073E8370" w:rsidR="00381066" w:rsidRPr="00F90BE6" w:rsidRDefault="00381066" w:rsidP="007C7266">
      <w:pPr>
        <w:pStyle w:val="Heading2"/>
        <w:sectPr w:rsidR="00381066" w:rsidRPr="00F90BE6" w:rsidSect="005C71F0">
          <w:headerReference w:type="even" r:id="rId43"/>
          <w:headerReference w:type="default" r:id="rId44"/>
          <w:footerReference w:type="default" r:id="rId45"/>
          <w:headerReference w:type="first" r:id="rId46"/>
          <w:pgSz w:w="12240" w:h="15840"/>
          <w:pgMar w:top="1440" w:right="1440" w:bottom="1440" w:left="1440" w:header="720" w:footer="619" w:gutter="0"/>
          <w:cols w:space="720"/>
        </w:sectPr>
      </w:pPr>
    </w:p>
    <w:p w14:paraId="2E254F70" w14:textId="14618C29" w:rsidR="003B550C" w:rsidRDefault="00E928C1" w:rsidP="003A5387">
      <w:pPr>
        <w:pStyle w:val="Caption-Table"/>
      </w:pPr>
      <w:r>
        <w:lastRenderedPageBreak/>
        <w:t>Table 6</w:t>
      </w:r>
      <w:r w:rsidR="00381066">
        <w:t xml:space="preserve">. </w:t>
      </w:r>
      <w:r w:rsidR="00FC341E">
        <w:t>Inputs to the</w:t>
      </w:r>
      <w:r w:rsidR="00381066">
        <w:t xml:space="preserve"> </w:t>
      </w:r>
      <w:r w:rsidR="003B550C">
        <w:t xml:space="preserve">sGSL </w:t>
      </w:r>
      <w:r w:rsidR="00381066">
        <w:t>risk analysis of catch options:</w:t>
      </w:r>
      <w:r w:rsidR="006C21AE">
        <w:t xml:space="preserve"> </w:t>
      </w:r>
      <w:r w:rsidR="00381066">
        <w:t xml:space="preserve">abundance </w:t>
      </w:r>
      <w:r w:rsidR="00FC341E">
        <w:t>(in millions</w:t>
      </w:r>
      <w:r w:rsidR="00381066">
        <w:t xml:space="preserve">) of </w:t>
      </w:r>
      <w:r w:rsidR="00FC341E">
        <w:t>commercial</w:t>
      </w:r>
      <w:r w:rsidR="00381066">
        <w:t xml:space="preserve"> pre</w:t>
      </w:r>
      <w:r w:rsidR="00FC341E">
        <w:t>-</w:t>
      </w:r>
      <w:r w:rsidR="00381066">
        <w:t xml:space="preserve">recruits (R-4, R-3 and R-2), the </w:t>
      </w:r>
      <w:r w:rsidR="006C21AE">
        <w:t xml:space="preserve">survey and projected </w:t>
      </w:r>
      <w:r w:rsidR="002A5AD8">
        <w:t xml:space="preserve">recruitment </w:t>
      </w:r>
      <w:r w:rsidR="006C21AE">
        <w:t xml:space="preserve">(R-1) </w:t>
      </w:r>
      <w:r w:rsidR="002A5AD8">
        <w:t xml:space="preserve">biomass </w:t>
      </w:r>
      <w:r w:rsidR="006C21AE">
        <w:t>(t)</w:t>
      </w:r>
      <w:r w:rsidR="00381066">
        <w:t>, residual biomass (t) and commercial biomass (t)</w:t>
      </w:r>
      <w:r w:rsidR="003B550C">
        <w:t>, and survival rate</w:t>
      </w:r>
      <w:r w:rsidR="00381066">
        <w:t>.</w:t>
      </w:r>
      <w:r w:rsidR="003B550C">
        <w:t xml:space="preserve"> All values were derived from the snow crab survey. Parentheses show 95% confidence intervals. </w:t>
      </w:r>
    </w:p>
    <w:tbl>
      <w:tblPr>
        <w:tblW w:w="13417" w:type="dxa"/>
        <w:jc w:val="center"/>
        <w:tblLayout w:type="fixed"/>
        <w:tblCellMar>
          <w:left w:w="115" w:type="dxa"/>
          <w:right w:w="115" w:type="dxa"/>
        </w:tblCellMar>
        <w:tblLook w:val="0000" w:firstRow="0" w:lastRow="0" w:firstColumn="0" w:lastColumn="0" w:noHBand="0" w:noVBand="0"/>
      </w:tblPr>
      <w:tblGrid>
        <w:gridCol w:w="1219"/>
        <w:gridCol w:w="864"/>
        <w:gridCol w:w="698"/>
        <w:gridCol w:w="22"/>
        <w:gridCol w:w="644"/>
        <w:gridCol w:w="22"/>
        <w:gridCol w:w="2408"/>
        <w:gridCol w:w="22"/>
        <w:gridCol w:w="2138"/>
        <w:gridCol w:w="22"/>
        <w:gridCol w:w="1958"/>
        <w:gridCol w:w="22"/>
        <w:gridCol w:w="2138"/>
        <w:gridCol w:w="22"/>
        <w:gridCol w:w="1196"/>
        <w:gridCol w:w="22"/>
      </w:tblGrid>
      <w:tr w:rsidR="00381066" w14:paraId="6613D70C" w14:textId="77777777" w:rsidTr="00C03620">
        <w:trPr>
          <w:trHeight w:val="288"/>
          <w:tblHeader/>
          <w:jc w:val="center"/>
        </w:trPr>
        <w:tc>
          <w:tcPr>
            <w:tcW w:w="1219" w:type="dxa"/>
            <w:vMerge w:val="restart"/>
            <w:vAlign w:val="center"/>
          </w:tcPr>
          <w:p w14:paraId="2455C4CB" w14:textId="6EB31C31" w:rsidR="00381066" w:rsidRPr="00FC341E" w:rsidRDefault="00381066" w:rsidP="00FC341E">
            <w:pPr>
              <w:ind w:right="-108"/>
              <w:jc w:val="center"/>
              <w:rPr>
                <w:b/>
                <w:sz w:val="16"/>
                <w:szCs w:val="16"/>
                <w:lang w:val="fr-CA"/>
              </w:rPr>
            </w:pPr>
            <w:r w:rsidRPr="00FC341E">
              <w:rPr>
                <w:b/>
                <w:sz w:val="16"/>
                <w:szCs w:val="16"/>
                <w:lang w:val="fr-CA"/>
              </w:rPr>
              <w:t xml:space="preserve">Survey </w:t>
            </w:r>
            <w:r w:rsidR="00FC341E">
              <w:rPr>
                <w:b/>
                <w:sz w:val="16"/>
                <w:szCs w:val="16"/>
                <w:lang w:val="fr-CA"/>
              </w:rPr>
              <w:t>y</w:t>
            </w:r>
            <w:r w:rsidRPr="00FC341E">
              <w:rPr>
                <w:b/>
                <w:sz w:val="16"/>
                <w:szCs w:val="16"/>
                <w:lang w:val="fr-CA"/>
              </w:rPr>
              <w:t>ear</w:t>
            </w:r>
          </w:p>
        </w:tc>
        <w:tc>
          <w:tcPr>
            <w:tcW w:w="2250" w:type="dxa"/>
            <w:gridSpan w:val="5"/>
            <w:tcBorders>
              <w:bottom w:val="single" w:sz="6" w:space="0" w:color="auto"/>
            </w:tcBorders>
            <w:vAlign w:val="center"/>
          </w:tcPr>
          <w:p w14:paraId="096B64C2" w14:textId="3C014D9A" w:rsidR="00381066" w:rsidRPr="00FC341E" w:rsidRDefault="00381066" w:rsidP="00FC341E">
            <w:pPr>
              <w:jc w:val="center"/>
              <w:rPr>
                <w:b/>
                <w:sz w:val="16"/>
                <w:szCs w:val="16"/>
                <w:lang w:val="fr-FR"/>
              </w:rPr>
            </w:pPr>
            <w:r w:rsidRPr="00FC341E">
              <w:rPr>
                <w:b/>
                <w:sz w:val="16"/>
                <w:szCs w:val="16"/>
                <w:lang w:val="fr-FR"/>
              </w:rPr>
              <w:t>Pre</w:t>
            </w:r>
            <w:r w:rsidR="00E45CAD">
              <w:rPr>
                <w:b/>
                <w:sz w:val="16"/>
                <w:szCs w:val="16"/>
                <w:lang w:val="fr-FR"/>
              </w:rPr>
              <w:t>-</w:t>
            </w:r>
            <w:r w:rsidRPr="00FC341E">
              <w:rPr>
                <w:b/>
                <w:sz w:val="16"/>
                <w:szCs w:val="16"/>
                <w:lang w:val="fr-FR"/>
              </w:rPr>
              <w:t>recruits (</w:t>
            </w:r>
            <w:r w:rsidR="00FC341E">
              <w:rPr>
                <w:b/>
                <w:sz w:val="16"/>
                <w:szCs w:val="16"/>
                <w:lang w:val="fr-FR"/>
              </w:rPr>
              <w:t>x10</w:t>
            </w:r>
            <w:r w:rsidR="00FC341E">
              <w:rPr>
                <w:b/>
                <w:sz w:val="16"/>
                <w:szCs w:val="16"/>
                <w:vertAlign w:val="superscript"/>
                <w:lang w:val="fr-FR"/>
              </w:rPr>
              <w:t>6</w:t>
            </w:r>
            <w:r w:rsidRPr="00FC341E">
              <w:rPr>
                <w:b/>
                <w:sz w:val="16"/>
                <w:szCs w:val="16"/>
                <w:lang w:val="fr-FR"/>
              </w:rPr>
              <w:t>)</w:t>
            </w:r>
          </w:p>
        </w:tc>
        <w:tc>
          <w:tcPr>
            <w:tcW w:w="2430" w:type="dxa"/>
            <w:gridSpan w:val="2"/>
            <w:tcBorders>
              <w:bottom w:val="single" w:sz="6" w:space="0" w:color="auto"/>
            </w:tcBorders>
            <w:vAlign w:val="center"/>
          </w:tcPr>
          <w:p w14:paraId="7805251D" w14:textId="3A892FF3" w:rsidR="00381066" w:rsidRPr="00FC341E" w:rsidRDefault="00381066" w:rsidP="00BB3F3E">
            <w:pPr>
              <w:jc w:val="right"/>
              <w:rPr>
                <w:b/>
                <w:sz w:val="16"/>
                <w:szCs w:val="16"/>
                <w:lang w:val="en-CA"/>
              </w:rPr>
            </w:pPr>
            <w:r w:rsidRPr="00FC341E">
              <w:rPr>
                <w:b/>
                <w:sz w:val="16"/>
                <w:szCs w:val="16"/>
                <w:lang w:val="en-CA"/>
              </w:rPr>
              <w:t>Recruitment (t)</w:t>
            </w:r>
          </w:p>
        </w:tc>
        <w:tc>
          <w:tcPr>
            <w:tcW w:w="2160" w:type="dxa"/>
            <w:gridSpan w:val="2"/>
            <w:tcBorders>
              <w:bottom w:val="single" w:sz="6" w:space="0" w:color="auto"/>
            </w:tcBorders>
            <w:vAlign w:val="center"/>
          </w:tcPr>
          <w:p w14:paraId="786DC40A" w14:textId="734FD332" w:rsidR="00381066" w:rsidRPr="00FC341E" w:rsidRDefault="00FC341E" w:rsidP="006C21AE">
            <w:pPr>
              <w:jc w:val="center"/>
              <w:rPr>
                <w:b/>
                <w:sz w:val="16"/>
                <w:szCs w:val="16"/>
                <w:lang w:val="fr-FR"/>
              </w:rPr>
            </w:pPr>
            <w:r>
              <w:rPr>
                <w:b/>
                <w:sz w:val="16"/>
                <w:szCs w:val="16"/>
                <w:lang w:val="fr-FR"/>
              </w:rPr>
              <w:t>P</w:t>
            </w:r>
            <w:r w:rsidR="006C21AE">
              <w:rPr>
                <w:b/>
                <w:sz w:val="16"/>
                <w:szCs w:val="16"/>
                <w:lang w:val="fr-FR"/>
              </w:rPr>
              <w:t>rojected</w:t>
            </w:r>
            <w:r w:rsidR="00381066" w:rsidRPr="00FC341E">
              <w:rPr>
                <w:b/>
                <w:sz w:val="16"/>
                <w:szCs w:val="16"/>
                <w:lang w:val="fr-FR"/>
              </w:rPr>
              <w:t xml:space="preserve"> recruitment (t)</w:t>
            </w:r>
          </w:p>
        </w:tc>
        <w:tc>
          <w:tcPr>
            <w:tcW w:w="1980" w:type="dxa"/>
            <w:gridSpan w:val="2"/>
            <w:tcBorders>
              <w:bottom w:val="single" w:sz="6" w:space="0" w:color="auto"/>
            </w:tcBorders>
            <w:vAlign w:val="center"/>
          </w:tcPr>
          <w:p w14:paraId="2606B33D" w14:textId="77777777" w:rsidR="00381066" w:rsidRPr="00FC341E" w:rsidRDefault="00381066" w:rsidP="00713829">
            <w:pPr>
              <w:jc w:val="center"/>
              <w:rPr>
                <w:b/>
                <w:sz w:val="16"/>
                <w:szCs w:val="16"/>
                <w:lang w:val="fr-FR"/>
              </w:rPr>
            </w:pPr>
            <w:r w:rsidRPr="00FC341E">
              <w:rPr>
                <w:b/>
                <w:sz w:val="16"/>
                <w:szCs w:val="16"/>
                <w:lang w:val="fr-FR"/>
              </w:rPr>
              <w:t>Residual biomass (t)</w:t>
            </w:r>
          </w:p>
        </w:tc>
        <w:tc>
          <w:tcPr>
            <w:tcW w:w="2160" w:type="dxa"/>
            <w:gridSpan w:val="2"/>
            <w:tcBorders>
              <w:bottom w:val="single" w:sz="6" w:space="0" w:color="auto"/>
            </w:tcBorders>
            <w:vAlign w:val="center"/>
          </w:tcPr>
          <w:p w14:paraId="6A16EB85" w14:textId="77777777" w:rsidR="00381066" w:rsidRPr="00FC341E" w:rsidRDefault="00381066" w:rsidP="00713829">
            <w:pPr>
              <w:jc w:val="center"/>
              <w:rPr>
                <w:b/>
                <w:sz w:val="16"/>
                <w:szCs w:val="16"/>
                <w:lang w:val="fr-FR"/>
              </w:rPr>
            </w:pPr>
            <w:r w:rsidRPr="00FC341E">
              <w:rPr>
                <w:b/>
                <w:sz w:val="16"/>
                <w:szCs w:val="16"/>
                <w:lang w:val="fr-FR"/>
              </w:rPr>
              <w:t>Commercial biomass (t)</w:t>
            </w:r>
          </w:p>
        </w:tc>
        <w:tc>
          <w:tcPr>
            <w:tcW w:w="1218" w:type="dxa"/>
            <w:gridSpan w:val="2"/>
            <w:tcBorders>
              <w:bottom w:val="single" w:sz="6" w:space="0" w:color="auto"/>
            </w:tcBorders>
            <w:vAlign w:val="center"/>
          </w:tcPr>
          <w:p w14:paraId="0C564EA5" w14:textId="19FABF83" w:rsidR="00381066" w:rsidRPr="00FC341E" w:rsidRDefault="00FC341E" w:rsidP="00FC341E">
            <w:pPr>
              <w:ind w:right="-115"/>
              <w:jc w:val="center"/>
              <w:rPr>
                <w:b/>
                <w:sz w:val="16"/>
                <w:szCs w:val="16"/>
                <w:lang w:val="fr-CA"/>
              </w:rPr>
            </w:pPr>
            <w:r>
              <w:rPr>
                <w:b/>
                <w:sz w:val="16"/>
                <w:szCs w:val="16"/>
                <w:lang w:val="en-CA"/>
              </w:rPr>
              <w:t>Survival rate</w:t>
            </w:r>
          </w:p>
        </w:tc>
      </w:tr>
      <w:tr w:rsidR="00381066" w14:paraId="11E7B44D" w14:textId="77777777" w:rsidTr="00EC2070">
        <w:trPr>
          <w:trHeight w:val="237"/>
          <w:tblHeader/>
          <w:jc w:val="center"/>
        </w:trPr>
        <w:tc>
          <w:tcPr>
            <w:tcW w:w="1219" w:type="dxa"/>
            <w:vMerge/>
            <w:tcBorders>
              <w:bottom w:val="single" w:sz="12" w:space="0" w:color="auto"/>
            </w:tcBorders>
            <w:vAlign w:val="center"/>
          </w:tcPr>
          <w:p w14:paraId="222DCFA9" w14:textId="77777777" w:rsidR="00381066" w:rsidRPr="00FC341E" w:rsidRDefault="00381066" w:rsidP="00713829">
            <w:pPr>
              <w:ind w:right="-108"/>
              <w:jc w:val="center"/>
              <w:rPr>
                <w:b/>
                <w:sz w:val="16"/>
                <w:szCs w:val="16"/>
                <w:lang w:val="fr-CA"/>
              </w:rPr>
            </w:pPr>
          </w:p>
        </w:tc>
        <w:tc>
          <w:tcPr>
            <w:tcW w:w="864" w:type="dxa"/>
            <w:tcBorders>
              <w:top w:val="single" w:sz="6" w:space="0" w:color="auto"/>
              <w:bottom w:val="single" w:sz="12" w:space="0" w:color="auto"/>
            </w:tcBorders>
            <w:vAlign w:val="center"/>
          </w:tcPr>
          <w:p w14:paraId="52845A3D" w14:textId="2A149C05" w:rsidR="00381066" w:rsidRPr="00FC341E" w:rsidRDefault="00FC341E" w:rsidP="00FC341E">
            <w:pPr>
              <w:jc w:val="center"/>
              <w:rPr>
                <w:b/>
                <w:sz w:val="16"/>
                <w:szCs w:val="16"/>
                <w:lang w:val="fr-FR"/>
              </w:rPr>
            </w:pPr>
            <w:r>
              <w:rPr>
                <w:b/>
                <w:sz w:val="16"/>
                <w:szCs w:val="16"/>
                <w:lang w:val="fr-FR"/>
              </w:rPr>
              <w:t>R-</w:t>
            </w:r>
            <w:r w:rsidR="00381066" w:rsidRPr="00FC341E">
              <w:rPr>
                <w:b/>
                <w:sz w:val="16"/>
                <w:szCs w:val="16"/>
                <w:lang w:val="fr-FR"/>
              </w:rPr>
              <w:t>4</w:t>
            </w:r>
          </w:p>
        </w:tc>
        <w:tc>
          <w:tcPr>
            <w:tcW w:w="720" w:type="dxa"/>
            <w:gridSpan w:val="2"/>
            <w:tcBorders>
              <w:top w:val="single" w:sz="6" w:space="0" w:color="auto"/>
              <w:bottom w:val="single" w:sz="12" w:space="0" w:color="auto"/>
            </w:tcBorders>
            <w:vAlign w:val="center"/>
          </w:tcPr>
          <w:p w14:paraId="3A86B9D1" w14:textId="1C9CAD00" w:rsidR="00381066" w:rsidRPr="00FC341E" w:rsidRDefault="00381066" w:rsidP="00FC341E">
            <w:pPr>
              <w:ind w:right="-40"/>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3</w:t>
            </w:r>
          </w:p>
        </w:tc>
        <w:tc>
          <w:tcPr>
            <w:tcW w:w="666" w:type="dxa"/>
            <w:gridSpan w:val="2"/>
            <w:tcBorders>
              <w:top w:val="single" w:sz="6" w:space="0" w:color="auto"/>
              <w:bottom w:val="single" w:sz="12" w:space="0" w:color="auto"/>
            </w:tcBorders>
            <w:vAlign w:val="center"/>
          </w:tcPr>
          <w:p w14:paraId="5D9350BB" w14:textId="1CD29016"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2</w:t>
            </w:r>
          </w:p>
        </w:tc>
        <w:tc>
          <w:tcPr>
            <w:tcW w:w="2430" w:type="dxa"/>
            <w:gridSpan w:val="2"/>
            <w:tcBorders>
              <w:top w:val="single" w:sz="6" w:space="0" w:color="auto"/>
              <w:bottom w:val="single" w:sz="12" w:space="0" w:color="auto"/>
            </w:tcBorders>
            <w:vAlign w:val="center"/>
          </w:tcPr>
          <w:p w14:paraId="778CEC8C" w14:textId="1463F3D2"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1</w:t>
            </w:r>
          </w:p>
        </w:tc>
        <w:tc>
          <w:tcPr>
            <w:tcW w:w="2160" w:type="dxa"/>
            <w:gridSpan w:val="2"/>
            <w:tcBorders>
              <w:top w:val="single" w:sz="6" w:space="0" w:color="auto"/>
              <w:bottom w:val="single" w:sz="12" w:space="0" w:color="auto"/>
            </w:tcBorders>
            <w:vAlign w:val="center"/>
          </w:tcPr>
          <w:p w14:paraId="745BB629" w14:textId="2C76D42A" w:rsidR="00381066" w:rsidRPr="00FC341E" w:rsidRDefault="00FC341E" w:rsidP="00713829">
            <w:pPr>
              <w:jc w:val="center"/>
              <w:rPr>
                <w:b/>
                <w:sz w:val="16"/>
                <w:szCs w:val="16"/>
                <w:lang w:val="fr-FR"/>
              </w:rPr>
            </w:pPr>
            <w:r w:rsidRPr="00FC341E">
              <w:rPr>
                <w:b/>
                <w:sz w:val="16"/>
                <w:szCs w:val="16"/>
                <w:lang w:val="fr-FR"/>
              </w:rPr>
              <w:t>R</w:t>
            </w:r>
            <w:r>
              <w:rPr>
                <w:b/>
                <w:sz w:val="16"/>
                <w:szCs w:val="16"/>
                <w:lang w:val="fr-FR"/>
              </w:rPr>
              <w:t>-</w:t>
            </w:r>
            <w:r w:rsidRPr="00FC341E">
              <w:rPr>
                <w:b/>
                <w:sz w:val="16"/>
                <w:szCs w:val="16"/>
                <w:lang w:val="fr-FR"/>
              </w:rPr>
              <w:t>1</w:t>
            </w:r>
          </w:p>
        </w:tc>
        <w:tc>
          <w:tcPr>
            <w:tcW w:w="1980" w:type="dxa"/>
            <w:gridSpan w:val="2"/>
            <w:tcBorders>
              <w:top w:val="single" w:sz="6" w:space="0" w:color="auto"/>
              <w:bottom w:val="single" w:sz="12" w:space="0" w:color="auto"/>
            </w:tcBorders>
            <w:vAlign w:val="center"/>
          </w:tcPr>
          <w:p w14:paraId="7D68341C" w14:textId="77777777" w:rsidR="00381066" w:rsidRPr="00FC341E" w:rsidRDefault="00381066" w:rsidP="00713829">
            <w:pPr>
              <w:jc w:val="center"/>
              <w:rPr>
                <w:b/>
                <w:sz w:val="16"/>
                <w:szCs w:val="16"/>
                <w:lang w:val="fr-FR"/>
              </w:rPr>
            </w:pPr>
            <w:r w:rsidRPr="00FC341E">
              <w:rPr>
                <w:b/>
                <w:sz w:val="16"/>
                <w:szCs w:val="16"/>
                <w:lang w:val="fr-FR"/>
              </w:rPr>
              <w:t>Res</w:t>
            </w:r>
          </w:p>
        </w:tc>
        <w:tc>
          <w:tcPr>
            <w:tcW w:w="2160" w:type="dxa"/>
            <w:gridSpan w:val="2"/>
            <w:tcBorders>
              <w:top w:val="single" w:sz="6" w:space="0" w:color="auto"/>
              <w:bottom w:val="single" w:sz="12" w:space="0" w:color="auto"/>
            </w:tcBorders>
            <w:vAlign w:val="center"/>
          </w:tcPr>
          <w:p w14:paraId="21A401B2" w14:textId="77777777" w:rsidR="00381066" w:rsidRPr="00FC341E" w:rsidRDefault="00381066" w:rsidP="00713829">
            <w:pPr>
              <w:jc w:val="center"/>
              <w:rPr>
                <w:b/>
                <w:sz w:val="16"/>
                <w:szCs w:val="16"/>
                <w:lang w:val="fr-FR"/>
              </w:rPr>
            </w:pPr>
            <w:r w:rsidRPr="00FC341E">
              <w:rPr>
                <w:b/>
                <w:sz w:val="16"/>
                <w:szCs w:val="16"/>
                <w:lang w:val="fr-FR"/>
              </w:rPr>
              <w:t>B</w:t>
            </w:r>
          </w:p>
        </w:tc>
        <w:tc>
          <w:tcPr>
            <w:tcW w:w="1218" w:type="dxa"/>
            <w:gridSpan w:val="2"/>
            <w:tcBorders>
              <w:top w:val="single" w:sz="6" w:space="0" w:color="auto"/>
              <w:bottom w:val="single" w:sz="12" w:space="0" w:color="auto"/>
            </w:tcBorders>
            <w:vAlign w:val="center"/>
          </w:tcPr>
          <w:p w14:paraId="2BE1D651" w14:textId="135BCE39" w:rsidR="00381066" w:rsidRPr="00FC341E" w:rsidRDefault="003B550C" w:rsidP="00713829">
            <w:pPr>
              <w:jc w:val="center"/>
              <w:rPr>
                <w:b/>
                <w:sz w:val="16"/>
                <w:szCs w:val="16"/>
                <w:lang w:val="fr-FR"/>
              </w:rPr>
            </w:pPr>
            <w:r>
              <w:rPr>
                <w:b/>
                <w:sz w:val="16"/>
                <w:szCs w:val="16"/>
                <w:lang w:val="fr-FR"/>
              </w:rPr>
              <w:t>%</w:t>
            </w:r>
          </w:p>
        </w:tc>
      </w:tr>
      <w:tr w:rsidR="00FC341E" w14:paraId="3FB9A819" w14:textId="77777777" w:rsidTr="00BB3F3E">
        <w:trPr>
          <w:gridAfter w:val="1"/>
          <w:wAfter w:w="22" w:type="dxa"/>
          <w:trHeight w:val="288"/>
          <w:jc w:val="center"/>
        </w:trPr>
        <w:tc>
          <w:tcPr>
            <w:tcW w:w="1219" w:type="dxa"/>
            <w:tcBorders>
              <w:top w:val="single" w:sz="12" w:space="0" w:color="auto"/>
            </w:tcBorders>
            <w:vAlign w:val="center"/>
          </w:tcPr>
          <w:p w14:paraId="00FC9D68" w14:textId="77777777" w:rsidR="00FC341E" w:rsidRDefault="00FC341E" w:rsidP="00FC341E">
            <w:pPr>
              <w:tabs>
                <w:tab w:val="left" w:pos="1080"/>
              </w:tabs>
              <w:ind w:right="-108"/>
              <w:jc w:val="center"/>
              <w:rPr>
                <w:rFonts w:cs="Arial"/>
                <w:sz w:val="16"/>
                <w:szCs w:val="16"/>
              </w:rPr>
            </w:pPr>
            <w:r>
              <w:rPr>
                <w:rFonts w:cs="Arial"/>
                <w:sz w:val="16"/>
                <w:szCs w:val="16"/>
              </w:rPr>
              <w:t>1997</w:t>
            </w:r>
          </w:p>
        </w:tc>
        <w:tc>
          <w:tcPr>
            <w:tcW w:w="864" w:type="dxa"/>
            <w:tcBorders>
              <w:top w:val="single" w:sz="12" w:space="0" w:color="auto"/>
            </w:tcBorders>
            <w:vAlign w:val="center"/>
          </w:tcPr>
          <w:p w14:paraId="762F516E" w14:textId="77777777" w:rsidR="00FC341E" w:rsidRDefault="00FC341E" w:rsidP="00BB3F3E">
            <w:pPr>
              <w:ind w:right="38"/>
              <w:jc w:val="right"/>
              <w:rPr>
                <w:rFonts w:cs="Arial"/>
                <w:sz w:val="16"/>
                <w:szCs w:val="16"/>
              </w:rPr>
            </w:pPr>
            <w:r>
              <w:rPr>
                <w:rFonts w:cs="Arial"/>
                <w:sz w:val="16"/>
                <w:szCs w:val="16"/>
              </w:rPr>
              <w:t>114.0</w:t>
            </w:r>
          </w:p>
        </w:tc>
        <w:tc>
          <w:tcPr>
            <w:tcW w:w="698" w:type="dxa"/>
            <w:tcBorders>
              <w:top w:val="single" w:sz="12" w:space="0" w:color="auto"/>
            </w:tcBorders>
            <w:vAlign w:val="center"/>
          </w:tcPr>
          <w:p w14:paraId="1053E113" w14:textId="77777777" w:rsidR="00FC341E" w:rsidRDefault="00FC341E" w:rsidP="00BB3F3E">
            <w:pPr>
              <w:jc w:val="right"/>
              <w:rPr>
                <w:rFonts w:cs="Arial"/>
                <w:sz w:val="16"/>
                <w:szCs w:val="16"/>
              </w:rPr>
            </w:pPr>
            <w:r>
              <w:rPr>
                <w:rFonts w:cs="Arial"/>
                <w:sz w:val="16"/>
                <w:szCs w:val="16"/>
              </w:rPr>
              <w:t>98.2</w:t>
            </w:r>
          </w:p>
        </w:tc>
        <w:tc>
          <w:tcPr>
            <w:tcW w:w="666" w:type="dxa"/>
            <w:gridSpan w:val="2"/>
            <w:tcBorders>
              <w:top w:val="single" w:sz="12" w:space="0" w:color="auto"/>
            </w:tcBorders>
            <w:vAlign w:val="center"/>
          </w:tcPr>
          <w:p w14:paraId="7CEE5B82" w14:textId="77777777" w:rsidR="00FC341E" w:rsidRDefault="00FC341E" w:rsidP="00FC341E">
            <w:pPr>
              <w:jc w:val="center"/>
              <w:rPr>
                <w:rFonts w:cs="Arial"/>
                <w:sz w:val="16"/>
                <w:szCs w:val="16"/>
              </w:rPr>
            </w:pPr>
            <w:r>
              <w:rPr>
                <w:rFonts w:cs="Arial"/>
                <w:sz w:val="16"/>
                <w:szCs w:val="16"/>
              </w:rPr>
              <w:t>59.7</w:t>
            </w:r>
          </w:p>
        </w:tc>
        <w:tc>
          <w:tcPr>
            <w:tcW w:w="2430" w:type="dxa"/>
            <w:gridSpan w:val="2"/>
            <w:tcBorders>
              <w:top w:val="single" w:sz="12" w:space="0" w:color="auto"/>
            </w:tcBorders>
            <w:vAlign w:val="center"/>
          </w:tcPr>
          <w:p w14:paraId="5F39809D" w14:textId="77777777" w:rsidR="00FC341E" w:rsidRPr="00957EDC" w:rsidRDefault="00FC341E" w:rsidP="00FC341E">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160" w:type="dxa"/>
            <w:gridSpan w:val="2"/>
            <w:tcBorders>
              <w:top w:val="single" w:sz="12" w:space="0" w:color="auto"/>
            </w:tcBorders>
            <w:vAlign w:val="center"/>
          </w:tcPr>
          <w:p w14:paraId="3C07E093" w14:textId="1BC155E4" w:rsidR="00FC341E" w:rsidRDefault="00FC341E" w:rsidP="00FC341E">
            <w:pPr>
              <w:jc w:val="center"/>
              <w:rPr>
                <w:rFonts w:cs="Arial"/>
                <w:sz w:val="16"/>
                <w:szCs w:val="16"/>
              </w:rPr>
            </w:pPr>
            <w:r>
              <w:rPr>
                <w:rFonts w:cs="Arial"/>
                <w:sz w:val="16"/>
                <w:szCs w:val="16"/>
              </w:rPr>
              <w:t>-</w:t>
            </w:r>
          </w:p>
        </w:tc>
        <w:tc>
          <w:tcPr>
            <w:tcW w:w="1980" w:type="dxa"/>
            <w:gridSpan w:val="2"/>
            <w:tcBorders>
              <w:top w:val="single" w:sz="12" w:space="0" w:color="auto"/>
            </w:tcBorders>
            <w:vAlign w:val="center"/>
          </w:tcPr>
          <w:p w14:paraId="153F4391" w14:textId="77777777" w:rsidR="00FC341E" w:rsidRPr="00957EDC" w:rsidRDefault="00FC341E" w:rsidP="00FC341E">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gridSpan w:val="2"/>
            <w:tcBorders>
              <w:top w:val="single" w:sz="12" w:space="0" w:color="auto"/>
            </w:tcBorders>
            <w:vAlign w:val="center"/>
          </w:tcPr>
          <w:p w14:paraId="370FD530" w14:textId="77777777" w:rsidR="00FC341E" w:rsidRPr="00957EDC" w:rsidRDefault="00FC341E" w:rsidP="00FC341E">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218" w:type="dxa"/>
            <w:gridSpan w:val="2"/>
            <w:tcBorders>
              <w:top w:val="single" w:sz="12" w:space="0" w:color="auto"/>
            </w:tcBorders>
            <w:vAlign w:val="center"/>
          </w:tcPr>
          <w:p w14:paraId="75725F29" w14:textId="04618DB7" w:rsidR="00FC341E" w:rsidRDefault="00FC341E" w:rsidP="00FC341E">
            <w:pPr>
              <w:jc w:val="center"/>
              <w:rPr>
                <w:rFonts w:cs="Arial"/>
                <w:sz w:val="16"/>
                <w:szCs w:val="16"/>
              </w:rPr>
            </w:pPr>
            <w:r w:rsidRPr="00351947">
              <w:rPr>
                <w:rFonts w:cs="Arial"/>
                <w:sz w:val="16"/>
                <w:szCs w:val="16"/>
              </w:rPr>
              <w:t>-</w:t>
            </w:r>
          </w:p>
        </w:tc>
      </w:tr>
      <w:tr w:rsidR="00FC341E" w14:paraId="0C0CC492" w14:textId="77777777" w:rsidTr="00BB3F3E">
        <w:trPr>
          <w:gridAfter w:val="1"/>
          <w:wAfter w:w="22" w:type="dxa"/>
          <w:trHeight w:val="288"/>
          <w:jc w:val="center"/>
        </w:trPr>
        <w:tc>
          <w:tcPr>
            <w:tcW w:w="1219" w:type="dxa"/>
            <w:vAlign w:val="center"/>
          </w:tcPr>
          <w:p w14:paraId="507298D4" w14:textId="77777777" w:rsidR="00FC341E" w:rsidRDefault="00FC341E" w:rsidP="00FC341E">
            <w:pPr>
              <w:tabs>
                <w:tab w:val="left" w:pos="1080"/>
              </w:tabs>
              <w:ind w:right="-108"/>
              <w:jc w:val="center"/>
              <w:rPr>
                <w:rFonts w:cs="Arial"/>
                <w:sz w:val="16"/>
                <w:szCs w:val="16"/>
              </w:rPr>
            </w:pPr>
            <w:r>
              <w:rPr>
                <w:rFonts w:cs="Arial"/>
                <w:sz w:val="16"/>
                <w:szCs w:val="16"/>
              </w:rPr>
              <w:t>1998</w:t>
            </w:r>
          </w:p>
        </w:tc>
        <w:tc>
          <w:tcPr>
            <w:tcW w:w="864" w:type="dxa"/>
            <w:vAlign w:val="center"/>
          </w:tcPr>
          <w:p w14:paraId="575DDD5F" w14:textId="77777777" w:rsidR="00FC341E" w:rsidRDefault="00FC341E" w:rsidP="00BB3F3E">
            <w:pPr>
              <w:ind w:right="38"/>
              <w:jc w:val="right"/>
              <w:rPr>
                <w:rFonts w:cs="Arial"/>
                <w:sz w:val="16"/>
                <w:szCs w:val="16"/>
              </w:rPr>
            </w:pPr>
            <w:r>
              <w:rPr>
                <w:rFonts w:cs="Arial"/>
                <w:sz w:val="16"/>
                <w:szCs w:val="16"/>
              </w:rPr>
              <w:t>135.3</w:t>
            </w:r>
          </w:p>
        </w:tc>
        <w:tc>
          <w:tcPr>
            <w:tcW w:w="698" w:type="dxa"/>
            <w:vAlign w:val="center"/>
          </w:tcPr>
          <w:p w14:paraId="470275FB" w14:textId="77777777" w:rsidR="00FC341E" w:rsidRDefault="00FC341E" w:rsidP="00BB3F3E">
            <w:pPr>
              <w:jc w:val="right"/>
              <w:rPr>
                <w:rFonts w:cs="Arial"/>
                <w:sz w:val="16"/>
                <w:szCs w:val="16"/>
              </w:rPr>
            </w:pPr>
            <w:r>
              <w:rPr>
                <w:rFonts w:cs="Arial"/>
                <w:sz w:val="16"/>
                <w:szCs w:val="16"/>
              </w:rPr>
              <w:t>91.3</w:t>
            </w:r>
          </w:p>
        </w:tc>
        <w:tc>
          <w:tcPr>
            <w:tcW w:w="666" w:type="dxa"/>
            <w:gridSpan w:val="2"/>
            <w:vAlign w:val="center"/>
          </w:tcPr>
          <w:p w14:paraId="4474EA50" w14:textId="77777777" w:rsidR="00FC341E" w:rsidRDefault="00FC341E" w:rsidP="00FC341E">
            <w:pPr>
              <w:jc w:val="center"/>
              <w:rPr>
                <w:rFonts w:cs="Arial"/>
                <w:sz w:val="16"/>
                <w:szCs w:val="16"/>
              </w:rPr>
            </w:pPr>
            <w:r>
              <w:rPr>
                <w:rFonts w:cs="Arial"/>
                <w:sz w:val="16"/>
                <w:szCs w:val="16"/>
              </w:rPr>
              <w:t>60.3</w:t>
            </w:r>
          </w:p>
        </w:tc>
        <w:tc>
          <w:tcPr>
            <w:tcW w:w="2430" w:type="dxa"/>
            <w:gridSpan w:val="2"/>
            <w:vAlign w:val="center"/>
          </w:tcPr>
          <w:p w14:paraId="544DC784" w14:textId="77777777" w:rsidR="00FC341E" w:rsidRPr="00957EDC" w:rsidRDefault="00FC341E" w:rsidP="00FC341E">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160" w:type="dxa"/>
            <w:gridSpan w:val="2"/>
            <w:vAlign w:val="center"/>
          </w:tcPr>
          <w:p w14:paraId="46EC0598" w14:textId="6BA62205"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79F6E9C" w14:textId="77777777" w:rsidR="00FC341E" w:rsidRPr="00957EDC" w:rsidRDefault="00FC341E" w:rsidP="00FC341E">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gridSpan w:val="2"/>
            <w:vAlign w:val="center"/>
          </w:tcPr>
          <w:p w14:paraId="6A634111" w14:textId="77777777" w:rsidR="00FC341E" w:rsidRPr="00957EDC" w:rsidRDefault="00FC341E" w:rsidP="00FC341E">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218" w:type="dxa"/>
            <w:gridSpan w:val="2"/>
            <w:vAlign w:val="center"/>
          </w:tcPr>
          <w:p w14:paraId="7CC426AD" w14:textId="1399FD00" w:rsidR="00FC341E" w:rsidRDefault="00FC341E" w:rsidP="00FC341E">
            <w:pPr>
              <w:jc w:val="center"/>
              <w:rPr>
                <w:rFonts w:cs="Arial"/>
                <w:sz w:val="16"/>
                <w:szCs w:val="16"/>
              </w:rPr>
            </w:pPr>
            <w:r w:rsidRPr="00351947">
              <w:rPr>
                <w:rFonts w:cs="Arial"/>
                <w:sz w:val="16"/>
                <w:szCs w:val="16"/>
              </w:rPr>
              <w:t>-</w:t>
            </w:r>
          </w:p>
        </w:tc>
      </w:tr>
      <w:tr w:rsidR="00FC341E" w14:paraId="78521AE5" w14:textId="77777777" w:rsidTr="00BB3F3E">
        <w:trPr>
          <w:gridAfter w:val="1"/>
          <w:wAfter w:w="22" w:type="dxa"/>
          <w:trHeight w:val="288"/>
          <w:jc w:val="center"/>
        </w:trPr>
        <w:tc>
          <w:tcPr>
            <w:tcW w:w="1219" w:type="dxa"/>
            <w:vAlign w:val="center"/>
          </w:tcPr>
          <w:p w14:paraId="60DDC31E" w14:textId="77777777" w:rsidR="00FC341E" w:rsidRDefault="00FC341E" w:rsidP="00FC341E">
            <w:pPr>
              <w:tabs>
                <w:tab w:val="left" w:pos="1080"/>
              </w:tabs>
              <w:ind w:right="-108"/>
              <w:jc w:val="center"/>
              <w:rPr>
                <w:rFonts w:cs="Arial"/>
                <w:sz w:val="16"/>
                <w:szCs w:val="16"/>
              </w:rPr>
            </w:pPr>
            <w:r>
              <w:rPr>
                <w:rFonts w:cs="Arial"/>
                <w:sz w:val="16"/>
                <w:szCs w:val="16"/>
              </w:rPr>
              <w:t>1999</w:t>
            </w:r>
          </w:p>
        </w:tc>
        <w:tc>
          <w:tcPr>
            <w:tcW w:w="864" w:type="dxa"/>
            <w:vAlign w:val="center"/>
          </w:tcPr>
          <w:p w14:paraId="36934AF0" w14:textId="77777777" w:rsidR="00FC341E" w:rsidRDefault="00FC341E" w:rsidP="00BB3F3E">
            <w:pPr>
              <w:ind w:right="38"/>
              <w:jc w:val="right"/>
              <w:rPr>
                <w:rFonts w:cs="Arial"/>
                <w:sz w:val="16"/>
                <w:szCs w:val="16"/>
              </w:rPr>
            </w:pPr>
            <w:r>
              <w:rPr>
                <w:rFonts w:cs="Arial"/>
                <w:sz w:val="16"/>
                <w:szCs w:val="16"/>
              </w:rPr>
              <w:t>195.6</w:t>
            </w:r>
          </w:p>
        </w:tc>
        <w:tc>
          <w:tcPr>
            <w:tcW w:w="698" w:type="dxa"/>
            <w:vAlign w:val="center"/>
          </w:tcPr>
          <w:p w14:paraId="4BAEA863" w14:textId="77777777" w:rsidR="00FC341E" w:rsidRDefault="00FC341E" w:rsidP="00BB3F3E">
            <w:pPr>
              <w:jc w:val="right"/>
              <w:rPr>
                <w:rFonts w:cs="Arial"/>
                <w:sz w:val="16"/>
                <w:szCs w:val="16"/>
              </w:rPr>
            </w:pPr>
            <w:r>
              <w:rPr>
                <w:rFonts w:cs="Arial"/>
                <w:sz w:val="16"/>
                <w:szCs w:val="16"/>
              </w:rPr>
              <w:t>151.1</w:t>
            </w:r>
          </w:p>
        </w:tc>
        <w:tc>
          <w:tcPr>
            <w:tcW w:w="666" w:type="dxa"/>
            <w:gridSpan w:val="2"/>
            <w:vAlign w:val="center"/>
          </w:tcPr>
          <w:p w14:paraId="067EB795" w14:textId="77777777" w:rsidR="00FC341E" w:rsidRDefault="00FC341E" w:rsidP="00FC341E">
            <w:pPr>
              <w:jc w:val="center"/>
              <w:rPr>
                <w:rFonts w:cs="Arial"/>
                <w:sz w:val="16"/>
                <w:szCs w:val="16"/>
              </w:rPr>
            </w:pPr>
            <w:r>
              <w:rPr>
                <w:rFonts w:cs="Arial"/>
                <w:sz w:val="16"/>
                <w:szCs w:val="16"/>
              </w:rPr>
              <w:t>112.9</w:t>
            </w:r>
          </w:p>
        </w:tc>
        <w:tc>
          <w:tcPr>
            <w:tcW w:w="2430" w:type="dxa"/>
            <w:gridSpan w:val="2"/>
            <w:vAlign w:val="center"/>
          </w:tcPr>
          <w:p w14:paraId="46558BE5" w14:textId="77777777" w:rsidR="00FC341E" w:rsidRPr="00957EDC" w:rsidRDefault="00FC341E" w:rsidP="00FC341E">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160" w:type="dxa"/>
            <w:gridSpan w:val="2"/>
            <w:vAlign w:val="center"/>
          </w:tcPr>
          <w:p w14:paraId="5AE4B5F1" w14:textId="04985DA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1324D205" w14:textId="77777777" w:rsidR="00FC341E" w:rsidRPr="00957EDC" w:rsidRDefault="00FC341E" w:rsidP="00FC341E">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gridSpan w:val="2"/>
            <w:vAlign w:val="center"/>
          </w:tcPr>
          <w:p w14:paraId="0699B9C6" w14:textId="77777777" w:rsidR="00FC341E" w:rsidRPr="00957EDC" w:rsidRDefault="00FC341E" w:rsidP="00FC341E">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218" w:type="dxa"/>
            <w:gridSpan w:val="2"/>
            <w:vAlign w:val="center"/>
          </w:tcPr>
          <w:p w14:paraId="52789DFF" w14:textId="2AF2C3FB" w:rsidR="00FC341E" w:rsidRDefault="00FC341E" w:rsidP="00FC341E">
            <w:pPr>
              <w:jc w:val="center"/>
              <w:rPr>
                <w:rFonts w:cs="Arial"/>
                <w:sz w:val="16"/>
                <w:szCs w:val="16"/>
              </w:rPr>
            </w:pPr>
            <w:r w:rsidRPr="00351947">
              <w:rPr>
                <w:rFonts w:cs="Arial"/>
                <w:sz w:val="16"/>
                <w:szCs w:val="16"/>
              </w:rPr>
              <w:t>-</w:t>
            </w:r>
          </w:p>
        </w:tc>
      </w:tr>
      <w:tr w:rsidR="00FC341E" w14:paraId="0696A495" w14:textId="77777777" w:rsidTr="00BB3F3E">
        <w:trPr>
          <w:gridAfter w:val="1"/>
          <w:wAfter w:w="22" w:type="dxa"/>
          <w:trHeight w:val="288"/>
          <w:jc w:val="center"/>
        </w:trPr>
        <w:tc>
          <w:tcPr>
            <w:tcW w:w="1219" w:type="dxa"/>
            <w:vAlign w:val="center"/>
          </w:tcPr>
          <w:p w14:paraId="00DECC8A" w14:textId="77777777" w:rsidR="00FC341E" w:rsidRDefault="00FC341E" w:rsidP="00FC341E">
            <w:pPr>
              <w:tabs>
                <w:tab w:val="left" w:pos="1080"/>
              </w:tabs>
              <w:ind w:right="-108"/>
              <w:jc w:val="center"/>
              <w:rPr>
                <w:rFonts w:cs="Arial"/>
                <w:sz w:val="16"/>
                <w:szCs w:val="16"/>
              </w:rPr>
            </w:pPr>
            <w:r>
              <w:rPr>
                <w:rFonts w:cs="Arial"/>
                <w:sz w:val="16"/>
                <w:szCs w:val="16"/>
              </w:rPr>
              <w:t>2000</w:t>
            </w:r>
          </w:p>
        </w:tc>
        <w:tc>
          <w:tcPr>
            <w:tcW w:w="864" w:type="dxa"/>
            <w:vAlign w:val="center"/>
          </w:tcPr>
          <w:p w14:paraId="7E597BA8" w14:textId="77777777" w:rsidR="00FC341E" w:rsidRDefault="00FC341E" w:rsidP="00BB3F3E">
            <w:pPr>
              <w:ind w:right="38"/>
              <w:jc w:val="right"/>
              <w:rPr>
                <w:rFonts w:cs="Arial"/>
                <w:sz w:val="16"/>
                <w:szCs w:val="16"/>
              </w:rPr>
            </w:pPr>
            <w:r>
              <w:rPr>
                <w:rFonts w:cs="Arial"/>
                <w:sz w:val="16"/>
                <w:szCs w:val="16"/>
              </w:rPr>
              <w:t>237.5</w:t>
            </w:r>
          </w:p>
        </w:tc>
        <w:tc>
          <w:tcPr>
            <w:tcW w:w="698" w:type="dxa"/>
            <w:vAlign w:val="center"/>
          </w:tcPr>
          <w:p w14:paraId="49E9DEB5" w14:textId="77777777" w:rsidR="00FC341E" w:rsidRDefault="00FC341E" w:rsidP="00BB3F3E">
            <w:pPr>
              <w:jc w:val="right"/>
              <w:rPr>
                <w:rFonts w:cs="Arial"/>
                <w:sz w:val="16"/>
                <w:szCs w:val="16"/>
              </w:rPr>
            </w:pPr>
            <w:r>
              <w:rPr>
                <w:rFonts w:cs="Arial"/>
                <w:sz w:val="16"/>
                <w:szCs w:val="16"/>
              </w:rPr>
              <w:t>159.1</w:t>
            </w:r>
          </w:p>
        </w:tc>
        <w:tc>
          <w:tcPr>
            <w:tcW w:w="666" w:type="dxa"/>
            <w:gridSpan w:val="2"/>
            <w:vAlign w:val="center"/>
          </w:tcPr>
          <w:p w14:paraId="2C11A2BE" w14:textId="77777777" w:rsidR="00FC341E" w:rsidRDefault="00FC341E" w:rsidP="00FC341E">
            <w:pPr>
              <w:jc w:val="center"/>
              <w:rPr>
                <w:rFonts w:cs="Arial"/>
                <w:sz w:val="16"/>
                <w:szCs w:val="16"/>
              </w:rPr>
            </w:pPr>
            <w:r>
              <w:rPr>
                <w:rFonts w:cs="Arial"/>
                <w:sz w:val="16"/>
                <w:szCs w:val="16"/>
              </w:rPr>
              <w:t>88.4</w:t>
            </w:r>
          </w:p>
        </w:tc>
        <w:tc>
          <w:tcPr>
            <w:tcW w:w="2430" w:type="dxa"/>
            <w:gridSpan w:val="2"/>
            <w:vAlign w:val="center"/>
          </w:tcPr>
          <w:p w14:paraId="3B9D1676" w14:textId="77777777" w:rsidR="00FC341E" w:rsidRPr="00957EDC" w:rsidRDefault="00FC341E" w:rsidP="00FC341E">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160" w:type="dxa"/>
            <w:gridSpan w:val="2"/>
            <w:vAlign w:val="center"/>
          </w:tcPr>
          <w:p w14:paraId="147372A1" w14:textId="2A4EBED3"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C014216" w14:textId="4A09C4D2" w:rsidR="00FC341E" w:rsidRPr="00957EDC" w:rsidRDefault="00BB3F3E" w:rsidP="00FC341E">
            <w:pPr>
              <w:rPr>
                <w:rFonts w:cs="Arial"/>
                <w:sz w:val="16"/>
                <w:szCs w:val="16"/>
              </w:rPr>
            </w:pPr>
            <w:r>
              <w:rPr>
                <w:rFonts w:cs="Arial"/>
                <w:bCs/>
                <w:sz w:val="16"/>
                <w:szCs w:val="16"/>
              </w:rPr>
              <w:t xml:space="preserve">  </w:t>
            </w:r>
            <w:r w:rsidR="00FC341E" w:rsidRPr="00957EDC">
              <w:rPr>
                <w:rFonts w:cs="Arial"/>
                <w:bCs/>
                <w:sz w:val="16"/>
                <w:szCs w:val="16"/>
              </w:rPr>
              <w:t>9,979</w:t>
            </w:r>
            <w:r w:rsidR="00FC341E" w:rsidRPr="00957EDC">
              <w:rPr>
                <w:rFonts w:cs="Arial"/>
                <w:b/>
                <w:bCs/>
                <w:sz w:val="16"/>
                <w:szCs w:val="16"/>
              </w:rPr>
              <w:t xml:space="preserve"> </w:t>
            </w:r>
            <w:r w:rsidR="00FC341E" w:rsidRPr="00957EDC">
              <w:rPr>
                <w:rFonts w:cs="Arial"/>
                <w:sz w:val="16"/>
                <w:szCs w:val="16"/>
              </w:rPr>
              <w:t>(6,987-13,827)</w:t>
            </w:r>
          </w:p>
        </w:tc>
        <w:tc>
          <w:tcPr>
            <w:tcW w:w="2160" w:type="dxa"/>
            <w:gridSpan w:val="2"/>
            <w:vAlign w:val="center"/>
          </w:tcPr>
          <w:p w14:paraId="4751174A" w14:textId="77777777" w:rsidR="00FC341E" w:rsidRPr="00957EDC" w:rsidRDefault="00FC341E" w:rsidP="00FC341E">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218" w:type="dxa"/>
            <w:gridSpan w:val="2"/>
            <w:vAlign w:val="center"/>
          </w:tcPr>
          <w:p w14:paraId="0CF74ECC" w14:textId="681AFF4F" w:rsidR="00FC341E" w:rsidRDefault="00FC341E" w:rsidP="00FC341E">
            <w:pPr>
              <w:jc w:val="center"/>
              <w:rPr>
                <w:rFonts w:cs="Arial"/>
                <w:sz w:val="16"/>
                <w:szCs w:val="16"/>
              </w:rPr>
            </w:pPr>
            <w:r w:rsidRPr="00351947">
              <w:rPr>
                <w:rFonts w:cs="Arial"/>
                <w:sz w:val="16"/>
                <w:szCs w:val="16"/>
              </w:rPr>
              <w:t>-</w:t>
            </w:r>
          </w:p>
        </w:tc>
      </w:tr>
      <w:tr w:rsidR="00FC341E" w14:paraId="3E24A741" w14:textId="77777777" w:rsidTr="00BB3F3E">
        <w:trPr>
          <w:gridAfter w:val="1"/>
          <w:wAfter w:w="22" w:type="dxa"/>
          <w:trHeight w:val="288"/>
          <w:jc w:val="center"/>
        </w:trPr>
        <w:tc>
          <w:tcPr>
            <w:tcW w:w="1219" w:type="dxa"/>
            <w:vAlign w:val="center"/>
          </w:tcPr>
          <w:p w14:paraId="5C348BA5" w14:textId="77777777" w:rsidR="00FC341E" w:rsidRDefault="00FC341E" w:rsidP="00FC341E">
            <w:pPr>
              <w:tabs>
                <w:tab w:val="left" w:pos="1080"/>
              </w:tabs>
              <w:ind w:right="-108"/>
              <w:jc w:val="center"/>
              <w:rPr>
                <w:rFonts w:cs="Arial"/>
                <w:sz w:val="16"/>
                <w:szCs w:val="16"/>
              </w:rPr>
            </w:pPr>
            <w:r>
              <w:rPr>
                <w:rFonts w:cs="Arial"/>
                <w:sz w:val="16"/>
                <w:szCs w:val="16"/>
              </w:rPr>
              <w:t>2001</w:t>
            </w:r>
          </w:p>
        </w:tc>
        <w:tc>
          <w:tcPr>
            <w:tcW w:w="864" w:type="dxa"/>
            <w:vAlign w:val="center"/>
          </w:tcPr>
          <w:p w14:paraId="66DE1686" w14:textId="77777777" w:rsidR="00FC341E" w:rsidRDefault="00FC341E" w:rsidP="00BB3F3E">
            <w:pPr>
              <w:ind w:right="38"/>
              <w:jc w:val="right"/>
              <w:rPr>
                <w:rFonts w:cs="Arial"/>
                <w:sz w:val="16"/>
                <w:szCs w:val="16"/>
              </w:rPr>
            </w:pPr>
            <w:r>
              <w:rPr>
                <w:rFonts w:cs="Arial"/>
                <w:sz w:val="16"/>
                <w:szCs w:val="16"/>
              </w:rPr>
              <w:t>310.8</w:t>
            </w:r>
          </w:p>
        </w:tc>
        <w:tc>
          <w:tcPr>
            <w:tcW w:w="698" w:type="dxa"/>
            <w:vAlign w:val="center"/>
          </w:tcPr>
          <w:p w14:paraId="71130DDC" w14:textId="77777777" w:rsidR="00FC341E" w:rsidRDefault="00FC341E" w:rsidP="00BB3F3E">
            <w:pPr>
              <w:jc w:val="right"/>
              <w:rPr>
                <w:rFonts w:cs="Arial"/>
                <w:sz w:val="16"/>
                <w:szCs w:val="16"/>
              </w:rPr>
            </w:pPr>
            <w:r>
              <w:rPr>
                <w:rFonts w:cs="Arial"/>
                <w:sz w:val="16"/>
                <w:szCs w:val="16"/>
              </w:rPr>
              <w:t>227.3</w:t>
            </w:r>
          </w:p>
        </w:tc>
        <w:tc>
          <w:tcPr>
            <w:tcW w:w="666" w:type="dxa"/>
            <w:gridSpan w:val="2"/>
            <w:vAlign w:val="center"/>
          </w:tcPr>
          <w:p w14:paraId="0307A271" w14:textId="77777777" w:rsidR="00FC341E" w:rsidRDefault="00FC341E" w:rsidP="00FC341E">
            <w:pPr>
              <w:jc w:val="center"/>
              <w:rPr>
                <w:rFonts w:cs="Arial"/>
                <w:sz w:val="16"/>
                <w:szCs w:val="16"/>
              </w:rPr>
            </w:pPr>
            <w:r>
              <w:rPr>
                <w:rFonts w:cs="Arial"/>
                <w:sz w:val="16"/>
                <w:szCs w:val="16"/>
              </w:rPr>
              <w:t>136.3</w:t>
            </w:r>
          </w:p>
        </w:tc>
        <w:tc>
          <w:tcPr>
            <w:tcW w:w="2430" w:type="dxa"/>
            <w:gridSpan w:val="2"/>
            <w:vAlign w:val="center"/>
          </w:tcPr>
          <w:p w14:paraId="56EF83B8" w14:textId="77777777" w:rsidR="00FC341E" w:rsidRPr="00957EDC" w:rsidRDefault="00FC341E" w:rsidP="00FC341E">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160" w:type="dxa"/>
            <w:gridSpan w:val="2"/>
            <w:vAlign w:val="center"/>
          </w:tcPr>
          <w:p w14:paraId="3D9D0C4D" w14:textId="2D537A6D"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CEDCA60" w14:textId="77777777" w:rsidR="00FC341E" w:rsidRPr="00957EDC" w:rsidRDefault="00FC341E" w:rsidP="00FC341E">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gridSpan w:val="2"/>
            <w:vAlign w:val="center"/>
          </w:tcPr>
          <w:p w14:paraId="5979AE00" w14:textId="77777777" w:rsidR="00FC341E" w:rsidRPr="00957EDC" w:rsidRDefault="00FC341E" w:rsidP="00FC341E">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218" w:type="dxa"/>
            <w:gridSpan w:val="2"/>
            <w:vAlign w:val="center"/>
          </w:tcPr>
          <w:p w14:paraId="2C1509C5" w14:textId="0C802659" w:rsidR="00FC341E" w:rsidRDefault="00FC341E" w:rsidP="00FC341E">
            <w:pPr>
              <w:jc w:val="center"/>
              <w:rPr>
                <w:rFonts w:cs="Arial"/>
                <w:sz w:val="16"/>
                <w:szCs w:val="16"/>
              </w:rPr>
            </w:pPr>
            <w:r w:rsidRPr="00351947">
              <w:rPr>
                <w:rFonts w:cs="Arial"/>
                <w:sz w:val="16"/>
                <w:szCs w:val="16"/>
              </w:rPr>
              <w:t>-</w:t>
            </w:r>
          </w:p>
        </w:tc>
      </w:tr>
      <w:tr w:rsidR="00FC341E" w14:paraId="6918A7B9" w14:textId="77777777" w:rsidTr="00BB3F3E">
        <w:trPr>
          <w:gridAfter w:val="1"/>
          <w:wAfter w:w="22" w:type="dxa"/>
          <w:trHeight w:val="288"/>
          <w:jc w:val="center"/>
        </w:trPr>
        <w:tc>
          <w:tcPr>
            <w:tcW w:w="1219" w:type="dxa"/>
            <w:vAlign w:val="center"/>
          </w:tcPr>
          <w:p w14:paraId="1F31368B" w14:textId="77777777" w:rsidR="00FC341E" w:rsidRDefault="00FC341E" w:rsidP="00FC341E">
            <w:pPr>
              <w:tabs>
                <w:tab w:val="left" w:pos="1080"/>
              </w:tabs>
              <w:ind w:right="-108"/>
              <w:jc w:val="center"/>
              <w:rPr>
                <w:rFonts w:cs="Arial"/>
                <w:sz w:val="16"/>
                <w:szCs w:val="16"/>
              </w:rPr>
            </w:pPr>
            <w:r>
              <w:rPr>
                <w:rFonts w:cs="Arial"/>
                <w:sz w:val="16"/>
                <w:szCs w:val="16"/>
              </w:rPr>
              <w:t>2002</w:t>
            </w:r>
          </w:p>
        </w:tc>
        <w:tc>
          <w:tcPr>
            <w:tcW w:w="864" w:type="dxa"/>
            <w:vAlign w:val="center"/>
          </w:tcPr>
          <w:p w14:paraId="3E062260" w14:textId="77777777" w:rsidR="00FC341E" w:rsidRDefault="00FC341E" w:rsidP="00BB3F3E">
            <w:pPr>
              <w:ind w:right="38"/>
              <w:jc w:val="right"/>
              <w:rPr>
                <w:rFonts w:cs="Arial"/>
                <w:sz w:val="16"/>
                <w:szCs w:val="16"/>
              </w:rPr>
            </w:pPr>
            <w:r>
              <w:rPr>
                <w:rFonts w:cs="Arial"/>
                <w:sz w:val="16"/>
                <w:szCs w:val="16"/>
              </w:rPr>
              <w:t>164.3</w:t>
            </w:r>
          </w:p>
        </w:tc>
        <w:tc>
          <w:tcPr>
            <w:tcW w:w="698" w:type="dxa"/>
            <w:vAlign w:val="center"/>
          </w:tcPr>
          <w:p w14:paraId="0C619957" w14:textId="77777777" w:rsidR="00FC341E" w:rsidRDefault="00FC341E" w:rsidP="00BB3F3E">
            <w:pPr>
              <w:jc w:val="right"/>
              <w:rPr>
                <w:rFonts w:cs="Arial"/>
                <w:sz w:val="16"/>
                <w:szCs w:val="16"/>
              </w:rPr>
            </w:pPr>
            <w:r>
              <w:rPr>
                <w:rFonts w:cs="Arial"/>
                <w:sz w:val="16"/>
                <w:szCs w:val="16"/>
              </w:rPr>
              <w:t>242.2</w:t>
            </w:r>
          </w:p>
        </w:tc>
        <w:tc>
          <w:tcPr>
            <w:tcW w:w="666" w:type="dxa"/>
            <w:gridSpan w:val="2"/>
            <w:vAlign w:val="center"/>
          </w:tcPr>
          <w:p w14:paraId="174457A1" w14:textId="77777777" w:rsidR="00FC341E" w:rsidRDefault="00FC341E" w:rsidP="00BB3F3E">
            <w:pPr>
              <w:jc w:val="right"/>
              <w:rPr>
                <w:rFonts w:cs="Arial"/>
                <w:sz w:val="16"/>
                <w:szCs w:val="16"/>
              </w:rPr>
            </w:pPr>
            <w:r>
              <w:rPr>
                <w:rFonts w:cs="Arial"/>
                <w:sz w:val="16"/>
                <w:szCs w:val="16"/>
              </w:rPr>
              <w:t>202.2</w:t>
            </w:r>
          </w:p>
        </w:tc>
        <w:tc>
          <w:tcPr>
            <w:tcW w:w="2430" w:type="dxa"/>
            <w:gridSpan w:val="2"/>
            <w:vAlign w:val="center"/>
          </w:tcPr>
          <w:p w14:paraId="33E277BB" w14:textId="77777777" w:rsidR="00FC341E" w:rsidRPr="00957EDC" w:rsidRDefault="00FC341E" w:rsidP="00FC341E">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160" w:type="dxa"/>
            <w:gridSpan w:val="2"/>
            <w:vAlign w:val="center"/>
          </w:tcPr>
          <w:p w14:paraId="12181C46" w14:textId="03BF405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2016D04" w14:textId="77777777" w:rsidR="00FC341E" w:rsidRPr="00957EDC" w:rsidRDefault="00FC341E" w:rsidP="00FC341E">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gridSpan w:val="2"/>
            <w:vAlign w:val="center"/>
          </w:tcPr>
          <w:p w14:paraId="4BC00626" w14:textId="77777777" w:rsidR="00FC341E" w:rsidRPr="00957EDC" w:rsidRDefault="00FC341E" w:rsidP="00FC341E">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218" w:type="dxa"/>
            <w:gridSpan w:val="2"/>
            <w:vAlign w:val="center"/>
          </w:tcPr>
          <w:p w14:paraId="20B8B586" w14:textId="17CB3010" w:rsidR="00FC341E" w:rsidRDefault="00FC341E" w:rsidP="00FC341E">
            <w:pPr>
              <w:jc w:val="center"/>
              <w:rPr>
                <w:rFonts w:cs="Arial"/>
                <w:sz w:val="16"/>
                <w:szCs w:val="16"/>
              </w:rPr>
            </w:pPr>
            <w:r w:rsidRPr="00351947">
              <w:rPr>
                <w:rFonts w:cs="Arial"/>
                <w:sz w:val="16"/>
                <w:szCs w:val="16"/>
              </w:rPr>
              <w:t>-</w:t>
            </w:r>
          </w:p>
        </w:tc>
      </w:tr>
      <w:tr w:rsidR="00FC341E" w14:paraId="0E8A0BAD" w14:textId="77777777" w:rsidTr="00BB3F3E">
        <w:trPr>
          <w:gridAfter w:val="1"/>
          <w:wAfter w:w="22" w:type="dxa"/>
          <w:trHeight w:val="288"/>
          <w:jc w:val="center"/>
        </w:trPr>
        <w:tc>
          <w:tcPr>
            <w:tcW w:w="1219" w:type="dxa"/>
            <w:vAlign w:val="center"/>
          </w:tcPr>
          <w:p w14:paraId="71E7606F" w14:textId="77777777" w:rsidR="00FC341E" w:rsidRDefault="00FC341E" w:rsidP="00FC341E">
            <w:pPr>
              <w:tabs>
                <w:tab w:val="left" w:pos="1080"/>
              </w:tabs>
              <w:ind w:right="-108"/>
              <w:jc w:val="center"/>
              <w:rPr>
                <w:rFonts w:cs="Arial"/>
                <w:sz w:val="16"/>
                <w:szCs w:val="16"/>
              </w:rPr>
            </w:pPr>
            <w:r>
              <w:rPr>
                <w:rFonts w:cs="Arial"/>
                <w:sz w:val="16"/>
                <w:szCs w:val="16"/>
              </w:rPr>
              <w:t>2003</w:t>
            </w:r>
          </w:p>
        </w:tc>
        <w:tc>
          <w:tcPr>
            <w:tcW w:w="864" w:type="dxa"/>
            <w:vAlign w:val="center"/>
          </w:tcPr>
          <w:p w14:paraId="546B88AB" w14:textId="77777777" w:rsidR="00FC341E" w:rsidRDefault="00FC341E" w:rsidP="00BB3F3E">
            <w:pPr>
              <w:ind w:right="38"/>
              <w:jc w:val="right"/>
              <w:rPr>
                <w:rFonts w:cs="Arial"/>
                <w:sz w:val="16"/>
                <w:szCs w:val="16"/>
              </w:rPr>
            </w:pPr>
            <w:r>
              <w:rPr>
                <w:rFonts w:cs="Arial"/>
                <w:sz w:val="16"/>
                <w:szCs w:val="16"/>
              </w:rPr>
              <w:t>133.2</w:t>
            </w:r>
          </w:p>
        </w:tc>
        <w:tc>
          <w:tcPr>
            <w:tcW w:w="698" w:type="dxa"/>
            <w:vAlign w:val="center"/>
          </w:tcPr>
          <w:p w14:paraId="3C66FC30" w14:textId="77777777" w:rsidR="00FC341E" w:rsidRDefault="00FC341E" w:rsidP="00BB3F3E">
            <w:pPr>
              <w:jc w:val="right"/>
              <w:rPr>
                <w:rFonts w:cs="Arial"/>
                <w:sz w:val="16"/>
                <w:szCs w:val="16"/>
              </w:rPr>
            </w:pPr>
            <w:r>
              <w:rPr>
                <w:rFonts w:cs="Arial"/>
                <w:sz w:val="16"/>
                <w:szCs w:val="16"/>
              </w:rPr>
              <w:t>202.3</w:t>
            </w:r>
          </w:p>
        </w:tc>
        <w:tc>
          <w:tcPr>
            <w:tcW w:w="666" w:type="dxa"/>
            <w:gridSpan w:val="2"/>
            <w:vAlign w:val="center"/>
          </w:tcPr>
          <w:p w14:paraId="55E57EC6" w14:textId="77777777" w:rsidR="00FC341E" w:rsidRDefault="00FC341E" w:rsidP="00BB3F3E">
            <w:pPr>
              <w:jc w:val="right"/>
              <w:rPr>
                <w:rFonts w:cs="Arial"/>
                <w:sz w:val="16"/>
                <w:szCs w:val="16"/>
              </w:rPr>
            </w:pPr>
            <w:r>
              <w:rPr>
                <w:rFonts w:cs="Arial"/>
                <w:sz w:val="16"/>
                <w:szCs w:val="16"/>
              </w:rPr>
              <w:t>178.5</w:t>
            </w:r>
          </w:p>
        </w:tc>
        <w:tc>
          <w:tcPr>
            <w:tcW w:w="2430" w:type="dxa"/>
            <w:gridSpan w:val="2"/>
            <w:vAlign w:val="center"/>
          </w:tcPr>
          <w:p w14:paraId="603D5AC1" w14:textId="77777777" w:rsidR="00FC341E" w:rsidRPr="00957EDC" w:rsidRDefault="00FC341E" w:rsidP="00FC341E">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160" w:type="dxa"/>
            <w:gridSpan w:val="2"/>
            <w:vAlign w:val="center"/>
          </w:tcPr>
          <w:p w14:paraId="2CCF7C60" w14:textId="45DED262"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EE335AF" w14:textId="77777777" w:rsidR="00FC341E" w:rsidRPr="00957EDC" w:rsidRDefault="00FC341E" w:rsidP="00FC341E">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gridSpan w:val="2"/>
            <w:vAlign w:val="center"/>
          </w:tcPr>
          <w:p w14:paraId="5D8F4700" w14:textId="77777777" w:rsidR="00FC341E" w:rsidRPr="00957EDC" w:rsidRDefault="00FC341E" w:rsidP="00FC341E">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218" w:type="dxa"/>
            <w:gridSpan w:val="2"/>
            <w:vAlign w:val="center"/>
          </w:tcPr>
          <w:p w14:paraId="5CA3AF54" w14:textId="310B8D7C" w:rsidR="00FC341E" w:rsidRDefault="00FC341E" w:rsidP="00FC341E">
            <w:pPr>
              <w:jc w:val="center"/>
              <w:rPr>
                <w:rFonts w:cs="Arial"/>
                <w:sz w:val="16"/>
                <w:szCs w:val="16"/>
              </w:rPr>
            </w:pPr>
            <w:r w:rsidRPr="00351947">
              <w:rPr>
                <w:rFonts w:cs="Arial"/>
                <w:sz w:val="16"/>
                <w:szCs w:val="16"/>
              </w:rPr>
              <w:t>-</w:t>
            </w:r>
          </w:p>
        </w:tc>
      </w:tr>
      <w:tr w:rsidR="00FC341E" w14:paraId="5EBF6395" w14:textId="77777777" w:rsidTr="00BB3F3E">
        <w:trPr>
          <w:gridAfter w:val="1"/>
          <w:wAfter w:w="22" w:type="dxa"/>
          <w:trHeight w:val="288"/>
          <w:jc w:val="center"/>
        </w:trPr>
        <w:tc>
          <w:tcPr>
            <w:tcW w:w="1219" w:type="dxa"/>
            <w:vAlign w:val="center"/>
          </w:tcPr>
          <w:p w14:paraId="60EE9D60" w14:textId="77777777" w:rsidR="00FC341E" w:rsidRDefault="00FC341E" w:rsidP="00FC341E">
            <w:pPr>
              <w:tabs>
                <w:tab w:val="left" w:pos="1080"/>
              </w:tabs>
              <w:ind w:right="-108"/>
              <w:jc w:val="center"/>
              <w:rPr>
                <w:rFonts w:cs="Arial"/>
                <w:sz w:val="16"/>
                <w:szCs w:val="16"/>
              </w:rPr>
            </w:pPr>
            <w:r>
              <w:rPr>
                <w:rFonts w:cs="Arial"/>
                <w:sz w:val="16"/>
                <w:szCs w:val="16"/>
              </w:rPr>
              <w:t>2004</w:t>
            </w:r>
          </w:p>
        </w:tc>
        <w:tc>
          <w:tcPr>
            <w:tcW w:w="864" w:type="dxa"/>
            <w:vAlign w:val="center"/>
          </w:tcPr>
          <w:p w14:paraId="3D184830" w14:textId="77777777" w:rsidR="00FC341E" w:rsidRDefault="00FC341E" w:rsidP="00BB3F3E">
            <w:pPr>
              <w:ind w:right="38"/>
              <w:jc w:val="right"/>
              <w:rPr>
                <w:rFonts w:cs="Arial"/>
                <w:sz w:val="16"/>
                <w:szCs w:val="16"/>
              </w:rPr>
            </w:pPr>
            <w:r>
              <w:rPr>
                <w:rFonts w:cs="Arial"/>
                <w:sz w:val="16"/>
                <w:szCs w:val="16"/>
              </w:rPr>
              <w:t>85.8</w:t>
            </w:r>
          </w:p>
        </w:tc>
        <w:tc>
          <w:tcPr>
            <w:tcW w:w="698" w:type="dxa"/>
            <w:vAlign w:val="center"/>
          </w:tcPr>
          <w:p w14:paraId="67962AE2" w14:textId="77777777" w:rsidR="00FC341E" w:rsidRDefault="00FC341E" w:rsidP="00BB3F3E">
            <w:pPr>
              <w:jc w:val="right"/>
              <w:rPr>
                <w:rFonts w:cs="Arial"/>
                <w:sz w:val="16"/>
                <w:szCs w:val="16"/>
              </w:rPr>
            </w:pPr>
            <w:r>
              <w:rPr>
                <w:rFonts w:cs="Arial"/>
                <w:sz w:val="16"/>
                <w:szCs w:val="16"/>
              </w:rPr>
              <w:t>122.9</w:t>
            </w:r>
          </w:p>
        </w:tc>
        <w:tc>
          <w:tcPr>
            <w:tcW w:w="666" w:type="dxa"/>
            <w:gridSpan w:val="2"/>
            <w:vAlign w:val="center"/>
          </w:tcPr>
          <w:p w14:paraId="06F80AF4" w14:textId="77777777" w:rsidR="00FC341E" w:rsidRDefault="00FC341E" w:rsidP="00BB3F3E">
            <w:pPr>
              <w:jc w:val="right"/>
              <w:rPr>
                <w:rFonts w:cs="Arial"/>
                <w:sz w:val="16"/>
                <w:szCs w:val="16"/>
              </w:rPr>
            </w:pPr>
            <w:r>
              <w:rPr>
                <w:rFonts w:cs="Arial"/>
                <w:sz w:val="16"/>
                <w:szCs w:val="16"/>
              </w:rPr>
              <w:t>144.1</w:t>
            </w:r>
          </w:p>
        </w:tc>
        <w:tc>
          <w:tcPr>
            <w:tcW w:w="2430" w:type="dxa"/>
            <w:gridSpan w:val="2"/>
            <w:vAlign w:val="center"/>
          </w:tcPr>
          <w:p w14:paraId="74C8E6DD" w14:textId="77777777" w:rsidR="00FC341E" w:rsidRPr="00957EDC" w:rsidRDefault="00FC341E" w:rsidP="00FC341E">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160" w:type="dxa"/>
            <w:gridSpan w:val="2"/>
            <w:vAlign w:val="center"/>
          </w:tcPr>
          <w:p w14:paraId="5A4D9D47" w14:textId="1349808E"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E978355" w14:textId="77777777" w:rsidR="00FC341E" w:rsidRPr="00957EDC" w:rsidRDefault="00FC341E" w:rsidP="00FC341E">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gridSpan w:val="2"/>
            <w:vAlign w:val="center"/>
          </w:tcPr>
          <w:p w14:paraId="45964C37" w14:textId="77777777" w:rsidR="00FC341E" w:rsidRPr="00957EDC" w:rsidRDefault="00FC341E" w:rsidP="00FC341E">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218" w:type="dxa"/>
            <w:gridSpan w:val="2"/>
            <w:vAlign w:val="center"/>
          </w:tcPr>
          <w:p w14:paraId="31F6A908" w14:textId="58586C55" w:rsidR="00FC341E" w:rsidRDefault="00FC341E" w:rsidP="00FC341E">
            <w:pPr>
              <w:jc w:val="center"/>
              <w:rPr>
                <w:rFonts w:cs="Arial"/>
                <w:sz w:val="16"/>
                <w:szCs w:val="16"/>
              </w:rPr>
            </w:pPr>
            <w:r w:rsidRPr="00351947">
              <w:rPr>
                <w:rFonts w:cs="Arial"/>
                <w:sz w:val="16"/>
                <w:szCs w:val="16"/>
              </w:rPr>
              <w:t>-</w:t>
            </w:r>
          </w:p>
        </w:tc>
      </w:tr>
      <w:tr w:rsidR="00FC341E" w14:paraId="13A08905" w14:textId="77777777" w:rsidTr="00BB3F3E">
        <w:trPr>
          <w:gridAfter w:val="1"/>
          <w:wAfter w:w="22" w:type="dxa"/>
          <w:trHeight w:val="288"/>
          <w:jc w:val="center"/>
        </w:trPr>
        <w:tc>
          <w:tcPr>
            <w:tcW w:w="1219" w:type="dxa"/>
            <w:vAlign w:val="center"/>
          </w:tcPr>
          <w:p w14:paraId="6F5C3680" w14:textId="77777777" w:rsidR="00FC341E" w:rsidRDefault="00FC341E" w:rsidP="00FC341E">
            <w:pPr>
              <w:tabs>
                <w:tab w:val="left" w:pos="1080"/>
              </w:tabs>
              <w:ind w:right="-108"/>
              <w:jc w:val="center"/>
              <w:rPr>
                <w:rFonts w:cs="Arial"/>
                <w:sz w:val="16"/>
                <w:szCs w:val="16"/>
              </w:rPr>
            </w:pPr>
            <w:r>
              <w:rPr>
                <w:rFonts w:cs="Arial"/>
                <w:sz w:val="16"/>
                <w:szCs w:val="16"/>
              </w:rPr>
              <w:t>2005</w:t>
            </w:r>
          </w:p>
        </w:tc>
        <w:tc>
          <w:tcPr>
            <w:tcW w:w="864" w:type="dxa"/>
            <w:vAlign w:val="center"/>
          </w:tcPr>
          <w:p w14:paraId="3FA3B181" w14:textId="77777777" w:rsidR="00FC341E" w:rsidRDefault="00FC341E" w:rsidP="00BB3F3E">
            <w:pPr>
              <w:ind w:right="38"/>
              <w:jc w:val="right"/>
              <w:rPr>
                <w:rFonts w:cs="Arial"/>
                <w:sz w:val="16"/>
                <w:szCs w:val="16"/>
              </w:rPr>
            </w:pPr>
            <w:r>
              <w:rPr>
                <w:rFonts w:cs="Arial"/>
                <w:sz w:val="16"/>
                <w:szCs w:val="16"/>
              </w:rPr>
              <w:t>62.2</w:t>
            </w:r>
          </w:p>
        </w:tc>
        <w:tc>
          <w:tcPr>
            <w:tcW w:w="698" w:type="dxa"/>
            <w:vAlign w:val="center"/>
          </w:tcPr>
          <w:p w14:paraId="05DD7603" w14:textId="77777777" w:rsidR="00FC341E" w:rsidRDefault="00FC341E" w:rsidP="00BB3F3E">
            <w:pPr>
              <w:jc w:val="right"/>
              <w:rPr>
                <w:rFonts w:cs="Arial"/>
                <w:sz w:val="16"/>
                <w:szCs w:val="16"/>
              </w:rPr>
            </w:pPr>
            <w:r>
              <w:rPr>
                <w:rFonts w:cs="Arial"/>
                <w:sz w:val="16"/>
                <w:szCs w:val="16"/>
              </w:rPr>
              <w:t>79.8</w:t>
            </w:r>
          </w:p>
        </w:tc>
        <w:tc>
          <w:tcPr>
            <w:tcW w:w="666" w:type="dxa"/>
            <w:gridSpan w:val="2"/>
            <w:vAlign w:val="center"/>
          </w:tcPr>
          <w:p w14:paraId="1C0503E5" w14:textId="77777777" w:rsidR="00FC341E" w:rsidRDefault="00FC341E" w:rsidP="00BB3F3E">
            <w:pPr>
              <w:jc w:val="right"/>
              <w:rPr>
                <w:rFonts w:cs="Arial"/>
                <w:sz w:val="16"/>
                <w:szCs w:val="16"/>
              </w:rPr>
            </w:pPr>
            <w:r>
              <w:rPr>
                <w:rFonts w:cs="Arial"/>
                <w:sz w:val="16"/>
                <w:szCs w:val="16"/>
              </w:rPr>
              <w:t>117.2</w:t>
            </w:r>
          </w:p>
        </w:tc>
        <w:tc>
          <w:tcPr>
            <w:tcW w:w="2430" w:type="dxa"/>
            <w:gridSpan w:val="2"/>
            <w:vAlign w:val="center"/>
          </w:tcPr>
          <w:p w14:paraId="07732184" w14:textId="77777777" w:rsidR="00FC341E" w:rsidRPr="00957EDC" w:rsidRDefault="00FC341E" w:rsidP="00FC341E">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160" w:type="dxa"/>
            <w:gridSpan w:val="2"/>
            <w:vAlign w:val="center"/>
          </w:tcPr>
          <w:p w14:paraId="66D976B4" w14:textId="77777777" w:rsidR="00FC341E" w:rsidRDefault="00FC341E" w:rsidP="00FC341E">
            <w:pPr>
              <w:jc w:val="center"/>
              <w:rPr>
                <w:rFonts w:cs="Arial"/>
                <w:bCs/>
                <w:sz w:val="16"/>
                <w:szCs w:val="16"/>
              </w:rPr>
            </w:pPr>
            <w:r>
              <w:rPr>
                <w:rFonts w:cs="Arial"/>
                <w:bCs/>
                <w:sz w:val="16"/>
                <w:szCs w:val="16"/>
              </w:rPr>
              <w:t xml:space="preserve">60,500 </w:t>
            </w:r>
            <w:r>
              <w:rPr>
                <w:rFonts w:cs="Arial"/>
                <w:sz w:val="16"/>
                <w:szCs w:val="16"/>
              </w:rPr>
              <w:t>(38,800-86,000)</w:t>
            </w:r>
          </w:p>
        </w:tc>
        <w:tc>
          <w:tcPr>
            <w:tcW w:w="1980" w:type="dxa"/>
            <w:gridSpan w:val="2"/>
            <w:vAlign w:val="center"/>
          </w:tcPr>
          <w:p w14:paraId="3FABC89C" w14:textId="77777777" w:rsidR="00FC341E" w:rsidRPr="00957EDC" w:rsidRDefault="00FC341E" w:rsidP="00FC341E">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gridSpan w:val="2"/>
            <w:vAlign w:val="center"/>
          </w:tcPr>
          <w:p w14:paraId="3C3BCDC2" w14:textId="77777777" w:rsidR="00FC341E" w:rsidRPr="00957EDC" w:rsidRDefault="00FC341E" w:rsidP="00FC341E">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218" w:type="dxa"/>
            <w:gridSpan w:val="2"/>
            <w:vAlign w:val="center"/>
          </w:tcPr>
          <w:p w14:paraId="5D515115" w14:textId="781D374F" w:rsidR="00FC341E" w:rsidRDefault="00FC341E" w:rsidP="00FC341E">
            <w:pPr>
              <w:jc w:val="center"/>
              <w:rPr>
                <w:rFonts w:cs="Arial"/>
                <w:sz w:val="16"/>
                <w:szCs w:val="16"/>
              </w:rPr>
            </w:pPr>
            <w:r w:rsidRPr="00351947">
              <w:rPr>
                <w:rFonts w:cs="Arial"/>
                <w:sz w:val="16"/>
                <w:szCs w:val="16"/>
              </w:rPr>
              <w:t>-</w:t>
            </w:r>
          </w:p>
        </w:tc>
      </w:tr>
      <w:tr w:rsidR="00FC341E" w14:paraId="37112765" w14:textId="77777777" w:rsidTr="00BB3F3E">
        <w:trPr>
          <w:gridAfter w:val="1"/>
          <w:wAfter w:w="22" w:type="dxa"/>
          <w:trHeight w:val="288"/>
          <w:jc w:val="center"/>
        </w:trPr>
        <w:tc>
          <w:tcPr>
            <w:tcW w:w="1219" w:type="dxa"/>
            <w:vAlign w:val="center"/>
          </w:tcPr>
          <w:p w14:paraId="10B537FF" w14:textId="77777777" w:rsidR="00FC341E" w:rsidRDefault="00FC341E" w:rsidP="00FC341E">
            <w:pPr>
              <w:tabs>
                <w:tab w:val="left" w:pos="1080"/>
              </w:tabs>
              <w:ind w:right="-108"/>
              <w:jc w:val="center"/>
              <w:rPr>
                <w:rFonts w:cs="Arial"/>
                <w:sz w:val="16"/>
                <w:szCs w:val="16"/>
              </w:rPr>
            </w:pPr>
            <w:r>
              <w:rPr>
                <w:rFonts w:cs="Arial"/>
                <w:sz w:val="16"/>
                <w:szCs w:val="16"/>
              </w:rPr>
              <w:t>2006</w:t>
            </w:r>
          </w:p>
        </w:tc>
        <w:tc>
          <w:tcPr>
            <w:tcW w:w="864" w:type="dxa"/>
            <w:vAlign w:val="center"/>
          </w:tcPr>
          <w:p w14:paraId="1331E770" w14:textId="77777777" w:rsidR="00FC341E" w:rsidRDefault="00FC341E" w:rsidP="00BB3F3E">
            <w:pPr>
              <w:ind w:right="38"/>
              <w:jc w:val="right"/>
              <w:rPr>
                <w:rFonts w:cs="Arial"/>
                <w:sz w:val="16"/>
                <w:szCs w:val="16"/>
              </w:rPr>
            </w:pPr>
            <w:r>
              <w:rPr>
                <w:rFonts w:cs="Arial"/>
                <w:sz w:val="16"/>
                <w:szCs w:val="16"/>
              </w:rPr>
              <w:t>54.1</w:t>
            </w:r>
          </w:p>
        </w:tc>
        <w:tc>
          <w:tcPr>
            <w:tcW w:w="698" w:type="dxa"/>
            <w:vAlign w:val="center"/>
          </w:tcPr>
          <w:p w14:paraId="7C887732" w14:textId="77777777" w:rsidR="00FC341E" w:rsidRDefault="00FC341E" w:rsidP="00BB3F3E">
            <w:pPr>
              <w:jc w:val="right"/>
              <w:rPr>
                <w:rFonts w:cs="Arial"/>
                <w:sz w:val="16"/>
                <w:szCs w:val="16"/>
              </w:rPr>
            </w:pPr>
            <w:r>
              <w:rPr>
                <w:rFonts w:cs="Arial"/>
                <w:sz w:val="16"/>
                <w:szCs w:val="16"/>
              </w:rPr>
              <w:t>49.6</w:t>
            </w:r>
          </w:p>
        </w:tc>
        <w:tc>
          <w:tcPr>
            <w:tcW w:w="666" w:type="dxa"/>
            <w:gridSpan w:val="2"/>
            <w:vAlign w:val="center"/>
          </w:tcPr>
          <w:p w14:paraId="1A51AC42" w14:textId="77777777" w:rsidR="00FC341E" w:rsidRDefault="00FC341E" w:rsidP="00BB3F3E">
            <w:pPr>
              <w:jc w:val="right"/>
              <w:rPr>
                <w:rFonts w:cs="Arial"/>
                <w:sz w:val="16"/>
                <w:szCs w:val="16"/>
              </w:rPr>
            </w:pPr>
            <w:r>
              <w:rPr>
                <w:rFonts w:cs="Arial"/>
                <w:sz w:val="16"/>
                <w:szCs w:val="16"/>
              </w:rPr>
              <w:t>65.7</w:t>
            </w:r>
          </w:p>
        </w:tc>
        <w:tc>
          <w:tcPr>
            <w:tcW w:w="2430" w:type="dxa"/>
            <w:gridSpan w:val="2"/>
            <w:vAlign w:val="center"/>
          </w:tcPr>
          <w:p w14:paraId="4A4A1374" w14:textId="77777777" w:rsidR="00FC341E" w:rsidRPr="00957EDC" w:rsidRDefault="00FC341E" w:rsidP="00FC341E">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160" w:type="dxa"/>
            <w:gridSpan w:val="2"/>
            <w:vAlign w:val="center"/>
          </w:tcPr>
          <w:p w14:paraId="16D91AD1" w14:textId="77777777" w:rsidR="00FC341E" w:rsidRDefault="00FC341E" w:rsidP="00FC341E">
            <w:pPr>
              <w:jc w:val="center"/>
              <w:rPr>
                <w:rFonts w:cs="Arial"/>
                <w:sz w:val="16"/>
                <w:szCs w:val="16"/>
              </w:rPr>
            </w:pPr>
            <w:r>
              <w:rPr>
                <w:rFonts w:cs="Arial"/>
                <w:sz w:val="16"/>
                <w:szCs w:val="16"/>
              </w:rPr>
              <w:t>49,700 (33,200-73,000)</w:t>
            </w:r>
          </w:p>
        </w:tc>
        <w:tc>
          <w:tcPr>
            <w:tcW w:w="1980" w:type="dxa"/>
            <w:gridSpan w:val="2"/>
            <w:vAlign w:val="center"/>
          </w:tcPr>
          <w:p w14:paraId="21E676F4" w14:textId="77777777" w:rsidR="00FC341E" w:rsidRPr="00957EDC" w:rsidRDefault="00FC341E" w:rsidP="00FC341E">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gridSpan w:val="2"/>
            <w:vAlign w:val="center"/>
          </w:tcPr>
          <w:p w14:paraId="216E3CDE" w14:textId="77777777" w:rsidR="00FC341E" w:rsidRPr="00957EDC" w:rsidRDefault="00FC341E" w:rsidP="00FC341E">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218" w:type="dxa"/>
            <w:gridSpan w:val="2"/>
            <w:vAlign w:val="center"/>
          </w:tcPr>
          <w:p w14:paraId="1D21DC67" w14:textId="0873CB7C" w:rsidR="00FC341E" w:rsidRDefault="00FC341E" w:rsidP="00FC341E">
            <w:pPr>
              <w:jc w:val="center"/>
              <w:rPr>
                <w:rFonts w:cs="Arial"/>
                <w:sz w:val="16"/>
                <w:szCs w:val="16"/>
              </w:rPr>
            </w:pPr>
            <w:r w:rsidRPr="00351947">
              <w:rPr>
                <w:rFonts w:cs="Arial"/>
                <w:sz w:val="16"/>
                <w:szCs w:val="16"/>
              </w:rPr>
              <w:t>-</w:t>
            </w:r>
          </w:p>
        </w:tc>
      </w:tr>
      <w:tr w:rsidR="00FC341E" w14:paraId="5220FC96" w14:textId="77777777" w:rsidTr="00BB3F3E">
        <w:trPr>
          <w:gridAfter w:val="1"/>
          <w:wAfter w:w="22" w:type="dxa"/>
          <w:trHeight w:val="288"/>
          <w:jc w:val="center"/>
        </w:trPr>
        <w:tc>
          <w:tcPr>
            <w:tcW w:w="1219" w:type="dxa"/>
            <w:vAlign w:val="center"/>
          </w:tcPr>
          <w:p w14:paraId="28212E93" w14:textId="77777777" w:rsidR="00FC341E" w:rsidRDefault="00FC341E" w:rsidP="00FC341E">
            <w:pPr>
              <w:tabs>
                <w:tab w:val="left" w:pos="1080"/>
              </w:tabs>
              <w:ind w:right="-108"/>
              <w:jc w:val="center"/>
              <w:rPr>
                <w:rFonts w:cs="Arial"/>
                <w:sz w:val="16"/>
                <w:szCs w:val="16"/>
              </w:rPr>
            </w:pPr>
            <w:r>
              <w:rPr>
                <w:rFonts w:cs="Arial"/>
                <w:sz w:val="16"/>
                <w:szCs w:val="16"/>
              </w:rPr>
              <w:t>2007</w:t>
            </w:r>
          </w:p>
        </w:tc>
        <w:tc>
          <w:tcPr>
            <w:tcW w:w="864" w:type="dxa"/>
            <w:vAlign w:val="center"/>
          </w:tcPr>
          <w:p w14:paraId="1C0491ED" w14:textId="77777777" w:rsidR="00FC341E" w:rsidRDefault="00FC341E" w:rsidP="00BB3F3E">
            <w:pPr>
              <w:ind w:right="38"/>
              <w:jc w:val="right"/>
              <w:rPr>
                <w:rFonts w:cs="Arial"/>
                <w:sz w:val="16"/>
                <w:szCs w:val="16"/>
              </w:rPr>
            </w:pPr>
            <w:r>
              <w:rPr>
                <w:rFonts w:cs="Arial"/>
                <w:sz w:val="16"/>
                <w:szCs w:val="16"/>
              </w:rPr>
              <w:t>56.5</w:t>
            </w:r>
          </w:p>
        </w:tc>
        <w:tc>
          <w:tcPr>
            <w:tcW w:w="698" w:type="dxa"/>
            <w:vAlign w:val="center"/>
          </w:tcPr>
          <w:p w14:paraId="765EE060" w14:textId="77777777" w:rsidR="00FC341E" w:rsidRDefault="00FC341E" w:rsidP="00BB3F3E">
            <w:pPr>
              <w:jc w:val="right"/>
              <w:rPr>
                <w:rFonts w:cs="Arial"/>
                <w:sz w:val="16"/>
                <w:szCs w:val="16"/>
              </w:rPr>
            </w:pPr>
            <w:r>
              <w:rPr>
                <w:rFonts w:cs="Arial"/>
                <w:sz w:val="16"/>
                <w:szCs w:val="16"/>
              </w:rPr>
              <w:t>47.6</w:t>
            </w:r>
          </w:p>
        </w:tc>
        <w:tc>
          <w:tcPr>
            <w:tcW w:w="666" w:type="dxa"/>
            <w:gridSpan w:val="2"/>
            <w:vAlign w:val="center"/>
          </w:tcPr>
          <w:p w14:paraId="30D2B451" w14:textId="77777777" w:rsidR="00FC341E" w:rsidRDefault="00FC341E" w:rsidP="00BB3F3E">
            <w:pPr>
              <w:jc w:val="right"/>
              <w:rPr>
                <w:rFonts w:cs="Arial"/>
                <w:sz w:val="16"/>
                <w:szCs w:val="16"/>
              </w:rPr>
            </w:pPr>
            <w:r>
              <w:rPr>
                <w:rFonts w:cs="Arial"/>
                <w:sz w:val="16"/>
                <w:szCs w:val="16"/>
              </w:rPr>
              <w:t>55.4</w:t>
            </w:r>
          </w:p>
        </w:tc>
        <w:tc>
          <w:tcPr>
            <w:tcW w:w="2430" w:type="dxa"/>
            <w:gridSpan w:val="2"/>
            <w:vAlign w:val="center"/>
          </w:tcPr>
          <w:p w14:paraId="1E5C6191" w14:textId="77777777" w:rsidR="00FC341E" w:rsidRPr="00957EDC" w:rsidRDefault="00FC341E" w:rsidP="00FC341E">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160" w:type="dxa"/>
            <w:gridSpan w:val="2"/>
            <w:vAlign w:val="center"/>
          </w:tcPr>
          <w:p w14:paraId="5917BEDB" w14:textId="77777777" w:rsidR="00FC341E" w:rsidRDefault="00FC341E" w:rsidP="00FC341E">
            <w:pPr>
              <w:jc w:val="center"/>
              <w:rPr>
                <w:rFonts w:cs="Arial"/>
                <w:sz w:val="16"/>
                <w:szCs w:val="16"/>
              </w:rPr>
            </w:pPr>
            <w:r>
              <w:rPr>
                <w:rFonts w:cs="Arial"/>
                <w:sz w:val="16"/>
                <w:szCs w:val="16"/>
              </w:rPr>
              <w:t>35,200 (21,300-55,000)</w:t>
            </w:r>
          </w:p>
        </w:tc>
        <w:tc>
          <w:tcPr>
            <w:tcW w:w="1980" w:type="dxa"/>
            <w:gridSpan w:val="2"/>
            <w:vAlign w:val="center"/>
          </w:tcPr>
          <w:p w14:paraId="7F01C6D3" w14:textId="77777777" w:rsidR="00FC341E" w:rsidRPr="00957EDC" w:rsidRDefault="00FC341E" w:rsidP="00FC341E">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gridSpan w:val="2"/>
            <w:vAlign w:val="center"/>
          </w:tcPr>
          <w:p w14:paraId="023582BE" w14:textId="77777777" w:rsidR="00FC341E" w:rsidRPr="00957EDC" w:rsidRDefault="00FC341E" w:rsidP="00FC341E">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218" w:type="dxa"/>
            <w:gridSpan w:val="2"/>
            <w:vAlign w:val="center"/>
          </w:tcPr>
          <w:p w14:paraId="59E570B0" w14:textId="2F4ACD9A" w:rsidR="00FC341E" w:rsidRDefault="00FC341E" w:rsidP="00FC341E">
            <w:pPr>
              <w:jc w:val="center"/>
              <w:rPr>
                <w:rFonts w:cs="Arial"/>
                <w:sz w:val="16"/>
                <w:szCs w:val="16"/>
              </w:rPr>
            </w:pPr>
            <w:r w:rsidRPr="00351947">
              <w:rPr>
                <w:rFonts w:cs="Arial"/>
                <w:sz w:val="16"/>
                <w:szCs w:val="16"/>
              </w:rPr>
              <w:t>-</w:t>
            </w:r>
          </w:p>
        </w:tc>
      </w:tr>
      <w:tr w:rsidR="00FC341E" w14:paraId="3AB4470B" w14:textId="77777777" w:rsidTr="00BB3F3E">
        <w:trPr>
          <w:gridAfter w:val="1"/>
          <w:wAfter w:w="22" w:type="dxa"/>
          <w:trHeight w:val="288"/>
          <w:jc w:val="center"/>
        </w:trPr>
        <w:tc>
          <w:tcPr>
            <w:tcW w:w="1219" w:type="dxa"/>
            <w:vAlign w:val="center"/>
          </w:tcPr>
          <w:p w14:paraId="5686DF82" w14:textId="77777777" w:rsidR="00FC341E" w:rsidRDefault="00FC341E" w:rsidP="00FC341E">
            <w:pPr>
              <w:tabs>
                <w:tab w:val="left" w:pos="1080"/>
              </w:tabs>
              <w:ind w:right="-108"/>
              <w:jc w:val="center"/>
              <w:rPr>
                <w:rFonts w:cs="Arial"/>
                <w:sz w:val="16"/>
                <w:szCs w:val="16"/>
              </w:rPr>
            </w:pPr>
            <w:r>
              <w:rPr>
                <w:rFonts w:cs="Arial"/>
                <w:sz w:val="16"/>
                <w:szCs w:val="16"/>
              </w:rPr>
              <w:t>2008</w:t>
            </w:r>
          </w:p>
        </w:tc>
        <w:tc>
          <w:tcPr>
            <w:tcW w:w="864" w:type="dxa"/>
            <w:vAlign w:val="center"/>
          </w:tcPr>
          <w:p w14:paraId="0F394FFA" w14:textId="77777777" w:rsidR="00FC341E" w:rsidRDefault="00FC341E" w:rsidP="00BB3F3E">
            <w:pPr>
              <w:ind w:right="38"/>
              <w:jc w:val="right"/>
              <w:rPr>
                <w:rFonts w:cs="Arial"/>
                <w:sz w:val="16"/>
                <w:szCs w:val="16"/>
              </w:rPr>
            </w:pPr>
            <w:r>
              <w:rPr>
                <w:rFonts w:cs="Arial"/>
                <w:sz w:val="16"/>
                <w:szCs w:val="16"/>
              </w:rPr>
              <w:t>80.6</w:t>
            </w:r>
          </w:p>
        </w:tc>
        <w:tc>
          <w:tcPr>
            <w:tcW w:w="698" w:type="dxa"/>
            <w:vAlign w:val="center"/>
          </w:tcPr>
          <w:p w14:paraId="24BDE3D1" w14:textId="77777777" w:rsidR="00FC341E" w:rsidRDefault="00FC341E" w:rsidP="00BB3F3E">
            <w:pPr>
              <w:jc w:val="right"/>
              <w:rPr>
                <w:rFonts w:cs="Arial"/>
                <w:sz w:val="16"/>
                <w:szCs w:val="16"/>
              </w:rPr>
            </w:pPr>
            <w:r>
              <w:rPr>
                <w:rFonts w:cs="Arial"/>
                <w:sz w:val="16"/>
                <w:szCs w:val="16"/>
              </w:rPr>
              <w:t>54.6</w:t>
            </w:r>
          </w:p>
        </w:tc>
        <w:tc>
          <w:tcPr>
            <w:tcW w:w="666" w:type="dxa"/>
            <w:gridSpan w:val="2"/>
            <w:vAlign w:val="center"/>
          </w:tcPr>
          <w:p w14:paraId="23D99308" w14:textId="77777777" w:rsidR="00FC341E" w:rsidRDefault="00FC341E" w:rsidP="00BB3F3E">
            <w:pPr>
              <w:jc w:val="right"/>
              <w:rPr>
                <w:rFonts w:cs="Arial"/>
                <w:sz w:val="16"/>
                <w:szCs w:val="16"/>
              </w:rPr>
            </w:pPr>
            <w:r>
              <w:rPr>
                <w:rFonts w:cs="Arial"/>
                <w:sz w:val="16"/>
                <w:szCs w:val="16"/>
              </w:rPr>
              <w:t>45.8</w:t>
            </w:r>
          </w:p>
        </w:tc>
        <w:tc>
          <w:tcPr>
            <w:tcW w:w="2430" w:type="dxa"/>
            <w:gridSpan w:val="2"/>
            <w:vAlign w:val="center"/>
          </w:tcPr>
          <w:p w14:paraId="6CEA6608" w14:textId="77777777" w:rsidR="00FC341E" w:rsidRPr="00957EDC" w:rsidRDefault="00FC341E" w:rsidP="00FC341E">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160" w:type="dxa"/>
            <w:gridSpan w:val="2"/>
            <w:vAlign w:val="center"/>
          </w:tcPr>
          <w:p w14:paraId="77592FB9" w14:textId="77777777" w:rsidR="00FC341E" w:rsidRDefault="00FC341E" w:rsidP="00FC341E">
            <w:pPr>
              <w:jc w:val="center"/>
              <w:rPr>
                <w:rFonts w:cs="Arial"/>
                <w:sz w:val="16"/>
                <w:szCs w:val="16"/>
              </w:rPr>
            </w:pPr>
            <w:r>
              <w:rPr>
                <w:rFonts w:cs="Arial"/>
                <w:sz w:val="16"/>
                <w:szCs w:val="16"/>
              </w:rPr>
              <w:t>29,000 (18,500-42,000)</w:t>
            </w:r>
          </w:p>
        </w:tc>
        <w:tc>
          <w:tcPr>
            <w:tcW w:w="1980" w:type="dxa"/>
            <w:gridSpan w:val="2"/>
            <w:vAlign w:val="center"/>
          </w:tcPr>
          <w:p w14:paraId="3388BEEC" w14:textId="77777777" w:rsidR="00FC341E" w:rsidRPr="00957EDC" w:rsidRDefault="00FC341E" w:rsidP="00FC341E">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gridSpan w:val="2"/>
            <w:vAlign w:val="center"/>
          </w:tcPr>
          <w:p w14:paraId="2011412C" w14:textId="77777777" w:rsidR="00FC341E" w:rsidRPr="00957EDC" w:rsidRDefault="00FC341E" w:rsidP="00FC341E">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218" w:type="dxa"/>
            <w:gridSpan w:val="2"/>
            <w:vAlign w:val="center"/>
          </w:tcPr>
          <w:p w14:paraId="50FDFBDE" w14:textId="19BF271A" w:rsidR="00FC341E" w:rsidRDefault="00FC341E" w:rsidP="00FC341E">
            <w:pPr>
              <w:jc w:val="center"/>
              <w:rPr>
                <w:rFonts w:cs="Arial"/>
                <w:sz w:val="16"/>
                <w:szCs w:val="16"/>
              </w:rPr>
            </w:pPr>
            <w:r w:rsidRPr="00351947">
              <w:rPr>
                <w:rFonts w:cs="Arial"/>
                <w:sz w:val="16"/>
                <w:szCs w:val="16"/>
              </w:rPr>
              <w:t>-</w:t>
            </w:r>
          </w:p>
        </w:tc>
      </w:tr>
      <w:tr w:rsidR="00FC341E" w14:paraId="7EC9805F" w14:textId="77777777" w:rsidTr="00BB3F3E">
        <w:trPr>
          <w:gridAfter w:val="1"/>
          <w:wAfter w:w="22" w:type="dxa"/>
          <w:trHeight w:val="288"/>
          <w:jc w:val="center"/>
        </w:trPr>
        <w:tc>
          <w:tcPr>
            <w:tcW w:w="1219" w:type="dxa"/>
            <w:vAlign w:val="center"/>
          </w:tcPr>
          <w:p w14:paraId="31165135" w14:textId="77777777" w:rsidR="00FC341E" w:rsidRDefault="00FC341E" w:rsidP="00FC341E">
            <w:pPr>
              <w:tabs>
                <w:tab w:val="left" w:pos="1080"/>
              </w:tabs>
              <w:ind w:right="-108"/>
              <w:jc w:val="center"/>
              <w:rPr>
                <w:rFonts w:cs="Arial"/>
                <w:sz w:val="16"/>
                <w:szCs w:val="16"/>
              </w:rPr>
            </w:pPr>
            <w:r>
              <w:rPr>
                <w:rFonts w:cs="Arial"/>
                <w:sz w:val="16"/>
                <w:szCs w:val="16"/>
              </w:rPr>
              <w:t>2009</w:t>
            </w:r>
          </w:p>
        </w:tc>
        <w:tc>
          <w:tcPr>
            <w:tcW w:w="864" w:type="dxa"/>
            <w:vAlign w:val="center"/>
          </w:tcPr>
          <w:p w14:paraId="40361A6C" w14:textId="77777777" w:rsidR="00FC341E" w:rsidRDefault="00FC341E" w:rsidP="00BB3F3E">
            <w:pPr>
              <w:ind w:right="38"/>
              <w:jc w:val="right"/>
              <w:rPr>
                <w:rFonts w:cs="Arial"/>
                <w:sz w:val="16"/>
                <w:szCs w:val="16"/>
              </w:rPr>
            </w:pPr>
            <w:r>
              <w:rPr>
                <w:rFonts w:cs="Arial"/>
                <w:sz w:val="16"/>
                <w:szCs w:val="16"/>
              </w:rPr>
              <w:t>88.5</w:t>
            </w:r>
          </w:p>
        </w:tc>
        <w:tc>
          <w:tcPr>
            <w:tcW w:w="698" w:type="dxa"/>
            <w:vAlign w:val="center"/>
          </w:tcPr>
          <w:p w14:paraId="76A0759A" w14:textId="77777777" w:rsidR="00FC341E" w:rsidRDefault="00FC341E" w:rsidP="00BB3F3E">
            <w:pPr>
              <w:jc w:val="right"/>
              <w:rPr>
                <w:rFonts w:cs="Arial"/>
                <w:sz w:val="16"/>
                <w:szCs w:val="16"/>
              </w:rPr>
            </w:pPr>
            <w:r>
              <w:rPr>
                <w:rFonts w:cs="Arial"/>
                <w:sz w:val="16"/>
                <w:szCs w:val="16"/>
              </w:rPr>
              <w:t>69.3</w:t>
            </w:r>
          </w:p>
        </w:tc>
        <w:tc>
          <w:tcPr>
            <w:tcW w:w="666" w:type="dxa"/>
            <w:gridSpan w:val="2"/>
            <w:vAlign w:val="center"/>
          </w:tcPr>
          <w:p w14:paraId="04CC8305" w14:textId="77777777" w:rsidR="00FC341E" w:rsidRDefault="00FC341E" w:rsidP="00BB3F3E">
            <w:pPr>
              <w:jc w:val="right"/>
              <w:rPr>
                <w:rFonts w:cs="Arial"/>
                <w:sz w:val="16"/>
                <w:szCs w:val="16"/>
              </w:rPr>
            </w:pPr>
            <w:r>
              <w:rPr>
                <w:rFonts w:cs="Arial"/>
                <w:sz w:val="16"/>
                <w:szCs w:val="16"/>
              </w:rPr>
              <w:t>43.8</w:t>
            </w:r>
          </w:p>
        </w:tc>
        <w:tc>
          <w:tcPr>
            <w:tcW w:w="2430" w:type="dxa"/>
            <w:gridSpan w:val="2"/>
            <w:vAlign w:val="center"/>
          </w:tcPr>
          <w:p w14:paraId="34CB03D9" w14:textId="77777777" w:rsidR="00FC341E" w:rsidRPr="00957EDC" w:rsidRDefault="00FC341E" w:rsidP="00FC341E">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160" w:type="dxa"/>
            <w:gridSpan w:val="2"/>
            <w:vAlign w:val="center"/>
          </w:tcPr>
          <w:p w14:paraId="6B5F7C0A" w14:textId="77777777" w:rsidR="00FC341E" w:rsidRDefault="00FC341E" w:rsidP="00FC341E">
            <w:pPr>
              <w:jc w:val="center"/>
              <w:rPr>
                <w:rFonts w:cs="Arial"/>
                <w:sz w:val="16"/>
                <w:szCs w:val="16"/>
              </w:rPr>
            </w:pPr>
            <w:r>
              <w:rPr>
                <w:rFonts w:cs="Arial"/>
                <w:sz w:val="16"/>
                <w:szCs w:val="16"/>
              </w:rPr>
              <w:t>27,700 (17,800-38,000)</w:t>
            </w:r>
          </w:p>
        </w:tc>
        <w:tc>
          <w:tcPr>
            <w:tcW w:w="1980" w:type="dxa"/>
            <w:gridSpan w:val="2"/>
            <w:vAlign w:val="center"/>
          </w:tcPr>
          <w:p w14:paraId="49266E2A" w14:textId="77777777" w:rsidR="00FC341E" w:rsidRPr="00957EDC" w:rsidRDefault="00FC341E" w:rsidP="00FC341E">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gridSpan w:val="2"/>
            <w:vAlign w:val="center"/>
          </w:tcPr>
          <w:p w14:paraId="625D15B3" w14:textId="77777777" w:rsidR="00FC341E" w:rsidRPr="00957EDC" w:rsidRDefault="00FC341E" w:rsidP="00FC341E">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218" w:type="dxa"/>
            <w:gridSpan w:val="2"/>
            <w:vAlign w:val="center"/>
          </w:tcPr>
          <w:p w14:paraId="28166911" w14:textId="567CE858" w:rsidR="00FC341E" w:rsidRDefault="00FC341E" w:rsidP="00FC341E">
            <w:pPr>
              <w:jc w:val="center"/>
              <w:rPr>
                <w:rFonts w:cs="Arial"/>
                <w:sz w:val="16"/>
                <w:szCs w:val="16"/>
              </w:rPr>
            </w:pPr>
            <w:r w:rsidRPr="00351947">
              <w:rPr>
                <w:rFonts w:cs="Arial"/>
                <w:sz w:val="16"/>
                <w:szCs w:val="16"/>
              </w:rPr>
              <w:t>-</w:t>
            </w:r>
          </w:p>
        </w:tc>
      </w:tr>
      <w:tr w:rsidR="00381066" w14:paraId="30B67042" w14:textId="77777777" w:rsidTr="00BB3F3E">
        <w:trPr>
          <w:gridAfter w:val="1"/>
          <w:wAfter w:w="22" w:type="dxa"/>
          <w:trHeight w:val="288"/>
          <w:jc w:val="center"/>
        </w:trPr>
        <w:tc>
          <w:tcPr>
            <w:tcW w:w="1219" w:type="dxa"/>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864" w:type="dxa"/>
            <w:vAlign w:val="center"/>
          </w:tcPr>
          <w:p w14:paraId="4EA1EA8A" w14:textId="77777777" w:rsidR="00381066" w:rsidRDefault="005B50DB" w:rsidP="00BB3F3E">
            <w:pPr>
              <w:ind w:right="38"/>
              <w:jc w:val="right"/>
              <w:rPr>
                <w:rFonts w:cs="Arial"/>
                <w:sz w:val="16"/>
                <w:szCs w:val="16"/>
              </w:rPr>
            </w:pPr>
            <w:r>
              <w:rPr>
                <w:rFonts w:cs="Arial"/>
                <w:sz w:val="16"/>
                <w:szCs w:val="16"/>
              </w:rPr>
              <w:t>140.8</w:t>
            </w:r>
          </w:p>
        </w:tc>
        <w:tc>
          <w:tcPr>
            <w:tcW w:w="698" w:type="dxa"/>
            <w:vAlign w:val="center"/>
          </w:tcPr>
          <w:p w14:paraId="34AF95E3" w14:textId="77777777" w:rsidR="00381066" w:rsidRDefault="005B50DB" w:rsidP="00BB3F3E">
            <w:pPr>
              <w:jc w:val="right"/>
              <w:rPr>
                <w:rFonts w:cs="Arial"/>
                <w:sz w:val="16"/>
                <w:szCs w:val="16"/>
              </w:rPr>
            </w:pPr>
            <w:r>
              <w:rPr>
                <w:rFonts w:cs="Arial"/>
                <w:sz w:val="16"/>
                <w:szCs w:val="16"/>
              </w:rPr>
              <w:t>110.3</w:t>
            </w:r>
          </w:p>
        </w:tc>
        <w:tc>
          <w:tcPr>
            <w:tcW w:w="666" w:type="dxa"/>
            <w:gridSpan w:val="2"/>
            <w:vAlign w:val="center"/>
          </w:tcPr>
          <w:p w14:paraId="4F15F291" w14:textId="77777777" w:rsidR="00381066" w:rsidRDefault="00FB408F" w:rsidP="00BB3F3E">
            <w:pPr>
              <w:jc w:val="right"/>
              <w:rPr>
                <w:rFonts w:cs="Arial"/>
                <w:sz w:val="16"/>
                <w:szCs w:val="16"/>
              </w:rPr>
            </w:pPr>
            <w:r>
              <w:rPr>
                <w:rFonts w:cs="Arial"/>
                <w:sz w:val="16"/>
                <w:szCs w:val="16"/>
              </w:rPr>
              <w:t>72.5</w:t>
            </w:r>
          </w:p>
        </w:tc>
        <w:tc>
          <w:tcPr>
            <w:tcW w:w="2430" w:type="dxa"/>
            <w:gridSpan w:val="2"/>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160" w:type="dxa"/>
            <w:gridSpan w:val="2"/>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1980" w:type="dxa"/>
            <w:gridSpan w:val="2"/>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gridSpan w:val="2"/>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218" w:type="dxa"/>
            <w:gridSpan w:val="2"/>
            <w:vAlign w:val="center"/>
          </w:tcPr>
          <w:p w14:paraId="7D57E9EF" w14:textId="41FE9FB3" w:rsidR="00381066" w:rsidRDefault="00381066" w:rsidP="00713829">
            <w:pPr>
              <w:jc w:val="center"/>
              <w:rPr>
                <w:rFonts w:cs="Arial"/>
                <w:sz w:val="16"/>
                <w:szCs w:val="16"/>
              </w:rPr>
            </w:pPr>
            <w:r>
              <w:rPr>
                <w:rFonts w:cs="Arial"/>
                <w:sz w:val="16"/>
                <w:szCs w:val="16"/>
              </w:rPr>
              <w:t>64</w:t>
            </w:r>
          </w:p>
        </w:tc>
      </w:tr>
      <w:tr w:rsidR="00381066" w14:paraId="1BF02C30" w14:textId="77777777" w:rsidTr="00BB3F3E">
        <w:trPr>
          <w:gridAfter w:val="1"/>
          <w:wAfter w:w="22" w:type="dxa"/>
          <w:trHeight w:val="288"/>
          <w:jc w:val="center"/>
        </w:trPr>
        <w:tc>
          <w:tcPr>
            <w:tcW w:w="1219"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864" w:type="dxa"/>
            <w:vAlign w:val="center"/>
          </w:tcPr>
          <w:p w14:paraId="514B4988" w14:textId="77777777" w:rsidR="00381066" w:rsidRDefault="005B50DB" w:rsidP="00BB3F3E">
            <w:pPr>
              <w:ind w:right="38"/>
              <w:jc w:val="right"/>
              <w:rPr>
                <w:rFonts w:cs="Arial"/>
                <w:sz w:val="16"/>
                <w:szCs w:val="16"/>
              </w:rPr>
            </w:pPr>
            <w:r>
              <w:rPr>
                <w:rFonts w:cs="Arial"/>
                <w:sz w:val="16"/>
                <w:szCs w:val="16"/>
              </w:rPr>
              <w:t>91.4</w:t>
            </w:r>
          </w:p>
        </w:tc>
        <w:tc>
          <w:tcPr>
            <w:tcW w:w="698" w:type="dxa"/>
            <w:vAlign w:val="center"/>
          </w:tcPr>
          <w:p w14:paraId="5050B5E8" w14:textId="77777777" w:rsidR="00381066" w:rsidRDefault="005B50DB" w:rsidP="00BB3F3E">
            <w:pPr>
              <w:jc w:val="right"/>
              <w:rPr>
                <w:rFonts w:cs="Arial"/>
                <w:sz w:val="16"/>
                <w:szCs w:val="16"/>
              </w:rPr>
            </w:pPr>
            <w:r>
              <w:rPr>
                <w:rFonts w:cs="Arial"/>
                <w:sz w:val="16"/>
                <w:szCs w:val="16"/>
              </w:rPr>
              <w:t>99.2</w:t>
            </w:r>
          </w:p>
        </w:tc>
        <w:tc>
          <w:tcPr>
            <w:tcW w:w="666" w:type="dxa"/>
            <w:gridSpan w:val="2"/>
            <w:vAlign w:val="center"/>
          </w:tcPr>
          <w:p w14:paraId="435F5468" w14:textId="77777777" w:rsidR="00381066" w:rsidRDefault="00FB408F" w:rsidP="00BB3F3E">
            <w:pPr>
              <w:jc w:val="right"/>
              <w:rPr>
                <w:rFonts w:cs="Arial"/>
                <w:sz w:val="16"/>
                <w:szCs w:val="16"/>
              </w:rPr>
            </w:pPr>
            <w:r>
              <w:rPr>
                <w:rFonts w:cs="Arial"/>
                <w:sz w:val="16"/>
                <w:szCs w:val="16"/>
              </w:rPr>
              <w:t>88.2</w:t>
            </w:r>
          </w:p>
        </w:tc>
        <w:tc>
          <w:tcPr>
            <w:tcW w:w="2430" w:type="dxa"/>
            <w:gridSpan w:val="2"/>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160" w:type="dxa"/>
            <w:gridSpan w:val="2"/>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1980" w:type="dxa"/>
            <w:gridSpan w:val="2"/>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gridSpan w:val="2"/>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218" w:type="dxa"/>
            <w:gridSpan w:val="2"/>
            <w:vAlign w:val="center"/>
          </w:tcPr>
          <w:p w14:paraId="5B746915" w14:textId="5A610E64" w:rsidR="00381066" w:rsidRDefault="00381066" w:rsidP="00713829">
            <w:pPr>
              <w:jc w:val="center"/>
              <w:rPr>
                <w:rFonts w:cs="Arial"/>
                <w:sz w:val="16"/>
                <w:szCs w:val="16"/>
              </w:rPr>
            </w:pPr>
            <w:r>
              <w:rPr>
                <w:rFonts w:cs="Arial"/>
                <w:sz w:val="16"/>
                <w:szCs w:val="16"/>
              </w:rPr>
              <w:t>64</w:t>
            </w:r>
          </w:p>
        </w:tc>
      </w:tr>
      <w:tr w:rsidR="00381066" w14:paraId="717CCF71" w14:textId="77777777" w:rsidTr="00BB3F3E">
        <w:trPr>
          <w:gridAfter w:val="1"/>
          <w:wAfter w:w="22" w:type="dxa"/>
          <w:trHeight w:val="288"/>
          <w:jc w:val="center"/>
        </w:trPr>
        <w:tc>
          <w:tcPr>
            <w:tcW w:w="1219"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864" w:type="dxa"/>
            <w:vAlign w:val="center"/>
          </w:tcPr>
          <w:p w14:paraId="7C2A61D4" w14:textId="77777777" w:rsidR="00381066" w:rsidRDefault="005B50DB" w:rsidP="00BB3F3E">
            <w:pPr>
              <w:ind w:right="38"/>
              <w:jc w:val="right"/>
              <w:rPr>
                <w:rFonts w:cs="Arial"/>
                <w:sz w:val="16"/>
                <w:szCs w:val="16"/>
              </w:rPr>
            </w:pPr>
            <w:r>
              <w:rPr>
                <w:rFonts w:cs="Arial"/>
                <w:sz w:val="16"/>
                <w:szCs w:val="16"/>
              </w:rPr>
              <w:t>95.7</w:t>
            </w:r>
          </w:p>
        </w:tc>
        <w:tc>
          <w:tcPr>
            <w:tcW w:w="698" w:type="dxa"/>
            <w:vAlign w:val="center"/>
          </w:tcPr>
          <w:p w14:paraId="00F7F6D5" w14:textId="77777777" w:rsidR="00381066" w:rsidRDefault="00381066" w:rsidP="00BB3F3E">
            <w:pPr>
              <w:jc w:val="right"/>
              <w:rPr>
                <w:rFonts w:cs="Arial"/>
                <w:sz w:val="16"/>
                <w:szCs w:val="16"/>
              </w:rPr>
            </w:pPr>
            <w:r>
              <w:rPr>
                <w:rFonts w:cs="Arial"/>
                <w:sz w:val="16"/>
                <w:szCs w:val="16"/>
              </w:rPr>
              <w:t>86.</w:t>
            </w:r>
            <w:r w:rsidR="005B50DB">
              <w:rPr>
                <w:rFonts w:cs="Arial"/>
                <w:sz w:val="16"/>
                <w:szCs w:val="16"/>
              </w:rPr>
              <w:t>4</w:t>
            </w:r>
          </w:p>
        </w:tc>
        <w:tc>
          <w:tcPr>
            <w:tcW w:w="666" w:type="dxa"/>
            <w:gridSpan w:val="2"/>
            <w:vAlign w:val="center"/>
          </w:tcPr>
          <w:p w14:paraId="43C503C0" w14:textId="77777777" w:rsidR="00381066" w:rsidRDefault="00FB408F" w:rsidP="00BB3F3E">
            <w:pPr>
              <w:jc w:val="right"/>
              <w:rPr>
                <w:rFonts w:cs="Arial"/>
                <w:sz w:val="16"/>
                <w:szCs w:val="16"/>
              </w:rPr>
            </w:pPr>
            <w:r>
              <w:rPr>
                <w:rFonts w:cs="Arial"/>
                <w:sz w:val="16"/>
                <w:szCs w:val="16"/>
              </w:rPr>
              <w:t>80.5</w:t>
            </w:r>
          </w:p>
        </w:tc>
        <w:tc>
          <w:tcPr>
            <w:tcW w:w="2430" w:type="dxa"/>
            <w:gridSpan w:val="2"/>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160" w:type="dxa"/>
            <w:gridSpan w:val="2"/>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1980" w:type="dxa"/>
            <w:gridSpan w:val="2"/>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gridSpan w:val="2"/>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218" w:type="dxa"/>
            <w:gridSpan w:val="2"/>
            <w:vAlign w:val="center"/>
          </w:tcPr>
          <w:p w14:paraId="162DAE1A" w14:textId="3183C665" w:rsidR="00381066" w:rsidRDefault="00381066" w:rsidP="00713829">
            <w:pPr>
              <w:jc w:val="center"/>
              <w:rPr>
                <w:rFonts w:cs="Arial"/>
                <w:sz w:val="16"/>
                <w:szCs w:val="16"/>
              </w:rPr>
            </w:pPr>
            <w:r>
              <w:rPr>
                <w:rFonts w:cs="Arial"/>
                <w:sz w:val="16"/>
                <w:szCs w:val="16"/>
              </w:rPr>
              <w:t>69</w:t>
            </w:r>
          </w:p>
        </w:tc>
      </w:tr>
      <w:tr w:rsidR="00381066" w14:paraId="1C22827A" w14:textId="77777777" w:rsidTr="00BB3F3E">
        <w:trPr>
          <w:gridAfter w:val="1"/>
          <w:wAfter w:w="22" w:type="dxa"/>
          <w:trHeight w:val="288"/>
          <w:jc w:val="center"/>
        </w:trPr>
        <w:tc>
          <w:tcPr>
            <w:tcW w:w="1219"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864" w:type="dxa"/>
            <w:vAlign w:val="center"/>
          </w:tcPr>
          <w:p w14:paraId="1798257C" w14:textId="77777777" w:rsidR="00381066" w:rsidRDefault="005B50DB" w:rsidP="00BB3F3E">
            <w:pPr>
              <w:ind w:right="38"/>
              <w:jc w:val="right"/>
              <w:rPr>
                <w:rFonts w:cs="Arial"/>
                <w:sz w:val="16"/>
                <w:szCs w:val="16"/>
              </w:rPr>
            </w:pPr>
            <w:r>
              <w:rPr>
                <w:rFonts w:cs="Arial"/>
                <w:sz w:val="16"/>
                <w:szCs w:val="16"/>
              </w:rPr>
              <w:t>103.1</w:t>
            </w:r>
          </w:p>
        </w:tc>
        <w:tc>
          <w:tcPr>
            <w:tcW w:w="698" w:type="dxa"/>
            <w:vAlign w:val="center"/>
          </w:tcPr>
          <w:p w14:paraId="42E2B780" w14:textId="77777777" w:rsidR="00381066" w:rsidRDefault="005B50DB" w:rsidP="00BB3F3E">
            <w:pPr>
              <w:jc w:val="right"/>
              <w:rPr>
                <w:rFonts w:cs="Arial"/>
                <w:sz w:val="16"/>
                <w:szCs w:val="16"/>
              </w:rPr>
            </w:pPr>
            <w:r>
              <w:rPr>
                <w:rFonts w:cs="Arial"/>
                <w:sz w:val="16"/>
                <w:szCs w:val="16"/>
              </w:rPr>
              <w:t>85.1</w:t>
            </w:r>
          </w:p>
        </w:tc>
        <w:tc>
          <w:tcPr>
            <w:tcW w:w="666" w:type="dxa"/>
            <w:gridSpan w:val="2"/>
            <w:vAlign w:val="center"/>
          </w:tcPr>
          <w:p w14:paraId="0EA67ED9" w14:textId="77777777" w:rsidR="00381066" w:rsidRDefault="00FB408F" w:rsidP="00BB3F3E">
            <w:pPr>
              <w:jc w:val="right"/>
              <w:rPr>
                <w:rFonts w:cs="Arial"/>
                <w:sz w:val="16"/>
                <w:szCs w:val="16"/>
              </w:rPr>
            </w:pPr>
            <w:r>
              <w:rPr>
                <w:rFonts w:cs="Arial"/>
                <w:sz w:val="16"/>
                <w:szCs w:val="16"/>
              </w:rPr>
              <w:t>79.4</w:t>
            </w:r>
          </w:p>
        </w:tc>
        <w:tc>
          <w:tcPr>
            <w:tcW w:w="2430" w:type="dxa"/>
            <w:gridSpan w:val="2"/>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160" w:type="dxa"/>
            <w:gridSpan w:val="2"/>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1980" w:type="dxa"/>
            <w:gridSpan w:val="2"/>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gridSpan w:val="2"/>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218" w:type="dxa"/>
            <w:gridSpan w:val="2"/>
            <w:vAlign w:val="center"/>
          </w:tcPr>
          <w:p w14:paraId="1A21C22A" w14:textId="4B2F204D" w:rsidR="00381066" w:rsidRDefault="00381066" w:rsidP="00713829">
            <w:pPr>
              <w:jc w:val="center"/>
              <w:rPr>
                <w:rFonts w:cs="Arial"/>
                <w:sz w:val="16"/>
                <w:szCs w:val="16"/>
              </w:rPr>
            </w:pPr>
            <w:r>
              <w:rPr>
                <w:rFonts w:cs="Arial"/>
                <w:sz w:val="16"/>
                <w:szCs w:val="16"/>
              </w:rPr>
              <w:t>72</w:t>
            </w:r>
          </w:p>
        </w:tc>
      </w:tr>
      <w:tr w:rsidR="00381066" w14:paraId="546A8D8F" w14:textId="77777777" w:rsidTr="00BB3F3E">
        <w:trPr>
          <w:gridAfter w:val="1"/>
          <w:wAfter w:w="22" w:type="dxa"/>
          <w:trHeight w:val="288"/>
          <w:jc w:val="center"/>
        </w:trPr>
        <w:tc>
          <w:tcPr>
            <w:tcW w:w="1219"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864" w:type="dxa"/>
            <w:vAlign w:val="center"/>
          </w:tcPr>
          <w:p w14:paraId="200DEA46" w14:textId="77777777" w:rsidR="00381066" w:rsidRDefault="005B50DB" w:rsidP="00BB3F3E">
            <w:pPr>
              <w:ind w:right="38"/>
              <w:jc w:val="right"/>
              <w:rPr>
                <w:rFonts w:cs="Arial"/>
                <w:sz w:val="16"/>
                <w:szCs w:val="16"/>
              </w:rPr>
            </w:pPr>
            <w:r>
              <w:rPr>
                <w:rFonts w:cs="Arial"/>
                <w:sz w:val="16"/>
                <w:szCs w:val="16"/>
              </w:rPr>
              <w:t>105.1</w:t>
            </w:r>
          </w:p>
        </w:tc>
        <w:tc>
          <w:tcPr>
            <w:tcW w:w="698" w:type="dxa"/>
            <w:vAlign w:val="center"/>
          </w:tcPr>
          <w:p w14:paraId="50E131B5" w14:textId="77777777" w:rsidR="00381066" w:rsidRDefault="005B50DB" w:rsidP="00BB3F3E">
            <w:pPr>
              <w:jc w:val="right"/>
              <w:rPr>
                <w:rFonts w:cs="Arial"/>
                <w:sz w:val="16"/>
                <w:szCs w:val="16"/>
              </w:rPr>
            </w:pPr>
            <w:r>
              <w:rPr>
                <w:rFonts w:cs="Arial"/>
                <w:sz w:val="16"/>
                <w:szCs w:val="16"/>
              </w:rPr>
              <w:t>93.6</w:t>
            </w:r>
          </w:p>
        </w:tc>
        <w:tc>
          <w:tcPr>
            <w:tcW w:w="666" w:type="dxa"/>
            <w:gridSpan w:val="2"/>
            <w:vAlign w:val="center"/>
          </w:tcPr>
          <w:p w14:paraId="6A3CC205" w14:textId="77777777" w:rsidR="00381066" w:rsidRDefault="00FB408F" w:rsidP="00BB3F3E">
            <w:pPr>
              <w:jc w:val="right"/>
              <w:rPr>
                <w:rFonts w:cs="Arial"/>
                <w:sz w:val="16"/>
                <w:szCs w:val="16"/>
              </w:rPr>
            </w:pPr>
            <w:r>
              <w:rPr>
                <w:rFonts w:cs="Arial"/>
                <w:sz w:val="16"/>
                <w:szCs w:val="16"/>
              </w:rPr>
              <w:t>117.2</w:t>
            </w:r>
          </w:p>
        </w:tc>
        <w:tc>
          <w:tcPr>
            <w:tcW w:w="2430" w:type="dxa"/>
            <w:gridSpan w:val="2"/>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160" w:type="dxa"/>
            <w:gridSpan w:val="2"/>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1980" w:type="dxa"/>
            <w:gridSpan w:val="2"/>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gridSpan w:val="2"/>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218" w:type="dxa"/>
            <w:gridSpan w:val="2"/>
            <w:vAlign w:val="center"/>
          </w:tcPr>
          <w:p w14:paraId="2C6C5E4D" w14:textId="75AC418C" w:rsidR="00381066" w:rsidRDefault="00381066" w:rsidP="00713829">
            <w:pPr>
              <w:jc w:val="center"/>
              <w:rPr>
                <w:rFonts w:cs="Arial"/>
                <w:sz w:val="16"/>
                <w:szCs w:val="16"/>
              </w:rPr>
            </w:pPr>
            <w:r>
              <w:rPr>
                <w:rFonts w:cs="Arial"/>
                <w:sz w:val="16"/>
                <w:szCs w:val="16"/>
              </w:rPr>
              <w:t>72</w:t>
            </w:r>
          </w:p>
        </w:tc>
      </w:tr>
      <w:tr w:rsidR="00381066" w14:paraId="48ADA375" w14:textId="77777777" w:rsidTr="00BB3F3E">
        <w:trPr>
          <w:gridAfter w:val="1"/>
          <w:wAfter w:w="22" w:type="dxa"/>
          <w:trHeight w:val="288"/>
          <w:jc w:val="center"/>
        </w:trPr>
        <w:tc>
          <w:tcPr>
            <w:tcW w:w="1219"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864" w:type="dxa"/>
            <w:vAlign w:val="center"/>
          </w:tcPr>
          <w:p w14:paraId="3129FFB9" w14:textId="77777777" w:rsidR="00381066" w:rsidRDefault="005B50DB" w:rsidP="00BB3F3E">
            <w:pPr>
              <w:ind w:right="38"/>
              <w:jc w:val="right"/>
              <w:rPr>
                <w:rFonts w:cs="Arial"/>
                <w:sz w:val="16"/>
                <w:szCs w:val="16"/>
              </w:rPr>
            </w:pPr>
            <w:r>
              <w:rPr>
                <w:rFonts w:cs="Arial"/>
                <w:sz w:val="16"/>
                <w:szCs w:val="16"/>
              </w:rPr>
              <w:t>107.1</w:t>
            </w:r>
          </w:p>
        </w:tc>
        <w:tc>
          <w:tcPr>
            <w:tcW w:w="698" w:type="dxa"/>
            <w:vAlign w:val="center"/>
          </w:tcPr>
          <w:p w14:paraId="334416CD" w14:textId="77777777" w:rsidR="00381066" w:rsidRDefault="005B50DB" w:rsidP="00BB3F3E">
            <w:pPr>
              <w:jc w:val="right"/>
              <w:rPr>
                <w:rFonts w:cs="Arial"/>
                <w:sz w:val="16"/>
                <w:szCs w:val="16"/>
              </w:rPr>
            </w:pPr>
            <w:r>
              <w:rPr>
                <w:rFonts w:cs="Arial"/>
                <w:sz w:val="16"/>
                <w:szCs w:val="16"/>
              </w:rPr>
              <w:t>124.7</w:t>
            </w:r>
          </w:p>
        </w:tc>
        <w:tc>
          <w:tcPr>
            <w:tcW w:w="666" w:type="dxa"/>
            <w:gridSpan w:val="2"/>
            <w:vAlign w:val="center"/>
          </w:tcPr>
          <w:p w14:paraId="562B91F6" w14:textId="77777777" w:rsidR="00381066" w:rsidRDefault="00FB408F" w:rsidP="00BB3F3E">
            <w:pPr>
              <w:jc w:val="right"/>
              <w:rPr>
                <w:rFonts w:cs="Arial"/>
                <w:sz w:val="16"/>
                <w:szCs w:val="16"/>
              </w:rPr>
            </w:pPr>
            <w:r>
              <w:rPr>
                <w:rFonts w:cs="Arial"/>
                <w:sz w:val="16"/>
                <w:szCs w:val="16"/>
              </w:rPr>
              <w:t>127.5</w:t>
            </w:r>
          </w:p>
        </w:tc>
        <w:tc>
          <w:tcPr>
            <w:tcW w:w="2430" w:type="dxa"/>
            <w:gridSpan w:val="2"/>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160" w:type="dxa"/>
            <w:gridSpan w:val="2"/>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1980" w:type="dxa"/>
            <w:gridSpan w:val="2"/>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gridSpan w:val="2"/>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218" w:type="dxa"/>
            <w:gridSpan w:val="2"/>
            <w:vAlign w:val="center"/>
          </w:tcPr>
          <w:p w14:paraId="40D50F02" w14:textId="2976A07C" w:rsidR="00381066" w:rsidRDefault="00381066" w:rsidP="00713829">
            <w:pPr>
              <w:jc w:val="center"/>
              <w:rPr>
                <w:rFonts w:cs="Arial"/>
                <w:sz w:val="16"/>
                <w:szCs w:val="16"/>
              </w:rPr>
            </w:pPr>
            <w:r>
              <w:rPr>
                <w:rFonts w:cs="Arial"/>
                <w:sz w:val="16"/>
                <w:szCs w:val="16"/>
              </w:rPr>
              <w:t>73</w:t>
            </w:r>
          </w:p>
        </w:tc>
      </w:tr>
      <w:tr w:rsidR="00381066" w14:paraId="48941207" w14:textId="77777777" w:rsidTr="00BB3F3E">
        <w:trPr>
          <w:gridAfter w:val="1"/>
          <w:wAfter w:w="22" w:type="dxa"/>
          <w:trHeight w:val="288"/>
          <w:jc w:val="center"/>
        </w:trPr>
        <w:tc>
          <w:tcPr>
            <w:tcW w:w="1219"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864" w:type="dxa"/>
            <w:vAlign w:val="center"/>
          </w:tcPr>
          <w:p w14:paraId="54FFC64A" w14:textId="77777777" w:rsidR="00381066" w:rsidRDefault="005B50DB" w:rsidP="00BB3F3E">
            <w:pPr>
              <w:ind w:right="38"/>
              <w:jc w:val="right"/>
              <w:rPr>
                <w:rFonts w:cs="Arial"/>
                <w:sz w:val="16"/>
                <w:szCs w:val="16"/>
              </w:rPr>
            </w:pPr>
            <w:r>
              <w:rPr>
                <w:rFonts w:cs="Arial"/>
                <w:sz w:val="16"/>
                <w:szCs w:val="16"/>
              </w:rPr>
              <w:t>113.1</w:t>
            </w:r>
          </w:p>
        </w:tc>
        <w:tc>
          <w:tcPr>
            <w:tcW w:w="698" w:type="dxa"/>
            <w:vAlign w:val="center"/>
          </w:tcPr>
          <w:p w14:paraId="7366DE32" w14:textId="77777777" w:rsidR="00381066" w:rsidRDefault="005B50DB" w:rsidP="00BB3F3E">
            <w:pPr>
              <w:jc w:val="right"/>
              <w:rPr>
                <w:rFonts w:cs="Arial"/>
                <w:sz w:val="16"/>
                <w:szCs w:val="16"/>
              </w:rPr>
            </w:pPr>
            <w:r>
              <w:rPr>
                <w:rFonts w:cs="Arial"/>
                <w:sz w:val="16"/>
                <w:szCs w:val="16"/>
              </w:rPr>
              <w:t>124.8</w:t>
            </w:r>
          </w:p>
        </w:tc>
        <w:tc>
          <w:tcPr>
            <w:tcW w:w="666" w:type="dxa"/>
            <w:gridSpan w:val="2"/>
            <w:vAlign w:val="center"/>
          </w:tcPr>
          <w:p w14:paraId="4C6711C9" w14:textId="77777777" w:rsidR="00381066" w:rsidRDefault="00FB408F" w:rsidP="00BB3F3E">
            <w:pPr>
              <w:jc w:val="right"/>
              <w:rPr>
                <w:rFonts w:cs="Arial"/>
                <w:sz w:val="16"/>
                <w:szCs w:val="16"/>
              </w:rPr>
            </w:pPr>
            <w:r>
              <w:rPr>
                <w:rFonts w:cs="Arial"/>
                <w:sz w:val="16"/>
                <w:szCs w:val="16"/>
              </w:rPr>
              <w:t>101.6</w:t>
            </w:r>
          </w:p>
        </w:tc>
        <w:tc>
          <w:tcPr>
            <w:tcW w:w="2430" w:type="dxa"/>
            <w:gridSpan w:val="2"/>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160" w:type="dxa"/>
            <w:gridSpan w:val="2"/>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1980" w:type="dxa"/>
            <w:gridSpan w:val="2"/>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gridSpan w:val="2"/>
            <w:vAlign w:val="center"/>
          </w:tcPr>
          <w:p w14:paraId="22667E22" w14:textId="73D07CC2" w:rsidR="00381066" w:rsidRPr="00957EDC" w:rsidRDefault="00BB3F3E" w:rsidP="00713829">
            <w:pPr>
              <w:jc w:val="center"/>
              <w:rPr>
                <w:rFonts w:cs="Arial"/>
                <w:b/>
                <w:sz w:val="16"/>
                <w:szCs w:val="16"/>
              </w:rPr>
            </w:pPr>
            <w:r>
              <w:rPr>
                <w:rFonts w:cs="Arial"/>
                <w:sz w:val="16"/>
                <w:szCs w:val="16"/>
              </w:rPr>
              <w:t xml:space="preserve">  </w:t>
            </w:r>
            <w:r w:rsidR="00381066" w:rsidRPr="00957EDC">
              <w:rPr>
                <w:rFonts w:cs="Arial"/>
                <w:sz w:val="16"/>
                <w:szCs w:val="16"/>
              </w:rPr>
              <w:t>98,394</w:t>
            </w:r>
            <w:r w:rsidR="00381066" w:rsidRPr="00957EDC">
              <w:rPr>
                <w:rFonts w:cs="Arial"/>
                <w:b/>
                <w:sz w:val="16"/>
                <w:szCs w:val="16"/>
              </w:rPr>
              <w:t xml:space="preserve"> </w:t>
            </w:r>
            <w:r w:rsidR="00381066" w:rsidRPr="00957EDC">
              <w:rPr>
                <w:rFonts w:cs="Arial"/>
                <w:sz w:val="16"/>
                <w:szCs w:val="16"/>
              </w:rPr>
              <w:t>(87,150-110,677)</w:t>
            </w:r>
          </w:p>
        </w:tc>
        <w:tc>
          <w:tcPr>
            <w:tcW w:w="1218" w:type="dxa"/>
            <w:gridSpan w:val="2"/>
            <w:vAlign w:val="center"/>
          </w:tcPr>
          <w:p w14:paraId="5101AE99" w14:textId="501FB950" w:rsidR="00381066" w:rsidRDefault="00381066" w:rsidP="00713829">
            <w:pPr>
              <w:jc w:val="center"/>
              <w:rPr>
                <w:rFonts w:cs="Arial"/>
                <w:sz w:val="16"/>
                <w:szCs w:val="16"/>
              </w:rPr>
            </w:pPr>
            <w:r>
              <w:rPr>
                <w:rFonts w:cs="Arial"/>
                <w:sz w:val="16"/>
                <w:szCs w:val="16"/>
              </w:rPr>
              <w:t>75</w:t>
            </w:r>
          </w:p>
        </w:tc>
      </w:tr>
      <w:tr w:rsidR="00381066" w14:paraId="5172C6B6" w14:textId="77777777" w:rsidTr="00BB3F3E">
        <w:trPr>
          <w:gridAfter w:val="1"/>
          <w:wAfter w:w="22" w:type="dxa"/>
          <w:trHeight w:val="288"/>
          <w:jc w:val="center"/>
        </w:trPr>
        <w:tc>
          <w:tcPr>
            <w:tcW w:w="1219"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864" w:type="dxa"/>
            <w:vAlign w:val="center"/>
          </w:tcPr>
          <w:p w14:paraId="3957029B" w14:textId="77777777" w:rsidR="00381066" w:rsidRDefault="005B50DB" w:rsidP="00BB3F3E">
            <w:pPr>
              <w:ind w:right="38"/>
              <w:jc w:val="right"/>
              <w:rPr>
                <w:rFonts w:cs="Arial"/>
                <w:sz w:val="16"/>
                <w:szCs w:val="16"/>
              </w:rPr>
            </w:pPr>
            <w:r>
              <w:rPr>
                <w:rFonts w:cs="Arial"/>
                <w:sz w:val="16"/>
                <w:szCs w:val="16"/>
              </w:rPr>
              <w:t>113.0</w:t>
            </w:r>
          </w:p>
        </w:tc>
        <w:tc>
          <w:tcPr>
            <w:tcW w:w="698" w:type="dxa"/>
            <w:vAlign w:val="center"/>
          </w:tcPr>
          <w:p w14:paraId="5A0BB678" w14:textId="77777777" w:rsidR="00381066" w:rsidRDefault="005B50DB" w:rsidP="00BB3F3E">
            <w:pPr>
              <w:jc w:val="right"/>
              <w:rPr>
                <w:rFonts w:cs="Arial"/>
                <w:sz w:val="16"/>
                <w:szCs w:val="16"/>
              </w:rPr>
            </w:pPr>
            <w:r>
              <w:rPr>
                <w:rFonts w:cs="Arial"/>
                <w:sz w:val="16"/>
                <w:szCs w:val="16"/>
              </w:rPr>
              <w:t>119.6</w:t>
            </w:r>
          </w:p>
        </w:tc>
        <w:tc>
          <w:tcPr>
            <w:tcW w:w="666" w:type="dxa"/>
            <w:gridSpan w:val="2"/>
            <w:vAlign w:val="center"/>
          </w:tcPr>
          <w:p w14:paraId="0E640259" w14:textId="77777777" w:rsidR="00381066" w:rsidRDefault="00FB408F" w:rsidP="00BB3F3E">
            <w:pPr>
              <w:jc w:val="right"/>
              <w:rPr>
                <w:rFonts w:cs="Arial"/>
                <w:sz w:val="16"/>
                <w:szCs w:val="16"/>
              </w:rPr>
            </w:pPr>
            <w:r>
              <w:rPr>
                <w:rFonts w:cs="Arial"/>
                <w:sz w:val="16"/>
                <w:szCs w:val="16"/>
              </w:rPr>
              <w:t>103.3</w:t>
            </w:r>
          </w:p>
        </w:tc>
        <w:tc>
          <w:tcPr>
            <w:tcW w:w="2430" w:type="dxa"/>
            <w:gridSpan w:val="2"/>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160" w:type="dxa"/>
            <w:gridSpan w:val="2"/>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1980" w:type="dxa"/>
            <w:gridSpan w:val="2"/>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gridSpan w:val="2"/>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218" w:type="dxa"/>
            <w:gridSpan w:val="2"/>
            <w:vAlign w:val="center"/>
          </w:tcPr>
          <w:p w14:paraId="029CB906" w14:textId="1C333B4D" w:rsidR="00381066" w:rsidRPr="00EE247E" w:rsidRDefault="00381066" w:rsidP="00713829">
            <w:pPr>
              <w:jc w:val="center"/>
              <w:rPr>
                <w:rFonts w:cs="Arial"/>
                <w:sz w:val="16"/>
                <w:szCs w:val="16"/>
              </w:rPr>
            </w:pPr>
            <w:r>
              <w:rPr>
                <w:rFonts w:cs="Arial"/>
                <w:sz w:val="16"/>
                <w:szCs w:val="16"/>
              </w:rPr>
              <w:t>74</w:t>
            </w:r>
          </w:p>
        </w:tc>
      </w:tr>
      <w:tr w:rsidR="00381066" w14:paraId="06C83F07" w14:textId="77777777" w:rsidTr="00BB3F3E">
        <w:trPr>
          <w:gridAfter w:val="1"/>
          <w:wAfter w:w="22" w:type="dxa"/>
          <w:trHeight w:val="288"/>
          <w:jc w:val="center"/>
        </w:trPr>
        <w:tc>
          <w:tcPr>
            <w:tcW w:w="1219"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864" w:type="dxa"/>
            <w:vAlign w:val="center"/>
          </w:tcPr>
          <w:p w14:paraId="59BB155F" w14:textId="77777777" w:rsidR="00381066" w:rsidRPr="00E77E6C" w:rsidRDefault="005B50DB" w:rsidP="00BB3F3E">
            <w:pPr>
              <w:ind w:right="38"/>
              <w:jc w:val="right"/>
              <w:rPr>
                <w:sz w:val="16"/>
                <w:szCs w:val="16"/>
              </w:rPr>
            </w:pPr>
            <w:r>
              <w:rPr>
                <w:sz w:val="16"/>
                <w:szCs w:val="16"/>
              </w:rPr>
              <w:t>135.6</w:t>
            </w:r>
          </w:p>
        </w:tc>
        <w:tc>
          <w:tcPr>
            <w:tcW w:w="698" w:type="dxa"/>
            <w:vAlign w:val="center"/>
          </w:tcPr>
          <w:p w14:paraId="792FC7AF" w14:textId="77777777" w:rsidR="00381066" w:rsidRPr="00E77E6C" w:rsidRDefault="005B50DB" w:rsidP="00BB3F3E">
            <w:pPr>
              <w:jc w:val="right"/>
              <w:rPr>
                <w:sz w:val="16"/>
                <w:szCs w:val="16"/>
              </w:rPr>
            </w:pPr>
            <w:r>
              <w:rPr>
                <w:sz w:val="16"/>
                <w:szCs w:val="16"/>
              </w:rPr>
              <w:t>116.5</w:t>
            </w:r>
          </w:p>
        </w:tc>
        <w:tc>
          <w:tcPr>
            <w:tcW w:w="666" w:type="dxa"/>
            <w:gridSpan w:val="2"/>
            <w:vAlign w:val="center"/>
          </w:tcPr>
          <w:p w14:paraId="390C6D2D" w14:textId="77777777" w:rsidR="00381066" w:rsidRPr="00E77E6C" w:rsidRDefault="00FB408F" w:rsidP="00BB3F3E">
            <w:pPr>
              <w:jc w:val="right"/>
              <w:rPr>
                <w:sz w:val="16"/>
                <w:szCs w:val="16"/>
              </w:rPr>
            </w:pPr>
            <w:r>
              <w:rPr>
                <w:sz w:val="16"/>
                <w:szCs w:val="16"/>
              </w:rPr>
              <w:t>108.3</w:t>
            </w:r>
          </w:p>
        </w:tc>
        <w:tc>
          <w:tcPr>
            <w:tcW w:w="2430" w:type="dxa"/>
            <w:gridSpan w:val="2"/>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160" w:type="dxa"/>
            <w:gridSpan w:val="2"/>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1980" w:type="dxa"/>
            <w:gridSpan w:val="2"/>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gridSpan w:val="2"/>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218" w:type="dxa"/>
            <w:gridSpan w:val="2"/>
            <w:vAlign w:val="center"/>
          </w:tcPr>
          <w:p w14:paraId="0FE2B1B6" w14:textId="7EFAD50A" w:rsidR="00381066" w:rsidRPr="007E6C7B" w:rsidRDefault="00381066" w:rsidP="00713829">
            <w:pPr>
              <w:jc w:val="center"/>
              <w:rPr>
                <w:rFonts w:cs="Arial"/>
                <w:sz w:val="16"/>
                <w:szCs w:val="16"/>
              </w:rPr>
            </w:pPr>
            <w:r>
              <w:rPr>
                <w:rFonts w:cs="Arial"/>
                <w:sz w:val="16"/>
                <w:szCs w:val="16"/>
              </w:rPr>
              <w:t>71</w:t>
            </w:r>
          </w:p>
        </w:tc>
      </w:tr>
      <w:tr w:rsidR="00381066" w14:paraId="7235C6BD" w14:textId="77777777" w:rsidTr="00BB3F3E">
        <w:trPr>
          <w:gridAfter w:val="1"/>
          <w:wAfter w:w="22" w:type="dxa"/>
          <w:trHeight w:val="288"/>
          <w:jc w:val="center"/>
        </w:trPr>
        <w:tc>
          <w:tcPr>
            <w:tcW w:w="1219"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864" w:type="dxa"/>
            <w:vAlign w:val="center"/>
          </w:tcPr>
          <w:p w14:paraId="26D26B43" w14:textId="77777777" w:rsidR="00381066" w:rsidRPr="00B26A68" w:rsidRDefault="00BC07FE" w:rsidP="00BB3F3E">
            <w:pPr>
              <w:ind w:right="38"/>
              <w:jc w:val="right"/>
              <w:rPr>
                <w:sz w:val="16"/>
                <w:szCs w:val="16"/>
                <w:highlight w:val="yellow"/>
              </w:rPr>
            </w:pPr>
            <w:r w:rsidRPr="00B26A68">
              <w:rPr>
                <w:sz w:val="16"/>
                <w:szCs w:val="16"/>
                <w:highlight w:val="yellow"/>
              </w:rPr>
              <w:t>190.7</w:t>
            </w:r>
          </w:p>
        </w:tc>
        <w:tc>
          <w:tcPr>
            <w:tcW w:w="698" w:type="dxa"/>
            <w:vAlign w:val="center"/>
          </w:tcPr>
          <w:p w14:paraId="7169B816" w14:textId="77777777" w:rsidR="00381066" w:rsidRPr="00B26A68" w:rsidRDefault="00BC07FE" w:rsidP="00BB3F3E">
            <w:pPr>
              <w:jc w:val="right"/>
              <w:rPr>
                <w:sz w:val="16"/>
                <w:szCs w:val="16"/>
                <w:highlight w:val="yellow"/>
              </w:rPr>
            </w:pPr>
            <w:r w:rsidRPr="00B26A68">
              <w:rPr>
                <w:sz w:val="16"/>
                <w:szCs w:val="16"/>
                <w:highlight w:val="yellow"/>
              </w:rPr>
              <w:t>185.9</w:t>
            </w:r>
          </w:p>
        </w:tc>
        <w:tc>
          <w:tcPr>
            <w:tcW w:w="666" w:type="dxa"/>
            <w:gridSpan w:val="2"/>
            <w:vAlign w:val="center"/>
          </w:tcPr>
          <w:p w14:paraId="7FC82085" w14:textId="77777777" w:rsidR="00381066" w:rsidRPr="00B26A68" w:rsidRDefault="00BC07FE" w:rsidP="00BB3F3E">
            <w:pPr>
              <w:jc w:val="right"/>
              <w:rPr>
                <w:sz w:val="16"/>
                <w:szCs w:val="16"/>
                <w:highlight w:val="yellow"/>
              </w:rPr>
            </w:pPr>
            <w:r w:rsidRPr="00B26A68">
              <w:rPr>
                <w:sz w:val="16"/>
                <w:szCs w:val="16"/>
                <w:highlight w:val="yellow"/>
              </w:rPr>
              <w:t>185.7</w:t>
            </w:r>
          </w:p>
        </w:tc>
        <w:tc>
          <w:tcPr>
            <w:tcW w:w="2430" w:type="dxa"/>
            <w:gridSpan w:val="2"/>
            <w:vAlign w:val="center"/>
          </w:tcPr>
          <w:p w14:paraId="3B948A53" w14:textId="77777777" w:rsidR="00381066" w:rsidRPr="00B26A68" w:rsidRDefault="00AF0A82" w:rsidP="00713829">
            <w:pPr>
              <w:jc w:val="center"/>
              <w:rPr>
                <w:rFonts w:cs="Arial"/>
                <w:sz w:val="16"/>
                <w:szCs w:val="16"/>
                <w:highlight w:val="yellow"/>
              </w:rPr>
            </w:pPr>
            <w:r w:rsidRPr="00B26A68">
              <w:rPr>
                <w:rFonts w:cs="Arial"/>
                <w:sz w:val="16"/>
                <w:szCs w:val="16"/>
                <w:highlight w:val="yellow"/>
              </w:rPr>
              <w:t>58,995 (50,215-68,863)</w:t>
            </w:r>
          </w:p>
        </w:tc>
        <w:tc>
          <w:tcPr>
            <w:tcW w:w="2160" w:type="dxa"/>
            <w:gridSpan w:val="2"/>
            <w:vAlign w:val="center"/>
          </w:tcPr>
          <w:p w14:paraId="4C8B5D4E" w14:textId="77777777" w:rsidR="00381066" w:rsidRPr="00B26A68" w:rsidRDefault="00147A72" w:rsidP="00713829">
            <w:pPr>
              <w:jc w:val="center"/>
              <w:rPr>
                <w:rFonts w:cs="Arial"/>
                <w:sz w:val="16"/>
                <w:szCs w:val="16"/>
                <w:highlight w:val="yellow"/>
              </w:rPr>
            </w:pPr>
            <w:r w:rsidRPr="00B26A68">
              <w:rPr>
                <w:rFonts w:cs="Arial"/>
                <w:sz w:val="16"/>
                <w:szCs w:val="16"/>
                <w:highlight w:val="yellow"/>
              </w:rPr>
              <w:t>49,820 (33,790-70,970)</w:t>
            </w:r>
          </w:p>
        </w:tc>
        <w:tc>
          <w:tcPr>
            <w:tcW w:w="1980" w:type="dxa"/>
            <w:gridSpan w:val="2"/>
            <w:vAlign w:val="center"/>
          </w:tcPr>
          <w:p w14:paraId="19875A4C" w14:textId="77777777" w:rsidR="00381066" w:rsidRPr="00BB3F3E" w:rsidRDefault="00AF0A82" w:rsidP="00AF0A82">
            <w:pPr>
              <w:rPr>
                <w:rFonts w:cs="Arial"/>
                <w:sz w:val="16"/>
                <w:szCs w:val="16"/>
                <w:highlight w:val="yellow"/>
              </w:rPr>
            </w:pPr>
            <w:r w:rsidRPr="00BB3F3E">
              <w:rPr>
                <w:rFonts w:cs="Arial"/>
                <w:sz w:val="16"/>
                <w:szCs w:val="16"/>
                <w:highlight w:val="yellow"/>
              </w:rPr>
              <w:t>20,291 (16,940-24,109)</w:t>
            </w:r>
          </w:p>
        </w:tc>
        <w:tc>
          <w:tcPr>
            <w:tcW w:w="2160" w:type="dxa"/>
            <w:gridSpan w:val="2"/>
            <w:vAlign w:val="center"/>
          </w:tcPr>
          <w:p w14:paraId="789FCABB" w14:textId="77777777" w:rsidR="00381066" w:rsidRPr="00BB3F3E" w:rsidRDefault="00AF0A82" w:rsidP="00713829">
            <w:pPr>
              <w:jc w:val="center"/>
              <w:rPr>
                <w:rFonts w:cs="Arial"/>
                <w:sz w:val="16"/>
                <w:szCs w:val="16"/>
                <w:highlight w:val="yellow"/>
              </w:rPr>
            </w:pPr>
            <w:r w:rsidRPr="00BB3F3E">
              <w:rPr>
                <w:rFonts w:cs="Arial"/>
                <w:sz w:val="16"/>
                <w:szCs w:val="16"/>
                <w:highlight w:val="yellow"/>
              </w:rPr>
              <w:t>79,066 (69,072-90,091)</w:t>
            </w:r>
          </w:p>
        </w:tc>
        <w:tc>
          <w:tcPr>
            <w:tcW w:w="1218" w:type="dxa"/>
            <w:gridSpan w:val="2"/>
            <w:vAlign w:val="center"/>
          </w:tcPr>
          <w:p w14:paraId="25315FD2" w14:textId="2FBE6CD5" w:rsidR="00381066" w:rsidRPr="00BB3F3E" w:rsidRDefault="00381066" w:rsidP="00713829">
            <w:pPr>
              <w:jc w:val="center"/>
              <w:rPr>
                <w:rFonts w:cs="Arial"/>
                <w:sz w:val="16"/>
                <w:szCs w:val="16"/>
                <w:highlight w:val="yellow"/>
              </w:rPr>
            </w:pPr>
            <w:r w:rsidRPr="00BB3F3E">
              <w:rPr>
                <w:rFonts w:cs="Arial"/>
                <w:sz w:val="16"/>
                <w:szCs w:val="16"/>
                <w:highlight w:val="yellow"/>
              </w:rPr>
              <w:t>71</w:t>
            </w:r>
          </w:p>
        </w:tc>
      </w:tr>
      <w:tr w:rsidR="00AF0A82" w14:paraId="3AD7F2BC" w14:textId="77777777" w:rsidTr="008464E7">
        <w:trPr>
          <w:trHeight w:val="288"/>
          <w:jc w:val="center"/>
        </w:trPr>
        <w:tc>
          <w:tcPr>
            <w:tcW w:w="1219"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864" w:type="dxa"/>
            <w:vAlign w:val="center"/>
          </w:tcPr>
          <w:p w14:paraId="3441D5ED" w14:textId="34D3ECA4" w:rsidR="00AF0A82" w:rsidRPr="00B26A68" w:rsidRDefault="00E13350" w:rsidP="00BB3F3E">
            <w:pPr>
              <w:ind w:right="38"/>
              <w:jc w:val="right"/>
              <w:rPr>
                <w:sz w:val="16"/>
                <w:szCs w:val="16"/>
                <w:highlight w:val="yellow"/>
              </w:rPr>
            </w:pPr>
            <w:r w:rsidRPr="00B26A68">
              <w:rPr>
                <w:sz w:val="16"/>
                <w:szCs w:val="16"/>
                <w:highlight w:val="yellow"/>
              </w:rPr>
              <w:t>180.9</w:t>
            </w:r>
          </w:p>
        </w:tc>
        <w:tc>
          <w:tcPr>
            <w:tcW w:w="720" w:type="dxa"/>
            <w:gridSpan w:val="2"/>
            <w:vAlign w:val="center"/>
          </w:tcPr>
          <w:p w14:paraId="5CB8C60E" w14:textId="49C2C3E4" w:rsidR="00AF0A82" w:rsidRPr="00B26A68" w:rsidRDefault="00E13350" w:rsidP="00BB3F3E">
            <w:pPr>
              <w:jc w:val="right"/>
              <w:rPr>
                <w:sz w:val="16"/>
                <w:szCs w:val="16"/>
                <w:highlight w:val="yellow"/>
              </w:rPr>
            </w:pPr>
            <w:r w:rsidRPr="00B26A68">
              <w:rPr>
                <w:sz w:val="16"/>
                <w:szCs w:val="16"/>
                <w:highlight w:val="yellow"/>
              </w:rPr>
              <w:t>170.3</w:t>
            </w:r>
          </w:p>
        </w:tc>
        <w:tc>
          <w:tcPr>
            <w:tcW w:w="666" w:type="dxa"/>
            <w:gridSpan w:val="2"/>
            <w:vAlign w:val="center"/>
          </w:tcPr>
          <w:p w14:paraId="3792E293" w14:textId="6A2C2956" w:rsidR="00AF0A82" w:rsidRPr="00B26A68" w:rsidRDefault="00E13350" w:rsidP="00BB3F3E">
            <w:pPr>
              <w:jc w:val="right"/>
              <w:rPr>
                <w:sz w:val="16"/>
                <w:szCs w:val="16"/>
                <w:highlight w:val="yellow"/>
              </w:rPr>
            </w:pPr>
            <w:r w:rsidRPr="00B26A68">
              <w:rPr>
                <w:sz w:val="16"/>
                <w:szCs w:val="16"/>
                <w:highlight w:val="yellow"/>
              </w:rPr>
              <w:t>203.0</w:t>
            </w:r>
          </w:p>
        </w:tc>
        <w:tc>
          <w:tcPr>
            <w:tcW w:w="2430" w:type="dxa"/>
            <w:gridSpan w:val="2"/>
            <w:vAlign w:val="center"/>
          </w:tcPr>
          <w:p w14:paraId="190AF2ED" w14:textId="276C5F9C" w:rsidR="00AF0A82" w:rsidRPr="00B26A68" w:rsidRDefault="006865D1" w:rsidP="00AF0A82">
            <w:pPr>
              <w:jc w:val="center"/>
              <w:rPr>
                <w:rFonts w:cs="Arial"/>
                <w:sz w:val="16"/>
                <w:szCs w:val="16"/>
                <w:highlight w:val="yellow"/>
              </w:rPr>
            </w:pPr>
            <w:r w:rsidRPr="00B26A68">
              <w:rPr>
                <w:sz w:val="16"/>
                <w:szCs w:val="16"/>
                <w:highlight w:val="yellow"/>
              </w:rPr>
              <w:t>58,438 (49,759-68,189)</w:t>
            </w:r>
          </w:p>
        </w:tc>
        <w:tc>
          <w:tcPr>
            <w:tcW w:w="2160" w:type="dxa"/>
            <w:gridSpan w:val="2"/>
            <w:vAlign w:val="center"/>
          </w:tcPr>
          <w:p w14:paraId="5416398D" w14:textId="503C72A9" w:rsidR="00AF0A82" w:rsidRPr="00B26A68" w:rsidRDefault="0021206E" w:rsidP="00AF0A82">
            <w:pPr>
              <w:jc w:val="center"/>
              <w:rPr>
                <w:rFonts w:cs="Arial"/>
                <w:sz w:val="16"/>
                <w:szCs w:val="16"/>
                <w:highlight w:val="yellow"/>
              </w:rPr>
            </w:pPr>
            <w:r>
              <w:rPr>
                <w:rFonts w:cs="Arial"/>
                <w:sz w:val="16"/>
                <w:szCs w:val="16"/>
                <w:highlight w:val="yellow"/>
              </w:rPr>
              <w:t xml:space="preserve"> </w:t>
            </w:r>
            <w:r w:rsidR="00A2400F" w:rsidRPr="00B26A68">
              <w:rPr>
                <w:rFonts w:cs="Arial"/>
                <w:sz w:val="16"/>
                <w:szCs w:val="16"/>
                <w:highlight w:val="yellow"/>
              </w:rPr>
              <w:t>74,280 (49,300-107,400</w:t>
            </w:r>
            <w:r w:rsidR="00E63728" w:rsidRPr="00B26A68">
              <w:rPr>
                <w:rFonts w:cs="Arial"/>
                <w:sz w:val="16"/>
                <w:szCs w:val="16"/>
                <w:highlight w:val="yellow"/>
              </w:rPr>
              <w:t>)</w:t>
            </w:r>
          </w:p>
        </w:tc>
        <w:tc>
          <w:tcPr>
            <w:tcW w:w="1980" w:type="dxa"/>
            <w:gridSpan w:val="2"/>
            <w:vAlign w:val="center"/>
          </w:tcPr>
          <w:p w14:paraId="73AAACB0" w14:textId="024E373B" w:rsidR="00AF0A82" w:rsidRPr="00BB3F3E" w:rsidRDefault="006865D1" w:rsidP="006865D1">
            <w:pPr>
              <w:rPr>
                <w:rFonts w:cs="Arial"/>
                <w:sz w:val="16"/>
                <w:szCs w:val="16"/>
                <w:highlight w:val="yellow"/>
              </w:rPr>
            </w:pPr>
            <w:r w:rsidRPr="00BB3F3E">
              <w:rPr>
                <w:rFonts w:cs="Arial"/>
                <w:sz w:val="16"/>
                <w:szCs w:val="16"/>
                <w:highlight w:val="yellow"/>
              </w:rPr>
              <w:t>19,107 (16,235-22,339)</w:t>
            </w:r>
          </w:p>
        </w:tc>
        <w:tc>
          <w:tcPr>
            <w:tcW w:w="2160" w:type="dxa"/>
            <w:gridSpan w:val="2"/>
            <w:vAlign w:val="center"/>
          </w:tcPr>
          <w:p w14:paraId="75AFCD4D" w14:textId="6D6120CA" w:rsidR="00AF0A82" w:rsidRPr="00BB3F3E" w:rsidRDefault="006865D1" w:rsidP="00AF0A82">
            <w:pPr>
              <w:jc w:val="center"/>
              <w:rPr>
                <w:rFonts w:cs="Arial"/>
                <w:sz w:val="16"/>
                <w:szCs w:val="16"/>
                <w:highlight w:val="yellow"/>
              </w:rPr>
            </w:pPr>
            <w:r w:rsidRPr="00BB3F3E">
              <w:rPr>
                <w:rFonts w:cs="Arial"/>
                <w:sz w:val="16"/>
                <w:szCs w:val="16"/>
                <w:highlight w:val="yellow"/>
              </w:rPr>
              <w:t>77,748 (67,706-88.852)</w:t>
            </w:r>
          </w:p>
        </w:tc>
        <w:tc>
          <w:tcPr>
            <w:tcW w:w="1218" w:type="dxa"/>
            <w:gridSpan w:val="2"/>
            <w:vAlign w:val="center"/>
          </w:tcPr>
          <w:p w14:paraId="7463FC6E" w14:textId="1F706598" w:rsidR="00AF0A82" w:rsidRPr="00BB3F3E" w:rsidRDefault="00AE70D1" w:rsidP="00AF0A82">
            <w:pPr>
              <w:jc w:val="center"/>
              <w:rPr>
                <w:rFonts w:cs="Arial"/>
                <w:sz w:val="16"/>
                <w:szCs w:val="16"/>
                <w:highlight w:val="yellow"/>
              </w:rPr>
            </w:pPr>
            <w:r w:rsidRPr="00BB3F3E">
              <w:rPr>
                <w:rFonts w:cs="Arial"/>
                <w:sz w:val="16"/>
                <w:szCs w:val="16"/>
                <w:highlight w:val="yellow"/>
              </w:rPr>
              <w:t>70</w:t>
            </w:r>
          </w:p>
        </w:tc>
      </w:tr>
      <w:tr w:rsidR="00FC341E" w14:paraId="62FC163B" w14:textId="77777777" w:rsidTr="008464E7">
        <w:trPr>
          <w:trHeight w:val="288"/>
          <w:jc w:val="center"/>
        </w:trPr>
        <w:tc>
          <w:tcPr>
            <w:tcW w:w="1219" w:type="dxa"/>
            <w:tcBorders>
              <w:bottom w:val="single" w:sz="4" w:space="0" w:color="auto"/>
            </w:tcBorders>
            <w:vAlign w:val="center"/>
          </w:tcPr>
          <w:p w14:paraId="6067DAF4" w14:textId="1EAF703A" w:rsidR="00FC341E" w:rsidRDefault="00FC341E" w:rsidP="00FC341E">
            <w:pPr>
              <w:tabs>
                <w:tab w:val="left" w:pos="1080"/>
              </w:tabs>
              <w:ind w:right="-108"/>
              <w:jc w:val="center"/>
              <w:rPr>
                <w:rFonts w:cs="Arial"/>
                <w:sz w:val="16"/>
                <w:szCs w:val="16"/>
              </w:rPr>
            </w:pPr>
            <w:r>
              <w:rPr>
                <w:rFonts w:cs="Arial"/>
                <w:sz w:val="16"/>
                <w:szCs w:val="16"/>
              </w:rPr>
              <w:t>2021</w:t>
            </w:r>
          </w:p>
        </w:tc>
        <w:tc>
          <w:tcPr>
            <w:tcW w:w="864" w:type="dxa"/>
            <w:tcBorders>
              <w:bottom w:val="single" w:sz="4" w:space="0" w:color="auto"/>
            </w:tcBorders>
            <w:vAlign w:val="center"/>
          </w:tcPr>
          <w:p w14:paraId="0B479A3C" w14:textId="47BCF722" w:rsidR="00FC341E" w:rsidRDefault="00FC341E" w:rsidP="00FC341E">
            <w:pPr>
              <w:jc w:val="center"/>
              <w:rPr>
                <w:sz w:val="16"/>
                <w:szCs w:val="16"/>
              </w:rPr>
            </w:pPr>
            <w:r w:rsidRPr="00BA06CB">
              <w:rPr>
                <w:rFonts w:cs="Arial"/>
                <w:sz w:val="16"/>
                <w:szCs w:val="16"/>
              </w:rPr>
              <w:t>-</w:t>
            </w:r>
          </w:p>
        </w:tc>
        <w:tc>
          <w:tcPr>
            <w:tcW w:w="720" w:type="dxa"/>
            <w:gridSpan w:val="2"/>
            <w:tcBorders>
              <w:bottom w:val="single" w:sz="4" w:space="0" w:color="auto"/>
            </w:tcBorders>
            <w:vAlign w:val="center"/>
          </w:tcPr>
          <w:p w14:paraId="54F4B03C" w14:textId="3A775460" w:rsidR="00FC341E" w:rsidRDefault="00FC341E" w:rsidP="00FC341E">
            <w:pPr>
              <w:jc w:val="center"/>
              <w:rPr>
                <w:sz w:val="16"/>
                <w:szCs w:val="16"/>
              </w:rPr>
            </w:pPr>
            <w:r w:rsidRPr="00BA06CB">
              <w:rPr>
                <w:rFonts w:cs="Arial"/>
                <w:sz w:val="16"/>
                <w:szCs w:val="16"/>
              </w:rPr>
              <w:t>-</w:t>
            </w:r>
          </w:p>
        </w:tc>
        <w:tc>
          <w:tcPr>
            <w:tcW w:w="666" w:type="dxa"/>
            <w:gridSpan w:val="2"/>
            <w:tcBorders>
              <w:bottom w:val="single" w:sz="4" w:space="0" w:color="auto"/>
            </w:tcBorders>
            <w:vAlign w:val="center"/>
          </w:tcPr>
          <w:p w14:paraId="4A19CFBA" w14:textId="2D450BA9" w:rsidR="00FC341E" w:rsidRDefault="00FC341E" w:rsidP="00FC341E">
            <w:pPr>
              <w:jc w:val="center"/>
              <w:rPr>
                <w:sz w:val="16"/>
                <w:szCs w:val="16"/>
              </w:rPr>
            </w:pPr>
            <w:r w:rsidRPr="00BA06CB">
              <w:rPr>
                <w:rFonts w:cs="Arial"/>
                <w:sz w:val="16"/>
                <w:szCs w:val="16"/>
              </w:rPr>
              <w:t>-</w:t>
            </w:r>
          </w:p>
        </w:tc>
        <w:tc>
          <w:tcPr>
            <w:tcW w:w="2430" w:type="dxa"/>
            <w:gridSpan w:val="2"/>
            <w:tcBorders>
              <w:bottom w:val="single" w:sz="4" w:space="0" w:color="auto"/>
            </w:tcBorders>
            <w:vAlign w:val="center"/>
          </w:tcPr>
          <w:p w14:paraId="5B42FBEB" w14:textId="59D1C42B" w:rsidR="00FC341E" w:rsidRDefault="00FC341E" w:rsidP="00FC341E">
            <w:pPr>
              <w:jc w:val="center"/>
              <w:rPr>
                <w:sz w:val="16"/>
                <w:szCs w:val="16"/>
              </w:rPr>
            </w:pPr>
            <w:r w:rsidRPr="00BA06CB">
              <w:rPr>
                <w:rFonts w:cs="Arial"/>
                <w:sz w:val="16"/>
                <w:szCs w:val="16"/>
              </w:rPr>
              <w:t>-</w:t>
            </w:r>
          </w:p>
        </w:tc>
        <w:tc>
          <w:tcPr>
            <w:tcW w:w="2160" w:type="dxa"/>
            <w:gridSpan w:val="2"/>
            <w:tcBorders>
              <w:bottom w:val="single" w:sz="4" w:space="0" w:color="auto"/>
            </w:tcBorders>
            <w:vAlign w:val="center"/>
          </w:tcPr>
          <w:p w14:paraId="33C74F0C" w14:textId="0480E175" w:rsidR="00FC341E" w:rsidRDefault="00FC341E" w:rsidP="00FC341E">
            <w:pPr>
              <w:jc w:val="center"/>
              <w:rPr>
                <w:rFonts w:cs="Arial"/>
                <w:sz w:val="16"/>
                <w:szCs w:val="16"/>
              </w:rPr>
            </w:pPr>
            <w:r w:rsidRPr="00BB3F3E">
              <w:rPr>
                <w:rFonts w:cs="Arial"/>
                <w:sz w:val="16"/>
                <w:szCs w:val="16"/>
                <w:highlight w:val="yellow"/>
              </w:rPr>
              <w:t>79,870 (52760-115,700)</w:t>
            </w:r>
          </w:p>
        </w:tc>
        <w:tc>
          <w:tcPr>
            <w:tcW w:w="1980" w:type="dxa"/>
            <w:gridSpan w:val="2"/>
            <w:tcBorders>
              <w:bottom w:val="single" w:sz="4" w:space="0" w:color="auto"/>
            </w:tcBorders>
            <w:vAlign w:val="center"/>
          </w:tcPr>
          <w:p w14:paraId="00304FB0" w14:textId="7307274F" w:rsidR="00FC341E" w:rsidRDefault="00FC341E" w:rsidP="00FC341E">
            <w:pPr>
              <w:jc w:val="center"/>
              <w:rPr>
                <w:rFonts w:cs="Arial"/>
                <w:sz w:val="16"/>
                <w:szCs w:val="16"/>
              </w:rPr>
            </w:pPr>
            <w:r w:rsidRPr="00F461C4">
              <w:rPr>
                <w:rFonts w:cs="Arial"/>
                <w:sz w:val="16"/>
                <w:szCs w:val="16"/>
              </w:rPr>
              <w:t>-</w:t>
            </w:r>
          </w:p>
        </w:tc>
        <w:tc>
          <w:tcPr>
            <w:tcW w:w="2160" w:type="dxa"/>
            <w:gridSpan w:val="2"/>
            <w:tcBorders>
              <w:bottom w:val="single" w:sz="4" w:space="0" w:color="auto"/>
            </w:tcBorders>
            <w:vAlign w:val="center"/>
          </w:tcPr>
          <w:p w14:paraId="586DBB9F" w14:textId="517C2E08" w:rsidR="00FC341E" w:rsidRDefault="00FC341E" w:rsidP="00FC341E">
            <w:pPr>
              <w:jc w:val="center"/>
              <w:rPr>
                <w:rFonts w:cs="Arial"/>
                <w:sz w:val="16"/>
                <w:szCs w:val="16"/>
              </w:rPr>
            </w:pPr>
            <w:r w:rsidRPr="00F461C4">
              <w:rPr>
                <w:rFonts w:cs="Arial"/>
                <w:sz w:val="16"/>
                <w:szCs w:val="16"/>
              </w:rPr>
              <w:t>-</w:t>
            </w:r>
          </w:p>
        </w:tc>
        <w:tc>
          <w:tcPr>
            <w:tcW w:w="1218" w:type="dxa"/>
            <w:gridSpan w:val="2"/>
            <w:tcBorders>
              <w:bottom w:val="single" w:sz="4" w:space="0" w:color="auto"/>
            </w:tcBorders>
            <w:vAlign w:val="center"/>
          </w:tcPr>
          <w:p w14:paraId="04C3B4CF" w14:textId="34678A38" w:rsidR="00FC341E" w:rsidRDefault="00FC341E" w:rsidP="00FC341E">
            <w:pPr>
              <w:jc w:val="center"/>
              <w:rPr>
                <w:rFonts w:cs="Arial"/>
                <w:sz w:val="16"/>
                <w:szCs w:val="16"/>
              </w:rPr>
            </w:pPr>
            <w:r w:rsidRPr="00BB3F3E">
              <w:rPr>
                <w:rFonts w:cs="Arial"/>
                <w:sz w:val="16"/>
                <w:szCs w:val="16"/>
                <w:highlight w:val="yellow"/>
              </w:rPr>
              <w:t>70</w:t>
            </w:r>
          </w:p>
        </w:tc>
      </w:tr>
    </w:tbl>
    <w:p w14:paraId="0987E9FF" w14:textId="6E5079E3" w:rsidR="00381066" w:rsidRDefault="00381066" w:rsidP="003A5387">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using kriging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Commercial biomass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95% confidence interval</w:t>
            </w:r>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Pr="00B26A68" w:rsidRDefault="006865D1" w:rsidP="00713829">
            <w:pPr>
              <w:jc w:val="center"/>
              <w:rPr>
                <w:rFonts w:cs="Arial"/>
                <w:sz w:val="20"/>
                <w:highlight w:val="yellow"/>
              </w:rPr>
            </w:pPr>
            <w:r w:rsidRPr="00B26A68">
              <w:rPr>
                <w:rFonts w:cs="Arial"/>
                <w:sz w:val="20"/>
                <w:highlight w:val="yellow"/>
              </w:rPr>
              <w:t>77,748</w:t>
            </w:r>
          </w:p>
        </w:tc>
        <w:tc>
          <w:tcPr>
            <w:tcW w:w="2700" w:type="dxa"/>
            <w:tcBorders>
              <w:top w:val="single" w:sz="6" w:space="0" w:color="auto"/>
              <w:bottom w:val="dashSmallGap" w:sz="4" w:space="0" w:color="auto"/>
            </w:tcBorders>
            <w:vAlign w:val="center"/>
          </w:tcPr>
          <w:p w14:paraId="0909A1B4" w14:textId="6AB042F0"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67,706</w:t>
            </w:r>
            <w:r w:rsidRPr="00B26A68">
              <w:rPr>
                <w:rFonts w:cs="Arial"/>
                <w:sz w:val="20"/>
                <w:highlight w:val="yellow"/>
              </w:rPr>
              <w:t>-</w:t>
            </w:r>
            <w:r w:rsidR="006865D1" w:rsidRPr="00B26A68">
              <w:rPr>
                <w:rFonts w:cs="Arial"/>
                <w:sz w:val="20"/>
                <w:highlight w:val="yellow"/>
              </w:rPr>
              <w:t>88,852</w:t>
            </w:r>
            <w:r w:rsidRPr="00B26A68">
              <w:rPr>
                <w:rFonts w:cs="Arial"/>
                <w:sz w:val="20"/>
                <w:highlight w:val="yellow"/>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Pr="00B26A68" w:rsidRDefault="00026F94" w:rsidP="00713829">
            <w:pPr>
              <w:jc w:val="center"/>
              <w:rPr>
                <w:rFonts w:cs="Arial"/>
                <w:sz w:val="20"/>
                <w:highlight w:val="yellow"/>
              </w:rPr>
            </w:pPr>
            <w:r w:rsidRPr="00B26A68">
              <w:rPr>
                <w:rFonts w:cs="Arial"/>
                <w:bCs/>
                <w:sz w:val="20"/>
                <w:highlight w:val="yellow"/>
              </w:rPr>
              <w:t>62</w:t>
            </w:r>
            <w:r w:rsidR="006865D1" w:rsidRPr="00B26A68">
              <w:rPr>
                <w:rFonts w:cs="Arial"/>
                <w:bCs/>
                <w:sz w:val="20"/>
                <w:highlight w:val="yellow"/>
              </w:rPr>
              <w:t>,422</w:t>
            </w:r>
          </w:p>
        </w:tc>
        <w:tc>
          <w:tcPr>
            <w:tcW w:w="2700" w:type="dxa"/>
            <w:tcBorders>
              <w:top w:val="dashSmallGap" w:sz="4" w:space="0" w:color="auto"/>
            </w:tcBorders>
          </w:tcPr>
          <w:p w14:paraId="45677234" w14:textId="6EB66D65"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 xml:space="preserve">53,667 </w:t>
            </w:r>
            <w:r w:rsidRPr="00B26A68">
              <w:rPr>
                <w:rFonts w:cs="Arial"/>
                <w:sz w:val="20"/>
                <w:highlight w:val="yellow"/>
              </w:rPr>
              <w:t>-</w:t>
            </w:r>
            <w:r w:rsidR="006865D1" w:rsidRPr="00B26A68">
              <w:rPr>
                <w:rFonts w:cs="Arial"/>
                <w:sz w:val="20"/>
                <w:highlight w:val="yellow"/>
              </w:rPr>
              <w:t>72,190</w:t>
            </w:r>
            <w:r w:rsidRPr="00B26A68">
              <w:rPr>
                <w:rFonts w:cs="Arial"/>
                <w:sz w:val="20"/>
                <w:highlight w:val="yellow"/>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Pr="00B26A68" w:rsidRDefault="006865D1" w:rsidP="00713829">
            <w:pPr>
              <w:jc w:val="center"/>
              <w:rPr>
                <w:rFonts w:cs="Arial"/>
                <w:sz w:val="20"/>
                <w:highlight w:val="yellow"/>
              </w:rPr>
            </w:pPr>
            <w:r w:rsidRPr="00B26A68">
              <w:rPr>
                <w:rFonts w:cs="Arial"/>
                <w:bCs/>
                <w:sz w:val="20"/>
                <w:highlight w:val="yellow"/>
              </w:rPr>
              <w:t>6,897</w:t>
            </w:r>
          </w:p>
        </w:tc>
        <w:tc>
          <w:tcPr>
            <w:tcW w:w="2700" w:type="dxa"/>
          </w:tcPr>
          <w:p w14:paraId="504C8846" w14:textId="674B534C"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5,011</w:t>
            </w:r>
            <w:r w:rsidRPr="00B26A68">
              <w:rPr>
                <w:rFonts w:cs="Arial"/>
                <w:sz w:val="20"/>
                <w:highlight w:val="yellow"/>
              </w:rPr>
              <w:t>-</w:t>
            </w:r>
            <w:r w:rsidR="006865D1" w:rsidRPr="00B26A68">
              <w:rPr>
                <w:rFonts w:cs="Arial"/>
                <w:sz w:val="20"/>
                <w:highlight w:val="yellow"/>
              </w:rPr>
              <w:t>9,261</w:t>
            </w:r>
            <w:r w:rsidRPr="00B26A68">
              <w:rPr>
                <w:rFonts w:cs="Arial"/>
                <w:sz w:val="20"/>
                <w:highlight w:val="yellow"/>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Pr="00B26A68" w:rsidRDefault="006865D1" w:rsidP="00713829">
            <w:pPr>
              <w:jc w:val="center"/>
              <w:rPr>
                <w:rFonts w:cs="Arial"/>
                <w:sz w:val="20"/>
                <w:highlight w:val="yellow"/>
              </w:rPr>
            </w:pPr>
            <w:r w:rsidRPr="00B26A68">
              <w:rPr>
                <w:rFonts w:cs="Arial"/>
                <w:bCs/>
                <w:sz w:val="20"/>
                <w:highlight w:val="yellow"/>
              </w:rPr>
              <w:t>687</w:t>
            </w:r>
          </w:p>
        </w:tc>
        <w:tc>
          <w:tcPr>
            <w:tcW w:w="2700" w:type="dxa"/>
          </w:tcPr>
          <w:p w14:paraId="188CD46C" w14:textId="39A991D0" w:rsidR="00381066" w:rsidRPr="00B26A68" w:rsidRDefault="00381066" w:rsidP="00713829">
            <w:pPr>
              <w:jc w:val="center"/>
              <w:rPr>
                <w:rFonts w:cs="Arial"/>
                <w:sz w:val="20"/>
                <w:highlight w:val="yellow"/>
              </w:rPr>
            </w:pPr>
            <w:r w:rsidRPr="00B26A68">
              <w:rPr>
                <w:rFonts w:cs="Arial"/>
                <w:sz w:val="20"/>
                <w:highlight w:val="yellow"/>
              </w:rPr>
              <w:t>(</w:t>
            </w:r>
            <w:r w:rsidR="006865D1" w:rsidRPr="00B26A68">
              <w:rPr>
                <w:rFonts w:cs="Arial"/>
                <w:sz w:val="20"/>
                <w:highlight w:val="yellow"/>
              </w:rPr>
              <w:t>86-2,579</w:t>
            </w:r>
            <w:r w:rsidRPr="00B26A68">
              <w:rPr>
                <w:rFonts w:cs="Arial"/>
                <w:sz w:val="20"/>
                <w:highlight w:val="yellow"/>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Pr="00B26A68" w:rsidRDefault="006865D1" w:rsidP="00713829">
            <w:pPr>
              <w:jc w:val="center"/>
              <w:rPr>
                <w:rFonts w:cs="Arial"/>
                <w:sz w:val="20"/>
                <w:highlight w:val="yellow"/>
              </w:rPr>
            </w:pPr>
            <w:r w:rsidRPr="00B26A68">
              <w:rPr>
                <w:rFonts w:cs="Arial"/>
                <w:bCs/>
                <w:sz w:val="20"/>
                <w:highlight w:val="yellow"/>
              </w:rPr>
              <w:t>6,480</w:t>
            </w:r>
          </w:p>
        </w:tc>
        <w:tc>
          <w:tcPr>
            <w:tcW w:w="2700" w:type="dxa"/>
            <w:tcBorders>
              <w:bottom w:val="dashed" w:sz="4" w:space="0" w:color="auto"/>
            </w:tcBorders>
          </w:tcPr>
          <w:p w14:paraId="20562607" w14:textId="1997172F" w:rsidR="00381066" w:rsidRPr="00B26A68" w:rsidRDefault="00381066" w:rsidP="006865D1">
            <w:pPr>
              <w:jc w:val="center"/>
              <w:rPr>
                <w:rFonts w:cs="Arial"/>
                <w:sz w:val="20"/>
                <w:highlight w:val="yellow"/>
              </w:rPr>
            </w:pPr>
            <w:r w:rsidRPr="00B26A68">
              <w:rPr>
                <w:rFonts w:cs="Arial"/>
                <w:sz w:val="20"/>
                <w:highlight w:val="yellow"/>
              </w:rPr>
              <w:t>(</w:t>
            </w:r>
            <w:r w:rsidR="006865D1" w:rsidRPr="00B26A68">
              <w:rPr>
                <w:rFonts w:cs="Arial"/>
                <w:sz w:val="20"/>
                <w:highlight w:val="yellow"/>
              </w:rPr>
              <w:t>4,939</w:t>
            </w:r>
            <w:r w:rsidRPr="00B26A68">
              <w:rPr>
                <w:rFonts w:cs="Arial"/>
                <w:sz w:val="20"/>
                <w:highlight w:val="yellow"/>
              </w:rPr>
              <w:t>-</w:t>
            </w:r>
            <w:r w:rsidR="006865D1" w:rsidRPr="00B26A68">
              <w:rPr>
                <w:rFonts w:cs="Arial"/>
                <w:sz w:val="20"/>
                <w:highlight w:val="yellow"/>
              </w:rPr>
              <w:t>8,350</w:t>
            </w:r>
            <w:r w:rsidRPr="00B26A68">
              <w:rPr>
                <w:rFonts w:cs="Arial"/>
                <w:sz w:val="20"/>
                <w:highlight w:val="yellow"/>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Pr="00B26A68" w:rsidRDefault="00026F94" w:rsidP="00713829">
            <w:pPr>
              <w:jc w:val="center"/>
              <w:rPr>
                <w:rFonts w:cs="Arial"/>
                <w:bCs/>
                <w:sz w:val="20"/>
                <w:highlight w:val="yellow"/>
                <w:lang w:val="fr-CA"/>
              </w:rPr>
            </w:pPr>
            <w:r w:rsidRPr="00B26A68">
              <w:rPr>
                <w:rFonts w:cs="Arial"/>
                <w:bCs/>
                <w:sz w:val="20"/>
                <w:highlight w:val="yellow"/>
                <w:lang w:val="fr-CA"/>
              </w:rPr>
              <w:t>76</w:t>
            </w:r>
            <w:r w:rsidR="00726574" w:rsidRPr="00B26A68">
              <w:rPr>
                <w:rFonts w:cs="Arial"/>
                <w:bCs/>
                <w:sz w:val="20"/>
                <w:highlight w:val="yellow"/>
                <w:lang w:val="fr-CA"/>
              </w:rPr>
              <w:t>,486</w:t>
            </w:r>
          </w:p>
        </w:tc>
        <w:tc>
          <w:tcPr>
            <w:tcW w:w="2700" w:type="dxa"/>
            <w:tcBorders>
              <w:top w:val="dashed" w:sz="4" w:space="0" w:color="auto"/>
              <w:bottom w:val="dashed" w:sz="4" w:space="0" w:color="auto"/>
            </w:tcBorders>
          </w:tcPr>
          <w:p w14:paraId="5E9D70A5" w14:textId="77777777" w:rsidR="00381066" w:rsidRPr="00B26A68" w:rsidRDefault="00381066" w:rsidP="00713829">
            <w:pPr>
              <w:jc w:val="center"/>
              <w:rPr>
                <w:rFonts w:cs="Arial"/>
                <w:sz w:val="20"/>
                <w:highlight w:val="yellow"/>
                <w:lang w:val="fr-CA"/>
              </w:rPr>
            </w:pPr>
            <w:r w:rsidRPr="00B26A68">
              <w:rPr>
                <w:rFonts w:cs="Arial"/>
                <w:sz w:val="20"/>
                <w:highlight w:val="yellow"/>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Pr="00B26A68" w:rsidRDefault="00106817" w:rsidP="00713829">
            <w:pPr>
              <w:jc w:val="center"/>
              <w:rPr>
                <w:rFonts w:cs="Arial"/>
                <w:bCs/>
                <w:sz w:val="20"/>
                <w:highlight w:val="yellow"/>
                <w:lang w:val="fr-CA"/>
              </w:rPr>
            </w:pPr>
            <w:r w:rsidRPr="00B26A68">
              <w:rPr>
                <w:rFonts w:cs="Arial"/>
                <w:bCs/>
                <w:sz w:val="20"/>
                <w:highlight w:val="yellow"/>
                <w:lang w:val="fr-CA"/>
              </w:rPr>
              <w:t>433</w:t>
            </w:r>
          </w:p>
        </w:tc>
        <w:tc>
          <w:tcPr>
            <w:tcW w:w="2700" w:type="dxa"/>
            <w:tcBorders>
              <w:top w:val="dashed" w:sz="4" w:space="0" w:color="auto"/>
            </w:tcBorders>
          </w:tcPr>
          <w:p w14:paraId="1B63AC4D" w14:textId="7FA23827" w:rsidR="00381066" w:rsidRPr="00B26A68" w:rsidRDefault="00C367C4" w:rsidP="00C367C4">
            <w:pPr>
              <w:jc w:val="center"/>
              <w:rPr>
                <w:rFonts w:cs="Arial"/>
                <w:sz w:val="20"/>
                <w:highlight w:val="yellow"/>
                <w:lang w:val="fr-CA"/>
              </w:rPr>
            </w:pPr>
            <w:r w:rsidRPr="00B26A68">
              <w:rPr>
                <w:rFonts w:cs="Arial"/>
                <w:sz w:val="20"/>
                <w:highlight w:val="yellow"/>
                <w:lang w:val="fr-CA"/>
              </w:rPr>
              <w:t>(</w:t>
            </w:r>
            <w:r w:rsidR="00106817" w:rsidRPr="00B26A68">
              <w:rPr>
                <w:rFonts w:cs="Arial"/>
                <w:sz w:val="20"/>
                <w:highlight w:val="yellow"/>
                <w:lang w:val="fr-CA"/>
              </w:rPr>
              <w:t>76</w:t>
            </w:r>
            <w:r w:rsidR="00381066" w:rsidRPr="00B26A68">
              <w:rPr>
                <w:rFonts w:cs="Arial"/>
                <w:sz w:val="20"/>
                <w:highlight w:val="yellow"/>
                <w:lang w:val="fr-CA"/>
              </w:rPr>
              <w:t>-</w:t>
            </w:r>
            <w:r w:rsidR="00106817" w:rsidRPr="00B26A68">
              <w:rPr>
                <w:rFonts w:cs="Arial"/>
                <w:sz w:val="20"/>
                <w:highlight w:val="yellow"/>
                <w:lang w:val="fr-CA"/>
              </w:rPr>
              <w:t>1,417</w:t>
            </w:r>
            <w:r w:rsidR="00381066" w:rsidRPr="00B26A68">
              <w:rPr>
                <w:rFonts w:cs="Arial"/>
                <w:sz w:val="20"/>
                <w:highlight w:val="yellow"/>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Pr="00B26A68" w:rsidRDefault="00106817" w:rsidP="00713829">
            <w:pPr>
              <w:jc w:val="center"/>
              <w:rPr>
                <w:rFonts w:cs="Arial"/>
                <w:bCs/>
                <w:sz w:val="20"/>
                <w:highlight w:val="yellow"/>
              </w:rPr>
            </w:pPr>
            <w:r w:rsidRPr="00B26A68">
              <w:rPr>
                <w:rFonts w:cs="Arial"/>
                <w:bCs/>
                <w:sz w:val="20"/>
                <w:highlight w:val="yellow"/>
              </w:rPr>
              <w:t>325</w:t>
            </w:r>
          </w:p>
        </w:tc>
        <w:tc>
          <w:tcPr>
            <w:tcW w:w="2700" w:type="dxa"/>
          </w:tcPr>
          <w:p w14:paraId="6F18D285" w14:textId="611DC4ED" w:rsidR="00381066" w:rsidRPr="00B26A68" w:rsidRDefault="00106817" w:rsidP="00713829">
            <w:pPr>
              <w:jc w:val="center"/>
              <w:rPr>
                <w:rFonts w:cs="Arial"/>
                <w:sz w:val="20"/>
                <w:highlight w:val="yellow"/>
              </w:rPr>
            </w:pPr>
            <w:r w:rsidRPr="00B26A68">
              <w:rPr>
                <w:rFonts w:cs="Arial"/>
                <w:sz w:val="20"/>
                <w:highlight w:val="yellow"/>
              </w:rPr>
              <w:t>(153-610</w:t>
            </w:r>
            <w:r w:rsidR="00381066" w:rsidRPr="00B26A68">
              <w:rPr>
                <w:rFonts w:cs="Arial"/>
                <w:sz w:val="20"/>
                <w:highlight w:val="yellow"/>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Pr="00B26A68" w:rsidRDefault="00106817" w:rsidP="00713829">
            <w:pPr>
              <w:jc w:val="center"/>
              <w:rPr>
                <w:rFonts w:cs="Arial"/>
                <w:bCs/>
                <w:sz w:val="20"/>
                <w:highlight w:val="yellow"/>
                <w:lang w:val="fr-CA"/>
              </w:rPr>
            </w:pPr>
            <w:r w:rsidRPr="00B26A68">
              <w:rPr>
                <w:rFonts w:cs="Arial"/>
                <w:bCs/>
                <w:sz w:val="20"/>
                <w:highlight w:val="yellow"/>
                <w:lang w:val="fr-CA"/>
              </w:rPr>
              <w:t>6</w:t>
            </w:r>
            <w:r w:rsidR="00C367C4" w:rsidRPr="00B26A68">
              <w:rPr>
                <w:rFonts w:cs="Arial"/>
                <w:bCs/>
                <w:sz w:val="20"/>
                <w:highlight w:val="yellow"/>
                <w:lang w:val="fr-CA"/>
              </w:rPr>
              <w:t>27</w:t>
            </w:r>
          </w:p>
        </w:tc>
        <w:tc>
          <w:tcPr>
            <w:tcW w:w="2700" w:type="dxa"/>
            <w:tcBorders>
              <w:bottom w:val="dashed" w:sz="4" w:space="0" w:color="auto"/>
            </w:tcBorders>
          </w:tcPr>
          <w:p w14:paraId="372504C2" w14:textId="6F6E88B8" w:rsidR="00381066" w:rsidRPr="00B26A68" w:rsidRDefault="00106817" w:rsidP="00713829">
            <w:pPr>
              <w:jc w:val="center"/>
              <w:rPr>
                <w:rFonts w:cs="Arial"/>
                <w:sz w:val="20"/>
                <w:highlight w:val="yellow"/>
                <w:lang w:val="fr-CA"/>
              </w:rPr>
            </w:pPr>
            <w:r w:rsidRPr="00B26A68">
              <w:rPr>
                <w:rFonts w:cs="Arial"/>
                <w:sz w:val="20"/>
                <w:highlight w:val="yellow"/>
                <w:lang w:val="fr-CA"/>
              </w:rPr>
              <w:t>(205-1,268</w:t>
            </w:r>
            <w:r w:rsidR="00381066" w:rsidRPr="00B26A68">
              <w:rPr>
                <w:rFonts w:cs="Arial"/>
                <w:sz w:val="20"/>
                <w:highlight w:val="yellow"/>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Pr="00B26A68" w:rsidRDefault="00026F94" w:rsidP="00713829">
            <w:pPr>
              <w:jc w:val="center"/>
              <w:rPr>
                <w:rFonts w:cs="Arial"/>
                <w:bCs/>
                <w:sz w:val="20"/>
                <w:highlight w:val="yellow"/>
              </w:rPr>
            </w:pPr>
            <w:r w:rsidRPr="00B26A68">
              <w:rPr>
                <w:rFonts w:cs="Arial"/>
                <w:bCs/>
                <w:sz w:val="20"/>
                <w:highlight w:val="yellow"/>
              </w:rPr>
              <w:t>77</w:t>
            </w:r>
            <w:r w:rsidR="00726574" w:rsidRPr="00B26A68">
              <w:rPr>
                <w:rFonts w:cs="Arial"/>
                <w:bCs/>
                <w:sz w:val="20"/>
                <w:highlight w:val="yellow"/>
              </w:rPr>
              <w:t>,871</w:t>
            </w:r>
          </w:p>
        </w:tc>
        <w:tc>
          <w:tcPr>
            <w:tcW w:w="2700" w:type="dxa"/>
            <w:tcBorders>
              <w:top w:val="dashed" w:sz="4" w:space="0" w:color="auto"/>
              <w:bottom w:val="single" w:sz="12" w:space="0" w:color="auto"/>
            </w:tcBorders>
          </w:tcPr>
          <w:p w14:paraId="68D84F50" w14:textId="77777777" w:rsidR="00381066" w:rsidRPr="00B26A68" w:rsidRDefault="00381066" w:rsidP="00713829">
            <w:pPr>
              <w:jc w:val="center"/>
              <w:rPr>
                <w:rFonts w:cs="Arial"/>
                <w:sz w:val="20"/>
                <w:highlight w:val="yellow"/>
              </w:rPr>
            </w:pPr>
            <w:r w:rsidRPr="00B26A68">
              <w:rPr>
                <w:rFonts w:cs="Arial"/>
                <w:sz w:val="20"/>
                <w:highlight w:val="yellow"/>
              </w:rPr>
              <w:t>na</w:t>
            </w:r>
          </w:p>
        </w:tc>
      </w:tr>
    </w:tbl>
    <w:p w14:paraId="450E9F06" w14:textId="5A1BBB8D" w:rsidR="00381066" w:rsidRDefault="00381066" w:rsidP="007C7266">
      <w:pPr>
        <w:pStyle w:val="Caption-Table"/>
        <w:rPr>
          <w:i w:val="0"/>
          <w:lang w:val="fr-CA"/>
        </w:rPr>
        <w:sectPr w:rsidR="00381066">
          <w:pgSz w:w="15840" w:h="12240" w:orient="landscape" w:code="1"/>
          <w:pgMar w:top="1440" w:right="1440" w:bottom="1440" w:left="1440" w:header="720" w:footer="720" w:gutter="0"/>
          <w:cols w:space="720"/>
          <w:docGrid w:linePitch="360"/>
        </w:sectPr>
      </w:pPr>
      <w:r>
        <w:br w:type="page"/>
      </w:r>
    </w:p>
    <w:p w14:paraId="63ED95E7" w14:textId="77777777" w:rsidR="007C7266" w:rsidRDefault="007C7266" w:rsidP="007C7266">
      <w:pPr>
        <w:pStyle w:val="Caption-Table"/>
      </w:pPr>
      <w:r>
        <w:lastRenderedPageBreak/>
        <w:t>Table 8. Fishery landings, commercial biomass estimates, residual biomass estimates and corresponding exploitation rates by fishery year. Note that commercial and residual biomass estimates are offset by one year relative to the fishery year. Commercial and residual biomass values from 1997 to 2008 were used to develop reference points (shaded values).</w:t>
      </w:r>
    </w:p>
    <w:p w14:paraId="2C9CB2D6" w14:textId="77777777" w:rsidR="007C7266" w:rsidRDefault="007C7266" w:rsidP="007C7266">
      <w:pPr>
        <w:pStyle w:val="Caption-Table"/>
      </w:pPr>
    </w:p>
    <w:tbl>
      <w:tblPr>
        <w:tblpPr w:leftFromText="180" w:rightFromText="180" w:vertAnchor="text" w:tblpXSpec="center" w:tblpY="1"/>
        <w:tblOverlap w:val="never"/>
        <w:tblW w:w="9288" w:type="dxa"/>
        <w:tblLayout w:type="fixed"/>
        <w:tblLook w:val="0000" w:firstRow="0" w:lastRow="0" w:firstColumn="0" w:lastColumn="0" w:noHBand="0" w:noVBand="0"/>
      </w:tblPr>
      <w:tblGrid>
        <w:gridCol w:w="1278"/>
        <w:gridCol w:w="1350"/>
        <w:gridCol w:w="2700"/>
        <w:gridCol w:w="2430"/>
        <w:gridCol w:w="1530"/>
      </w:tblGrid>
      <w:tr w:rsidR="007C7266" w14:paraId="4D58C5A0" w14:textId="77777777" w:rsidTr="004C1E46">
        <w:trPr>
          <w:trHeight w:val="354"/>
          <w:tblHeader/>
        </w:trPr>
        <w:tc>
          <w:tcPr>
            <w:tcW w:w="1278" w:type="dxa"/>
            <w:tcBorders>
              <w:bottom w:val="single" w:sz="6" w:space="0" w:color="auto"/>
            </w:tcBorders>
            <w:vAlign w:val="center"/>
          </w:tcPr>
          <w:p w14:paraId="12857A9C" w14:textId="77777777" w:rsidR="007C7266" w:rsidRPr="000226A0" w:rsidRDefault="007C7266" w:rsidP="004C1E46">
            <w:pPr>
              <w:jc w:val="center"/>
              <w:rPr>
                <w:rFonts w:cs="Arial"/>
                <w:b/>
                <w:sz w:val="18"/>
                <w:szCs w:val="18"/>
                <w:lang w:val="en-CA"/>
              </w:rPr>
            </w:pPr>
            <w:r w:rsidRPr="000226A0">
              <w:rPr>
                <w:rFonts w:cs="Arial"/>
                <w:b/>
                <w:sz w:val="18"/>
                <w:szCs w:val="18"/>
                <w:lang w:val="en-CA"/>
              </w:rPr>
              <w:t>Fishery year</w:t>
            </w:r>
          </w:p>
        </w:tc>
        <w:tc>
          <w:tcPr>
            <w:tcW w:w="1350" w:type="dxa"/>
            <w:tcBorders>
              <w:bottom w:val="single" w:sz="6" w:space="0" w:color="auto"/>
              <w:right w:val="single" w:sz="6" w:space="0" w:color="auto"/>
            </w:tcBorders>
            <w:vAlign w:val="center"/>
          </w:tcPr>
          <w:p w14:paraId="25BD755C" w14:textId="77777777" w:rsidR="007C7266" w:rsidRPr="000226A0" w:rsidRDefault="007C7266" w:rsidP="004C1E46">
            <w:pPr>
              <w:jc w:val="center"/>
              <w:rPr>
                <w:rFonts w:cs="Arial"/>
                <w:b/>
                <w:sz w:val="18"/>
                <w:szCs w:val="18"/>
              </w:rPr>
            </w:pPr>
            <w:r w:rsidRPr="000226A0">
              <w:rPr>
                <w:rFonts w:cs="Arial"/>
                <w:b/>
                <w:sz w:val="18"/>
                <w:szCs w:val="18"/>
              </w:rPr>
              <w:t>Landings (t)</w:t>
            </w:r>
          </w:p>
        </w:tc>
        <w:tc>
          <w:tcPr>
            <w:tcW w:w="2700" w:type="dxa"/>
            <w:tcBorders>
              <w:left w:val="single" w:sz="6" w:space="0" w:color="auto"/>
              <w:bottom w:val="single" w:sz="6" w:space="0" w:color="auto"/>
            </w:tcBorders>
            <w:vAlign w:val="center"/>
          </w:tcPr>
          <w:p w14:paraId="704C1739" w14:textId="77777777" w:rsidR="007C7266" w:rsidRPr="000226A0" w:rsidRDefault="007C7266" w:rsidP="004C1E46">
            <w:pPr>
              <w:jc w:val="center"/>
              <w:rPr>
                <w:rFonts w:cs="Arial"/>
                <w:b/>
                <w:sz w:val="18"/>
                <w:szCs w:val="18"/>
                <w:lang w:val="en-CA"/>
              </w:rPr>
            </w:pPr>
            <w:r w:rsidRPr="000226A0">
              <w:rPr>
                <w:rFonts w:cs="Arial"/>
                <w:b/>
                <w:sz w:val="18"/>
                <w:szCs w:val="18"/>
                <w:lang w:val="en-CA"/>
              </w:rPr>
              <w:t>Commercial biomass (t) from previous year’s survey</w:t>
            </w:r>
          </w:p>
        </w:tc>
        <w:tc>
          <w:tcPr>
            <w:tcW w:w="2430" w:type="dxa"/>
            <w:tcBorders>
              <w:bottom w:val="single" w:sz="6" w:space="0" w:color="auto"/>
            </w:tcBorders>
            <w:vAlign w:val="center"/>
          </w:tcPr>
          <w:p w14:paraId="3223C684" w14:textId="77777777" w:rsidR="007C7266" w:rsidRPr="000226A0" w:rsidRDefault="007C7266" w:rsidP="004C1E46">
            <w:pPr>
              <w:jc w:val="center"/>
              <w:rPr>
                <w:rFonts w:cs="Arial"/>
                <w:b/>
                <w:sz w:val="18"/>
                <w:szCs w:val="18"/>
                <w:lang w:val="en-CA"/>
              </w:rPr>
            </w:pPr>
            <w:r w:rsidRPr="000226A0">
              <w:rPr>
                <w:rFonts w:cs="Arial"/>
                <w:b/>
                <w:sz w:val="18"/>
                <w:szCs w:val="18"/>
                <w:lang w:val="en-CA"/>
              </w:rPr>
              <w:t>Residual biomass (t) from previous year’s survey</w:t>
            </w:r>
          </w:p>
        </w:tc>
        <w:tc>
          <w:tcPr>
            <w:tcW w:w="1530" w:type="dxa"/>
            <w:tcBorders>
              <w:left w:val="nil"/>
              <w:bottom w:val="single" w:sz="6" w:space="0" w:color="auto"/>
            </w:tcBorders>
            <w:vAlign w:val="center"/>
          </w:tcPr>
          <w:p w14:paraId="21838382" w14:textId="77777777" w:rsidR="007C7266" w:rsidRPr="000226A0" w:rsidRDefault="007C7266" w:rsidP="004C1E46">
            <w:pPr>
              <w:jc w:val="center"/>
              <w:rPr>
                <w:rFonts w:cs="Arial"/>
                <w:b/>
                <w:sz w:val="18"/>
                <w:szCs w:val="18"/>
              </w:rPr>
            </w:pPr>
            <w:r w:rsidRPr="000226A0">
              <w:rPr>
                <w:rFonts w:cs="Arial"/>
                <w:b/>
                <w:sz w:val="18"/>
                <w:szCs w:val="18"/>
              </w:rPr>
              <w:t>Exploitation rate (%)</w:t>
            </w:r>
          </w:p>
        </w:tc>
      </w:tr>
      <w:tr w:rsidR="007C7266" w14:paraId="058FD6AC" w14:textId="77777777" w:rsidTr="004C1E46">
        <w:trPr>
          <w:trHeight w:val="227"/>
        </w:trPr>
        <w:tc>
          <w:tcPr>
            <w:tcW w:w="1278" w:type="dxa"/>
            <w:tcBorders>
              <w:right w:val="single" w:sz="6" w:space="0" w:color="auto"/>
            </w:tcBorders>
            <w:vAlign w:val="center"/>
          </w:tcPr>
          <w:p w14:paraId="61A27C31" w14:textId="77777777" w:rsidR="007C7266" w:rsidRPr="00787B05" w:rsidRDefault="007C7266" w:rsidP="004C1E46">
            <w:pPr>
              <w:jc w:val="center"/>
              <w:rPr>
                <w:rFonts w:cs="Arial"/>
                <w:sz w:val="18"/>
                <w:szCs w:val="18"/>
              </w:rPr>
            </w:pPr>
            <w:r w:rsidRPr="00787B05">
              <w:rPr>
                <w:rFonts w:cs="Arial"/>
                <w:sz w:val="18"/>
                <w:szCs w:val="18"/>
              </w:rPr>
              <w:t>1998</w:t>
            </w:r>
          </w:p>
        </w:tc>
        <w:tc>
          <w:tcPr>
            <w:tcW w:w="1350" w:type="dxa"/>
            <w:tcBorders>
              <w:right w:val="single" w:sz="6" w:space="0" w:color="auto"/>
            </w:tcBorders>
            <w:vAlign w:val="center"/>
          </w:tcPr>
          <w:p w14:paraId="31834150" w14:textId="77777777" w:rsidR="007C7266" w:rsidRPr="00787B05" w:rsidRDefault="007C7266" w:rsidP="004C1E46">
            <w:pPr>
              <w:jc w:val="center"/>
              <w:rPr>
                <w:rFonts w:cs="Arial"/>
                <w:sz w:val="18"/>
                <w:szCs w:val="18"/>
              </w:rPr>
            </w:pPr>
            <w:r w:rsidRPr="00787B05">
              <w:rPr>
                <w:rFonts w:cs="Arial"/>
                <w:sz w:val="18"/>
                <w:szCs w:val="18"/>
              </w:rPr>
              <w:t>13,575</w:t>
            </w:r>
          </w:p>
        </w:tc>
        <w:tc>
          <w:tcPr>
            <w:tcW w:w="2700" w:type="dxa"/>
            <w:tcBorders>
              <w:left w:val="single" w:sz="6" w:space="0" w:color="auto"/>
            </w:tcBorders>
            <w:vAlign w:val="center"/>
          </w:tcPr>
          <w:p w14:paraId="136D67EB" w14:textId="77777777" w:rsidR="007C7266" w:rsidRPr="00787B05" w:rsidRDefault="007C7266" w:rsidP="004C1E46">
            <w:pPr>
              <w:jc w:val="center"/>
              <w:rPr>
                <w:rFonts w:cs="Arial"/>
                <w:sz w:val="18"/>
                <w:szCs w:val="18"/>
              </w:rPr>
            </w:pPr>
            <w:r w:rsidRPr="00787B05">
              <w:rPr>
                <w:rFonts w:cs="Arial"/>
                <w:bCs/>
                <w:sz w:val="18"/>
                <w:szCs w:val="18"/>
                <w:highlight w:val="lightGray"/>
              </w:rPr>
              <w:t>64,518</w:t>
            </w:r>
            <w:r w:rsidRPr="00787B05">
              <w:rPr>
                <w:rFonts w:cs="Arial"/>
                <w:b/>
                <w:bCs/>
                <w:sz w:val="18"/>
                <w:szCs w:val="18"/>
              </w:rPr>
              <w:t xml:space="preserve"> </w:t>
            </w:r>
            <w:r w:rsidRPr="00787B05">
              <w:rPr>
                <w:rFonts w:cs="Arial"/>
                <w:sz w:val="18"/>
                <w:szCs w:val="18"/>
              </w:rPr>
              <w:t>(54,105-76,345)</w:t>
            </w:r>
          </w:p>
        </w:tc>
        <w:tc>
          <w:tcPr>
            <w:tcW w:w="2430" w:type="dxa"/>
            <w:vAlign w:val="center"/>
          </w:tcPr>
          <w:p w14:paraId="67384B48" w14:textId="77777777" w:rsidR="007C7266" w:rsidRPr="00787B05" w:rsidRDefault="007C7266" w:rsidP="004C1E46">
            <w:pPr>
              <w:jc w:val="center"/>
              <w:rPr>
                <w:rFonts w:cs="Arial"/>
                <w:sz w:val="18"/>
                <w:szCs w:val="18"/>
              </w:rPr>
            </w:pPr>
            <w:r w:rsidRPr="00787B05">
              <w:rPr>
                <w:rFonts w:cs="Arial"/>
                <w:bCs/>
                <w:sz w:val="18"/>
                <w:szCs w:val="18"/>
                <w:highlight w:val="lightGray"/>
              </w:rPr>
              <w:t>27,688</w:t>
            </w:r>
            <w:r w:rsidRPr="00787B05">
              <w:rPr>
                <w:rFonts w:cs="Arial"/>
                <w:b/>
                <w:bCs/>
                <w:sz w:val="18"/>
                <w:szCs w:val="18"/>
              </w:rPr>
              <w:t xml:space="preserve"> </w:t>
            </w:r>
            <w:r w:rsidRPr="00787B05">
              <w:rPr>
                <w:rFonts w:cs="Arial"/>
                <w:sz w:val="18"/>
                <w:szCs w:val="18"/>
              </w:rPr>
              <w:t>(21,982-34,422)</w:t>
            </w:r>
          </w:p>
        </w:tc>
        <w:tc>
          <w:tcPr>
            <w:tcW w:w="1530" w:type="dxa"/>
            <w:tcBorders>
              <w:left w:val="nil"/>
            </w:tcBorders>
            <w:vAlign w:val="center"/>
          </w:tcPr>
          <w:p w14:paraId="75ACE9BC" w14:textId="77777777" w:rsidR="007C7266" w:rsidRPr="00787B05" w:rsidRDefault="007C7266" w:rsidP="004C1E46">
            <w:pPr>
              <w:jc w:val="center"/>
              <w:rPr>
                <w:rFonts w:cs="Arial"/>
                <w:sz w:val="18"/>
                <w:szCs w:val="18"/>
              </w:rPr>
            </w:pPr>
            <w:r w:rsidRPr="00787B05">
              <w:rPr>
                <w:rFonts w:cs="Arial"/>
                <w:sz w:val="18"/>
                <w:szCs w:val="18"/>
              </w:rPr>
              <w:t>21.0</w:t>
            </w:r>
          </w:p>
        </w:tc>
      </w:tr>
      <w:tr w:rsidR="007C7266" w14:paraId="1BC6E8D0" w14:textId="77777777" w:rsidTr="004C1E46">
        <w:trPr>
          <w:trHeight w:val="227"/>
        </w:trPr>
        <w:tc>
          <w:tcPr>
            <w:tcW w:w="1278" w:type="dxa"/>
            <w:tcBorders>
              <w:right w:val="single" w:sz="6" w:space="0" w:color="auto"/>
            </w:tcBorders>
            <w:vAlign w:val="center"/>
          </w:tcPr>
          <w:p w14:paraId="7A2B443F" w14:textId="77777777" w:rsidR="007C7266" w:rsidRPr="00787B05" w:rsidRDefault="007C7266" w:rsidP="004C1E46">
            <w:pPr>
              <w:jc w:val="center"/>
              <w:rPr>
                <w:rFonts w:cs="Arial"/>
                <w:sz w:val="18"/>
                <w:szCs w:val="18"/>
              </w:rPr>
            </w:pPr>
            <w:r w:rsidRPr="00787B05">
              <w:rPr>
                <w:rFonts w:cs="Arial"/>
                <w:sz w:val="18"/>
                <w:szCs w:val="18"/>
              </w:rPr>
              <w:t>1999</w:t>
            </w:r>
          </w:p>
        </w:tc>
        <w:tc>
          <w:tcPr>
            <w:tcW w:w="1350" w:type="dxa"/>
            <w:tcBorders>
              <w:right w:val="single" w:sz="6" w:space="0" w:color="auto"/>
            </w:tcBorders>
            <w:vAlign w:val="center"/>
          </w:tcPr>
          <w:p w14:paraId="68E614D4" w14:textId="77777777" w:rsidR="007C7266" w:rsidRPr="00787B05" w:rsidRDefault="007C7266" w:rsidP="004C1E46">
            <w:pPr>
              <w:jc w:val="center"/>
              <w:rPr>
                <w:rFonts w:cs="Arial"/>
                <w:sz w:val="18"/>
                <w:szCs w:val="18"/>
              </w:rPr>
            </w:pPr>
            <w:r w:rsidRPr="00787B05">
              <w:rPr>
                <w:rFonts w:cs="Arial"/>
                <w:sz w:val="18"/>
                <w:szCs w:val="18"/>
              </w:rPr>
              <w:t>15,110</w:t>
            </w:r>
          </w:p>
        </w:tc>
        <w:tc>
          <w:tcPr>
            <w:tcW w:w="2700" w:type="dxa"/>
            <w:tcBorders>
              <w:left w:val="single" w:sz="6" w:space="0" w:color="auto"/>
            </w:tcBorders>
            <w:vAlign w:val="center"/>
          </w:tcPr>
          <w:p w14:paraId="5DB9F13D" w14:textId="77777777" w:rsidR="007C7266" w:rsidRPr="00787B05" w:rsidRDefault="007C7266" w:rsidP="004C1E46">
            <w:pPr>
              <w:jc w:val="center"/>
              <w:rPr>
                <w:rFonts w:cs="Arial"/>
                <w:sz w:val="18"/>
                <w:szCs w:val="18"/>
              </w:rPr>
            </w:pPr>
            <w:r w:rsidRPr="00787B05">
              <w:rPr>
                <w:rFonts w:cs="Arial"/>
                <w:bCs/>
                <w:sz w:val="18"/>
                <w:szCs w:val="18"/>
                <w:highlight w:val="lightGray"/>
              </w:rPr>
              <w:t>57,813</w:t>
            </w:r>
            <w:r w:rsidRPr="00787B05">
              <w:rPr>
                <w:rFonts w:cs="Arial"/>
                <w:b/>
                <w:bCs/>
                <w:sz w:val="18"/>
                <w:szCs w:val="18"/>
              </w:rPr>
              <w:t xml:space="preserve"> </w:t>
            </w:r>
            <w:r w:rsidRPr="00787B05">
              <w:rPr>
                <w:rFonts w:cs="Arial"/>
                <w:sz w:val="18"/>
                <w:szCs w:val="18"/>
              </w:rPr>
              <w:t>(45,856-71,931)</w:t>
            </w:r>
          </w:p>
        </w:tc>
        <w:tc>
          <w:tcPr>
            <w:tcW w:w="2430" w:type="dxa"/>
            <w:vAlign w:val="center"/>
          </w:tcPr>
          <w:p w14:paraId="4168A466" w14:textId="77777777" w:rsidR="007C7266" w:rsidRPr="00787B05" w:rsidRDefault="007C7266" w:rsidP="004C1E46">
            <w:pPr>
              <w:jc w:val="center"/>
              <w:rPr>
                <w:rFonts w:cs="Arial"/>
                <w:sz w:val="18"/>
                <w:szCs w:val="18"/>
              </w:rPr>
            </w:pPr>
            <w:r w:rsidRPr="00787B05">
              <w:rPr>
                <w:rFonts w:cs="Arial"/>
                <w:bCs/>
                <w:sz w:val="18"/>
                <w:szCs w:val="18"/>
                <w:highlight w:val="lightGray"/>
              </w:rPr>
              <w:t>28,295</w:t>
            </w:r>
            <w:r w:rsidRPr="00787B05">
              <w:rPr>
                <w:rFonts w:cs="Arial"/>
                <w:b/>
                <w:bCs/>
                <w:sz w:val="18"/>
                <w:szCs w:val="18"/>
              </w:rPr>
              <w:t xml:space="preserve"> </w:t>
            </w:r>
            <w:r w:rsidRPr="00787B05">
              <w:rPr>
                <w:rFonts w:cs="Arial"/>
                <w:sz w:val="18"/>
                <w:szCs w:val="18"/>
              </w:rPr>
              <w:t>(21,497-36,566)</w:t>
            </w:r>
          </w:p>
        </w:tc>
        <w:tc>
          <w:tcPr>
            <w:tcW w:w="1530" w:type="dxa"/>
            <w:tcBorders>
              <w:left w:val="nil"/>
            </w:tcBorders>
            <w:vAlign w:val="center"/>
          </w:tcPr>
          <w:p w14:paraId="6677C4D4" w14:textId="77777777" w:rsidR="007C7266" w:rsidRPr="00787B05" w:rsidRDefault="007C7266" w:rsidP="004C1E46">
            <w:pPr>
              <w:jc w:val="center"/>
              <w:rPr>
                <w:rFonts w:cs="Arial"/>
                <w:sz w:val="18"/>
                <w:szCs w:val="18"/>
              </w:rPr>
            </w:pPr>
            <w:r w:rsidRPr="00787B05">
              <w:rPr>
                <w:rFonts w:cs="Arial"/>
                <w:sz w:val="18"/>
                <w:szCs w:val="18"/>
              </w:rPr>
              <w:t>26.1</w:t>
            </w:r>
          </w:p>
        </w:tc>
      </w:tr>
      <w:tr w:rsidR="007C7266" w14:paraId="5C167CE3" w14:textId="77777777" w:rsidTr="004C1E46">
        <w:trPr>
          <w:trHeight w:val="227"/>
        </w:trPr>
        <w:tc>
          <w:tcPr>
            <w:tcW w:w="1278" w:type="dxa"/>
            <w:tcBorders>
              <w:right w:val="single" w:sz="6" w:space="0" w:color="auto"/>
            </w:tcBorders>
            <w:vAlign w:val="center"/>
          </w:tcPr>
          <w:p w14:paraId="38DE2757" w14:textId="77777777" w:rsidR="007C7266" w:rsidRPr="00787B05" w:rsidRDefault="007C7266" w:rsidP="004C1E46">
            <w:pPr>
              <w:jc w:val="center"/>
              <w:rPr>
                <w:rFonts w:cs="Arial"/>
                <w:sz w:val="18"/>
                <w:szCs w:val="18"/>
              </w:rPr>
            </w:pPr>
            <w:r w:rsidRPr="00787B05">
              <w:rPr>
                <w:rFonts w:cs="Arial"/>
                <w:sz w:val="18"/>
                <w:szCs w:val="18"/>
              </w:rPr>
              <w:t>2000</w:t>
            </w:r>
          </w:p>
        </w:tc>
        <w:tc>
          <w:tcPr>
            <w:tcW w:w="1350" w:type="dxa"/>
            <w:tcBorders>
              <w:right w:val="single" w:sz="6" w:space="0" w:color="auto"/>
            </w:tcBorders>
            <w:vAlign w:val="center"/>
          </w:tcPr>
          <w:p w14:paraId="3D97FBCA" w14:textId="77777777" w:rsidR="007C7266" w:rsidRPr="00787B05" w:rsidRDefault="007C7266" w:rsidP="004C1E46">
            <w:pPr>
              <w:jc w:val="center"/>
              <w:rPr>
                <w:rFonts w:cs="Arial"/>
                <w:sz w:val="18"/>
                <w:szCs w:val="18"/>
              </w:rPr>
            </w:pPr>
            <w:r w:rsidRPr="00787B05">
              <w:rPr>
                <w:rFonts w:cs="Arial"/>
                <w:sz w:val="18"/>
                <w:szCs w:val="18"/>
              </w:rPr>
              <w:t>18,712</w:t>
            </w:r>
          </w:p>
        </w:tc>
        <w:tc>
          <w:tcPr>
            <w:tcW w:w="2700" w:type="dxa"/>
            <w:tcBorders>
              <w:left w:val="single" w:sz="6" w:space="0" w:color="auto"/>
            </w:tcBorders>
            <w:vAlign w:val="center"/>
          </w:tcPr>
          <w:p w14:paraId="0AA33D4B" w14:textId="77777777" w:rsidR="007C7266" w:rsidRPr="00787B05" w:rsidRDefault="007C7266" w:rsidP="004C1E46">
            <w:pPr>
              <w:jc w:val="center"/>
              <w:rPr>
                <w:rFonts w:cs="Arial"/>
                <w:sz w:val="18"/>
                <w:szCs w:val="18"/>
              </w:rPr>
            </w:pPr>
            <w:r w:rsidRPr="00787B05">
              <w:rPr>
                <w:rFonts w:cs="Arial"/>
                <w:bCs/>
                <w:sz w:val="18"/>
                <w:szCs w:val="18"/>
                <w:highlight w:val="lightGray"/>
              </w:rPr>
              <w:t>56,757</w:t>
            </w:r>
            <w:r w:rsidRPr="00787B05">
              <w:rPr>
                <w:rFonts w:cs="Arial"/>
                <w:b/>
                <w:bCs/>
                <w:sz w:val="18"/>
                <w:szCs w:val="18"/>
              </w:rPr>
              <w:t xml:space="preserve"> </w:t>
            </w:r>
            <w:r w:rsidRPr="00787B05">
              <w:rPr>
                <w:rFonts w:cs="Arial"/>
                <w:sz w:val="18"/>
                <w:szCs w:val="18"/>
              </w:rPr>
              <w:t>(47,641-67,102)</w:t>
            </w:r>
          </w:p>
        </w:tc>
        <w:tc>
          <w:tcPr>
            <w:tcW w:w="2430" w:type="dxa"/>
            <w:vAlign w:val="center"/>
          </w:tcPr>
          <w:p w14:paraId="33730F9C" w14:textId="77777777" w:rsidR="007C7266" w:rsidRPr="00787B05" w:rsidRDefault="007C7266" w:rsidP="004C1E46">
            <w:pPr>
              <w:jc w:val="center"/>
              <w:rPr>
                <w:rFonts w:cs="Arial"/>
                <w:sz w:val="18"/>
                <w:szCs w:val="18"/>
              </w:rPr>
            </w:pPr>
            <w:r w:rsidRPr="00787B05">
              <w:rPr>
                <w:rFonts w:cs="Arial"/>
                <w:bCs/>
                <w:sz w:val="18"/>
                <w:szCs w:val="18"/>
                <w:highlight w:val="lightGray"/>
              </w:rPr>
              <w:t>31,177</w:t>
            </w:r>
            <w:r w:rsidRPr="00787B05">
              <w:rPr>
                <w:rFonts w:cs="Arial"/>
                <w:b/>
                <w:bCs/>
                <w:sz w:val="18"/>
                <w:szCs w:val="18"/>
              </w:rPr>
              <w:t xml:space="preserve"> </w:t>
            </w:r>
            <w:r w:rsidRPr="00787B05">
              <w:rPr>
                <w:rFonts w:cs="Arial"/>
                <w:sz w:val="18"/>
                <w:szCs w:val="18"/>
              </w:rPr>
              <w:t>(25,044-38,356)</w:t>
            </w:r>
          </w:p>
        </w:tc>
        <w:tc>
          <w:tcPr>
            <w:tcW w:w="1530" w:type="dxa"/>
            <w:tcBorders>
              <w:left w:val="nil"/>
            </w:tcBorders>
            <w:vAlign w:val="center"/>
          </w:tcPr>
          <w:p w14:paraId="602A9156" w14:textId="77777777" w:rsidR="007C7266" w:rsidRPr="00787B05" w:rsidRDefault="007C7266" w:rsidP="004C1E46">
            <w:pPr>
              <w:jc w:val="center"/>
              <w:rPr>
                <w:rFonts w:cs="Arial"/>
                <w:sz w:val="18"/>
                <w:szCs w:val="18"/>
              </w:rPr>
            </w:pPr>
            <w:r w:rsidRPr="00787B05">
              <w:rPr>
                <w:rFonts w:cs="Arial"/>
                <w:sz w:val="18"/>
                <w:szCs w:val="18"/>
              </w:rPr>
              <w:t>33.0</w:t>
            </w:r>
          </w:p>
        </w:tc>
      </w:tr>
      <w:tr w:rsidR="007C7266" w14:paraId="6675DB10" w14:textId="77777777" w:rsidTr="004C1E46">
        <w:trPr>
          <w:trHeight w:val="227"/>
        </w:trPr>
        <w:tc>
          <w:tcPr>
            <w:tcW w:w="1278" w:type="dxa"/>
            <w:tcBorders>
              <w:right w:val="single" w:sz="6" w:space="0" w:color="auto"/>
            </w:tcBorders>
            <w:vAlign w:val="center"/>
          </w:tcPr>
          <w:p w14:paraId="65C1F8D7" w14:textId="77777777" w:rsidR="007C7266" w:rsidRPr="00787B05" w:rsidRDefault="007C7266" w:rsidP="004C1E46">
            <w:pPr>
              <w:jc w:val="center"/>
              <w:rPr>
                <w:rFonts w:cs="Arial"/>
                <w:sz w:val="18"/>
                <w:szCs w:val="18"/>
              </w:rPr>
            </w:pPr>
            <w:r w:rsidRPr="00787B05">
              <w:rPr>
                <w:rFonts w:cs="Arial"/>
                <w:sz w:val="18"/>
                <w:szCs w:val="18"/>
              </w:rPr>
              <w:t>2001</w:t>
            </w:r>
          </w:p>
        </w:tc>
        <w:tc>
          <w:tcPr>
            <w:tcW w:w="1350" w:type="dxa"/>
            <w:tcBorders>
              <w:right w:val="single" w:sz="6" w:space="0" w:color="auto"/>
            </w:tcBorders>
            <w:vAlign w:val="center"/>
          </w:tcPr>
          <w:p w14:paraId="5D742AEB" w14:textId="77777777" w:rsidR="007C7266" w:rsidRPr="00787B05" w:rsidRDefault="007C7266" w:rsidP="004C1E46">
            <w:pPr>
              <w:jc w:val="center"/>
              <w:rPr>
                <w:rFonts w:cs="Arial"/>
                <w:sz w:val="18"/>
                <w:szCs w:val="18"/>
              </w:rPr>
            </w:pPr>
            <w:r w:rsidRPr="00787B05">
              <w:rPr>
                <w:rFonts w:cs="Arial"/>
                <w:sz w:val="18"/>
                <w:szCs w:val="18"/>
              </w:rPr>
              <w:t>18,262</w:t>
            </w:r>
          </w:p>
        </w:tc>
        <w:tc>
          <w:tcPr>
            <w:tcW w:w="2700" w:type="dxa"/>
            <w:tcBorders>
              <w:left w:val="single" w:sz="6" w:space="0" w:color="auto"/>
            </w:tcBorders>
            <w:vAlign w:val="center"/>
          </w:tcPr>
          <w:p w14:paraId="4C9F58E7" w14:textId="77777777" w:rsidR="007C7266" w:rsidRPr="00787B05" w:rsidRDefault="007C7266" w:rsidP="004C1E46">
            <w:pPr>
              <w:jc w:val="center"/>
              <w:rPr>
                <w:rFonts w:cs="Arial"/>
                <w:sz w:val="18"/>
                <w:szCs w:val="18"/>
              </w:rPr>
            </w:pPr>
            <w:r w:rsidRPr="00787B05">
              <w:rPr>
                <w:rFonts w:cs="Arial"/>
                <w:bCs/>
                <w:sz w:val="18"/>
                <w:szCs w:val="18"/>
                <w:highlight w:val="lightGray"/>
              </w:rPr>
              <w:t>50,621</w:t>
            </w:r>
            <w:r w:rsidRPr="00787B05">
              <w:rPr>
                <w:rFonts w:cs="Arial"/>
                <w:b/>
                <w:bCs/>
                <w:sz w:val="18"/>
                <w:szCs w:val="18"/>
              </w:rPr>
              <w:t xml:space="preserve"> </w:t>
            </w:r>
            <w:r w:rsidRPr="00787B05">
              <w:rPr>
                <w:rFonts w:cs="Arial"/>
                <w:sz w:val="18"/>
                <w:szCs w:val="18"/>
              </w:rPr>
              <w:t>(41,843-60,692)</w:t>
            </w:r>
          </w:p>
        </w:tc>
        <w:tc>
          <w:tcPr>
            <w:tcW w:w="2430" w:type="dxa"/>
            <w:vAlign w:val="center"/>
          </w:tcPr>
          <w:p w14:paraId="18228677" w14:textId="77777777" w:rsidR="007C7266" w:rsidRPr="00787B05" w:rsidRDefault="007C7266" w:rsidP="004C1E46">
            <w:pPr>
              <w:jc w:val="center"/>
              <w:rPr>
                <w:rFonts w:cs="Arial"/>
                <w:sz w:val="18"/>
                <w:szCs w:val="18"/>
              </w:rPr>
            </w:pPr>
            <w:r w:rsidRPr="00787B05">
              <w:rPr>
                <w:rFonts w:cs="Arial"/>
                <w:bCs/>
                <w:sz w:val="18"/>
                <w:szCs w:val="18"/>
                <w:highlight w:val="lightGray"/>
              </w:rPr>
              <w:t>9,979</w:t>
            </w:r>
            <w:r w:rsidRPr="00787B05">
              <w:rPr>
                <w:rFonts w:cs="Arial"/>
                <w:b/>
                <w:bCs/>
                <w:sz w:val="18"/>
                <w:szCs w:val="18"/>
              </w:rPr>
              <w:t xml:space="preserve"> </w:t>
            </w:r>
            <w:r w:rsidRPr="00787B05">
              <w:rPr>
                <w:rFonts w:cs="Arial"/>
                <w:sz w:val="18"/>
                <w:szCs w:val="18"/>
              </w:rPr>
              <w:t>(6,987-13,827)</w:t>
            </w:r>
          </w:p>
        </w:tc>
        <w:tc>
          <w:tcPr>
            <w:tcW w:w="1530" w:type="dxa"/>
            <w:tcBorders>
              <w:left w:val="nil"/>
            </w:tcBorders>
            <w:vAlign w:val="center"/>
          </w:tcPr>
          <w:p w14:paraId="7F8D2FF6" w14:textId="77777777" w:rsidR="007C7266" w:rsidRPr="00787B05" w:rsidRDefault="007C7266" w:rsidP="004C1E46">
            <w:pPr>
              <w:jc w:val="center"/>
              <w:rPr>
                <w:rFonts w:cs="Arial"/>
                <w:sz w:val="18"/>
                <w:szCs w:val="18"/>
              </w:rPr>
            </w:pPr>
            <w:r w:rsidRPr="00787B05">
              <w:rPr>
                <w:rFonts w:cs="Arial"/>
                <w:sz w:val="18"/>
                <w:szCs w:val="18"/>
              </w:rPr>
              <w:t>36.1</w:t>
            </w:r>
          </w:p>
        </w:tc>
      </w:tr>
      <w:tr w:rsidR="007C7266" w14:paraId="5864BA2C" w14:textId="77777777" w:rsidTr="004C1E46">
        <w:trPr>
          <w:trHeight w:val="227"/>
        </w:trPr>
        <w:tc>
          <w:tcPr>
            <w:tcW w:w="1278" w:type="dxa"/>
            <w:tcBorders>
              <w:right w:val="single" w:sz="6" w:space="0" w:color="auto"/>
            </w:tcBorders>
            <w:vAlign w:val="center"/>
          </w:tcPr>
          <w:p w14:paraId="5261E7D4" w14:textId="77777777" w:rsidR="007C7266" w:rsidRPr="00787B05" w:rsidRDefault="007C7266" w:rsidP="004C1E46">
            <w:pPr>
              <w:jc w:val="center"/>
              <w:rPr>
                <w:rFonts w:cs="Arial"/>
                <w:sz w:val="18"/>
                <w:szCs w:val="18"/>
              </w:rPr>
            </w:pPr>
            <w:r w:rsidRPr="00787B05">
              <w:rPr>
                <w:rFonts w:cs="Arial"/>
                <w:sz w:val="18"/>
                <w:szCs w:val="18"/>
              </w:rPr>
              <w:t>2002</w:t>
            </w:r>
          </w:p>
        </w:tc>
        <w:tc>
          <w:tcPr>
            <w:tcW w:w="1350" w:type="dxa"/>
            <w:tcBorders>
              <w:right w:val="single" w:sz="6" w:space="0" w:color="auto"/>
            </w:tcBorders>
            <w:vAlign w:val="center"/>
          </w:tcPr>
          <w:p w14:paraId="110782E4" w14:textId="77777777" w:rsidR="007C7266" w:rsidRPr="00787B05" w:rsidRDefault="007C7266" w:rsidP="004C1E46">
            <w:pPr>
              <w:jc w:val="center"/>
              <w:rPr>
                <w:rFonts w:cs="Arial"/>
                <w:sz w:val="18"/>
                <w:szCs w:val="18"/>
              </w:rPr>
            </w:pPr>
            <w:r w:rsidRPr="00787B05">
              <w:rPr>
                <w:rFonts w:cs="Arial"/>
                <w:sz w:val="18"/>
                <w:szCs w:val="18"/>
              </w:rPr>
              <w:t>25,691</w:t>
            </w:r>
          </w:p>
        </w:tc>
        <w:tc>
          <w:tcPr>
            <w:tcW w:w="2700" w:type="dxa"/>
            <w:tcBorders>
              <w:left w:val="single" w:sz="6" w:space="0" w:color="auto"/>
            </w:tcBorders>
            <w:vAlign w:val="center"/>
          </w:tcPr>
          <w:p w14:paraId="68351441" w14:textId="77777777" w:rsidR="007C7266" w:rsidRPr="00787B05" w:rsidRDefault="007C7266" w:rsidP="004C1E46">
            <w:pPr>
              <w:jc w:val="center"/>
              <w:rPr>
                <w:rFonts w:cs="Arial"/>
                <w:sz w:val="18"/>
                <w:szCs w:val="18"/>
              </w:rPr>
            </w:pPr>
            <w:r w:rsidRPr="00787B05">
              <w:rPr>
                <w:rFonts w:cs="Arial"/>
                <w:bCs/>
                <w:sz w:val="18"/>
                <w:szCs w:val="18"/>
                <w:highlight w:val="lightGray"/>
              </w:rPr>
              <w:t>60,328</w:t>
            </w:r>
            <w:r w:rsidRPr="00787B05">
              <w:rPr>
                <w:rFonts w:cs="Arial"/>
                <w:b/>
                <w:bCs/>
                <w:sz w:val="18"/>
                <w:szCs w:val="18"/>
              </w:rPr>
              <w:t xml:space="preserve"> </w:t>
            </w:r>
            <w:r w:rsidRPr="00787B05">
              <w:rPr>
                <w:rFonts w:cs="Arial"/>
                <w:sz w:val="18"/>
                <w:szCs w:val="18"/>
              </w:rPr>
              <w:t>(49,851-72,351)</w:t>
            </w:r>
          </w:p>
        </w:tc>
        <w:tc>
          <w:tcPr>
            <w:tcW w:w="2430" w:type="dxa"/>
            <w:vAlign w:val="center"/>
          </w:tcPr>
          <w:p w14:paraId="575700FE" w14:textId="77777777" w:rsidR="007C7266" w:rsidRPr="00787B05" w:rsidRDefault="007C7266" w:rsidP="004C1E46">
            <w:pPr>
              <w:jc w:val="center"/>
              <w:rPr>
                <w:rFonts w:cs="Arial"/>
                <w:sz w:val="18"/>
                <w:szCs w:val="18"/>
              </w:rPr>
            </w:pPr>
            <w:r w:rsidRPr="00787B05">
              <w:rPr>
                <w:rFonts w:cs="Arial"/>
                <w:bCs/>
                <w:sz w:val="18"/>
                <w:szCs w:val="18"/>
                <w:highlight w:val="lightGray"/>
              </w:rPr>
              <w:t>17,612</w:t>
            </w:r>
            <w:r w:rsidRPr="00787B05">
              <w:rPr>
                <w:rFonts w:cs="Arial"/>
                <w:b/>
                <w:bCs/>
                <w:sz w:val="18"/>
                <w:szCs w:val="18"/>
              </w:rPr>
              <w:t xml:space="preserve"> </w:t>
            </w:r>
            <w:r w:rsidRPr="00787B05">
              <w:rPr>
                <w:rFonts w:cs="Arial"/>
                <w:sz w:val="18"/>
                <w:szCs w:val="18"/>
              </w:rPr>
              <w:t>(13,853-22,077)</w:t>
            </w:r>
          </w:p>
        </w:tc>
        <w:tc>
          <w:tcPr>
            <w:tcW w:w="1530" w:type="dxa"/>
            <w:tcBorders>
              <w:left w:val="nil"/>
            </w:tcBorders>
            <w:vAlign w:val="center"/>
          </w:tcPr>
          <w:p w14:paraId="3FCDE205" w14:textId="77777777" w:rsidR="007C7266" w:rsidRPr="00787B05" w:rsidRDefault="007C7266" w:rsidP="004C1E46">
            <w:pPr>
              <w:jc w:val="center"/>
              <w:rPr>
                <w:rFonts w:cs="Arial"/>
                <w:sz w:val="18"/>
                <w:szCs w:val="18"/>
              </w:rPr>
            </w:pPr>
            <w:r w:rsidRPr="00787B05">
              <w:rPr>
                <w:rFonts w:cs="Arial"/>
                <w:sz w:val="18"/>
                <w:szCs w:val="18"/>
              </w:rPr>
              <w:t>42.6</w:t>
            </w:r>
          </w:p>
        </w:tc>
      </w:tr>
      <w:tr w:rsidR="007C7266" w14:paraId="29F66117" w14:textId="77777777" w:rsidTr="004C1E46">
        <w:trPr>
          <w:trHeight w:val="227"/>
        </w:trPr>
        <w:tc>
          <w:tcPr>
            <w:tcW w:w="1278" w:type="dxa"/>
            <w:tcBorders>
              <w:right w:val="single" w:sz="6" w:space="0" w:color="auto"/>
            </w:tcBorders>
            <w:vAlign w:val="center"/>
          </w:tcPr>
          <w:p w14:paraId="2B471A74" w14:textId="77777777" w:rsidR="007C7266" w:rsidRPr="00787B05" w:rsidRDefault="007C7266" w:rsidP="004C1E46">
            <w:pPr>
              <w:jc w:val="center"/>
              <w:rPr>
                <w:rFonts w:cs="Arial"/>
                <w:sz w:val="18"/>
                <w:szCs w:val="18"/>
              </w:rPr>
            </w:pPr>
            <w:r w:rsidRPr="00787B05">
              <w:rPr>
                <w:rFonts w:cs="Arial"/>
                <w:sz w:val="18"/>
                <w:szCs w:val="18"/>
              </w:rPr>
              <w:t>2003</w:t>
            </w:r>
          </w:p>
        </w:tc>
        <w:tc>
          <w:tcPr>
            <w:tcW w:w="1350" w:type="dxa"/>
            <w:tcBorders>
              <w:right w:val="single" w:sz="6" w:space="0" w:color="auto"/>
            </w:tcBorders>
            <w:vAlign w:val="center"/>
          </w:tcPr>
          <w:p w14:paraId="61CEA044" w14:textId="77777777" w:rsidR="007C7266" w:rsidRPr="00787B05" w:rsidRDefault="007C7266" w:rsidP="004C1E46">
            <w:pPr>
              <w:jc w:val="center"/>
              <w:rPr>
                <w:rFonts w:cs="Arial"/>
                <w:sz w:val="18"/>
                <w:szCs w:val="18"/>
              </w:rPr>
            </w:pPr>
            <w:r w:rsidRPr="00787B05">
              <w:rPr>
                <w:rFonts w:cs="Arial"/>
                <w:sz w:val="18"/>
                <w:szCs w:val="18"/>
              </w:rPr>
              <w:t>21,163</w:t>
            </w:r>
          </w:p>
        </w:tc>
        <w:tc>
          <w:tcPr>
            <w:tcW w:w="2700" w:type="dxa"/>
            <w:tcBorders>
              <w:left w:val="single" w:sz="6" w:space="0" w:color="auto"/>
            </w:tcBorders>
            <w:vAlign w:val="center"/>
          </w:tcPr>
          <w:p w14:paraId="4EE73F85" w14:textId="77777777" w:rsidR="007C7266" w:rsidRPr="00787B05" w:rsidRDefault="007C7266" w:rsidP="004C1E46">
            <w:pPr>
              <w:jc w:val="center"/>
              <w:rPr>
                <w:rFonts w:cs="Arial"/>
                <w:sz w:val="18"/>
                <w:szCs w:val="18"/>
              </w:rPr>
            </w:pPr>
            <w:r w:rsidRPr="00787B05">
              <w:rPr>
                <w:rFonts w:cs="Arial"/>
                <w:bCs/>
                <w:sz w:val="18"/>
                <w:szCs w:val="18"/>
                <w:highlight w:val="lightGray"/>
              </w:rPr>
              <w:t>79,228</w:t>
            </w:r>
            <w:r w:rsidRPr="00787B05">
              <w:rPr>
                <w:rFonts w:cs="Arial"/>
                <w:b/>
                <w:bCs/>
                <w:sz w:val="18"/>
                <w:szCs w:val="18"/>
              </w:rPr>
              <w:t xml:space="preserve"> </w:t>
            </w:r>
            <w:r w:rsidRPr="00787B05">
              <w:rPr>
                <w:rFonts w:cs="Arial"/>
                <w:sz w:val="18"/>
                <w:szCs w:val="18"/>
              </w:rPr>
              <w:t>(67,983-91,791)</w:t>
            </w:r>
          </w:p>
        </w:tc>
        <w:tc>
          <w:tcPr>
            <w:tcW w:w="2430" w:type="dxa"/>
            <w:vAlign w:val="center"/>
          </w:tcPr>
          <w:p w14:paraId="187CC3F6" w14:textId="77777777" w:rsidR="007C7266" w:rsidRPr="00787B05" w:rsidRDefault="007C7266" w:rsidP="004C1E46">
            <w:pPr>
              <w:jc w:val="center"/>
              <w:rPr>
                <w:rFonts w:cs="Arial"/>
                <w:sz w:val="18"/>
                <w:szCs w:val="18"/>
              </w:rPr>
            </w:pPr>
            <w:r w:rsidRPr="00787B05">
              <w:rPr>
                <w:rFonts w:cs="Arial"/>
                <w:bCs/>
                <w:sz w:val="18"/>
                <w:szCs w:val="18"/>
                <w:highlight w:val="lightGray"/>
              </w:rPr>
              <w:t>13,060</w:t>
            </w:r>
            <w:r w:rsidRPr="00787B05">
              <w:rPr>
                <w:rFonts w:cs="Arial"/>
                <w:b/>
                <w:bCs/>
                <w:sz w:val="18"/>
                <w:szCs w:val="18"/>
              </w:rPr>
              <w:t xml:space="preserve"> </w:t>
            </w:r>
            <w:r w:rsidRPr="00787B05">
              <w:rPr>
                <w:rFonts w:cs="Arial"/>
                <w:sz w:val="18"/>
                <w:szCs w:val="18"/>
              </w:rPr>
              <w:t>(10,793-15,662)</w:t>
            </w:r>
          </w:p>
        </w:tc>
        <w:tc>
          <w:tcPr>
            <w:tcW w:w="1530" w:type="dxa"/>
            <w:tcBorders>
              <w:left w:val="nil"/>
            </w:tcBorders>
            <w:vAlign w:val="center"/>
          </w:tcPr>
          <w:p w14:paraId="05766466" w14:textId="77777777" w:rsidR="007C7266" w:rsidRPr="00787B05" w:rsidRDefault="007C7266" w:rsidP="004C1E46">
            <w:pPr>
              <w:jc w:val="center"/>
              <w:rPr>
                <w:rFonts w:cs="Arial"/>
                <w:sz w:val="18"/>
                <w:szCs w:val="18"/>
              </w:rPr>
            </w:pPr>
            <w:r w:rsidRPr="00787B05">
              <w:rPr>
                <w:rFonts w:cs="Arial"/>
                <w:sz w:val="18"/>
                <w:szCs w:val="18"/>
              </w:rPr>
              <w:t>26.7</w:t>
            </w:r>
          </w:p>
        </w:tc>
      </w:tr>
      <w:tr w:rsidR="007C7266" w14:paraId="6479E811" w14:textId="77777777" w:rsidTr="004C1E46">
        <w:trPr>
          <w:trHeight w:val="227"/>
        </w:trPr>
        <w:tc>
          <w:tcPr>
            <w:tcW w:w="1278" w:type="dxa"/>
            <w:tcBorders>
              <w:right w:val="single" w:sz="6" w:space="0" w:color="auto"/>
            </w:tcBorders>
            <w:vAlign w:val="center"/>
          </w:tcPr>
          <w:p w14:paraId="6BF7867F" w14:textId="77777777" w:rsidR="007C7266" w:rsidRPr="00787B05" w:rsidRDefault="007C7266" w:rsidP="004C1E46">
            <w:pPr>
              <w:jc w:val="center"/>
              <w:rPr>
                <w:rFonts w:cs="Arial"/>
                <w:sz w:val="18"/>
                <w:szCs w:val="18"/>
              </w:rPr>
            </w:pPr>
            <w:r w:rsidRPr="00787B05">
              <w:rPr>
                <w:rFonts w:cs="Arial"/>
                <w:sz w:val="18"/>
                <w:szCs w:val="18"/>
              </w:rPr>
              <w:t>2004</w:t>
            </w:r>
          </w:p>
        </w:tc>
        <w:tc>
          <w:tcPr>
            <w:tcW w:w="1350" w:type="dxa"/>
            <w:tcBorders>
              <w:right w:val="single" w:sz="6" w:space="0" w:color="auto"/>
            </w:tcBorders>
            <w:vAlign w:val="center"/>
          </w:tcPr>
          <w:p w14:paraId="11EF997F" w14:textId="77777777" w:rsidR="007C7266" w:rsidRPr="00787B05" w:rsidRDefault="007C7266" w:rsidP="004C1E46">
            <w:pPr>
              <w:jc w:val="center"/>
              <w:rPr>
                <w:rFonts w:cs="Arial"/>
                <w:sz w:val="18"/>
                <w:szCs w:val="18"/>
              </w:rPr>
            </w:pPr>
            <w:r w:rsidRPr="00787B05">
              <w:rPr>
                <w:rFonts w:cs="Arial"/>
                <w:sz w:val="18"/>
                <w:szCs w:val="18"/>
              </w:rPr>
              <w:t>31,675</w:t>
            </w:r>
          </w:p>
        </w:tc>
        <w:tc>
          <w:tcPr>
            <w:tcW w:w="2700" w:type="dxa"/>
            <w:tcBorders>
              <w:left w:val="single" w:sz="6" w:space="0" w:color="auto"/>
            </w:tcBorders>
            <w:vAlign w:val="center"/>
          </w:tcPr>
          <w:p w14:paraId="2FE04B38" w14:textId="77777777" w:rsidR="007C7266" w:rsidRPr="00787B05" w:rsidRDefault="007C7266" w:rsidP="004C1E46">
            <w:pPr>
              <w:jc w:val="center"/>
              <w:rPr>
                <w:rFonts w:cs="Arial"/>
                <w:sz w:val="18"/>
                <w:szCs w:val="18"/>
              </w:rPr>
            </w:pPr>
            <w:r w:rsidRPr="00787B05">
              <w:rPr>
                <w:rFonts w:cs="Arial"/>
                <w:bCs/>
                <w:sz w:val="18"/>
                <w:szCs w:val="18"/>
                <w:highlight w:val="lightGray"/>
              </w:rPr>
              <w:t>84,448</w:t>
            </w:r>
            <w:r w:rsidRPr="00787B05">
              <w:rPr>
                <w:rFonts w:cs="Arial"/>
                <w:b/>
                <w:bCs/>
                <w:sz w:val="18"/>
                <w:szCs w:val="18"/>
              </w:rPr>
              <w:t xml:space="preserve"> </w:t>
            </w:r>
            <w:r w:rsidRPr="00787B05">
              <w:rPr>
                <w:rFonts w:cs="Arial"/>
                <w:sz w:val="18"/>
                <w:szCs w:val="18"/>
              </w:rPr>
              <w:t>(73,486-96,574)</w:t>
            </w:r>
          </w:p>
        </w:tc>
        <w:tc>
          <w:tcPr>
            <w:tcW w:w="2430" w:type="dxa"/>
            <w:vAlign w:val="center"/>
          </w:tcPr>
          <w:p w14:paraId="4AB27205" w14:textId="77777777" w:rsidR="007C7266" w:rsidRPr="00787B05" w:rsidRDefault="007C7266" w:rsidP="004C1E46">
            <w:pPr>
              <w:jc w:val="center"/>
              <w:rPr>
                <w:rFonts w:cs="Arial"/>
                <w:sz w:val="18"/>
                <w:szCs w:val="18"/>
              </w:rPr>
            </w:pPr>
            <w:r w:rsidRPr="00787B05">
              <w:rPr>
                <w:rFonts w:cs="Arial"/>
                <w:bCs/>
                <w:sz w:val="18"/>
                <w:szCs w:val="18"/>
                <w:highlight w:val="lightGray"/>
              </w:rPr>
              <w:t>26,993</w:t>
            </w:r>
            <w:r w:rsidRPr="00787B05">
              <w:rPr>
                <w:rFonts w:cs="Arial"/>
                <w:b/>
                <w:bCs/>
                <w:sz w:val="18"/>
                <w:szCs w:val="18"/>
              </w:rPr>
              <w:t xml:space="preserve"> </w:t>
            </w:r>
            <w:r w:rsidRPr="00787B05">
              <w:rPr>
                <w:rFonts w:cs="Arial"/>
                <w:sz w:val="18"/>
                <w:szCs w:val="18"/>
              </w:rPr>
              <w:t>(22,124-32,613)</w:t>
            </w:r>
          </w:p>
        </w:tc>
        <w:tc>
          <w:tcPr>
            <w:tcW w:w="1530" w:type="dxa"/>
            <w:tcBorders>
              <w:left w:val="nil"/>
            </w:tcBorders>
            <w:vAlign w:val="center"/>
          </w:tcPr>
          <w:p w14:paraId="3ACCF904" w14:textId="77777777" w:rsidR="007C7266" w:rsidRPr="00787B05" w:rsidRDefault="007C7266" w:rsidP="004C1E46">
            <w:pPr>
              <w:jc w:val="center"/>
              <w:rPr>
                <w:rFonts w:cs="Arial"/>
                <w:sz w:val="18"/>
                <w:szCs w:val="18"/>
              </w:rPr>
            </w:pPr>
            <w:r w:rsidRPr="00787B05">
              <w:rPr>
                <w:rFonts w:cs="Arial"/>
                <w:sz w:val="18"/>
                <w:szCs w:val="18"/>
              </w:rPr>
              <w:t>37.5</w:t>
            </w:r>
          </w:p>
        </w:tc>
      </w:tr>
      <w:tr w:rsidR="007C7266" w14:paraId="0A30671C" w14:textId="77777777" w:rsidTr="004C1E46">
        <w:trPr>
          <w:trHeight w:val="227"/>
        </w:trPr>
        <w:tc>
          <w:tcPr>
            <w:tcW w:w="1278" w:type="dxa"/>
            <w:tcBorders>
              <w:right w:val="single" w:sz="6" w:space="0" w:color="auto"/>
            </w:tcBorders>
            <w:vAlign w:val="center"/>
          </w:tcPr>
          <w:p w14:paraId="33C8B74F" w14:textId="77777777" w:rsidR="007C7266" w:rsidRPr="00787B05" w:rsidRDefault="007C7266" w:rsidP="004C1E46">
            <w:pPr>
              <w:jc w:val="center"/>
              <w:rPr>
                <w:rFonts w:cs="Arial"/>
                <w:sz w:val="18"/>
                <w:szCs w:val="18"/>
              </w:rPr>
            </w:pPr>
            <w:r w:rsidRPr="00787B05">
              <w:rPr>
                <w:rFonts w:cs="Arial"/>
                <w:sz w:val="18"/>
                <w:szCs w:val="18"/>
              </w:rPr>
              <w:t>2005</w:t>
            </w:r>
          </w:p>
        </w:tc>
        <w:tc>
          <w:tcPr>
            <w:tcW w:w="1350" w:type="dxa"/>
            <w:tcBorders>
              <w:right w:val="single" w:sz="6" w:space="0" w:color="auto"/>
            </w:tcBorders>
            <w:vAlign w:val="center"/>
          </w:tcPr>
          <w:p w14:paraId="362D1117" w14:textId="77777777" w:rsidR="007C7266" w:rsidRPr="00787B05" w:rsidRDefault="007C7266" w:rsidP="004C1E46">
            <w:pPr>
              <w:jc w:val="center"/>
              <w:rPr>
                <w:rFonts w:cs="Arial"/>
                <w:sz w:val="18"/>
                <w:szCs w:val="18"/>
              </w:rPr>
            </w:pPr>
            <w:r w:rsidRPr="00787B05">
              <w:rPr>
                <w:rFonts w:cs="Arial"/>
                <w:sz w:val="18"/>
                <w:szCs w:val="18"/>
              </w:rPr>
              <w:t>36,118</w:t>
            </w:r>
          </w:p>
        </w:tc>
        <w:tc>
          <w:tcPr>
            <w:tcW w:w="2700" w:type="dxa"/>
            <w:tcBorders>
              <w:left w:val="single" w:sz="6" w:space="0" w:color="auto"/>
            </w:tcBorders>
            <w:vAlign w:val="center"/>
          </w:tcPr>
          <w:p w14:paraId="79F56C74" w14:textId="77777777" w:rsidR="007C7266" w:rsidRPr="00787B05" w:rsidRDefault="007C7266" w:rsidP="004C1E46">
            <w:pPr>
              <w:jc w:val="center"/>
              <w:rPr>
                <w:rFonts w:cs="Arial"/>
                <w:sz w:val="18"/>
                <w:szCs w:val="18"/>
              </w:rPr>
            </w:pPr>
            <w:r w:rsidRPr="00787B05">
              <w:rPr>
                <w:rFonts w:cs="Arial"/>
                <w:bCs/>
                <w:sz w:val="18"/>
                <w:szCs w:val="18"/>
                <w:highlight w:val="lightGray"/>
              </w:rPr>
              <w:t>103,146</w:t>
            </w:r>
            <w:r w:rsidRPr="00787B05">
              <w:rPr>
                <w:rFonts w:cs="Arial"/>
                <w:b/>
                <w:bCs/>
                <w:sz w:val="18"/>
                <w:szCs w:val="18"/>
              </w:rPr>
              <w:t xml:space="preserve"> </w:t>
            </w:r>
            <w:r w:rsidRPr="00787B05">
              <w:rPr>
                <w:rFonts w:cs="Arial"/>
                <w:sz w:val="18"/>
                <w:szCs w:val="18"/>
              </w:rPr>
              <w:t>(92,426-114,758)</w:t>
            </w:r>
          </w:p>
        </w:tc>
        <w:tc>
          <w:tcPr>
            <w:tcW w:w="2430" w:type="dxa"/>
            <w:vAlign w:val="center"/>
          </w:tcPr>
          <w:p w14:paraId="574E9AD2" w14:textId="77777777" w:rsidR="007C7266" w:rsidRPr="00787B05" w:rsidRDefault="007C7266" w:rsidP="004C1E46">
            <w:pPr>
              <w:jc w:val="center"/>
              <w:rPr>
                <w:rFonts w:cs="Arial"/>
                <w:sz w:val="18"/>
                <w:szCs w:val="18"/>
              </w:rPr>
            </w:pPr>
            <w:r w:rsidRPr="00787B05">
              <w:rPr>
                <w:rFonts w:cs="Arial"/>
                <w:bCs/>
                <w:sz w:val="18"/>
                <w:szCs w:val="18"/>
                <w:highlight w:val="lightGray"/>
              </w:rPr>
              <w:t>21,259</w:t>
            </w:r>
            <w:r w:rsidRPr="00787B05">
              <w:rPr>
                <w:rFonts w:cs="Arial"/>
                <w:b/>
                <w:bCs/>
                <w:sz w:val="18"/>
                <w:szCs w:val="18"/>
              </w:rPr>
              <w:t xml:space="preserve"> </w:t>
            </w:r>
            <w:r w:rsidRPr="00787B05">
              <w:rPr>
                <w:rFonts w:cs="Arial"/>
                <w:sz w:val="18"/>
                <w:szCs w:val="18"/>
              </w:rPr>
              <w:t>(17,343-25,794)</w:t>
            </w:r>
          </w:p>
        </w:tc>
        <w:tc>
          <w:tcPr>
            <w:tcW w:w="1530" w:type="dxa"/>
            <w:tcBorders>
              <w:left w:val="nil"/>
            </w:tcBorders>
            <w:vAlign w:val="center"/>
          </w:tcPr>
          <w:p w14:paraId="7D964DB7" w14:textId="77777777" w:rsidR="007C7266" w:rsidRPr="00787B05" w:rsidRDefault="007C7266" w:rsidP="004C1E46">
            <w:pPr>
              <w:jc w:val="center"/>
              <w:rPr>
                <w:rFonts w:cs="Arial"/>
                <w:sz w:val="18"/>
                <w:szCs w:val="18"/>
              </w:rPr>
            </w:pPr>
            <w:r w:rsidRPr="00787B05">
              <w:rPr>
                <w:rFonts w:cs="Arial"/>
                <w:sz w:val="18"/>
                <w:szCs w:val="18"/>
              </w:rPr>
              <w:t>35.0</w:t>
            </w:r>
          </w:p>
        </w:tc>
      </w:tr>
      <w:tr w:rsidR="007C7266" w14:paraId="7F0B4F3A" w14:textId="77777777" w:rsidTr="004C1E46">
        <w:trPr>
          <w:trHeight w:val="227"/>
        </w:trPr>
        <w:tc>
          <w:tcPr>
            <w:tcW w:w="1278" w:type="dxa"/>
            <w:tcBorders>
              <w:right w:val="single" w:sz="6" w:space="0" w:color="auto"/>
            </w:tcBorders>
            <w:vAlign w:val="center"/>
          </w:tcPr>
          <w:p w14:paraId="7DF059EF" w14:textId="77777777" w:rsidR="007C7266" w:rsidRPr="00787B05" w:rsidRDefault="007C7266" w:rsidP="004C1E46">
            <w:pPr>
              <w:jc w:val="center"/>
              <w:rPr>
                <w:rFonts w:cs="Arial"/>
                <w:sz w:val="18"/>
                <w:szCs w:val="18"/>
              </w:rPr>
            </w:pPr>
            <w:r w:rsidRPr="00787B05">
              <w:rPr>
                <w:rFonts w:cs="Arial"/>
                <w:sz w:val="18"/>
                <w:szCs w:val="18"/>
              </w:rPr>
              <w:t>2006</w:t>
            </w:r>
          </w:p>
        </w:tc>
        <w:tc>
          <w:tcPr>
            <w:tcW w:w="1350" w:type="dxa"/>
            <w:tcBorders>
              <w:right w:val="single" w:sz="6" w:space="0" w:color="auto"/>
            </w:tcBorders>
            <w:vAlign w:val="center"/>
          </w:tcPr>
          <w:p w14:paraId="08B731F2" w14:textId="77777777" w:rsidR="007C7266" w:rsidRPr="00787B05" w:rsidRDefault="007C7266" w:rsidP="004C1E46">
            <w:pPr>
              <w:jc w:val="center"/>
              <w:rPr>
                <w:rFonts w:cs="Arial"/>
                <w:sz w:val="18"/>
                <w:szCs w:val="18"/>
              </w:rPr>
            </w:pPr>
            <w:r w:rsidRPr="00787B05">
              <w:rPr>
                <w:rFonts w:cs="Arial"/>
                <w:sz w:val="18"/>
                <w:szCs w:val="18"/>
              </w:rPr>
              <w:t>29,121</w:t>
            </w:r>
          </w:p>
        </w:tc>
        <w:tc>
          <w:tcPr>
            <w:tcW w:w="2700" w:type="dxa"/>
            <w:tcBorders>
              <w:left w:val="single" w:sz="6" w:space="0" w:color="auto"/>
            </w:tcBorders>
            <w:vAlign w:val="center"/>
          </w:tcPr>
          <w:p w14:paraId="7703B7CC" w14:textId="77777777" w:rsidR="007C7266" w:rsidRPr="00787B05" w:rsidRDefault="007C7266" w:rsidP="004C1E46">
            <w:pPr>
              <w:jc w:val="center"/>
              <w:rPr>
                <w:rFonts w:cs="Arial"/>
                <w:sz w:val="18"/>
                <w:szCs w:val="18"/>
              </w:rPr>
            </w:pPr>
            <w:r w:rsidRPr="00787B05">
              <w:rPr>
                <w:rFonts w:cs="Arial"/>
                <w:bCs/>
                <w:sz w:val="18"/>
                <w:szCs w:val="18"/>
                <w:highlight w:val="lightGray"/>
              </w:rPr>
              <w:t>82,565</w:t>
            </w:r>
            <w:r w:rsidRPr="00787B05">
              <w:rPr>
                <w:rFonts w:cs="Arial"/>
                <w:b/>
                <w:bCs/>
                <w:sz w:val="18"/>
                <w:szCs w:val="18"/>
              </w:rPr>
              <w:t xml:space="preserve"> </w:t>
            </w:r>
            <w:r w:rsidRPr="00787B05">
              <w:rPr>
                <w:rFonts w:cs="Arial"/>
                <w:sz w:val="18"/>
                <w:szCs w:val="18"/>
              </w:rPr>
              <w:t>(73,514-92,415)</w:t>
            </w:r>
          </w:p>
        </w:tc>
        <w:tc>
          <w:tcPr>
            <w:tcW w:w="2430" w:type="dxa"/>
            <w:vAlign w:val="center"/>
          </w:tcPr>
          <w:p w14:paraId="64AF17BA" w14:textId="77777777" w:rsidR="007C7266" w:rsidRPr="00787B05" w:rsidRDefault="007C7266" w:rsidP="004C1E46">
            <w:pPr>
              <w:jc w:val="center"/>
              <w:rPr>
                <w:rFonts w:cs="Arial"/>
                <w:sz w:val="18"/>
                <w:szCs w:val="18"/>
              </w:rPr>
            </w:pPr>
            <w:r w:rsidRPr="00787B05">
              <w:rPr>
                <w:rFonts w:cs="Arial"/>
                <w:bCs/>
                <w:sz w:val="18"/>
                <w:szCs w:val="18"/>
                <w:highlight w:val="lightGray"/>
              </w:rPr>
              <w:t>23,496</w:t>
            </w:r>
            <w:r w:rsidRPr="00787B05">
              <w:rPr>
                <w:rFonts w:cs="Arial"/>
                <w:b/>
                <w:bCs/>
                <w:sz w:val="18"/>
                <w:szCs w:val="18"/>
              </w:rPr>
              <w:t xml:space="preserve"> </w:t>
            </w:r>
            <w:r w:rsidRPr="00787B05">
              <w:rPr>
                <w:rFonts w:cs="Arial"/>
                <w:sz w:val="18"/>
                <w:szCs w:val="18"/>
              </w:rPr>
              <w:t>(18,902-28,868)</w:t>
            </w:r>
          </w:p>
        </w:tc>
        <w:tc>
          <w:tcPr>
            <w:tcW w:w="1530" w:type="dxa"/>
            <w:tcBorders>
              <w:left w:val="nil"/>
            </w:tcBorders>
            <w:vAlign w:val="center"/>
          </w:tcPr>
          <w:p w14:paraId="2C2E15E9" w14:textId="77777777" w:rsidR="007C7266" w:rsidRPr="00787B05" w:rsidRDefault="007C7266" w:rsidP="004C1E46">
            <w:pPr>
              <w:jc w:val="center"/>
              <w:rPr>
                <w:rFonts w:cs="Arial"/>
                <w:sz w:val="18"/>
                <w:szCs w:val="18"/>
              </w:rPr>
            </w:pPr>
            <w:r w:rsidRPr="00787B05">
              <w:rPr>
                <w:rFonts w:cs="Arial"/>
                <w:sz w:val="18"/>
                <w:szCs w:val="18"/>
              </w:rPr>
              <w:t>35.3</w:t>
            </w:r>
          </w:p>
        </w:tc>
      </w:tr>
      <w:tr w:rsidR="007C7266" w14:paraId="1EAAEB0E" w14:textId="77777777" w:rsidTr="004C1E46">
        <w:trPr>
          <w:trHeight w:val="227"/>
        </w:trPr>
        <w:tc>
          <w:tcPr>
            <w:tcW w:w="1278" w:type="dxa"/>
            <w:tcBorders>
              <w:right w:val="single" w:sz="6" w:space="0" w:color="auto"/>
            </w:tcBorders>
            <w:vAlign w:val="center"/>
          </w:tcPr>
          <w:p w14:paraId="6FEB5E20" w14:textId="77777777" w:rsidR="007C7266" w:rsidRPr="00787B05" w:rsidRDefault="007C7266" w:rsidP="004C1E46">
            <w:pPr>
              <w:jc w:val="center"/>
              <w:rPr>
                <w:rFonts w:cs="Arial"/>
                <w:sz w:val="18"/>
                <w:szCs w:val="18"/>
              </w:rPr>
            </w:pPr>
            <w:r w:rsidRPr="00787B05">
              <w:rPr>
                <w:rFonts w:cs="Arial"/>
                <w:sz w:val="18"/>
                <w:szCs w:val="18"/>
              </w:rPr>
              <w:t>2007</w:t>
            </w:r>
          </w:p>
        </w:tc>
        <w:tc>
          <w:tcPr>
            <w:tcW w:w="1350" w:type="dxa"/>
            <w:tcBorders>
              <w:right w:val="single" w:sz="6" w:space="0" w:color="auto"/>
            </w:tcBorders>
            <w:vAlign w:val="center"/>
          </w:tcPr>
          <w:p w14:paraId="3386EDC8" w14:textId="77777777" w:rsidR="007C7266" w:rsidRPr="00787B05" w:rsidRDefault="007C7266" w:rsidP="004C1E46">
            <w:pPr>
              <w:jc w:val="center"/>
              <w:rPr>
                <w:rFonts w:cs="Arial"/>
                <w:sz w:val="18"/>
                <w:szCs w:val="18"/>
              </w:rPr>
            </w:pPr>
            <w:r w:rsidRPr="00787B05">
              <w:rPr>
                <w:rFonts w:cs="Arial"/>
                <w:sz w:val="18"/>
                <w:szCs w:val="18"/>
              </w:rPr>
              <w:t>26,867</w:t>
            </w:r>
          </w:p>
        </w:tc>
        <w:tc>
          <w:tcPr>
            <w:tcW w:w="2700" w:type="dxa"/>
            <w:tcBorders>
              <w:left w:val="single" w:sz="6" w:space="0" w:color="auto"/>
            </w:tcBorders>
            <w:vAlign w:val="center"/>
          </w:tcPr>
          <w:p w14:paraId="5A5CEABF" w14:textId="77777777" w:rsidR="007C7266" w:rsidRPr="00787B05" w:rsidRDefault="007C7266" w:rsidP="004C1E46">
            <w:pPr>
              <w:jc w:val="center"/>
              <w:rPr>
                <w:rFonts w:cs="Arial"/>
                <w:sz w:val="18"/>
                <w:szCs w:val="18"/>
              </w:rPr>
            </w:pPr>
            <w:r w:rsidRPr="00787B05">
              <w:rPr>
                <w:rFonts w:cs="Arial"/>
                <w:sz w:val="18"/>
                <w:szCs w:val="18"/>
                <w:highlight w:val="lightGray"/>
              </w:rPr>
              <w:t>73,645</w:t>
            </w:r>
            <w:r w:rsidRPr="00787B05">
              <w:rPr>
                <w:rFonts w:cs="Arial"/>
                <w:b/>
                <w:sz w:val="18"/>
                <w:szCs w:val="18"/>
              </w:rPr>
              <w:t xml:space="preserve"> </w:t>
            </w:r>
            <w:r w:rsidRPr="00787B05">
              <w:rPr>
                <w:rFonts w:cs="Arial"/>
                <w:sz w:val="18"/>
                <w:szCs w:val="18"/>
              </w:rPr>
              <w:t>(65,681-82,302)</w:t>
            </w:r>
          </w:p>
        </w:tc>
        <w:tc>
          <w:tcPr>
            <w:tcW w:w="2430" w:type="dxa"/>
            <w:vAlign w:val="center"/>
          </w:tcPr>
          <w:p w14:paraId="39A67A1A" w14:textId="77777777" w:rsidR="007C7266" w:rsidRPr="00787B05" w:rsidRDefault="007C7266" w:rsidP="004C1E46">
            <w:pPr>
              <w:jc w:val="center"/>
              <w:rPr>
                <w:rFonts w:cs="Arial"/>
                <w:sz w:val="18"/>
                <w:szCs w:val="18"/>
              </w:rPr>
            </w:pPr>
            <w:r w:rsidRPr="00787B05">
              <w:rPr>
                <w:rFonts w:cs="Arial"/>
                <w:sz w:val="18"/>
                <w:szCs w:val="18"/>
                <w:highlight w:val="lightGray"/>
              </w:rPr>
              <w:t>19,621</w:t>
            </w:r>
            <w:r w:rsidRPr="00787B05">
              <w:rPr>
                <w:rFonts w:cs="Arial"/>
                <w:b/>
                <w:sz w:val="18"/>
                <w:szCs w:val="18"/>
              </w:rPr>
              <w:t xml:space="preserve"> </w:t>
            </w:r>
            <w:r w:rsidRPr="00787B05">
              <w:rPr>
                <w:rFonts w:cs="Arial"/>
                <w:sz w:val="18"/>
                <w:szCs w:val="18"/>
              </w:rPr>
              <w:t>(16,697-22,907)</w:t>
            </w:r>
          </w:p>
        </w:tc>
        <w:tc>
          <w:tcPr>
            <w:tcW w:w="1530" w:type="dxa"/>
            <w:tcBorders>
              <w:left w:val="nil"/>
            </w:tcBorders>
            <w:vAlign w:val="center"/>
          </w:tcPr>
          <w:p w14:paraId="42A713AF" w14:textId="77777777" w:rsidR="007C7266" w:rsidRPr="00787B05" w:rsidRDefault="007C7266" w:rsidP="004C1E46">
            <w:pPr>
              <w:jc w:val="center"/>
              <w:rPr>
                <w:rFonts w:cs="Arial"/>
                <w:sz w:val="18"/>
                <w:szCs w:val="18"/>
              </w:rPr>
            </w:pPr>
            <w:r w:rsidRPr="00787B05">
              <w:rPr>
                <w:rFonts w:cs="Arial"/>
                <w:sz w:val="18"/>
                <w:szCs w:val="18"/>
              </w:rPr>
              <w:t>36.5</w:t>
            </w:r>
          </w:p>
        </w:tc>
      </w:tr>
      <w:tr w:rsidR="007C7266" w14:paraId="176FBCF0" w14:textId="77777777" w:rsidTr="004C1E46">
        <w:trPr>
          <w:trHeight w:val="227"/>
        </w:trPr>
        <w:tc>
          <w:tcPr>
            <w:tcW w:w="1278" w:type="dxa"/>
            <w:tcBorders>
              <w:right w:val="single" w:sz="6" w:space="0" w:color="auto"/>
            </w:tcBorders>
            <w:vAlign w:val="center"/>
          </w:tcPr>
          <w:p w14:paraId="1E0840B2" w14:textId="77777777" w:rsidR="007C7266" w:rsidRPr="00787B05" w:rsidRDefault="007C7266" w:rsidP="004C1E46">
            <w:pPr>
              <w:jc w:val="center"/>
              <w:rPr>
                <w:rFonts w:cs="Arial"/>
                <w:sz w:val="18"/>
                <w:szCs w:val="18"/>
              </w:rPr>
            </w:pPr>
            <w:r w:rsidRPr="00787B05">
              <w:rPr>
                <w:rFonts w:cs="Arial"/>
                <w:sz w:val="18"/>
                <w:szCs w:val="18"/>
              </w:rPr>
              <w:t>2008</w:t>
            </w:r>
          </w:p>
        </w:tc>
        <w:tc>
          <w:tcPr>
            <w:tcW w:w="1350" w:type="dxa"/>
            <w:tcBorders>
              <w:right w:val="single" w:sz="6" w:space="0" w:color="auto"/>
            </w:tcBorders>
            <w:vAlign w:val="center"/>
          </w:tcPr>
          <w:p w14:paraId="3DA6A084" w14:textId="77777777" w:rsidR="007C7266" w:rsidRPr="00787B05" w:rsidRDefault="007C7266" w:rsidP="004C1E46">
            <w:pPr>
              <w:jc w:val="center"/>
              <w:rPr>
                <w:rFonts w:cs="Arial"/>
                <w:sz w:val="18"/>
                <w:szCs w:val="18"/>
              </w:rPr>
            </w:pPr>
            <w:r w:rsidRPr="00787B05">
              <w:rPr>
                <w:rFonts w:cs="Arial"/>
                <w:sz w:val="18"/>
                <w:szCs w:val="18"/>
              </w:rPr>
              <w:t>24,458</w:t>
            </w:r>
          </w:p>
        </w:tc>
        <w:tc>
          <w:tcPr>
            <w:tcW w:w="2700" w:type="dxa"/>
            <w:tcBorders>
              <w:left w:val="single" w:sz="6" w:space="0" w:color="auto"/>
            </w:tcBorders>
            <w:vAlign w:val="center"/>
          </w:tcPr>
          <w:p w14:paraId="3C68B61B" w14:textId="77777777" w:rsidR="007C7266" w:rsidRPr="00787B05" w:rsidRDefault="007C7266" w:rsidP="004C1E46">
            <w:pPr>
              <w:jc w:val="center"/>
              <w:rPr>
                <w:rFonts w:cs="Arial"/>
                <w:sz w:val="18"/>
                <w:szCs w:val="18"/>
              </w:rPr>
            </w:pPr>
            <w:r w:rsidRPr="00787B05">
              <w:rPr>
                <w:rFonts w:cs="Arial"/>
                <w:sz w:val="18"/>
                <w:szCs w:val="18"/>
                <w:highlight w:val="lightGray"/>
              </w:rPr>
              <w:t>66,371</w:t>
            </w:r>
            <w:r w:rsidRPr="00787B05">
              <w:rPr>
                <w:rFonts w:cs="Arial"/>
                <w:b/>
                <w:sz w:val="18"/>
                <w:szCs w:val="18"/>
              </w:rPr>
              <w:t xml:space="preserve"> </w:t>
            </w:r>
            <w:r w:rsidRPr="00787B05">
              <w:rPr>
                <w:rFonts w:cs="Arial"/>
                <w:sz w:val="18"/>
                <w:szCs w:val="18"/>
              </w:rPr>
              <w:t>(59,971-73,264)</w:t>
            </w:r>
          </w:p>
        </w:tc>
        <w:tc>
          <w:tcPr>
            <w:tcW w:w="2430" w:type="dxa"/>
            <w:vAlign w:val="center"/>
          </w:tcPr>
          <w:p w14:paraId="181EEE98" w14:textId="77777777" w:rsidR="007C7266" w:rsidRPr="00787B05" w:rsidRDefault="007C7266" w:rsidP="004C1E46">
            <w:pPr>
              <w:jc w:val="center"/>
              <w:rPr>
                <w:rFonts w:cs="Arial"/>
                <w:sz w:val="18"/>
                <w:szCs w:val="18"/>
              </w:rPr>
            </w:pPr>
            <w:r w:rsidRPr="00787B05">
              <w:rPr>
                <w:rFonts w:cs="Arial"/>
                <w:bCs/>
                <w:sz w:val="18"/>
                <w:szCs w:val="18"/>
                <w:highlight w:val="lightGray"/>
              </w:rPr>
              <w:t>26,829</w:t>
            </w:r>
            <w:r w:rsidRPr="00787B05">
              <w:rPr>
                <w:rFonts w:cs="Arial"/>
                <w:b/>
                <w:bCs/>
                <w:sz w:val="18"/>
                <w:szCs w:val="18"/>
              </w:rPr>
              <w:t xml:space="preserve"> </w:t>
            </w:r>
            <w:r w:rsidRPr="00787B05">
              <w:rPr>
                <w:rFonts w:cs="Arial"/>
                <w:sz w:val="18"/>
                <w:szCs w:val="18"/>
              </w:rPr>
              <w:t>(23,232-30,821)</w:t>
            </w:r>
          </w:p>
        </w:tc>
        <w:tc>
          <w:tcPr>
            <w:tcW w:w="1530" w:type="dxa"/>
            <w:tcBorders>
              <w:left w:val="nil"/>
            </w:tcBorders>
            <w:vAlign w:val="center"/>
          </w:tcPr>
          <w:p w14:paraId="75B40D50"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655DE2A2" w14:textId="77777777" w:rsidTr="004C1E46">
        <w:trPr>
          <w:trHeight w:val="227"/>
        </w:trPr>
        <w:tc>
          <w:tcPr>
            <w:tcW w:w="1278" w:type="dxa"/>
            <w:tcBorders>
              <w:bottom w:val="single" w:sz="6" w:space="0" w:color="auto"/>
              <w:right w:val="single" w:sz="6" w:space="0" w:color="auto"/>
            </w:tcBorders>
            <w:vAlign w:val="center"/>
          </w:tcPr>
          <w:p w14:paraId="34AFF4DE" w14:textId="77777777" w:rsidR="007C7266" w:rsidRPr="00787B05" w:rsidRDefault="007C7266" w:rsidP="004C1E46">
            <w:pPr>
              <w:jc w:val="center"/>
              <w:rPr>
                <w:rFonts w:cs="Arial"/>
                <w:sz w:val="18"/>
                <w:szCs w:val="18"/>
              </w:rPr>
            </w:pPr>
            <w:r w:rsidRPr="00787B05">
              <w:rPr>
                <w:rFonts w:cs="Arial"/>
                <w:sz w:val="18"/>
                <w:szCs w:val="18"/>
              </w:rPr>
              <w:t>2009</w:t>
            </w:r>
          </w:p>
        </w:tc>
        <w:tc>
          <w:tcPr>
            <w:tcW w:w="1350" w:type="dxa"/>
            <w:tcBorders>
              <w:bottom w:val="single" w:sz="6" w:space="0" w:color="auto"/>
              <w:right w:val="single" w:sz="6" w:space="0" w:color="auto"/>
            </w:tcBorders>
            <w:vAlign w:val="center"/>
          </w:tcPr>
          <w:p w14:paraId="5D51AC88" w14:textId="77777777" w:rsidR="007C7266" w:rsidRPr="00787B05" w:rsidRDefault="007C7266" w:rsidP="004C1E46">
            <w:pPr>
              <w:jc w:val="center"/>
              <w:rPr>
                <w:rFonts w:cs="Arial"/>
                <w:sz w:val="18"/>
                <w:szCs w:val="18"/>
              </w:rPr>
            </w:pPr>
            <w:r w:rsidRPr="00787B05">
              <w:rPr>
                <w:rFonts w:cs="Arial"/>
                <w:sz w:val="18"/>
                <w:szCs w:val="18"/>
              </w:rPr>
              <w:t>23,642</w:t>
            </w:r>
          </w:p>
        </w:tc>
        <w:tc>
          <w:tcPr>
            <w:tcW w:w="2700" w:type="dxa"/>
            <w:tcBorders>
              <w:left w:val="single" w:sz="6" w:space="0" w:color="auto"/>
              <w:bottom w:val="single" w:sz="6" w:space="0" w:color="auto"/>
            </w:tcBorders>
            <w:vAlign w:val="center"/>
          </w:tcPr>
          <w:p w14:paraId="2154CCFA" w14:textId="77777777" w:rsidR="007C7266" w:rsidRPr="00787B05" w:rsidRDefault="007C7266" w:rsidP="004C1E46">
            <w:pPr>
              <w:jc w:val="center"/>
              <w:rPr>
                <w:rFonts w:cs="Arial"/>
                <w:sz w:val="18"/>
                <w:szCs w:val="18"/>
              </w:rPr>
            </w:pPr>
            <w:r w:rsidRPr="00787B05">
              <w:rPr>
                <w:rFonts w:cs="Arial"/>
                <w:sz w:val="18"/>
                <w:szCs w:val="18"/>
                <w:highlight w:val="lightGray"/>
              </w:rPr>
              <w:t>52,921</w:t>
            </w:r>
            <w:r w:rsidRPr="00787B05">
              <w:rPr>
                <w:rFonts w:cs="Arial"/>
                <w:b/>
                <w:sz w:val="18"/>
                <w:szCs w:val="18"/>
              </w:rPr>
              <w:t xml:space="preserve"> </w:t>
            </w:r>
            <w:r w:rsidRPr="00787B05">
              <w:rPr>
                <w:rFonts w:cs="Arial"/>
                <w:sz w:val="18"/>
                <w:szCs w:val="18"/>
              </w:rPr>
              <w:t>(47,167-59,178)</w:t>
            </w:r>
          </w:p>
        </w:tc>
        <w:tc>
          <w:tcPr>
            <w:tcW w:w="2430" w:type="dxa"/>
            <w:tcBorders>
              <w:bottom w:val="single" w:sz="6" w:space="0" w:color="auto"/>
            </w:tcBorders>
            <w:vAlign w:val="center"/>
          </w:tcPr>
          <w:p w14:paraId="4D48580E" w14:textId="77777777" w:rsidR="007C7266" w:rsidRPr="00787B05" w:rsidRDefault="007C7266" w:rsidP="004C1E46">
            <w:pPr>
              <w:jc w:val="center"/>
              <w:rPr>
                <w:rFonts w:cs="Arial"/>
                <w:sz w:val="18"/>
                <w:szCs w:val="18"/>
              </w:rPr>
            </w:pPr>
            <w:r w:rsidRPr="00787B05">
              <w:rPr>
                <w:rFonts w:cs="Arial"/>
                <w:bCs/>
                <w:sz w:val="18"/>
                <w:szCs w:val="18"/>
                <w:highlight w:val="lightGray"/>
              </w:rPr>
              <w:t>20,981</w:t>
            </w:r>
            <w:r w:rsidRPr="00787B05">
              <w:rPr>
                <w:rFonts w:cs="Arial"/>
                <w:b/>
                <w:bCs/>
                <w:sz w:val="18"/>
                <w:szCs w:val="18"/>
              </w:rPr>
              <w:t xml:space="preserve"> </w:t>
            </w:r>
            <w:r w:rsidRPr="00787B05">
              <w:rPr>
                <w:rFonts w:cs="Arial"/>
                <w:sz w:val="18"/>
                <w:szCs w:val="18"/>
              </w:rPr>
              <w:t>(17,989-24,327)</w:t>
            </w:r>
          </w:p>
        </w:tc>
        <w:tc>
          <w:tcPr>
            <w:tcW w:w="1530" w:type="dxa"/>
            <w:tcBorders>
              <w:left w:val="nil"/>
              <w:bottom w:val="single" w:sz="6" w:space="0" w:color="auto"/>
            </w:tcBorders>
            <w:vAlign w:val="center"/>
          </w:tcPr>
          <w:p w14:paraId="6B66E4A1" w14:textId="77777777" w:rsidR="007C7266" w:rsidRPr="00787B05" w:rsidRDefault="007C7266" w:rsidP="004C1E46">
            <w:pPr>
              <w:jc w:val="center"/>
              <w:rPr>
                <w:rFonts w:cs="Arial"/>
                <w:sz w:val="18"/>
                <w:szCs w:val="18"/>
              </w:rPr>
            </w:pPr>
            <w:r w:rsidRPr="00787B05">
              <w:rPr>
                <w:rFonts w:cs="Arial"/>
                <w:sz w:val="18"/>
                <w:szCs w:val="18"/>
              </w:rPr>
              <w:t>44.7</w:t>
            </w:r>
          </w:p>
        </w:tc>
      </w:tr>
      <w:tr w:rsidR="007C7266" w14:paraId="3551A7F5" w14:textId="77777777" w:rsidTr="004C1E46">
        <w:trPr>
          <w:trHeight w:val="227"/>
        </w:trPr>
        <w:tc>
          <w:tcPr>
            <w:tcW w:w="1278" w:type="dxa"/>
            <w:tcBorders>
              <w:top w:val="single" w:sz="6" w:space="0" w:color="auto"/>
              <w:right w:val="single" w:sz="6" w:space="0" w:color="auto"/>
            </w:tcBorders>
            <w:vAlign w:val="center"/>
          </w:tcPr>
          <w:p w14:paraId="5DCC3B4A" w14:textId="77777777" w:rsidR="007C7266" w:rsidRPr="00787B05" w:rsidRDefault="007C7266" w:rsidP="004C1E46">
            <w:pPr>
              <w:jc w:val="center"/>
              <w:rPr>
                <w:rFonts w:cs="Arial"/>
                <w:sz w:val="18"/>
                <w:szCs w:val="18"/>
              </w:rPr>
            </w:pPr>
            <w:r w:rsidRPr="00787B05">
              <w:rPr>
                <w:rFonts w:cs="Arial"/>
                <w:sz w:val="18"/>
                <w:szCs w:val="18"/>
              </w:rPr>
              <w:t>2010</w:t>
            </w:r>
          </w:p>
        </w:tc>
        <w:tc>
          <w:tcPr>
            <w:tcW w:w="1350" w:type="dxa"/>
            <w:tcBorders>
              <w:top w:val="single" w:sz="6" w:space="0" w:color="auto"/>
              <w:right w:val="single" w:sz="6" w:space="0" w:color="auto"/>
            </w:tcBorders>
            <w:vAlign w:val="center"/>
          </w:tcPr>
          <w:p w14:paraId="7F0B68EF" w14:textId="77777777" w:rsidR="007C7266" w:rsidRPr="00787B05" w:rsidRDefault="007C7266" w:rsidP="004C1E46">
            <w:pPr>
              <w:jc w:val="center"/>
              <w:rPr>
                <w:rFonts w:cs="Arial"/>
                <w:sz w:val="18"/>
                <w:szCs w:val="18"/>
              </w:rPr>
            </w:pPr>
            <w:r w:rsidRPr="00787B05">
              <w:rPr>
                <w:rFonts w:cs="Arial"/>
                <w:sz w:val="18"/>
                <w:szCs w:val="18"/>
              </w:rPr>
              <w:t>9,549</w:t>
            </w:r>
          </w:p>
        </w:tc>
        <w:tc>
          <w:tcPr>
            <w:tcW w:w="2700" w:type="dxa"/>
            <w:tcBorders>
              <w:top w:val="single" w:sz="6" w:space="0" w:color="auto"/>
              <w:left w:val="single" w:sz="6" w:space="0" w:color="auto"/>
            </w:tcBorders>
            <w:vAlign w:val="center"/>
          </w:tcPr>
          <w:p w14:paraId="73C59DF8" w14:textId="77777777" w:rsidR="007C7266" w:rsidRPr="00787B05" w:rsidRDefault="007C7266" w:rsidP="004C1E46">
            <w:pPr>
              <w:jc w:val="center"/>
              <w:rPr>
                <w:rFonts w:cs="Arial"/>
                <w:b/>
                <w:sz w:val="18"/>
                <w:szCs w:val="18"/>
              </w:rPr>
            </w:pPr>
            <w:r w:rsidRPr="00787B05">
              <w:rPr>
                <w:rFonts w:cs="Arial"/>
                <w:sz w:val="18"/>
                <w:szCs w:val="18"/>
              </w:rPr>
              <w:t>31,015</w:t>
            </w:r>
            <w:r w:rsidRPr="00787B05">
              <w:rPr>
                <w:rFonts w:cs="Arial"/>
                <w:b/>
                <w:sz w:val="18"/>
                <w:szCs w:val="18"/>
              </w:rPr>
              <w:t xml:space="preserve"> </w:t>
            </w:r>
            <w:r w:rsidRPr="00787B05">
              <w:rPr>
                <w:rFonts w:cs="Arial"/>
                <w:sz w:val="18"/>
                <w:szCs w:val="18"/>
              </w:rPr>
              <w:t>(27,519-34,829)</w:t>
            </w:r>
          </w:p>
        </w:tc>
        <w:tc>
          <w:tcPr>
            <w:tcW w:w="2430" w:type="dxa"/>
            <w:tcBorders>
              <w:top w:val="single" w:sz="6" w:space="0" w:color="auto"/>
            </w:tcBorders>
            <w:vAlign w:val="center"/>
          </w:tcPr>
          <w:p w14:paraId="7F4A2AC0" w14:textId="77777777" w:rsidR="007C7266" w:rsidRPr="00787B05" w:rsidRDefault="007C7266" w:rsidP="004C1E46">
            <w:pPr>
              <w:jc w:val="center"/>
              <w:rPr>
                <w:rFonts w:cs="Arial"/>
                <w:sz w:val="18"/>
                <w:szCs w:val="18"/>
              </w:rPr>
            </w:pPr>
            <w:r w:rsidRPr="00787B05">
              <w:rPr>
                <w:rFonts w:cs="Arial"/>
                <w:bCs/>
                <w:sz w:val="18"/>
                <w:szCs w:val="18"/>
              </w:rPr>
              <w:t>10,454</w:t>
            </w:r>
            <w:r w:rsidRPr="00787B05">
              <w:rPr>
                <w:rFonts w:cs="Arial"/>
                <w:b/>
                <w:bCs/>
                <w:sz w:val="18"/>
                <w:szCs w:val="18"/>
              </w:rPr>
              <w:t xml:space="preserve"> </w:t>
            </w:r>
            <w:r w:rsidRPr="00787B05">
              <w:rPr>
                <w:rFonts w:cs="Arial"/>
                <w:sz w:val="18"/>
                <w:szCs w:val="18"/>
              </w:rPr>
              <w:t>(8,697-12,474)</w:t>
            </w:r>
          </w:p>
        </w:tc>
        <w:tc>
          <w:tcPr>
            <w:tcW w:w="1530" w:type="dxa"/>
            <w:tcBorders>
              <w:top w:val="single" w:sz="6" w:space="0" w:color="auto"/>
              <w:left w:val="nil"/>
            </w:tcBorders>
            <w:vAlign w:val="center"/>
          </w:tcPr>
          <w:p w14:paraId="5B570B19" w14:textId="77777777" w:rsidR="007C7266" w:rsidRPr="00787B05" w:rsidRDefault="007C7266" w:rsidP="004C1E46">
            <w:pPr>
              <w:jc w:val="center"/>
              <w:rPr>
                <w:rFonts w:cs="Arial"/>
                <w:sz w:val="18"/>
                <w:szCs w:val="18"/>
              </w:rPr>
            </w:pPr>
            <w:r w:rsidRPr="00787B05">
              <w:rPr>
                <w:rFonts w:cs="Arial"/>
                <w:sz w:val="18"/>
                <w:szCs w:val="18"/>
              </w:rPr>
              <w:t>30.8</w:t>
            </w:r>
          </w:p>
        </w:tc>
      </w:tr>
      <w:tr w:rsidR="007C7266" w14:paraId="0D2F3F5A" w14:textId="77777777" w:rsidTr="004C1E46">
        <w:trPr>
          <w:trHeight w:val="227"/>
        </w:trPr>
        <w:tc>
          <w:tcPr>
            <w:tcW w:w="1278" w:type="dxa"/>
            <w:tcBorders>
              <w:right w:val="single" w:sz="6" w:space="0" w:color="auto"/>
            </w:tcBorders>
            <w:vAlign w:val="center"/>
          </w:tcPr>
          <w:p w14:paraId="18A52EBC" w14:textId="77777777" w:rsidR="007C7266" w:rsidRPr="00787B05" w:rsidRDefault="007C7266" w:rsidP="004C1E46">
            <w:pPr>
              <w:jc w:val="center"/>
              <w:rPr>
                <w:rFonts w:cs="Arial"/>
                <w:sz w:val="18"/>
                <w:szCs w:val="18"/>
              </w:rPr>
            </w:pPr>
            <w:r w:rsidRPr="00787B05">
              <w:rPr>
                <w:rFonts w:cs="Arial"/>
                <w:sz w:val="18"/>
                <w:szCs w:val="18"/>
              </w:rPr>
              <w:t>2011</w:t>
            </w:r>
          </w:p>
        </w:tc>
        <w:tc>
          <w:tcPr>
            <w:tcW w:w="1350" w:type="dxa"/>
            <w:tcBorders>
              <w:right w:val="single" w:sz="6" w:space="0" w:color="auto"/>
            </w:tcBorders>
            <w:vAlign w:val="center"/>
          </w:tcPr>
          <w:p w14:paraId="13FE95C7" w14:textId="77777777" w:rsidR="007C7266" w:rsidRPr="00787B05" w:rsidRDefault="007C7266" w:rsidP="004C1E46">
            <w:pPr>
              <w:jc w:val="center"/>
              <w:rPr>
                <w:rFonts w:cs="Arial"/>
                <w:sz w:val="18"/>
                <w:szCs w:val="18"/>
              </w:rPr>
            </w:pPr>
            <w:r w:rsidRPr="00787B05">
              <w:rPr>
                <w:rFonts w:cs="Arial"/>
                <w:sz w:val="18"/>
                <w:szCs w:val="18"/>
              </w:rPr>
              <w:t>10,708</w:t>
            </w:r>
          </w:p>
        </w:tc>
        <w:tc>
          <w:tcPr>
            <w:tcW w:w="2700" w:type="dxa"/>
            <w:tcBorders>
              <w:left w:val="single" w:sz="6" w:space="0" w:color="auto"/>
            </w:tcBorders>
            <w:vAlign w:val="center"/>
          </w:tcPr>
          <w:p w14:paraId="28C49E9A" w14:textId="77777777" w:rsidR="007C7266" w:rsidRPr="00787B05" w:rsidRDefault="007C7266" w:rsidP="004C1E46">
            <w:pPr>
              <w:jc w:val="center"/>
              <w:rPr>
                <w:rFonts w:cs="Arial"/>
                <w:sz w:val="18"/>
                <w:szCs w:val="18"/>
              </w:rPr>
            </w:pPr>
            <w:r w:rsidRPr="00787B05">
              <w:rPr>
                <w:rFonts w:cs="Arial"/>
                <w:sz w:val="18"/>
                <w:szCs w:val="18"/>
              </w:rPr>
              <w:t>35,929</w:t>
            </w:r>
            <w:r w:rsidRPr="00787B05">
              <w:rPr>
                <w:rFonts w:cs="Arial"/>
                <w:b/>
                <w:sz w:val="18"/>
                <w:szCs w:val="18"/>
              </w:rPr>
              <w:t xml:space="preserve"> </w:t>
            </w:r>
            <w:r w:rsidRPr="00787B05">
              <w:rPr>
                <w:rFonts w:cs="Arial"/>
                <w:sz w:val="18"/>
                <w:szCs w:val="18"/>
              </w:rPr>
              <w:t>(32,049-40,147)</w:t>
            </w:r>
          </w:p>
        </w:tc>
        <w:tc>
          <w:tcPr>
            <w:tcW w:w="2430" w:type="dxa"/>
            <w:vAlign w:val="center"/>
          </w:tcPr>
          <w:p w14:paraId="1A055356" w14:textId="77777777" w:rsidR="007C7266" w:rsidRPr="00787B05" w:rsidRDefault="007C7266" w:rsidP="004C1E46">
            <w:pPr>
              <w:jc w:val="center"/>
              <w:rPr>
                <w:rFonts w:cs="Arial"/>
                <w:bCs/>
                <w:sz w:val="18"/>
                <w:szCs w:val="18"/>
              </w:rPr>
            </w:pPr>
            <w:r w:rsidRPr="00787B05">
              <w:rPr>
                <w:rFonts w:cs="Arial"/>
                <w:bCs/>
                <w:sz w:val="18"/>
                <w:szCs w:val="18"/>
              </w:rPr>
              <w:t>15,490</w:t>
            </w:r>
            <w:r w:rsidRPr="00787B05">
              <w:rPr>
                <w:rFonts w:cs="Arial"/>
                <w:b/>
                <w:bCs/>
                <w:sz w:val="18"/>
                <w:szCs w:val="18"/>
              </w:rPr>
              <w:t xml:space="preserve"> </w:t>
            </w:r>
            <w:r w:rsidRPr="00787B05">
              <w:rPr>
                <w:rFonts w:cs="Arial"/>
                <w:bCs/>
                <w:sz w:val="18"/>
                <w:szCs w:val="18"/>
              </w:rPr>
              <w:t>(13,022-18,289)</w:t>
            </w:r>
          </w:p>
        </w:tc>
        <w:tc>
          <w:tcPr>
            <w:tcW w:w="1530" w:type="dxa"/>
            <w:tcBorders>
              <w:left w:val="nil"/>
            </w:tcBorders>
            <w:vAlign w:val="center"/>
          </w:tcPr>
          <w:p w14:paraId="595AD877" w14:textId="77777777" w:rsidR="007C7266" w:rsidRPr="00787B05" w:rsidRDefault="007C7266" w:rsidP="004C1E46">
            <w:pPr>
              <w:jc w:val="center"/>
              <w:rPr>
                <w:rFonts w:cs="Arial"/>
                <w:sz w:val="18"/>
                <w:szCs w:val="18"/>
              </w:rPr>
            </w:pPr>
            <w:r w:rsidRPr="00787B05">
              <w:rPr>
                <w:rFonts w:cs="Arial"/>
                <w:sz w:val="18"/>
                <w:szCs w:val="18"/>
              </w:rPr>
              <w:t>29.8</w:t>
            </w:r>
          </w:p>
        </w:tc>
      </w:tr>
      <w:tr w:rsidR="007C7266" w14:paraId="2FC9AB0C" w14:textId="77777777" w:rsidTr="004C1E46">
        <w:trPr>
          <w:trHeight w:val="227"/>
        </w:trPr>
        <w:tc>
          <w:tcPr>
            <w:tcW w:w="1278" w:type="dxa"/>
            <w:tcBorders>
              <w:right w:val="single" w:sz="6" w:space="0" w:color="auto"/>
            </w:tcBorders>
            <w:vAlign w:val="center"/>
          </w:tcPr>
          <w:p w14:paraId="689E054F" w14:textId="77777777" w:rsidR="007C7266" w:rsidRPr="00787B05" w:rsidRDefault="007C7266" w:rsidP="004C1E46">
            <w:pPr>
              <w:jc w:val="center"/>
              <w:rPr>
                <w:rFonts w:cs="Arial"/>
                <w:sz w:val="18"/>
                <w:szCs w:val="18"/>
              </w:rPr>
            </w:pPr>
            <w:r w:rsidRPr="00787B05">
              <w:rPr>
                <w:rFonts w:cs="Arial"/>
                <w:sz w:val="18"/>
                <w:szCs w:val="18"/>
              </w:rPr>
              <w:t>2012</w:t>
            </w:r>
          </w:p>
        </w:tc>
        <w:tc>
          <w:tcPr>
            <w:tcW w:w="1350" w:type="dxa"/>
            <w:tcBorders>
              <w:right w:val="single" w:sz="6" w:space="0" w:color="auto"/>
            </w:tcBorders>
            <w:vAlign w:val="center"/>
          </w:tcPr>
          <w:p w14:paraId="113E8896" w14:textId="77777777" w:rsidR="007C7266" w:rsidRPr="00787B05" w:rsidRDefault="007C7266" w:rsidP="004C1E46">
            <w:pPr>
              <w:jc w:val="center"/>
              <w:rPr>
                <w:rFonts w:cs="Arial"/>
                <w:sz w:val="18"/>
                <w:szCs w:val="18"/>
              </w:rPr>
            </w:pPr>
            <w:r w:rsidRPr="00787B05">
              <w:rPr>
                <w:rFonts w:cs="Arial"/>
                <w:sz w:val="18"/>
                <w:szCs w:val="18"/>
              </w:rPr>
              <w:t>21,956</w:t>
            </w:r>
          </w:p>
        </w:tc>
        <w:tc>
          <w:tcPr>
            <w:tcW w:w="2700" w:type="dxa"/>
            <w:tcBorders>
              <w:left w:val="single" w:sz="6" w:space="0" w:color="auto"/>
            </w:tcBorders>
            <w:vAlign w:val="center"/>
          </w:tcPr>
          <w:p w14:paraId="270A90A6" w14:textId="77777777" w:rsidR="007C7266" w:rsidRPr="00787B05" w:rsidRDefault="007C7266" w:rsidP="004C1E46">
            <w:pPr>
              <w:jc w:val="center"/>
              <w:rPr>
                <w:rFonts w:cs="Arial"/>
                <w:sz w:val="18"/>
                <w:szCs w:val="18"/>
              </w:rPr>
            </w:pPr>
            <w:r w:rsidRPr="00787B05">
              <w:rPr>
                <w:rFonts w:cs="Arial"/>
                <w:sz w:val="18"/>
                <w:szCs w:val="18"/>
              </w:rPr>
              <w:t>62,841</w:t>
            </w:r>
            <w:r w:rsidRPr="00787B05">
              <w:rPr>
                <w:rFonts w:cs="Arial"/>
                <w:b/>
                <w:sz w:val="18"/>
                <w:szCs w:val="18"/>
              </w:rPr>
              <w:t xml:space="preserve"> </w:t>
            </w:r>
            <w:r w:rsidRPr="00787B05">
              <w:rPr>
                <w:rFonts w:cs="Arial"/>
                <w:sz w:val="18"/>
                <w:szCs w:val="18"/>
              </w:rPr>
              <w:t>(55,985-70,299)</w:t>
            </w:r>
          </w:p>
        </w:tc>
        <w:tc>
          <w:tcPr>
            <w:tcW w:w="2430" w:type="dxa"/>
            <w:vAlign w:val="center"/>
          </w:tcPr>
          <w:p w14:paraId="5B5C05F2" w14:textId="77777777" w:rsidR="007C7266" w:rsidRPr="00787B05" w:rsidRDefault="007C7266" w:rsidP="004C1E46">
            <w:pPr>
              <w:jc w:val="center"/>
              <w:rPr>
                <w:rFonts w:cs="Arial"/>
                <w:bCs/>
                <w:sz w:val="18"/>
                <w:szCs w:val="18"/>
              </w:rPr>
            </w:pPr>
            <w:r w:rsidRPr="00787B05">
              <w:rPr>
                <w:rFonts w:cs="Arial"/>
                <w:bCs/>
                <w:sz w:val="18"/>
                <w:szCs w:val="18"/>
              </w:rPr>
              <w:t>33,679</w:t>
            </w:r>
            <w:r w:rsidRPr="00787B05">
              <w:rPr>
                <w:rFonts w:cs="Arial"/>
                <w:b/>
                <w:bCs/>
                <w:sz w:val="18"/>
                <w:szCs w:val="18"/>
              </w:rPr>
              <w:t xml:space="preserve"> </w:t>
            </w:r>
            <w:r w:rsidRPr="00787B05">
              <w:rPr>
                <w:rFonts w:cs="Arial"/>
                <w:bCs/>
                <w:sz w:val="18"/>
                <w:szCs w:val="18"/>
              </w:rPr>
              <w:t>(28,430-39,613)</w:t>
            </w:r>
          </w:p>
        </w:tc>
        <w:tc>
          <w:tcPr>
            <w:tcW w:w="1530" w:type="dxa"/>
            <w:tcBorders>
              <w:left w:val="nil"/>
            </w:tcBorders>
            <w:vAlign w:val="center"/>
          </w:tcPr>
          <w:p w14:paraId="745D065A" w14:textId="77777777" w:rsidR="007C7266" w:rsidRPr="00787B05" w:rsidRDefault="007C7266" w:rsidP="004C1E46">
            <w:pPr>
              <w:jc w:val="center"/>
              <w:rPr>
                <w:rFonts w:cs="Arial"/>
                <w:sz w:val="18"/>
                <w:szCs w:val="18"/>
              </w:rPr>
            </w:pPr>
            <w:r w:rsidRPr="00787B05">
              <w:rPr>
                <w:rFonts w:cs="Arial"/>
                <w:sz w:val="18"/>
                <w:szCs w:val="18"/>
              </w:rPr>
              <w:t>34.9</w:t>
            </w:r>
          </w:p>
        </w:tc>
      </w:tr>
      <w:tr w:rsidR="007C7266" w14:paraId="01731BAB" w14:textId="77777777" w:rsidTr="004C1E46">
        <w:trPr>
          <w:trHeight w:val="227"/>
        </w:trPr>
        <w:tc>
          <w:tcPr>
            <w:tcW w:w="1278" w:type="dxa"/>
            <w:tcBorders>
              <w:right w:val="single" w:sz="6" w:space="0" w:color="auto"/>
            </w:tcBorders>
            <w:vAlign w:val="center"/>
          </w:tcPr>
          <w:p w14:paraId="66B3CB0A" w14:textId="77777777" w:rsidR="007C7266" w:rsidRPr="00787B05" w:rsidRDefault="007C7266" w:rsidP="004C1E46">
            <w:pPr>
              <w:jc w:val="center"/>
              <w:rPr>
                <w:rFonts w:cs="Arial"/>
                <w:sz w:val="18"/>
                <w:szCs w:val="18"/>
              </w:rPr>
            </w:pPr>
            <w:r w:rsidRPr="00787B05">
              <w:rPr>
                <w:rFonts w:cs="Arial"/>
                <w:sz w:val="18"/>
                <w:szCs w:val="18"/>
              </w:rPr>
              <w:t>2013</w:t>
            </w:r>
          </w:p>
        </w:tc>
        <w:tc>
          <w:tcPr>
            <w:tcW w:w="1350" w:type="dxa"/>
            <w:tcBorders>
              <w:right w:val="single" w:sz="6" w:space="0" w:color="auto"/>
            </w:tcBorders>
            <w:vAlign w:val="center"/>
          </w:tcPr>
          <w:p w14:paraId="1A813D1D" w14:textId="77777777" w:rsidR="007C7266" w:rsidRPr="00787B05" w:rsidRDefault="007C7266" w:rsidP="004C1E46">
            <w:pPr>
              <w:jc w:val="center"/>
              <w:rPr>
                <w:rFonts w:cs="Arial"/>
                <w:sz w:val="18"/>
                <w:szCs w:val="18"/>
              </w:rPr>
            </w:pPr>
            <w:r w:rsidRPr="00787B05">
              <w:rPr>
                <w:rFonts w:cs="Arial"/>
                <w:sz w:val="18"/>
                <w:szCs w:val="18"/>
              </w:rPr>
              <w:t>26,049</w:t>
            </w:r>
          </w:p>
        </w:tc>
        <w:tc>
          <w:tcPr>
            <w:tcW w:w="2700" w:type="dxa"/>
            <w:tcBorders>
              <w:left w:val="single" w:sz="6" w:space="0" w:color="auto"/>
            </w:tcBorders>
            <w:vAlign w:val="center"/>
          </w:tcPr>
          <w:p w14:paraId="6B124C63" w14:textId="77777777" w:rsidR="007C7266" w:rsidRPr="00787B05" w:rsidRDefault="007C7266" w:rsidP="004C1E46">
            <w:pPr>
              <w:jc w:val="center"/>
              <w:rPr>
                <w:rFonts w:cs="Arial"/>
                <w:sz w:val="18"/>
                <w:szCs w:val="18"/>
              </w:rPr>
            </w:pPr>
            <w:r w:rsidRPr="00787B05">
              <w:rPr>
                <w:rFonts w:cs="Arial"/>
                <w:sz w:val="18"/>
                <w:szCs w:val="18"/>
              </w:rPr>
              <w:t>74,778</w:t>
            </w:r>
            <w:r w:rsidRPr="00787B05">
              <w:rPr>
                <w:rFonts w:cs="Arial"/>
                <w:b/>
                <w:sz w:val="18"/>
                <w:szCs w:val="18"/>
              </w:rPr>
              <w:t xml:space="preserve"> </w:t>
            </w:r>
            <w:r w:rsidRPr="00787B05">
              <w:rPr>
                <w:rFonts w:cs="Arial"/>
                <w:sz w:val="18"/>
                <w:szCs w:val="18"/>
              </w:rPr>
              <w:t>(64,881-85,748)</w:t>
            </w:r>
          </w:p>
        </w:tc>
        <w:tc>
          <w:tcPr>
            <w:tcW w:w="2430" w:type="dxa"/>
            <w:vAlign w:val="center"/>
          </w:tcPr>
          <w:p w14:paraId="38095D6A" w14:textId="77777777" w:rsidR="007C7266" w:rsidRPr="00787B05" w:rsidRDefault="007C7266" w:rsidP="004C1E46">
            <w:pPr>
              <w:jc w:val="center"/>
              <w:rPr>
                <w:rFonts w:cs="Arial"/>
                <w:bCs/>
                <w:sz w:val="18"/>
                <w:szCs w:val="18"/>
              </w:rPr>
            </w:pPr>
            <w:r w:rsidRPr="00787B05">
              <w:rPr>
                <w:rFonts w:cs="Arial"/>
                <w:bCs/>
                <w:sz w:val="18"/>
                <w:szCs w:val="18"/>
              </w:rPr>
              <w:t>25,615</w:t>
            </w:r>
            <w:r w:rsidRPr="00787B05">
              <w:rPr>
                <w:rFonts w:cs="Arial"/>
                <w:b/>
                <w:bCs/>
                <w:sz w:val="18"/>
                <w:szCs w:val="18"/>
              </w:rPr>
              <w:t xml:space="preserve"> </w:t>
            </w:r>
            <w:r w:rsidRPr="00787B05">
              <w:rPr>
                <w:rFonts w:cs="Arial"/>
                <w:bCs/>
                <w:sz w:val="18"/>
                <w:szCs w:val="18"/>
              </w:rPr>
              <w:t>(21,607-30,147)</w:t>
            </w:r>
          </w:p>
        </w:tc>
        <w:tc>
          <w:tcPr>
            <w:tcW w:w="1530" w:type="dxa"/>
            <w:tcBorders>
              <w:left w:val="nil"/>
            </w:tcBorders>
            <w:vAlign w:val="center"/>
          </w:tcPr>
          <w:p w14:paraId="5A517144" w14:textId="77777777" w:rsidR="007C7266" w:rsidRPr="00787B05" w:rsidRDefault="007C7266" w:rsidP="004C1E46">
            <w:pPr>
              <w:jc w:val="center"/>
              <w:rPr>
                <w:rFonts w:cs="Arial"/>
                <w:sz w:val="18"/>
                <w:szCs w:val="18"/>
              </w:rPr>
            </w:pPr>
            <w:r w:rsidRPr="00787B05">
              <w:rPr>
                <w:rFonts w:cs="Arial"/>
                <w:sz w:val="18"/>
                <w:szCs w:val="18"/>
              </w:rPr>
              <w:t>34.8</w:t>
            </w:r>
          </w:p>
        </w:tc>
      </w:tr>
      <w:tr w:rsidR="007C7266" w14:paraId="3C797C57" w14:textId="77777777" w:rsidTr="004C1E46">
        <w:trPr>
          <w:trHeight w:val="227"/>
        </w:trPr>
        <w:tc>
          <w:tcPr>
            <w:tcW w:w="1278" w:type="dxa"/>
            <w:tcBorders>
              <w:right w:val="single" w:sz="6" w:space="0" w:color="auto"/>
            </w:tcBorders>
            <w:vAlign w:val="center"/>
          </w:tcPr>
          <w:p w14:paraId="37F91A0E" w14:textId="77777777" w:rsidR="007C7266" w:rsidRPr="00787B05" w:rsidRDefault="007C7266" w:rsidP="004C1E46">
            <w:pPr>
              <w:jc w:val="center"/>
              <w:rPr>
                <w:rFonts w:cs="Arial"/>
                <w:sz w:val="18"/>
                <w:szCs w:val="18"/>
              </w:rPr>
            </w:pPr>
            <w:r w:rsidRPr="00787B05">
              <w:rPr>
                <w:rFonts w:cs="Arial"/>
                <w:sz w:val="18"/>
                <w:szCs w:val="18"/>
              </w:rPr>
              <w:t>2014</w:t>
            </w:r>
          </w:p>
        </w:tc>
        <w:tc>
          <w:tcPr>
            <w:tcW w:w="1350" w:type="dxa"/>
            <w:tcBorders>
              <w:right w:val="single" w:sz="6" w:space="0" w:color="auto"/>
            </w:tcBorders>
            <w:vAlign w:val="center"/>
          </w:tcPr>
          <w:p w14:paraId="6A6967FF" w14:textId="77777777" w:rsidR="007C7266" w:rsidRPr="00787B05" w:rsidRDefault="007C7266" w:rsidP="004C1E46">
            <w:pPr>
              <w:jc w:val="center"/>
              <w:rPr>
                <w:rFonts w:cs="Arial"/>
                <w:sz w:val="18"/>
                <w:szCs w:val="18"/>
              </w:rPr>
            </w:pPr>
            <w:r w:rsidRPr="00787B05">
              <w:rPr>
                <w:rFonts w:cs="Arial"/>
                <w:sz w:val="18"/>
                <w:szCs w:val="18"/>
              </w:rPr>
              <w:t>24,479</w:t>
            </w:r>
          </w:p>
        </w:tc>
        <w:tc>
          <w:tcPr>
            <w:tcW w:w="2700" w:type="dxa"/>
            <w:tcBorders>
              <w:left w:val="single" w:sz="6" w:space="0" w:color="auto"/>
            </w:tcBorders>
            <w:vAlign w:val="center"/>
          </w:tcPr>
          <w:p w14:paraId="68C78FEE" w14:textId="77777777" w:rsidR="007C7266" w:rsidRPr="00787B05" w:rsidRDefault="007C7266" w:rsidP="004C1E46">
            <w:pPr>
              <w:jc w:val="center"/>
              <w:rPr>
                <w:rFonts w:cs="Arial"/>
                <w:sz w:val="18"/>
                <w:szCs w:val="18"/>
              </w:rPr>
            </w:pPr>
            <w:r w:rsidRPr="00787B05">
              <w:rPr>
                <w:rFonts w:cs="Arial"/>
                <w:sz w:val="18"/>
                <w:szCs w:val="18"/>
              </w:rPr>
              <w:t>66,709</w:t>
            </w:r>
            <w:r w:rsidRPr="00787B05">
              <w:rPr>
                <w:rFonts w:cs="Arial"/>
                <w:b/>
                <w:sz w:val="18"/>
                <w:szCs w:val="18"/>
              </w:rPr>
              <w:t xml:space="preserve"> </w:t>
            </w:r>
            <w:r w:rsidRPr="00787B05">
              <w:rPr>
                <w:rFonts w:cs="Arial"/>
                <w:sz w:val="18"/>
                <w:szCs w:val="18"/>
              </w:rPr>
              <w:t>(54,294-81,108)</w:t>
            </w:r>
          </w:p>
        </w:tc>
        <w:tc>
          <w:tcPr>
            <w:tcW w:w="2430" w:type="dxa"/>
            <w:vAlign w:val="center"/>
          </w:tcPr>
          <w:p w14:paraId="4AE985B0" w14:textId="77777777" w:rsidR="007C7266" w:rsidRPr="00787B05" w:rsidRDefault="007C7266" w:rsidP="004C1E46">
            <w:pPr>
              <w:jc w:val="center"/>
              <w:rPr>
                <w:rFonts w:cs="Arial"/>
                <w:b/>
                <w:bCs/>
                <w:sz w:val="18"/>
                <w:szCs w:val="18"/>
              </w:rPr>
            </w:pPr>
            <w:r w:rsidRPr="00787B05">
              <w:rPr>
                <w:rFonts w:cs="Arial"/>
                <w:bCs/>
                <w:sz w:val="18"/>
                <w:szCs w:val="18"/>
              </w:rPr>
              <w:t>27,092</w:t>
            </w:r>
            <w:r w:rsidRPr="00787B05">
              <w:rPr>
                <w:rFonts w:cs="Arial"/>
                <w:b/>
                <w:bCs/>
                <w:sz w:val="18"/>
                <w:szCs w:val="18"/>
              </w:rPr>
              <w:t xml:space="preserve"> </w:t>
            </w:r>
            <w:r w:rsidRPr="00787B05">
              <w:rPr>
                <w:rFonts w:cs="Arial"/>
                <w:bCs/>
                <w:sz w:val="18"/>
                <w:szCs w:val="18"/>
              </w:rPr>
              <w:t>(22,041-32,952)</w:t>
            </w:r>
          </w:p>
        </w:tc>
        <w:tc>
          <w:tcPr>
            <w:tcW w:w="1530" w:type="dxa"/>
            <w:tcBorders>
              <w:left w:val="nil"/>
            </w:tcBorders>
            <w:vAlign w:val="center"/>
          </w:tcPr>
          <w:p w14:paraId="7BBA7DD0" w14:textId="77777777" w:rsidR="007C7266" w:rsidRPr="00787B05" w:rsidRDefault="007C7266" w:rsidP="004C1E46">
            <w:pPr>
              <w:jc w:val="center"/>
              <w:rPr>
                <w:rFonts w:cs="Arial"/>
                <w:sz w:val="18"/>
                <w:szCs w:val="18"/>
              </w:rPr>
            </w:pPr>
            <w:r w:rsidRPr="00787B05">
              <w:rPr>
                <w:rFonts w:cs="Arial"/>
                <w:sz w:val="18"/>
                <w:szCs w:val="18"/>
              </w:rPr>
              <w:t>36.7</w:t>
            </w:r>
          </w:p>
        </w:tc>
      </w:tr>
      <w:tr w:rsidR="007C7266" w14:paraId="50A5C9D4" w14:textId="77777777" w:rsidTr="004C1E46">
        <w:trPr>
          <w:trHeight w:val="227"/>
        </w:trPr>
        <w:tc>
          <w:tcPr>
            <w:tcW w:w="1278" w:type="dxa"/>
            <w:tcBorders>
              <w:right w:val="single" w:sz="6" w:space="0" w:color="auto"/>
            </w:tcBorders>
            <w:vAlign w:val="center"/>
          </w:tcPr>
          <w:p w14:paraId="1BA3DF1D" w14:textId="77777777" w:rsidR="007C7266" w:rsidRPr="00787B05" w:rsidRDefault="007C7266" w:rsidP="004C1E46">
            <w:pPr>
              <w:jc w:val="center"/>
              <w:rPr>
                <w:rFonts w:cs="Arial"/>
                <w:sz w:val="18"/>
                <w:szCs w:val="18"/>
              </w:rPr>
            </w:pPr>
            <w:r w:rsidRPr="00787B05">
              <w:rPr>
                <w:rFonts w:cs="Arial"/>
                <w:sz w:val="18"/>
                <w:szCs w:val="18"/>
              </w:rPr>
              <w:t>2015</w:t>
            </w:r>
          </w:p>
        </w:tc>
        <w:tc>
          <w:tcPr>
            <w:tcW w:w="1350" w:type="dxa"/>
            <w:tcBorders>
              <w:right w:val="single" w:sz="6" w:space="0" w:color="auto"/>
            </w:tcBorders>
            <w:vAlign w:val="center"/>
          </w:tcPr>
          <w:p w14:paraId="78B31647" w14:textId="77777777" w:rsidR="007C7266" w:rsidRPr="00787B05" w:rsidRDefault="007C7266" w:rsidP="004C1E46">
            <w:pPr>
              <w:jc w:val="center"/>
              <w:rPr>
                <w:rFonts w:cs="Arial"/>
                <w:sz w:val="18"/>
                <w:szCs w:val="18"/>
              </w:rPr>
            </w:pPr>
            <w:r w:rsidRPr="00787B05">
              <w:rPr>
                <w:rFonts w:cs="Arial"/>
                <w:sz w:val="18"/>
                <w:szCs w:val="18"/>
              </w:rPr>
              <w:t>25,911</w:t>
            </w:r>
          </w:p>
        </w:tc>
        <w:tc>
          <w:tcPr>
            <w:tcW w:w="2700" w:type="dxa"/>
            <w:tcBorders>
              <w:left w:val="single" w:sz="6" w:space="0" w:color="auto"/>
            </w:tcBorders>
            <w:vAlign w:val="center"/>
          </w:tcPr>
          <w:p w14:paraId="096A8B39" w14:textId="77777777" w:rsidR="007C7266" w:rsidRPr="00787B05" w:rsidRDefault="007C7266" w:rsidP="004C1E46">
            <w:pPr>
              <w:jc w:val="center"/>
              <w:rPr>
                <w:rFonts w:cs="Arial"/>
                <w:b/>
                <w:sz w:val="18"/>
                <w:szCs w:val="18"/>
              </w:rPr>
            </w:pPr>
            <w:r w:rsidRPr="00787B05">
              <w:rPr>
                <w:rFonts w:cs="Arial"/>
                <w:sz w:val="18"/>
                <w:szCs w:val="18"/>
              </w:rPr>
              <w:t>67,990</w:t>
            </w:r>
            <w:r w:rsidRPr="00787B05">
              <w:rPr>
                <w:rFonts w:cs="Arial"/>
                <w:b/>
                <w:sz w:val="18"/>
                <w:szCs w:val="18"/>
              </w:rPr>
              <w:t xml:space="preserve"> </w:t>
            </w:r>
            <w:r w:rsidRPr="00787B05">
              <w:rPr>
                <w:rFonts w:cs="Arial"/>
                <w:sz w:val="18"/>
                <w:szCs w:val="18"/>
              </w:rPr>
              <w:t>(59,802-76,978)</w:t>
            </w:r>
          </w:p>
        </w:tc>
        <w:tc>
          <w:tcPr>
            <w:tcW w:w="2430" w:type="dxa"/>
            <w:vAlign w:val="center"/>
          </w:tcPr>
          <w:p w14:paraId="576BACB3" w14:textId="77777777" w:rsidR="007C7266" w:rsidRPr="00787B05" w:rsidRDefault="007C7266" w:rsidP="004C1E46">
            <w:pPr>
              <w:jc w:val="center"/>
              <w:rPr>
                <w:rFonts w:cs="Arial"/>
                <w:b/>
                <w:bCs/>
                <w:sz w:val="18"/>
                <w:szCs w:val="18"/>
              </w:rPr>
            </w:pPr>
            <w:r w:rsidRPr="00787B05">
              <w:rPr>
                <w:rFonts w:cs="Arial"/>
                <w:bCs/>
                <w:sz w:val="18"/>
                <w:szCs w:val="18"/>
              </w:rPr>
              <w:t>23,863</w:t>
            </w:r>
            <w:r w:rsidRPr="00787B05">
              <w:rPr>
                <w:rFonts w:cs="Arial"/>
                <w:b/>
                <w:bCs/>
                <w:sz w:val="18"/>
                <w:szCs w:val="18"/>
              </w:rPr>
              <w:t xml:space="preserve"> </w:t>
            </w:r>
            <w:r w:rsidRPr="00787B05">
              <w:rPr>
                <w:rFonts w:cs="Arial"/>
                <w:bCs/>
                <w:sz w:val="18"/>
                <w:szCs w:val="18"/>
              </w:rPr>
              <w:t>(20,356-27,799)</w:t>
            </w:r>
          </w:p>
        </w:tc>
        <w:tc>
          <w:tcPr>
            <w:tcW w:w="1530" w:type="dxa"/>
            <w:tcBorders>
              <w:left w:val="nil"/>
            </w:tcBorders>
            <w:vAlign w:val="center"/>
          </w:tcPr>
          <w:p w14:paraId="58CD2232" w14:textId="77777777" w:rsidR="007C7266" w:rsidRPr="00787B05" w:rsidRDefault="007C7266" w:rsidP="004C1E46">
            <w:pPr>
              <w:jc w:val="center"/>
              <w:rPr>
                <w:rFonts w:cs="Arial"/>
                <w:sz w:val="18"/>
                <w:szCs w:val="18"/>
              </w:rPr>
            </w:pPr>
            <w:r w:rsidRPr="00787B05">
              <w:rPr>
                <w:rFonts w:cs="Arial"/>
                <w:sz w:val="18"/>
                <w:szCs w:val="18"/>
              </w:rPr>
              <w:t>38.1</w:t>
            </w:r>
          </w:p>
        </w:tc>
      </w:tr>
      <w:tr w:rsidR="007C7266" w14:paraId="155EE7E6" w14:textId="77777777" w:rsidTr="004C1E46">
        <w:trPr>
          <w:trHeight w:val="227"/>
        </w:trPr>
        <w:tc>
          <w:tcPr>
            <w:tcW w:w="1278" w:type="dxa"/>
            <w:tcBorders>
              <w:right w:val="single" w:sz="6" w:space="0" w:color="auto"/>
            </w:tcBorders>
            <w:vAlign w:val="center"/>
          </w:tcPr>
          <w:p w14:paraId="033CB8EA" w14:textId="77777777" w:rsidR="007C7266" w:rsidRPr="00787B05" w:rsidRDefault="007C7266" w:rsidP="004C1E46">
            <w:pPr>
              <w:jc w:val="center"/>
              <w:rPr>
                <w:rFonts w:cs="Arial"/>
                <w:sz w:val="18"/>
                <w:szCs w:val="18"/>
              </w:rPr>
            </w:pPr>
            <w:r w:rsidRPr="00787B05">
              <w:rPr>
                <w:rFonts w:cs="Arial"/>
                <w:sz w:val="18"/>
                <w:szCs w:val="18"/>
              </w:rPr>
              <w:t>2016</w:t>
            </w:r>
          </w:p>
        </w:tc>
        <w:tc>
          <w:tcPr>
            <w:tcW w:w="1350" w:type="dxa"/>
            <w:tcBorders>
              <w:right w:val="single" w:sz="6" w:space="0" w:color="auto"/>
            </w:tcBorders>
            <w:vAlign w:val="center"/>
          </w:tcPr>
          <w:p w14:paraId="4B8E95E4" w14:textId="77777777" w:rsidR="007C7266" w:rsidRPr="00787B05" w:rsidRDefault="007C7266" w:rsidP="004C1E46">
            <w:pPr>
              <w:jc w:val="center"/>
              <w:rPr>
                <w:rFonts w:cs="Arial"/>
                <w:sz w:val="18"/>
                <w:szCs w:val="18"/>
              </w:rPr>
            </w:pPr>
            <w:r w:rsidRPr="00787B05">
              <w:rPr>
                <w:rFonts w:cs="Arial"/>
                <w:sz w:val="18"/>
                <w:szCs w:val="18"/>
              </w:rPr>
              <w:t>21,725</w:t>
            </w:r>
          </w:p>
        </w:tc>
        <w:tc>
          <w:tcPr>
            <w:tcW w:w="2700" w:type="dxa"/>
            <w:tcBorders>
              <w:left w:val="single" w:sz="6" w:space="0" w:color="auto"/>
            </w:tcBorders>
            <w:vAlign w:val="center"/>
          </w:tcPr>
          <w:p w14:paraId="38191E1A" w14:textId="77777777" w:rsidR="007C7266" w:rsidRPr="00787B05" w:rsidRDefault="007C7266" w:rsidP="004C1E46">
            <w:pPr>
              <w:jc w:val="center"/>
              <w:rPr>
                <w:rFonts w:cs="Arial"/>
                <w:b/>
                <w:sz w:val="18"/>
                <w:szCs w:val="18"/>
              </w:rPr>
            </w:pPr>
            <w:r w:rsidRPr="00787B05">
              <w:rPr>
                <w:rFonts w:cs="Arial"/>
                <w:sz w:val="18"/>
                <w:szCs w:val="18"/>
              </w:rPr>
              <w:t>58,927</w:t>
            </w:r>
            <w:r w:rsidRPr="00787B05">
              <w:rPr>
                <w:rFonts w:cs="Arial"/>
                <w:b/>
                <w:sz w:val="18"/>
                <w:szCs w:val="18"/>
              </w:rPr>
              <w:t xml:space="preserve"> </w:t>
            </w:r>
            <w:r w:rsidRPr="00787B05">
              <w:rPr>
                <w:rFonts w:cs="Arial"/>
                <w:sz w:val="18"/>
                <w:szCs w:val="18"/>
              </w:rPr>
              <w:t>(51,368-67,278)</w:t>
            </w:r>
          </w:p>
        </w:tc>
        <w:tc>
          <w:tcPr>
            <w:tcW w:w="2430" w:type="dxa"/>
            <w:vAlign w:val="center"/>
          </w:tcPr>
          <w:p w14:paraId="36A4A6DC" w14:textId="77777777" w:rsidR="007C7266" w:rsidRPr="00787B05" w:rsidRDefault="007C7266" w:rsidP="004C1E46">
            <w:pPr>
              <w:jc w:val="center"/>
              <w:rPr>
                <w:rFonts w:cs="Arial"/>
                <w:b/>
                <w:bCs/>
                <w:sz w:val="18"/>
                <w:szCs w:val="18"/>
              </w:rPr>
            </w:pPr>
            <w:r w:rsidRPr="00787B05">
              <w:rPr>
                <w:rFonts w:cs="Arial"/>
                <w:bCs/>
                <w:sz w:val="18"/>
                <w:szCs w:val="18"/>
              </w:rPr>
              <w:t>24,309</w:t>
            </w:r>
            <w:r w:rsidRPr="00787B05">
              <w:rPr>
                <w:rFonts w:cs="Arial"/>
                <w:b/>
                <w:bCs/>
                <w:sz w:val="18"/>
                <w:szCs w:val="18"/>
              </w:rPr>
              <w:t xml:space="preserve"> </w:t>
            </w:r>
            <w:r w:rsidRPr="00787B05">
              <w:rPr>
                <w:rFonts w:cs="Arial"/>
                <w:bCs/>
                <w:sz w:val="18"/>
                <w:szCs w:val="18"/>
              </w:rPr>
              <w:t>(20,876-28,143)</w:t>
            </w:r>
          </w:p>
        </w:tc>
        <w:tc>
          <w:tcPr>
            <w:tcW w:w="1530" w:type="dxa"/>
            <w:tcBorders>
              <w:left w:val="nil"/>
            </w:tcBorders>
            <w:vAlign w:val="center"/>
          </w:tcPr>
          <w:p w14:paraId="65A21079"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040C292B" w14:textId="77777777" w:rsidTr="004C1E46">
        <w:trPr>
          <w:trHeight w:val="227"/>
        </w:trPr>
        <w:tc>
          <w:tcPr>
            <w:tcW w:w="1278" w:type="dxa"/>
            <w:tcBorders>
              <w:right w:val="single" w:sz="6" w:space="0" w:color="auto"/>
            </w:tcBorders>
            <w:vAlign w:val="center"/>
          </w:tcPr>
          <w:p w14:paraId="74F31248" w14:textId="77777777" w:rsidR="007C7266" w:rsidRPr="00787B05" w:rsidRDefault="007C7266" w:rsidP="004C1E46">
            <w:pPr>
              <w:jc w:val="center"/>
              <w:rPr>
                <w:rFonts w:cs="Arial"/>
                <w:sz w:val="18"/>
                <w:szCs w:val="18"/>
              </w:rPr>
            </w:pPr>
            <w:r w:rsidRPr="00787B05">
              <w:rPr>
                <w:rFonts w:cs="Arial"/>
                <w:sz w:val="18"/>
                <w:szCs w:val="18"/>
              </w:rPr>
              <w:t>2017</w:t>
            </w:r>
          </w:p>
        </w:tc>
        <w:tc>
          <w:tcPr>
            <w:tcW w:w="1350" w:type="dxa"/>
            <w:tcBorders>
              <w:right w:val="single" w:sz="6" w:space="0" w:color="auto"/>
            </w:tcBorders>
            <w:vAlign w:val="center"/>
          </w:tcPr>
          <w:p w14:paraId="2C11490C" w14:textId="77777777" w:rsidR="007C7266" w:rsidRPr="00787B05" w:rsidRDefault="007C7266" w:rsidP="004C1E46">
            <w:pPr>
              <w:jc w:val="center"/>
              <w:rPr>
                <w:rFonts w:cs="Arial"/>
                <w:sz w:val="18"/>
                <w:szCs w:val="18"/>
              </w:rPr>
            </w:pPr>
            <w:r w:rsidRPr="00787B05">
              <w:rPr>
                <w:rFonts w:cs="Arial"/>
                <w:sz w:val="18"/>
                <w:szCs w:val="18"/>
              </w:rPr>
              <w:t>43,656</w:t>
            </w:r>
          </w:p>
        </w:tc>
        <w:tc>
          <w:tcPr>
            <w:tcW w:w="2700" w:type="dxa"/>
            <w:tcBorders>
              <w:left w:val="single" w:sz="6" w:space="0" w:color="auto"/>
            </w:tcBorders>
            <w:vAlign w:val="center"/>
          </w:tcPr>
          <w:p w14:paraId="2E2C12A0" w14:textId="77777777" w:rsidR="007C7266" w:rsidRPr="00787B05" w:rsidRDefault="007C7266" w:rsidP="004C1E46">
            <w:pPr>
              <w:jc w:val="center"/>
              <w:rPr>
                <w:rFonts w:cs="Arial"/>
                <w:b/>
                <w:sz w:val="18"/>
                <w:szCs w:val="18"/>
              </w:rPr>
            </w:pPr>
            <w:r w:rsidRPr="00787B05">
              <w:rPr>
                <w:rFonts w:cs="Arial"/>
                <w:sz w:val="18"/>
                <w:szCs w:val="18"/>
              </w:rPr>
              <w:t>98,394 (87,150-110,677)</w:t>
            </w:r>
          </w:p>
        </w:tc>
        <w:tc>
          <w:tcPr>
            <w:tcW w:w="2430" w:type="dxa"/>
            <w:vAlign w:val="center"/>
          </w:tcPr>
          <w:p w14:paraId="6BD33F9E" w14:textId="77777777" w:rsidR="007C7266" w:rsidRPr="00787B05" w:rsidRDefault="007C7266" w:rsidP="004C1E46">
            <w:pPr>
              <w:jc w:val="center"/>
              <w:rPr>
                <w:rFonts w:cs="Arial"/>
                <w:b/>
                <w:bCs/>
                <w:sz w:val="18"/>
                <w:szCs w:val="18"/>
              </w:rPr>
            </w:pPr>
            <w:r w:rsidRPr="00787B05">
              <w:rPr>
                <w:rFonts w:cs="Arial"/>
                <w:bCs/>
                <w:sz w:val="18"/>
                <w:szCs w:val="18"/>
              </w:rPr>
              <w:t>14,650</w:t>
            </w:r>
            <w:r w:rsidRPr="00787B05">
              <w:rPr>
                <w:rFonts w:cs="Arial"/>
                <w:b/>
                <w:bCs/>
                <w:sz w:val="18"/>
                <w:szCs w:val="18"/>
              </w:rPr>
              <w:t xml:space="preserve"> </w:t>
            </w:r>
            <w:r w:rsidRPr="00787B05">
              <w:rPr>
                <w:rFonts w:cs="Arial"/>
                <w:bCs/>
                <w:sz w:val="18"/>
                <w:szCs w:val="18"/>
              </w:rPr>
              <w:t>(21,369-28,793)</w:t>
            </w:r>
          </w:p>
        </w:tc>
        <w:tc>
          <w:tcPr>
            <w:tcW w:w="1530" w:type="dxa"/>
            <w:tcBorders>
              <w:left w:val="nil"/>
            </w:tcBorders>
            <w:vAlign w:val="center"/>
          </w:tcPr>
          <w:p w14:paraId="223C72C8" w14:textId="77777777" w:rsidR="007C7266" w:rsidRPr="00787B05" w:rsidRDefault="007C7266" w:rsidP="004C1E46">
            <w:pPr>
              <w:jc w:val="center"/>
              <w:rPr>
                <w:rFonts w:cs="Arial"/>
                <w:sz w:val="18"/>
                <w:szCs w:val="18"/>
              </w:rPr>
            </w:pPr>
            <w:r w:rsidRPr="00787B05">
              <w:rPr>
                <w:rFonts w:cs="Arial"/>
                <w:sz w:val="18"/>
                <w:szCs w:val="18"/>
              </w:rPr>
              <w:t>44.4</w:t>
            </w:r>
          </w:p>
        </w:tc>
      </w:tr>
      <w:tr w:rsidR="007C7266" w14:paraId="194058AC" w14:textId="77777777" w:rsidTr="004C1E46">
        <w:trPr>
          <w:trHeight w:val="227"/>
        </w:trPr>
        <w:tc>
          <w:tcPr>
            <w:tcW w:w="1278" w:type="dxa"/>
            <w:tcBorders>
              <w:right w:val="single" w:sz="6" w:space="0" w:color="auto"/>
            </w:tcBorders>
            <w:vAlign w:val="center"/>
          </w:tcPr>
          <w:p w14:paraId="6194072C" w14:textId="77777777" w:rsidR="007C7266" w:rsidRPr="00787B05" w:rsidRDefault="007C7266" w:rsidP="004C1E46">
            <w:pPr>
              <w:jc w:val="center"/>
              <w:rPr>
                <w:rFonts w:cs="Arial"/>
                <w:sz w:val="18"/>
                <w:szCs w:val="18"/>
              </w:rPr>
            </w:pPr>
            <w:r w:rsidRPr="00787B05">
              <w:rPr>
                <w:rFonts w:cs="Arial"/>
                <w:sz w:val="18"/>
                <w:szCs w:val="18"/>
              </w:rPr>
              <w:t>2018</w:t>
            </w:r>
          </w:p>
        </w:tc>
        <w:tc>
          <w:tcPr>
            <w:tcW w:w="1350" w:type="dxa"/>
            <w:tcBorders>
              <w:right w:val="single" w:sz="6" w:space="0" w:color="auto"/>
            </w:tcBorders>
            <w:vAlign w:val="center"/>
          </w:tcPr>
          <w:p w14:paraId="06E417CD" w14:textId="77777777" w:rsidR="007C7266" w:rsidRPr="00787B05" w:rsidRDefault="007C7266" w:rsidP="004C1E46">
            <w:pPr>
              <w:jc w:val="center"/>
              <w:rPr>
                <w:rFonts w:cs="Arial"/>
                <w:sz w:val="18"/>
                <w:szCs w:val="18"/>
              </w:rPr>
            </w:pPr>
            <w:r w:rsidRPr="00787B05">
              <w:rPr>
                <w:rFonts w:cs="Arial"/>
                <w:sz w:val="18"/>
                <w:szCs w:val="18"/>
              </w:rPr>
              <w:t>24,260</w:t>
            </w:r>
          </w:p>
        </w:tc>
        <w:tc>
          <w:tcPr>
            <w:tcW w:w="2700" w:type="dxa"/>
            <w:tcBorders>
              <w:left w:val="single" w:sz="6" w:space="0" w:color="auto"/>
            </w:tcBorders>
            <w:vAlign w:val="center"/>
          </w:tcPr>
          <w:p w14:paraId="7771CDC4" w14:textId="77777777" w:rsidR="007C7266" w:rsidRPr="00787B05" w:rsidRDefault="007C7266" w:rsidP="004C1E46">
            <w:pPr>
              <w:jc w:val="center"/>
              <w:rPr>
                <w:rFonts w:cs="Arial"/>
                <w:b/>
                <w:sz w:val="18"/>
                <w:szCs w:val="18"/>
              </w:rPr>
            </w:pPr>
            <w:r w:rsidRPr="00787B05">
              <w:rPr>
                <w:rFonts w:cs="Arial"/>
                <w:sz w:val="18"/>
                <w:szCs w:val="18"/>
              </w:rPr>
              <w:t>65,738</w:t>
            </w:r>
            <w:r w:rsidRPr="00787B05">
              <w:rPr>
                <w:rFonts w:cs="Arial"/>
                <w:b/>
                <w:sz w:val="18"/>
                <w:szCs w:val="18"/>
              </w:rPr>
              <w:t xml:space="preserve"> </w:t>
            </w:r>
            <w:r w:rsidRPr="00787B05">
              <w:rPr>
                <w:rFonts w:cs="Arial"/>
                <w:sz w:val="18"/>
                <w:szCs w:val="18"/>
              </w:rPr>
              <w:t>(57,221-75,157)</w:t>
            </w:r>
          </w:p>
        </w:tc>
        <w:tc>
          <w:tcPr>
            <w:tcW w:w="2430" w:type="dxa"/>
            <w:vAlign w:val="center"/>
          </w:tcPr>
          <w:p w14:paraId="63EFBE2E" w14:textId="77777777" w:rsidR="007C7266" w:rsidRPr="00787B05" w:rsidRDefault="007C7266" w:rsidP="004C1E46">
            <w:pPr>
              <w:jc w:val="center"/>
              <w:rPr>
                <w:rFonts w:cs="Arial"/>
                <w:b/>
                <w:bCs/>
                <w:sz w:val="18"/>
                <w:szCs w:val="18"/>
              </w:rPr>
            </w:pPr>
            <w:r w:rsidRPr="00787B05">
              <w:rPr>
                <w:rFonts w:cs="Arial"/>
                <w:bCs/>
                <w:sz w:val="18"/>
                <w:szCs w:val="18"/>
              </w:rPr>
              <w:t>14,759</w:t>
            </w:r>
            <w:r w:rsidRPr="00787B05">
              <w:rPr>
                <w:rFonts w:cs="Arial"/>
                <w:b/>
                <w:bCs/>
                <w:sz w:val="18"/>
                <w:szCs w:val="18"/>
              </w:rPr>
              <w:t xml:space="preserve"> </w:t>
            </w:r>
            <w:r w:rsidRPr="00787B05">
              <w:rPr>
                <w:rFonts w:cs="Arial"/>
                <w:bCs/>
                <w:sz w:val="18"/>
                <w:szCs w:val="18"/>
              </w:rPr>
              <w:t>(12,134-17,534)</w:t>
            </w:r>
          </w:p>
        </w:tc>
        <w:tc>
          <w:tcPr>
            <w:tcW w:w="1530" w:type="dxa"/>
            <w:tcBorders>
              <w:left w:val="nil"/>
            </w:tcBorders>
            <w:vAlign w:val="center"/>
          </w:tcPr>
          <w:p w14:paraId="7F5FCCCA"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76AF1D83" w14:textId="77777777" w:rsidTr="004C1E46">
        <w:trPr>
          <w:trHeight w:val="227"/>
        </w:trPr>
        <w:tc>
          <w:tcPr>
            <w:tcW w:w="1278" w:type="dxa"/>
            <w:tcBorders>
              <w:right w:val="single" w:sz="6" w:space="0" w:color="auto"/>
            </w:tcBorders>
            <w:vAlign w:val="center"/>
          </w:tcPr>
          <w:p w14:paraId="5496788E" w14:textId="77777777" w:rsidR="007C7266" w:rsidRPr="00787B05" w:rsidRDefault="007C7266" w:rsidP="004C1E46">
            <w:pPr>
              <w:jc w:val="center"/>
              <w:rPr>
                <w:rFonts w:cs="Arial"/>
                <w:sz w:val="18"/>
                <w:szCs w:val="18"/>
              </w:rPr>
            </w:pPr>
            <w:r w:rsidRPr="00787B05">
              <w:rPr>
                <w:rFonts w:cs="Arial"/>
                <w:sz w:val="18"/>
                <w:szCs w:val="18"/>
              </w:rPr>
              <w:t>2019</w:t>
            </w:r>
          </w:p>
        </w:tc>
        <w:tc>
          <w:tcPr>
            <w:tcW w:w="1350" w:type="dxa"/>
            <w:tcBorders>
              <w:right w:val="single" w:sz="6" w:space="0" w:color="auto"/>
            </w:tcBorders>
            <w:vAlign w:val="center"/>
          </w:tcPr>
          <w:p w14:paraId="2B9BB0A9" w14:textId="77777777" w:rsidR="007C7266" w:rsidRPr="00787B05" w:rsidRDefault="007C7266" w:rsidP="004C1E46">
            <w:pPr>
              <w:jc w:val="center"/>
              <w:rPr>
                <w:rFonts w:cs="Arial"/>
                <w:sz w:val="18"/>
                <w:szCs w:val="18"/>
              </w:rPr>
            </w:pPr>
            <w:r w:rsidRPr="00787B05">
              <w:rPr>
                <w:rFonts w:cs="Arial"/>
                <w:sz w:val="18"/>
                <w:szCs w:val="18"/>
              </w:rPr>
              <w:t>31,707</w:t>
            </w:r>
          </w:p>
        </w:tc>
        <w:tc>
          <w:tcPr>
            <w:tcW w:w="2700" w:type="dxa"/>
            <w:tcBorders>
              <w:left w:val="single" w:sz="6" w:space="0" w:color="auto"/>
            </w:tcBorders>
            <w:vAlign w:val="center"/>
          </w:tcPr>
          <w:p w14:paraId="0ED50B67" w14:textId="77777777" w:rsidR="007C7266" w:rsidRPr="00787B05" w:rsidRDefault="007C7266" w:rsidP="004C1E46">
            <w:pPr>
              <w:jc w:val="center"/>
              <w:rPr>
                <w:rFonts w:cs="Arial"/>
                <w:sz w:val="18"/>
                <w:szCs w:val="18"/>
              </w:rPr>
            </w:pPr>
            <w:r w:rsidRPr="00787B05">
              <w:rPr>
                <w:rFonts w:cs="Arial"/>
                <w:sz w:val="18"/>
                <w:szCs w:val="18"/>
              </w:rPr>
              <w:t>80,746 (70,984-91,467)</w:t>
            </w:r>
          </w:p>
        </w:tc>
        <w:tc>
          <w:tcPr>
            <w:tcW w:w="2430" w:type="dxa"/>
            <w:vAlign w:val="center"/>
          </w:tcPr>
          <w:p w14:paraId="1E233740" w14:textId="77777777" w:rsidR="007C7266" w:rsidRPr="00787B05" w:rsidRDefault="007C7266" w:rsidP="004C1E46">
            <w:pPr>
              <w:jc w:val="center"/>
              <w:rPr>
                <w:rFonts w:cs="Arial"/>
                <w:bCs/>
                <w:sz w:val="18"/>
                <w:szCs w:val="18"/>
              </w:rPr>
            </w:pPr>
            <w:r w:rsidRPr="00787B05">
              <w:rPr>
                <w:rFonts w:cs="Arial"/>
                <w:bCs/>
                <w:sz w:val="18"/>
                <w:szCs w:val="18"/>
              </w:rPr>
              <w:t>21,432 (17,270-26,291)</w:t>
            </w:r>
          </w:p>
        </w:tc>
        <w:tc>
          <w:tcPr>
            <w:tcW w:w="1530" w:type="dxa"/>
            <w:tcBorders>
              <w:left w:val="nil"/>
            </w:tcBorders>
            <w:vAlign w:val="center"/>
          </w:tcPr>
          <w:p w14:paraId="480B5B01" w14:textId="77777777" w:rsidR="007C7266" w:rsidRPr="00787B05" w:rsidRDefault="007C7266" w:rsidP="004C1E46">
            <w:pPr>
              <w:jc w:val="center"/>
              <w:rPr>
                <w:rFonts w:cs="Arial"/>
                <w:sz w:val="18"/>
                <w:szCs w:val="18"/>
              </w:rPr>
            </w:pPr>
            <w:r w:rsidRPr="00787B05">
              <w:rPr>
                <w:rFonts w:cs="Arial"/>
                <w:sz w:val="18"/>
                <w:szCs w:val="18"/>
              </w:rPr>
              <w:t>39.3</w:t>
            </w:r>
          </w:p>
        </w:tc>
      </w:tr>
      <w:tr w:rsidR="007C7266" w14:paraId="3065F932" w14:textId="77777777" w:rsidTr="004C1E46">
        <w:trPr>
          <w:trHeight w:val="227"/>
        </w:trPr>
        <w:tc>
          <w:tcPr>
            <w:tcW w:w="1278" w:type="dxa"/>
            <w:tcBorders>
              <w:right w:val="single" w:sz="6" w:space="0" w:color="auto"/>
            </w:tcBorders>
            <w:vAlign w:val="center"/>
          </w:tcPr>
          <w:p w14:paraId="370C16DD" w14:textId="77777777" w:rsidR="007C7266" w:rsidRPr="00787B05" w:rsidRDefault="007C7266" w:rsidP="004C1E46">
            <w:pPr>
              <w:jc w:val="center"/>
              <w:rPr>
                <w:rFonts w:cs="Arial"/>
                <w:sz w:val="18"/>
                <w:szCs w:val="18"/>
              </w:rPr>
            </w:pPr>
            <w:r w:rsidRPr="00787B05">
              <w:rPr>
                <w:rFonts w:cs="Arial"/>
                <w:sz w:val="18"/>
                <w:szCs w:val="18"/>
              </w:rPr>
              <w:t>2020</w:t>
            </w:r>
          </w:p>
        </w:tc>
        <w:tc>
          <w:tcPr>
            <w:tcW w:w="1350" w:type="dxa"/>
            <w:tcBorders>
              <w:right w:val="single" w:sz="6" w:space="0" w:color="auto"/>
            </w:tcBorders>
            <w:vAlign w:val="center"/>
          </w:tcPr>
          <w:p w14:paraId="65D5E1E4" w14:textId="77777777" w:rsidR="007C7266" w:rsidRPr="00787B05" w:rsidRDefault="007C7266" w:rsidP="004C1E46">
            <w:pPr>
              <w:jc w:val="center"/>
              <w:rPr>
                <w:rFonts w:cs="Arial"/>
                <w:sz w:val="18"/>
                <w:szCs w:val="18"/>
              </w:rPr>
            </w:pPr>
            <w:r w:rsidRPr="00787B05">
              <w:rPr>
                <w:rFonts w:cs="Arial"/>
                <w:sz w:val="18"/>
                <w:szCs w:val="18"/>
              </w:rPr>
              <w:t>28,156</w:t>
            </w:r>
          </w:p>
        </w:tc>
        <w:tc>
          <w:tcPr>
            <w:tcW w:w="2700" w:type="dxa"/>
            <w:tcBorders>
              <w:left w:val="single" w:sz="6" w:space="0" w:color="auto"/>
            </w:tcBorders>
            <w:vAlign w:val="center"/>
          </w:tcPr>
          <w:p w14:paraId="5947DE37" w14:textId="77777777" w:rsidR="007C7266" w:rsidRPr="00787B05" w:rsidRDefault="007C7266" w:rsidP="004C1E46">
            <w:pPr>
              <w:jc w:val="center"/>
              <w:rPr>
                <w:rFonts w:cs="Arial"/>
                <w:sz w:val="18"/>
                <w:szCs w:val="18"/>
              </w:rPr>
            </w:pPr>
            <w:r w:rsidRPr="00787B05">
              <w:rPr>
                <w:rFonts w:cs="Arial"/>
                <w:sz w:val="18"/>
                <w:szCs w:val="18"/>
              </w:rPr>
              <w:t>79,066 (69,072-90,091)</w:t>
            </w:r>
          </w:p>
        </w:tc>
        <w:tc>
          <w:tcPr>
            <w:tcW w:w="2430" w:type="dxa"/>
            <w:vAlign w:val="center"/>
          </w:tcPr>
          <w:p w14:paraId="3524BD85" w14:textId="77777777" w:rsidR="007C7266" w:rsidRPr="00787B05" w:rsidRDefault="007C7266" w:rsidP="004C1E46">
            <w:pPr>
              <w:jc w:val="center"/>
              <w:rPr>
                <w:rFonts w:cs="Arial"/>
                <w:bCs/>
                <w:sz w:val="18"/>
                <w:szCs w:val="18"/>
              </w:rPr>
            </w:pPr>
            <w:r w:rsidRPr="00787B05">
              <w:rPr>
                <w:rFonts w:cs="Arial"/>
                <w:bCs/>
                <w:sz w:val="18"/>
                <w:szCs w:val="18"/>
              </w:rPr>
              <w:t>20,291 (16,940-24,109)</w:t>
            </w:r>
          </w:p>
        </w:tc>
        <w:tc>
          <w:tcPr>
            <w:tcW w:w="1530" w:type="dxa"/>
            <w:tcBorders>
              <w:left w:val="nil"/>
            </w:tcBorders>
            <w:vAlign w:val="center"/>
          </w:tcPr>
          <w:p w14:paraId="5D87737A" w14:textId="77777777" w:rsidR="007C7266" w:rsidRPr="00787B05" w:rsidRDefault="007C7266" w:rsidP="004C1E46">
            <w:pPr>
              <w:jc w:val="center"/>
              <w:rPr>
                <w:rFonts w:cs="Arial"/>
                <w:sz w:val="18"/>
                <w:szCs w:val="18"/>
              </w:rPr>
            </w:pPr>
            <w:r w:rsidRPr="00787B05">
              <w:rPr>
                <w:rFonts w:cs="Arial"/>
                <w:sz w:val="18"/>
                <w:szCs w:val="18"/>
              </w:rPr>
              <w:t>35.6</w:t>
            </w:r>
          </w:p>
        </w:tc>
      </w:tr>
      <w:tr w:rsidR="007C7266" w14:paraId="64DDBE4D" w14:textId="77777777" w:rsidTr="004C1E46">
        <w:trPr>
          <w:trHeight w:val="227"/>
        </w:trPr>
        <w:tc>
          <w:tcPr>
            <w:tcW w:w="1278" w:type="dxa"/>
            <w:tcBorders>
              <w:bottom w:val="single" w:sz="6" w:space="0" w:color="auto"/>
              <w:right w:val="single" w:sz="6" w:space="0" w:color="auto"/>
            </w:tcBorders>
            <w:vAlign w:val="center"/>
          </w:tcPr>
          <w:p w14:paraId="5315BFE4" w14:textId="77777777" w:rsidR="007C7266" w:rsidRPr="00787B05" w:rsidRDefault="007C7266" w:rsidP="004C1E46">
            <w:pPr>
              <w:jc w:val="center"/>
              <w:rPr>
                <w:rFonts w:cs="Arial"/>
                <w:sz w:val="18"/>
                <w:szCs w:val="18"/>
              </w:rPr>
            </w:pPr>
            <w:r w:rsidRPr="00787B05">
              <w:rPr>
                <w:rFonts w:cs="Arial"/>
                <w:sz w:val="18"/>
                <w:szCs w:val="18"/>
              </w:rPr>
              <w:t>2021</w:t>
            </w:r>
          </w:p>
        </w:tc>
        <w:tc>
          <w:tcPr>
            <w:tcW w:w="1350" w:type="dxa"/>
            <w:tcBorders>
              <w:bottom w:val="single" w:sz="6" w:space="0" w:color="auto"/>
              <w:right w:val="single" w:sz="6" w:space="0" w:color="auto"/>
            </w:tcBorders>
            <w:vAlign w:val="center"/>
          </w:tcPr>
          <w:p w14:paraId="046F67AC" w14:textId="77777777" w:rsidR="007C7266" w:rsidRPr="00787B05" w:rsidRDefault="007C7266" w:rsidP="004C1E46">
            <w:pPr>
              <w:jc w:val="center"/>
              <w:rPr>
                <w:rFonts w:cs="Arial"/>
                <w:sz w:val="18"/>
                <w:szCs w:val="18"/>
              </w:rPr>
            </w:pPr>
            <w:r w:rsidRPr="00787B05">
              <w:rPr>
                <w:rFonts w:cs="Arial"/>
                <w:sz w:val="18"/>
                <w:szCs w:val="18"/>
              </w:rPr>
              <w:t>-</w:t>
            </w:r>
          </w:p>
        </w:tc>
        <w:tc>
          <w:tcPr>
            <w:tcW w:w="2700" w:type="dxa"/>
            <w:tcBorders>
              <w:left w:val="single" w:sz="6" w:space="0" w:color="auto"/>
              <w:bottom w:val="single" w:sz="6" w:space="0" w:color="auto"/>
            </w:tcBorders>
            <w:vAlign w:val="center"/>
          </w:tcPr>
          <w:p w14:paraId="40E8DCCB" w14:textId="77777777" w:rsidR="007C7266" w:rsidRPr="00787B05" w:rsidRDefault="007C7266" w:rsidP="004C1E46">
            <w:pPr>
              <w:jc w:val="center"/>
              <w:rPr>
                <w:rFonts w:cs="Arial"/>
                <w:sz w:val="18"/>
                <w:szCs w:val="18"/>
              </w:rPr>
            </w:pPr>
            <w:r w:rsidRPr="00787B05">
              <w:rPr>
                <w:rFonts w:cs="Arial"/>
                <w:sz w:val="18"/>
                <w:szCs w:val="18"/>
              </w:rPr>
              <w:t>77,748 (67,706-88,852)</w:t>
            </w:r>
          </w:p>
        </w:tc>
        <w:tc>
          <w:tcPr>
            <w:tcW w:w="2430" w:type="dxa"/>
            <w:tcBorders>
              <w:bottom w:val="single" w:sz="6" w:space="0" w:color="auto"/>
            </w:tcBorders>
            <w:vAlign w:val="center"/>
          </w:tcPr>
          <w:p w14:paraId="406B3123" w14:textId="77777777" w:rsidR="007C7266" w:rsidRPr="00787B05" w:rsidRDefault="007C7266" w:rsidP="004C1E46">
            <w:pPr>
              <w:jc w:val="center"/>
              <w:rPr>
                <w:rFonts w:cs="Arial"/>
                <w:bCs/>
                <w:sz w:val="18"/>
                <w:szCs w:val="18"/>
              </w:rPr>
            </w:pPr>
            <w:r w:rsidRPr="00787B05">
              <w:rPr>
                <w:rFonts w:cs="Arial"/>
                <w:bCs/>
                <w:sz w:val="18"/>
                <w:szCs w:val="18"/>
              </w:rPr>
              <w:t>19,107 (16,235-22,339)</w:t>
            </w:r>
          </w:p>
        </w:tc>
        <w:tc>
          <w:tcPr>
            <w:tcW w:w="1530" w:type="dxa"/>
            <w:tcBorders>
              <w:left w:val="nil"/>
              <w:bottom w:val="single" w:sz="6" w:space="0" w:color="auto"/>
            </w:tcBorders>
            <w:vAlign w:val="center"/>
          </w:tcPr>
          <w:p w14:paraId="6B48D9F0" w14:textId="05E83C89" w:rsidR="007C7266" w:rsidRPr="00787B05" w:rsidRDefault="00787B05" w:rsidP="004C1E46">
            <w:pPr>
              <w:jc w:val="center"/>
              <w:rPr>
                <w:rFonts w:cs="Arial"/>
                <w:sz w:val="18"/>
                <w:szCs w:val="18"/>
              </w:rPr>
            </w:pPr>
            <w:r>
              <w:rPr>
                <w:rFonts w:cs="Arial"/>
                <w:sz w:val="18"/>
                <w:szCs w:val="18"/>
              </w:rPr>
              <w:t>-</w:t>
            </w:r>
          </w:p>
        </w:tc>
      </w:tr>
    </w:tbl>
    <w:p w14:paraId="60AB5669" w14:textId="77777777" w:rsidR="007C7266" w:rsidRDefault="007C7266" w:rsidP="00F87E32">
      <w:pPr>
        <w:pStyle w:val="Tablecaption"/>
        <w:rPr>
          <w:i/>
          <w:lang w:val="en-CA"/>
        </w:rPr>
      </w:pPr>
    </w:p>
    <w:p w14:paraId="37DA7B12" w14:textId="77777777" w:rsidR="007C7266" w:rsidRDefault="007C7266">
      <w:pPr>
        <w:spacing w:after="200" w:line="276" w:lineRule="auto"/>
        <w:rPr>
          <w:i/>
          <w:sz w:val="20"/>
          <w:lang w:val="en-CA"/>
        </w:rPr>
      </w:pPr>
      <w:r>
        <w:rPr>
          <w:i/>
          <w:lang w:val="en-CA"/>
        </w:rPr>
        <w:br w:type="page"/>
      </w:r>
    </w:p>
    <w:p w14:paraId="5D455B35" w14:textId="2687C665" w:rsidR="00587ED3" w:rsidRPr="00F87E32" w:rsidRDefault="00FA5C09" w:rsidP="00F87E32">
      <w:pPr>
        <w:pStyle w:val="Tablecaption"/>
        <w:rPr>
          <w:i/>
          <w:lang w:val="en-CA"/>
        </w:rPr>
      </w:pPr>
      <w:r>
        <w:rPr>
          <w:i/>
          <w:lang w:val="en-CA"/>
        </w:rPr>
        <w:lastRenderedPageBreak/>
        <w:t xml:space="preserve">Table </w:t>
      </w:r>
      <w:r w:rsidR="00763541">
        <w:rPr>
          <w:i/>
          <w:lang w:val="en-CA"/>
        </w:rPr>
        <w:t>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at different levels of assumed over</w:t>
      </w:r>
      <w:r w:rsidR="006C593D">
        <w:rPr>
          <w:i/>
          <w:lang w:val="en-CA"/>
        </w:rPr>
        <w:t>-e</w:t>
      </w:r>
      <w:r w:rsidR="00771554">
        <w:rPr>
          <w:i/>
          <w:lang w:val="en-CA"/>
        </w:rPr>
        <w:t xml:space="preserve">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086832">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r w:rsidRPr="006C12B2">
              <w:rPr>
                <w:b/>
                <w:lang w:val="fr-CA"/>
              </w:rPr>
              <w:t>B</w:t>
            </w:r>
            <w:r w:rsidRPr="006C12B2">
              <w:rPr>
                <w:b/>
                <w:vertAlign w:val="subscript"/>
                <w:lang w:val="fr-CA"/>
              </w:rPr>
              <w:t>lim</w:t>
            </w:r>
          </w:p>
        </w:tc>
        <w:tc>
          <w:tcPr>
            <w:tcW w:w="1230" w:type="dxa"/>
            <w:tcBorders>
              <w:bottom w:val="single" w:sz="12"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&lt; B</w:t>
            </w:r>
            <w:r w:rsidRPr="006C12B2">
              <w:rPr>
                <w:b/>
                <w:vertAlign w:val="subscript"/>
                <w:lang w:val="fr-CA"/>
              </w:rPr>
              <w:t>usr</w:t>
            </w:r>
          </w:p>
        </w:tc>
      </w:tr>
      <w:tr w:rsidR="00F063AC" w:rsidRPr="00F87E32" w14:paraId="619A5F5F" w14:textId="77777777" w:rsidTr="00086832">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086832">
        <w:trPr>
          <w:trHeight w:val="288"/>
          <w:jc w:val="center"/>
        </w:trPr>
        <w:tc>
          <w:tcPr>
            <w:tcW w:w="1353" w:type="dxa"/>
            <w:tcBorders>
              <w:bottom w:val="single" w:sz="4" w:space="0" w:color="000000"/>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tcBorders>
              <w:bottom w:val="single" w:sz="4" w:space="0" w:color="000000"/>
            </w:tcBorders>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bottom w:val="single" w:sz="4" w:space="0" w:color="000000"/>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bottom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97" w:name="_Toc271636068"/>
      <w:bookmarkStart w:id="98" w:name="_Toc395535018"/>
      <w:bookmarkStart w:id="99" w:name="_Toc31030773"/>
      <w:bookmarkStart w:id="100" w:name="_Toc77929830"/>
      <w:r>
        <w:lastRenderedPageBreak/>
        <w:t>FIGURES</w:t>
      </w:r>
      <w:bookmarkEnd w:id="97"/>
      <w:bookmarkEnd w:id="98"/>
      <w:bookmarkEnd w:id="99"/>
      <w:bookmarkEnd w:id="100"/>
    </w:p>
    <w:p w14:paraId="63025EA8" w14:textId="5464060C" w:rsidR="008031FE" w:rsidRDefault="00381066" w:rsidP="008031FE">
      <w:pPr>
        <w:rPr>
          <w:noProof/>
        </w:rPr>
      </w:pPr>
      <w:r>
        <w:rPr>
          <w:noProof/>
          <w:sz w:val="18"/>
          <w:szCs w:val="18"/>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Figure 1. Map of the southern Gulf of</w:t>
      </w:r>
      <w:r w:rsidR="00DA33A8">
        <w:rPr>
          <w:i/>
          <w:sz w:val="20"/>
        </w:rPr>
        <w:t xml:space="preserve"> St. Lawrence showing</w:t>
      </w:r>
      <w:r w:rsidRPr="008031FE">
        <w:rPr>
          <w:i/>
          <w:sz w:val="20"/>
        </w:rPr>
        <w:t xml:space="preserve"> snow cra</w:t>
      </w:r>
      <w:r w:rsidR="00DA33A8">
        <w:rPr>
          <w:i/>
          <w:sz w:val="20"/>
        </w:rPr>
        <w:t xml:space="preserve">b fishery </w:t>
      </w:r>
      <w:r w:rsidR="00787B05">
        <w:rPr>
          <w:i/>
          <w:sz w:val="20"/>
        </w:rPr>
        <w:t xml:space="preserve">management </w:t>
      </w:r>
      <w:r w:rsidRPr="008031FE">
        <w:rPr>
          <w:i/>
          <w:sz w:val="20"/>
        </w:rPr>
        <w:t>areas</w:t>
      </w:r>
      <w:r w:rsidR="008D7A3B">
        <w:rPr>
          <w:i/>
          <w:sz w:val="20"/>
        </w:rPr>
        <w:t>,</w:t>
      </w:r>
      <w:r w:rsidR="00DA33A8">
        <w:rPr>
          <w:i/>
          <w:sz w:val="20"/>
        </w:rPr>
        <w:t xml:space="preserve"> buffer </w:t>
      </w:r>
      <w:r w:rsidRPr="008031FE">
        <w:rPr>
          <w:i/>
          <w:sz w:val="20"/>
        </w:rPr>
        <w:t>zones (labels B and C, shaded</w:t>
      </w:r>
      <w:r w:rsidR="008031FE" w:rsidRPr="008031FE">
        <w:rPr>
          <w:i/>
          <w:sz w:val="20"/>
        </w:rPr>
        <w:t xml:space="preserve"> </w:t>
      </w:r>
      <w:r w:rsidRPr="008031FE">
        <w:rPr>
          <w:i/>
          <w:sz w:val="20"/>
        </w:rPr>
        <w:t>areas)</w:t>
      </w:r>
      <w:r w:rsidR="00787B05">
        <w:rPr>
          <w:i/>
          <w:sz w:val="20"/>
        </w:rPr>
        <w:t xml:space="preserve">, and </w:t>
      </w:r>
      <w:r w:rsidR="00C44BB8">
        <w:rPr>
          <w:i/>
          <w:sz w:val="20"/>
        </w:rPr>
        <w:t xml:space="preserve">common </w:t>
      </w:r>
      <w:r w:rsidR="00DA33A8">
        <w:rPr>
          <w:i/>
          <w:sz w:val="20"/>
        </w:rPr>
        <w:t xml:space="preserve">names for </w:t>
      </w:r>
      <w:r w:rsidR="00787B05">
        <w:rPr>
          <w:i/>
          <w:sz w:val="20"/>
        </w:rPr>
        <w:t>fishing ground</w:t>
      </w:r>
      <w:r w:rsidR="00DA33A8">
        <w:rPr>
          <w:i/>
          <w:sz w:val="20"/>
        </w:rPr>
        <w:t>s</w:t>
      </w:r>
      <w:r w:rsidR="00787B05">
        <w:rPr>
          <w:i/>
          <w:sz w:val="20"/>
        </w:rPr>
        <w:t>.</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6538E888" w:rsidR="008031FE" w:rsidRDefault="008031FE" w:rsidP="00D73281">
      <w:pPr>
        <w:pStyle w:val="Caption-Figure"/>
      </w:pPr>
      <w:r>
        <w:t xml:space="preserve">Figure 2. Locations of the 2020 snow crab </w:t>
      </w:r>
      <w:r w:rsidR="00A81532">
        <w:t>trawl survey stations. B</w:t>
      </w:r>
      <w:r>
        <w:t>lue points are successful tows, red points are successful repeat tows</w:t>
      </w:r>
      <w:r w:rsidR="00A81532">
        <w:t>,</w:t>
      </w:r>
      <w:r>
        <w:t xml:space="preserve"> and yellow points are abandoned tows.</w:t>
      </w:r>
    </w:p>
    <w:p w14:paraId="250A7FD0" w14:textId="77777777" w:rsidR="008031FE" w:rsidRDefault="008031FE" w:rsidP="008031FE">
      <w:pPr>
        <w:jc w:val="center"/>
        <w:rPr>
          <w:noProof/>
        </w:rPr>
      </w:pPr>
    </w:p>
    <w:p w14:paraId="74E3CAD7" w14:textId="77777777" w:rsidR="006423FF" w:rsidRDefault="006423FF" w:rsidP="00D73281">
      <w:pPr>
        <w:pStyle w:val="Caption-Figure"/>
      </w:pPr>
    </w:p>
    <w:p w14:paraId="0B89EB9D" w14:textId="77777777" w:rsidR="006423FF" w:rsidRDefault="006423FF" w:rsidP="00D73281">
      <w:pPr>
        <w:pStyle w:val="Caption-Figure"/>
      </w:pPr>
    </w:p>
    <w:p w14:paraId="040DBF9F" w14:textId="77777777" w:rsidR="006423FF" w:rsidRDefault="006423FF" w:rsidP="00D73281">
      <w:pPr>
        <w:pStyle w:val="Caption-Figure"/>
      </w:pPr>
    </w:p>
    <w:p w14:paraId="33D50720" w14:textId="77777777" w:rsidR="006423FF" w:rsidRDefault="006423FF" w:rsidP="00D73281">
      <w:pPr>
        <w:pStyle w:val="Caption-Figure"/>
      </w:pPr>
    </w:p>
    <w:p w14:paraId="79C1684D" w14:textId="77777777" w:rsidR="006423FF" w:rsidRDefault="006423FF" w:rsidP="00D73281">
      <w:pPr>
        <w:pStyle w:val="Caption-Figure"/>
      </w:pPr>
    </w:p>
    <w:p w14:paraId="40C5B77C" w14:textId="0473A27C" w:rsidR="006423FF" w:rsidRDefault="006423FF" w:rsidP="00D73281">
      <w:pPr>
        <w:pStyle w:val="Caption-Figure"/>
      </w:pPr>
    </w:p>
    <w:p w14:paraId="412C1609" w14:textId="77777777" w:rsidR="006423FF" w:rsidRDefault="006423FF" w:rsidP="00D73281">
      <w:pPr>
        <w:pStyle w:val="Caption-Figure"/>
      </w:pPr>
    </w:p>
    <w:p w14:paraId="41C20C10" w14:textId="257938C3" w:rsidR="006423FF" w:rsidRDefault="006423FF" w:rsidP="00D73281">
      <w:pPr>
        <w:pStyle w:val="Caption-Figure"/>
      </w:pPr>
    </w:p>
    <w:p w14:paraId="080F26DB" w14:textId="57E70AD5" w:rsidR="006423FF" w:rsidRDefault="006423FF" w:rsidP="00D73281">
      <w:pPr>
        <w:pStyle w:val="Caption-Figure"/>
      </w:pPr>
    </w:p>
    <w:p w14:paraId="30248282" w14:textId="77777777" w:rsidR="00BA5A72" w:rsidRDefault="00BA5A72" w:rsidP="008031FE">
      <w:pPr>
        <w:jc w:val="center"/>
      </w:pPr>
      <w:r>
        <w:rPr>
          <w:noProof/>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40B102F2" w:rsidR="00BA5A72" w:rsidRDefault="00D54D5A" w:rsidP="00D73281">
      <w:pPr>
        <w:pStyle w:val="Caption-Figure"/>
      </w:pPr>
      <w:r>
        <w:t>Figure 3</w:t>
      </w:r>
      <w:r w:rsidR="00BA5A72">
        <w:t xml:space="preserve">. </w:t>
      </w:r>
      <w:r w:rsidR="00B24C7F">
        <w:t xml:space="preserve">Polygons </w:t>
      </w:r>
      <w:r w:rsidR="00BA5A72">
        <w:t xml:space="preserve">used for </w:t>
      </w:r>
      <w:r w:rsidR="00B24C7F">
        <w:t>the estimation of com</w:t>
      </w:r>
      <w:r w:rsidR="00C44BB8">
        <w:t>mercial biomass for management A</w:t>
      </w:r>
      <w:r w:rsidR="00B24C7F">
        <w:t>reas 12, 12E, 12F, and 19 (</w:t>
      </w:r>
      <w:r w:rsidR="00BA5A72">
        <w:t>coloured areas). The unassigned zone north of areas 12E and 12F (label A) and buffer zones (labels B and C) are also shown.</w:t>
      </w:r>
      <w:r w:rsidR="00B24C7F">
        <w:t xml:space="preserve"> </w:t>
      </w:r>
      <w:r w:rsidR="00C44BB8">
        <w:t>C</w:t>
      </w:r>
      <w:r w:rsidR="00B24C7F">
        <w:t>oloured areas c</w:t>
      </w:r>
      <w:r w:rsidR="00C44BB8">
        <w:t>orrespond</w:t>
      </w:r>
      <w:r w:rsidR="00B24C7F">
        <w:t xml:space="preserve"> to the sGSL survey area. </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rPr>
        <w:lastRenderedPageBreak/>
        <w:drawing>
          <wp:inline distT="0" distB="0" distL="0" distR="0" wp14:anchorId="4B169935" wp14:editId="347EEF08">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71E99913" w14:textId="5168D2CE" w:rsidR="004626AA" w:rsidRDefault="00D54D5A" w:rsidP="00D73281">
      <w:pPr>
        <w:pStyle w:val="Caption-Figure"/>
      </w:pPr>
      <w:r>
        <w:t>Figure 4</w:t>
      </w:r>
      <w:r w:rsidR="004626AA">
        <w:t xml:space="preserve">. </w:t>
      </w:r>
      <w:r w:rsidR="004626AA" w:rsidRPr="004626AA">
        <w:t xml:space="preserve">Landings (t) by fishing area and overall in the southern Gulf of Saint Lawrence snow crab fishery, </w:t>
      </w:r>
      <w:r w:rsidR="00A81532">
        <w:t xml:space="preserve">from </w:t>
      </w:r>
      <w:r w:rsidR="004626AA">
        <w:t>1969 to 2020</w:t>
      </w:r>
      <w:r w:rsidR="004626AA" w:rsidRPr="004626AA">
        <w:t>.</w:t>
      </w:r>
    </w:p>
    <w:p w14:paraId="12F8746E" w14:textId="56A1297D" w:rsidR="00345DA4" w:rsidRPr="00345DA4" w:rsidRDefault="0051425C" w:rsidP="00345DA4">
      <w:pPr>
        <w:jc w:val="center"/>
      </w:pPr>
      <w:r w:rsidRPr="0051425C">
        <w:rPr>
          <w:noProof/>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Geographic distribution of fishing effort (trap hauls) by snow crab fishery management area during the 2020 fishing season.</w:t>
      </w:r>
    </w:p>
    <w:p w14:paraId="30E7F896" w14:textId="77777777" w:rsidR="00086832" w:rsidRDefault="00086832" w:rsidP="00345DA4">
      <w:pPr>
        <w:jc w:val="center"/>
      </w:pPr>
    </w:p>
    <w:p w14:paraId="2854A244" w14:textId="1609D2AA" w:rsidR="00345DA4" w:rsidRPr="00345DA4" w:rsidRDefault="00345DA4" w:rsidP="00345DA4">
      <w:pPr>
        <w:jc w:val="center"/>
      </w:pPr>
      <w:r w:rsidRPr="00345DA4">
        <w:br w:type="page"/>
      </w:r>
      <w:r w:rsidR="0051425C" w:rsidRPr="0051425C">
        <w:rPr>
          <w:noProof/>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Geographic distribution of landings (kg) in snow crab fishing management areas during the 2020 fishing season.</w:t>
      </w:r>
    </w:p>
    <w:p w14:paraId="608B2B5E" w14:textId="7C216FF3" w:rsidR="00345DA4" w:rsidRPr="00345DA4" w:rsidRDefault="00345DA4" w:rsidP="00345DA4">
      <w:pPr>
        <w:jc w:val="center"/>
        <w:rPr>
          <w:lang w:val="en-CA"/>
        </w:rPr>
      </w:pPr>
      <w:r w:rsidRPr="00345DA4">
        <w:br w:type="page"/>
      </w:r>
      <w:r w:rsidR="003E6EAC" w:rsidRPr="003E6EAC">
        <w:rPr>
          <w:noProof/>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Geographic distribution of mean catch-per-unit-of-effort (CPUE; kg / th), in the snow crab fishery management areas during the 2020 fishing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D73281">
      <w:pPr>
        <w:pStyle w:val="Caption-Figure"/>
      </w:pPr>
    </w:p>
    <w:p w14:paraId="54A18BAE" w14:textId="20D20090" w:rsidR="00FD69ED" w:rsidRDefault="00FD69ED" w:rsidP="00D73281">
      <w:pPr>
        <w:pStyle w:val="Caption-Figure"/>
      </w:pPr>
    </w:p>
    <w:p w14:paraId="547867C7" w14:textId="77777777" w:rsidR="00FD69ED" w:rsidRDefault="00FD69ED" w:rsidP="00D73281">
      <w:pPr>
        <w:pStyle w:val="Caption-Figure"/>
      </w:pPr>
    </w:p>
    <w:p w14:paraId="2A3227C5" w14:textId="3F53FF2F" w:rsidR="00FD69ED" w:rsidRDefault="00FD69ED" w:rsidP="00D73281">
      <w:pPr>
        <w:pStyle w:val="Caption-Figure"/>
      </w:pPr>
    </w:p>
    <w:p w14:paraId="612C6850" w14:textId="77777777" w:rsidR="00FD69ED" w:rsidRDefault="00FD69ED" w:rsidP="00D73281">
      <w:pPr>
        <w:pStyle w:val="Caption-Figure"/>
      </w:pPr>
    </w:p>
    <w:p w14:paraId="7FAAA44B" w14:textId="77777777" w:rsidR="00FD69ED" w:rsidRDefault="00FD69ED" w:rsidP="00D73281">
      <w:pPr>
        <w:pStyle w:val="Caption-Figure"/>
      </w:pPr>
    </w:p>
    <w:p w14:paraId="32B860A3" w14:textId="70DBA934" w:rsidR="00FD69ED" w:rsidRDefault="00FD69ED" w:rsidP="00D73281">
      <w:pPr>
        <w:pStyle w:val="Caption-Figure"/>
      </w:pPr>
    </w:p>
    <w:p w14:paraId="11B2F6AB" w14:textId="77777777" w:rsidR="00F3007F" w:rsidRDefault="00F3007F" w:rsidP="00D73281">
      <w:pPr>
        <w:pStyle w:val="Caption-Figure"/>
      </w:pPr>
    </w:p>
    <w:p w14:paraId="5FA6F79B" w14:textId="4EEBD5B5" w:rsidR="00381066" w:rsidRDefault="00381066" w:rsidP="00D73281">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D73281">
      <w:pPr>
        <w:pStyle w:val="Caption-Figure"/>
      </w:pPr>
      <w:r w:rsidRPr="00B04734">
        <w:rPr>
          <w:noProof/>
          <w:lang w:val="en-US"/>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1993C068" w:rsidR="00F3007F" w:rsidRDefault="00D54D5A" w:rsidP="00D73281">
      <w:pPr>
        <w:pStyle w:val="Caption-Figure"/>
      </w:pPr>
      <w:r>
        <w:t>Figure 8</w:t>
      </w:r>
      <w:r w:rsidR="00F3007F">
        <w:t xml:space="preserve">. Survey vessel tracks during the active (grey lines) and passive </w:t>
      </w:r>
      <w:r w:rsidR="00053941">
        <w:t xml:space="preserve">trawling </w:t>
      </w:r>
      <w:r w:rsidR="00F3007F">
        <w:t>phase</w:t>
      </w:r>
      <w:r w:rsidR="00053941">
        <w:t>s</w:t>
      </w:r>
      <w:r w:rsidR="00F3007F">
        <w:t xml:space="preserve"> (red lines). </w:t>
      </w:r>
      <w:r w:rsidR="00053941">
        <w:t>The center point corresponds to the vessel position at the point of trawl touchdown</w:t>
      </w:r>
      <w:r w:rsidR="00F3007F">
        <w:t>.</w:t>
      </w:r>
    </w:p>
    <w:p w14:paraId="65E8EC0F" w14:textId="4E6B4944" w:rsidR="00381066" w:rsidRDefault="00381066" w:rsidP="00D73281">
      <w:pPr>
        <w:pStyle w:val="Caption-Figure"/>
      </w:pPr>
    </w:p>
    <w:p w14:paraId="04E6A08E" w14:textId="755F7A8E" w:rsidR="00745B85" w:rsidRDefault="00745B85" w:rsidP="00D73281">
      <w:pPr>
        <w:pStyle w:val="Caption-Figure"/>
      </w:pPr>
    </w:p>
    <w:p w14:paraId="6AED8661" w14:textId="6EF1019E" w:rsidR="00745B85" w:rsidRDefault="00745B85" w:rsidP="00D73281">
      <w:pPr>
        <w:pStyle w:val="Caption-Figure"/>
      </w:pPr>
    </w:p>
    <w:p w14:paraId="2ED7F89F" w14:textId="00522593" w:rsidR="00745B85" w:rsidRDefault="00745B85" w:rsidP="00D73281">
      <w:pPr>
        <w:pStyle w:val="Caption-Figure"/>
      </w:pPr>
    </w:p>
    <w:p w14:paraId="6A782D13" w14:textId="72C2D261" w:rsidR="00745B85" w:rsidRDefault="00745B85" w:rsidP="00D73281">
      <w:pPr>
        <w:pStyle w:val="Caption-Figure"/>
      </w:pPr>
    </w:p>
    <w:p w14:paraId="370DC667" w14:textId="5F3E44AA" w:rsidR="00745B85" w:rsidRDefault="00745B85" w:rsidP="00D73281">
      <w:pPr>
        <w:pStyle w:val="Caption-Figure"/>
      </w:pPr>
    </w:p>
    <w:p w14:paraId="72DD1A67" w14:textId="1212E202" w:rsidR="00745B85" w:rsidRDefault="00745B85" w:rsidP="00D73281">
      <w:pPr>
        <w:pStyle w:val="Caption-Figure"/>
      </w:pPr>
    </w:p>
    <w:p w14:paraId="797510D5" w14:textId="161A3F75" w:rsidR="00745B85" w:rsidRDefault="00745B85" w:rsidP="00D73281">
      <w:pPr>
        <w:pStyle w:val="Caption-Figure"/>
      </w:pPr>
    </w:p>
    <w:p w14:paraId="08012667" w14:textId="205A3F0A" w:rsidR="00745B85" w:rsidRDefault="00745B85" w:rsidP="00D73281">
      <w:pPr>
        <w:pStyle w:val="Caption-Figure"/>
      </w:pPr>
    </w:p>
    <w:p w14:paraId="41313235" w14:textId="736346A0" w:rsidR="00745B85" w:rsidRDefault="00745B85" w:rsidP="00D73281">
      <w:pPr>
        <w:pStyle w:val="Caption-Figure"/>
      </w:pPr>
    </w:p>
    <w:p w14:paraId="429951A0" w14:textId="1BB47C4E" w:rsidR="00745B85" w:rsidRDefault="00745B85" w:rsidP="00D73281">
      <w:pPr>
        <w:pStyle w:val="Caption-Figure"/>
      </w:pPr>
    </w:p>
    <w:p w14:paraId="76116D56" w14:textId="52894D4E" w:rsidR="004E2AE6" w:rsidRDefault="004E2AE6" w:rsidP="00D73281">
      <w:pPr>
        <w:pStyle w:val="Caption-Figure"/>
      </w:pPr>
      <w:r>
        <w:rPr>
          <w:noProof/>
          <w:lang w:val="en-US"/>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0983506" w:rsidR="004E2AE6" w:rsidRPr="004E2AE6" w:rsidRDefault="004E2AE6" w:rsidP="00D73281">
      <w:pPr>
        <w:pStyle w:val="Caption-Figure"/>
      </w:pPr>
      <w:r>
        <w:t>Figure 9</w:t>
      </w:r>
      <w:r w:rsidRPr="004E2AE6">
        <w:t xml:space="preserve">. Comparison of the size-frequency distributions from the 2018 and 2019 snow crab surveys for male (left panel) and female (right panel) snow crab. Blue lines indicate 2018 </w:t>
      </w:r>
      <w:r w:rsidR="008D0569">
        <w:t>adolescent</w:t>
      </w:r>
      <w:r w:rsidRPr="004E2AE6">
        <w:t xml:space="preserve"> crab, green lines represent 2018 mature crab, vertical dash red line indicates the 95 mm CW legal size. 2019 </w:t>
      </w:r>
      <w:r w:rsidR="008D0569">
        <w:t>adolescent</w:t>
      </w:r>
      <w:r w:rsidRPr="004E2AE6">
        <w:t xml:space="preserve"> crab are indicated by light grey bars while 2019 mature crab are represented by dark grey bars.</w:t>
      </w:r>
    </w:p>
    <w:p w14:paraId="05B902B0" w14:textId="0D8F7074" w:rsidR="004E2AE6" w:rsidRDefault="004E2AE6" w:rsidP="00D73281">
      <w:pPr>
        <w:pStyle w:val="Caption-Figure"/>
      </w:pPr>
    </w:p>
    <w:p w14:paraId="52D9D041" w14:textId="35FF0E55" w:rsidR="004E2AE6" w:rsidRDefault="004E2AE6" w:rsidP="00D73281">
      <w:pPr>
        <w:pStyle w:val="Caption-Figure"/>
      </w:pPr>
    </w:p>
    <w:p w14:paraId="14D5B184" w14:textId="05F8A558" w:rsidR="004E2AE6" w:rsidRDefault="004E2AE6" w:rsidP="00D73281">
      <w:pPr>
        <w:pStyle w:val="Caption-Figure"/>
      </w:pPr>
    </w:p>
    <w:p w14:paraId="2EEBD173" w14:textId="28AB2DBA" w:rsidR="004E2AE6" w:rsidRDefault="004E2AE6" w:rsidP="00D73281">
      <w:pPr>
        <w:pStyle w:val="Caption-Figure"/>
      </w:pPr>
    </w:p>
    <w:p w14:paraId="4A05F869" w14:textId="135EB2B5" w:rsidR="004E2AE6" w:rsidRDefault="004E2AE6" w:rsidP="00D73281">
      <w:pPr>
        <w:pStyle w:val="Caption-Figure"/>
      </w:pPr>
    </w:p>
    <w:p w14:paraId="32FA749D" w14:textId="2D96FA17" w:rsidR="004E2AE6" w:rsidRDefault="004E2AE6" w:rsidP="00D73281">
      <w:pPr>
        <w:pStyle w:val="Caption-Figure"/>
      </w:pPr>
    </w:p>
    <w:p w14:paraId="140513DB" w14:textId="3739DE1F" w:rsidR="004E2AE6" w:rsidRDefault="004E2AE6" w:rsidP="00D73281">
      <w:pPr>
        <w:pStyle w:val="Caption-Figure"/>
      </w:pPr>
    </w:p>
    <w:p w14:paraId="420B11EB" w14:textId="5CA05239" w:rsidR="004E2AE6" w:rsidRDefault="004E2AE6" w:rsidP="00D73281">
      <w:pPr>
        <w:pStyle w:val="Caption-Figure"/>
      </w:pPr>
    </w:p>
    <w:p w14:paraId="0D7F3D89" w14:textId="77777777" w:rsidR="004E2AE6" w:rsidRDefault="004E2AE6" w:rsidP="00D73281">
      <w:pPr>
        <w:pStyle w:val="Caption-Figure"/>
      </w:pPr>
    </w:p>
    <w:p w14:paraId="56959E94" w14:textId="06B10EB8" w:rsidR="00745B85" w:rsidRDefault="00745B85" w:rsidP="00D73281">
      <w:pPr>
        <w:pStyle w:val="Caption-Figure"/>
      </w:pPr>
    </w:p>
    <w:p w14:paraId="518E52F4" w14:textId="0967071C" w:rsidR="004E2AE6" w:rsidRDefault="004E2AE6" w:rsidP="00D73281">
      <w:pPr>
        <w:pStyle w:val="Caption-Figure"/>
      </w:pPr>
    </w:p>
    <w:p w14:paraId="508866C2" w14:textId="58451A8F" w:rsidR="004E2AE6" w:rsidRDefault="004E2AE6" w:rsidP="00D73281">
      <w:pPr>
        <w:pStyle w:val="Caption-Figure"/>
      </w:pPr>
    </w:p>
    <w:p w14:paraId="6E18B84A" w14:textId="456EE289" w:rsidR="004E2AE6" w:rsidRDefault="004E2AE6" w:rsidP="00D73281">
      <w:pPr>
        <w:pStyle w:val="Caption-Figure"/>
      </w:pPr>
    </w:p>
    <w:p w14:paraId="49F57457" w14:textId="02E4FCED" w:rsidR="004E2AE6" w:rsidRDefault="000E2790" w:rsidP="00D73281">
      <w:pPr>
        <w:pStyle w:val="Caption-Figure"/>
      </w:pPr>
      <w:r>
        <w:rPr>
          <w:noProof/>
          <w:lang w:val="en-US"/>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25AB4E08" w:rsidR="004E2AE6" w:rsidRDefault="004E2AE6" w:rsidP="00D73281">
      <w:pPr>
        <w:pStyle w:val="Caption-Figure"/>
      </w:pPr>
      <w:r>
        <w:t xml:space="preserve">Figure 10. Leslie analysis in the southern </w:t>
      </w:r>
      <w:r w:rsidR="00D16FFD">
        <w:t xml:space="preserve">Gulf of St. Lawrence snow crab </w:t>
      </w:r>
      <w:r>
        <w:t>fishery</w:t>
      </w:r>
      <w:r w:rsidR="00002638">
        <w:t xml:space="preserve">, based on </w:t>
      </w:r>
      <w:r>
        <w:t>2020 logbook data.</w:t>
      </w:r>
    </w:p>
    <w:p w14:paraId="7C9BBF24" w14:textId="49085672" w:rsidR="004E2AE6" w:rsidRDefault="004E2AE6" w:rsidP="00D73281">
      <w:pPr>
        <w:pStyle w:val="Caption-Figure"/>
      </w:pPr>
    </w:p>
    <w:p w14:paraId="5FE92C94" w14:textId="7C2DB1CF" w:rsidR="004E2AE6" w:rsidRDefault="004E2AE6" w:rsidP="00D73281">
      <w:pPr>
        <w:pStyle w:val="Caption-Figure"/>
      </w:pPr>
    </w:p>
    <w:p w14:paraId="000B564D" w14:textId="18753BF9" w:rsidR="004E2AE6" w:rsidRDefault="004E2AE6" w:rsidP="00D73281">
      <w:pPr>
        <w:pStyle w:val="Caption-Figure"/>
      </w:pPr>
    </w:p>
    <w:p w14:paraId="648A892F" w14:textId="6E7E7471" w:rsidR="004E2AE6" w:rsidRDefault="004E2AE6" w:rsidP="00D73281">
      <w:pPr>
        <w:pStyle w:val="Caption-Figure"/>
      </w:pPr>
    </w:p>
    <w:p w14:paraId="0445F895" w14:textId="5806BFE9" w:rsidR="004E2AE6" w:rsidRDefault="004E2AE6" w:rsidP="00D73281">
      <w:pPr>
        <w:pStyle w:val="Caption-Figure"/>
      </w:pPr>
    </w:p>
    <w:p w14:paraId="15FD338D" w14:textId="0F48A88C" w:rsidR="004E2AE6" w:rsidRDefault="004E2AE6" w:rsidP="00D73281">
      <w:pPr>
        <w:pStyle w:val="Caption-Figure"/>
      </w:pPr>
    </w:p>
    <w:p w14:paraId="7176CB2A" w14:textId="394F38FD" w:rsidR="004E2AE6" w:rsidRDefault="004E2AE6" w:rsidP="00D73281">
      <w:pPr>
        <w:pStyle w:val="Caption-Figure"/>
      </w:pPr>
    </w:p>
    <w:p w14:paraId="2F4A0AD1" w14:textId="5EFD5E0E" w:rsidR="004E2AE6" w:rsidRDefault="004E2AE6" w:rsidP="00D73281">
      <w:pPr>
        <w:pStyle w:val="Caption-Figure"/>
      </w:pPr>
    </w:p>
    <w:p w14:paraId="390E3912" w14:textId="77777777" w:rsidR="004E2AE6" w:rsidRDefault="004E2AE6" w:rsidP="00D73281">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62FC8B28" w:rsidR="00381066" w:rsidRDefault="00D54D5A" w:rsidP="00D73281">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Indicated is the number o</w:t>
      </w:r>
      <w:r w:rsidR="002A5281">
        <w:t>f observation pairs</w:t>
      </w:r>
      <w:r w:rsidR="00381066">
        <w:t xml:space="preserve"> used per distance lag semi-variance calculation. The red dashed lines indicate the range value on the abscise axis and the nugget and sill values on the y</w:t>
      </w:r>
      <w:r w:rsidR="002A5281">
        <w:t>-</w:t>
      </w:r>
      <w:r w:rsidR="00381066">
        <w:t xml:space="preserve">axis. The green dashed line </w:t>
      </w:r>
      <w:r w:rsidR="002A5281">
        <w:t>indicates the variance on the y-</w:t>
      </w:r>
      <w:r w:rsidR="00381066">
        <w:t>axis.</w:t>
      </w:r>
      <w:r w:rsidR="00381066">
        <w:br w:type="page"/>
      </w:r>
    </w:p>
    <w:p w14:paraId="37A9B2D7" w14:textId="203C8194" w:rsidR="00381066" w:rsidRDefault="00124FB5" w:rsidP="00381066">
      <w:pPr>
        <w:pStyle w:val="Tablecaption"/>
        <w:jc w:val="center"/>
        <w:rPr>
          <w:i/>
        </w:rPr>
      </w:pPr>
      <w:r w:rsidRPr="00124FB5">
        <w:rPr>
          <w:i/>
          <w:noProof/>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3593D817" w:rsidR="00381066" w:rsidRDefault="000A1D1F" w:rsidP="00D73281">
      <w:pPr>
        <w:pStyle w:val="Caption-Figure"/>
      </w:pPr>
      <w:r>
        <w:t>Figure</w:t>
      </w:r>
      <w:r w:rsidR="00277ADF">
        <w:t xml:space="preserve"> 12</w:t>
      </w:r>
      <w:r w:rsidR="00381066">
        <w:t xml:space="preserve">. Density (kg per km²) contours of commercial-sized (≥ 95 mm of carapace width) adult male snow crab based on </w:t>
      </w:r>
      <w:r w:rsidR="00EC4EAE">
        <w:t xml:space="preserve">sGSL </w:t>
      </w:r>
      <w:r w:rsidR="00381066">
        <w:t>trawl survey</w:t>
      </w:r>
      <w:r w:rsidR="00194D79">
        <w:t>, 2010 to 2020</w:t>
      </w:r>
      <w:r w:rsidR="00381066">
        <w:t>.</w:t>
      </w:r>
      <w:r w:rsidR="00381066">
        <w:br w:type="page"/>
      </w:r>
    </w:p>
    <w:p w14:paraId="736CDF39" w14:textId="6F89C422" w:rsidR="00381066" w:rsidRPr="007F705C" w:rsidRDefault="00983CBB" w:rsidP="00381066">
      <w:pPr>
        <w:pStyle w:val="Tablecaption"/>
        <w:jc w:val="center"/>
        <w:rPr>
          <w:i/>
        </w:rPr>
      </w:pPr>
      <w:r>
        <w:rPr>
          <w:i/>
          <w:noProof/>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48B0A723" w14:textId="16BE03C1" w:rsidR="00381066" w:rsidRDefault="00277ADF" w:rsidP="00D73281">
      <w:pPr>
        <w:pStyle w:val="Caption-Figure"/>
      </w:pPr>
      <w:r>
        <w:t>Figure 13</w:t>
      </w:r>
      <w:r w:rsidR="00381066">
        <w:t>. Comparison between the observed (mean with 95% confidence intervals) and forecasted (mean with 95% confidence intervals) recruitment (R-1) of male snow crab based on the Bayesian model on pre</w:t>
      </w:r>
      <w:r w:rsidR="006C593D">
        <w:t>-</w:t>
      </w:r>
      <w:r w:rsidR="00381066">
        <w:t>recruits (Surette and Wade 2006; Wade et al. 2014).</w:t>
      </w:r>
      <w:r w:rsidR="002A5281">
        <w:t xml:space="preserve"> </w:t>
      </w:r>
      <w:r w:rsidR="002A5281" w:rsidRPr="006C593D">
        <w:t>2019 and 2020 values are unadjusted for survey catchability bias.</w:t>
      </w:r>
      <w:r w:rsidR="00381066">
        <w:br w:type="page"/>
      </w:r>
    </w:p>
    <w:p w14:paraId="3C08B82A" w14:textId="4C47EBC9" w:rsidR="00381066" w:rsidRDefault="00894ADD" w:rsidP="00381066">
      <w:pPr>
        <w:pStyle w:val="Tablecaption"/>
        <w:ind w:firstLine="284"/>
        <w:jc w:val="left"/>
        <w:rPr>
          <w:i/>
          <w:lang w:val="fr-FR"/>
        </w:rPr>
      </w:pPr>
      <w:r>
        <w:rPr>
          <w:i/>
          <w:noProof/>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12A2BB9D" w:rsidR="00381066" w:rsidRDefault="004473AC" w:rsidP="00D73281">
      <w:pPr>
        <w:pStyle w:val="Caption-Figure"/>
      </w:pPr>
      <w:r>
        <w:t>F</w:t>
      </w:r>
      <w:r w:rsidR="00C1483B">
        <w:t>igure</w:t>
      </w:r>
      <w:r w:rsidR="00277ADF">
        <w:t xml:space="preserve"> 16</w:t>
      </w:r>
      <w:r w:rsidR="00381066">
        <w:t xml:space="preserve">. </w:t>
      </w:r>
      <w:r w:rsidR="00FA7E4C">
        <w:t>Survey a</w:t>
      </w:r>
      <w:r w:rsidR="00381066">
        <w:t>bundance (in millions) of snow crab adult males in the southern Gu</w:t>
      </w:r>
      <w:r w:rsidR="00194D79">
        <w:t>lf of St. Lawrence, 1997 to 2020</w:t>
      </w:r>
      <w:r w:rsidR="00381066">
        <w:t>.</w:t>
      </w:r>
      <w:r w:rsidR="0053691C">
        <w:t xml:space="preserve"> </w:t>
      </w:r>
      <w:r w:rsidR="00086832" w:rsidRPr="00086832">
        <w:rPr>
          <w:highlight w:val="yellow"/>
        </w:rPr>
        <w:t>Uncorrected</w:t>
      </w:r>
      <w:r w:rsidR="00086832">
        <w:t xml:space="preserve"> </w:t>
      </w:r>
      <w:r w:rsidR="00381066">
        <w:br w:type="page"/>
      </w:r>
    </w:p>
    <w:p w14:paraId="24390DFD" w14:textId="0F7B609A" w:rsidR="00381066" w:rsidRDefault="00530178" w:rsidP="00381066">
      <w:r>
        <w:rPr>
          <w:noProof/>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6D97B2BB" w14:textId="50FA9F79" w:rsidR="00FE3F8E" w:rsidRDefault="00277ADF" w:rsidP="00D73281">
      <w:pPr>
        <w:pStyle w:val="Caption-Figure"/>
      </w:pPr>
      <w:r>
        <w:t>Figure 17</w:t>
      </w:r>
      <w:r w:rsidR="00381066">
        <w:t>. Abundance (in millions) of mature and pubescent (above), and primiparous, and multiparous (i.e. mature; below) snow crab females in the southern Gu</w:t>
      </w:r>
      <w:r w:rsidR="00194D79">
        <w:t>lf of St. Lawrence, 1997 to 2020</w:t>
      </w:r>
      <w:r w:rsidR="00381066">
        <w:t>.</w:t>
      </w:r>
      <w:r w:rsidR="00532AF7">
        <w:t xml:space="preserve"> </w:t>
      </w:r>
      <w:r w:rsidR="00532AF7" w:rsidRPr="00532AF7">
        <w:rPr>
          <w:highlight w:val="yellow"/>
        </w:rPr>
        <w:t>Uncorrected</w:t>
      </w:r>
    </w:p>
    <w:p w14:paraId="7ED057AC" w14:textId="77777777" w:rsidR="00FE3F8E" w:rsidRDefault="00FE3F8E" w:rsidP="00FE3F8E">
      <w:pPr>
        <w:jc w:val="center"/>
        <w:rPr>
          <w:i/>
          <w:sz w:val="20"/>
        </w:rPr>
      </w:pPr>
      <w:r w:rsidRPr="002D4D61">
        <w:rPr>
          <w:i/>
          <w:noProof/>
          <w:sz w:val="20"/>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6FD08492" w:rsidR="00FE3F8E" w:rsidRDefault="00277ADF" w:rsidP="00D73281">
      <w:pPr>
        <w:pStyle w:val="Caption-Figure"/>
        <w:sectPr w:rsidR="00FE3F8E" w:rsidSect="00FE3F8E">
          <w:pgSz w:w="12240" w:h="15840" w:code="1"/>
          <w:pgMar w:top="1440" w:right="1440" w:bottom="1440" w:left="1440" w:header="720" w:footer="720" w:gutter="0"/>
          <w:cols w:space="720"/>
          <w:docGrid w:linePitch="360"/>
        </w:sectPr>
      </w:pPr>
      <w:r>
        <w:t>Figure 18</w:t>
      </w:r>
      <w:r w:rsidR="0053691C">
        <w:t>.Size-</w:t>
      </w:r>
      <w:r w:rsidR="00FE3F8E">
        <w:t xml:space="preserve">frequency distributions </w:t>
      </w:r>
      <w:r w:rsidR="0053691C">
        <w:t>of</w:t>
      </w:r>
      <w:r w:rsidR="00FE3F8E">
        <w:t xml:space="preserve"> </w:t>
      </w:r>
      <w:r w:rsidR="0053691C">
        <w:t xml:space="preserve">immature and pubescent (black bars) and mature </w:t>
      </w:r>
      <w:r w:rsidR="00FE3F8E">
        <w:t xml:space="preserve">female (white bars) snow crab </w:t>
      </w:r>
      <w:r w:rsidR="0053691C">
        <w:t xml:space="preserve">from the sGSL survey, from </w:t>
      </w:r>
      <w:r w:rsidR="00FE3F8E">
        <w:t xml:space="preserve">2005 to 2020. </w:t>
      </w:r>
    </w:p>
    <w:p w14:paraId="436A378A" w14:textId="7F3E7942" w:rsidR="00381066" w:rsidRDefault="00EB145C" w:rsidP="00381066">
      <w:pPr>
        <w:pStyle w:val="Header"/>
        <w:tabs>
          <w:tab w:val="clear" w:pos="4320"/>
          <w:tab w:val="clear" w:pos="8640"/>
          <w:tab w:val="left" w:pos="9360"/>
        </w:tabs>
        <w:jc w:val="center"/>
        <w:rPr>
          <w:lang w:val="fr-CA"/>
        </w:rPr>
      </w:pPr>
      <w:r>
        <w:rPr>
          <w:noProof/>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0B7A9EDD" w:rsidR="001F168B" w:rsidRDefault="00D54D5A" w:rsidP="00D73281">
      <w:pPr>
        <w:pStyle w:val="Caption-Figure"/>
      </w:pPr>
      <w:r>
        <w:t>Figure 1</w:t>
      </w:r>
      <w:r w:rsidR="00277ADF">
        <w:t>9</w:t>
      </w:r>
      <w:r w:rsidR="00381066">
        <w:t>. Mean size</w:t>
      </w:r>
      <w:r w:rsidR="0096302B">
        <w:t xml:space="preserve">s of female snow crab by maturity stage through time, based on sGSL trawl survey data. </w:t>
      </w:r>
      <w:r w:rsidR="00312912">
        <w:t>Error bars show 95% c</w:t>
      </w:r>
      <w:r w:rsidR="0096302B">
        <w:t xml:space="preserve">onfidence intervals. </w:t>
      </w:r>
    </w:p>
    <w:p w14:paraId="4A614CB5" w14:textId="77777777" w:rsidR="0096302B" w:rsidRDefault="0096302B" w:rsidP="00D73281">
      <w:pPr>
        <w:pStyle w:val="Caption-Figure"/>
      </w:pPr>
    </w:p>
    <w:p w14:paraId="11C88AF5" w14:textId="6B0F2164" w:rsidR="0096302B" w:rsidRPr="00312912" w:rsidRDefault="0096302B" w:rsidP="0096302B">
      <w:pPr>
        <w:pStyle w:val="Caption-Figure"/>
        <w:numPr>
          <w:ilvl w:val="0"/>
          <w:numId w:val="43"/>
        </w:numPr>
        <w:rPr>
          <w:highlight w:val="yellow"/>
        </w:rPr>
      </w:pPr>
      <w:r w:rsidRPr="00312912">
        <w:rPr>
          <w:highlight w:val="yellow"/>
        </w:rPr>
        <w:t>Redo this figure to be clearer, with colours.</w:t>
      </w:r>
    </w:p>
    <w:p w14:paraId="7BEA6AC6" w14:textId="3258D52E" w:rsidR="0096302B" w:rsidRPr="00312912" w:rsidRDefault="0096302B" w:rsidP="0096302B">
      <w:pPr>
        <w:pStyle w:val="Caption-Figure"/>
        <w:numPr>
          <w:ilvl w:val="0"/>
          <w:numId w:val="43"/>
        </w:numPr>
        <w:rPr>
          <w:highlight w:val="yellow"/>
        </w:rPr>
      </w:pPr>
      <w:r w:rsidRPr="00312912">
        <w:rPr>
          <w:highlight w:val="yellow"/>
        </w:rPr>
        <w:t>Y-axis “Carapace width (mm)”</w:t>
      </w:r>
    </w:p>
    <w:p w14:paraId="03BB4AD5" w14:textId="43328A5F" w:rsidR="0096302B" w:rsidRPr="00312912" w:rsidRDefault="0096302B" w:rsidP="0096302B">
      <w:pPr>
        <w:pStyle w:val="Caption-Figure"/>
        <w:numPr>
          <w:ilvl w:val="0"/>
          <w:numId w:val="43"/>
        </w:numPr>
        <w:rPr>
          <w:highlight w:val="yellow"/>
        </w:rPr>
      </w:pPr>
      <w:r w:rsidRPr="00312912">
        <w:rPr>
          <w:highlight w:val="yellow"/>
        </w:rPr>
        <w:t>Error bars should be standard errors.</w:t>
      </w:r>
    </w:p>
    <w:p w14:paraId="0FDC1309" w14:textId="2C6C51F6" w:rsidR="00B976C7" w:rsidRDefault="00B976C7" w:rsidP="00D73281">
      <w:pPr>
        <w:pStyle w:val="Caption-Figure"/>
      </w:pPr>
    </w:p>
    <w:p w14:paraId="529111B3" w14:textId="14D9881E" w:rsidR="00B976C7" w:rsidRDefault="00B976C7" w:rsidP="00D73281">
      <w:pPr>
        <w:pStyle w:val="Caption-Figure"/>
      </w:pPr>
    </w:p>
    <w:p w14:paraId="78479C05" w14:textId="415489B6" w:rsidR="00B976C7" w:rsidRDefault="00B976C7" w:rsidP="00D73281">
      <w:pPr>
        <w:pStyle w:val="Caption-Figure"/>
      </w:pPr>
    </w:p>
    <w:p w14:paraId="6333EF38" w14:textId="62CAA600" w:rsidR="00B976C7" w:rsidRDefault="00B976C7" w:rsidP="00D73281">
      <w:pPr>
        <w:pStyle w:val="Caption-Figure"/>
      </w:pPr>
    </w:p>
    <w:p w14:paraId="134F4956" w14:textId="74968E39" w:rsidR="00B976C7" w:rsidRDefault="00B976C7" w:rsidP="00D73281">
      <w:pPr>
        <w:pStyle w:val="Caption-Figure"/>
      </w:pPr>
    </w:p>
    <w:p w14:paraId="4EDB2149" w14:textId="3BC1D73F" w:rsidR="00B976C7" w:rsidRDefault="00B976C7" w:rsidP="00D73281">
      <w:pPr>
        <w:pStyle w:val="Caption-Figure"/>
      </w:pPr>
    </w:p>
    <w:p w14:paraId="166B4FC6" w14:textId="278E9758" w:rsidR="00B976C7" w:rsidRDefault="00B976C7" w:rsidP="00D73281">
      <w:pPr>
        <w:pStyle w:val="Caption-Figure"/>
      </w:pPr>
    </w:p>
    <w:p w14:paraId="2450C172" w14:textId="7CA0F83C" w:rsidR="00B976C7" w:rsidRDefault="00B976C7" w:rsidP="00D73281">
      <w:pPr>
        <w:pStyle w:val="Caption-Figure"/>
      </w:pPr>
    </w:p>
    <w:p w14:paraId="50148166" w14:textId="7E6BCD04" w:rsidR="00B976C7" w:rsidRDefault="004D5E97" w:rsidP="004D5E97">
      <w:pPr>
        <w:rPr>
          <w:i/>
          <w:sz w:val="20"/>
          <w:lang w:val="en-CA"/>
        </w:rPr>
      </w:pPr>
      <w:r w:rsidRPr="00124FB5">
        <w:rPr>
          <w:i/>
          <w:noProof/>
          <w:sz w:val="20"/>
        </w:rPr>
        <w:lastRenderedPageBreak/>
        <w:drawing>
          <wp:anchor distT="0" distB="0" distL="114300" distR="114300" simplePos="0" relativeHeight="251659264" behindDoc="0" locked="0" layoutInCell="1" allowOverlap="1" wp14:anchorId="08A50F96" wp14:editId="3F53AE28">
            <wp:simplePos x="0" y="0"/>
            <wp:positionH relativeFrom="margin">
              <wp:posOffset>-238125</wp:posOffset>
            </wp:positionH>
            <wp:positionV relativeFrom="margin">
              <wp:posOffset>0</wp:posOffset>
            </wp:positionV>
            <wp:extent cx="6419850" cy="45910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anchor>
        </w:drawing>
      </w:r>
    </w:p>
    <w:p w14:paraId="100C94F7" w14:textId="0D22AD20" w:rsidR="009F7ACB" w:rsidRDefault="00277ADF" w:rsidP="009F7ACB">
      <w:pPr>
        <w:pStyle w:val="Caption-Figure"/>
        <w:sectPr w:rsidR="009F7ACB" w:rsidSect="00FE3F8E">
          <w:pgSz w:w="12240" w:h="15840" w:code="1"/>
          <w:pgMar w:top="1440" w:right="1440" w:bottom="1440" w:left="1440" w:header="720" w:footer="720" w:gutter="0"/>
          <w:cols w:space="720"/>
          <w:docGrid w:linePitch="360"/>
        </w:sectPr>
      </w:pPr>
      <w:r>
        <w:t>Figure 20</w:t>
      </w:r>
      <w:r w:rsidR="00B976C7">
        <w:t xml:space="preserve">. </w:t>
      </w:r>
      <w:r w:rsidR="009F7ACB">
        <w:t>Size-frequency distributions of immature and pubescent (black bars) and mature female (white bars) snow crab from the sGSL survey, from 2005 to 2020. The red dotted line shows the</w:t>
      </w:r>
      <w:r w:rsidR="0096302B">
        <w:t xml:space="preserve"> minimum legal size of 95 mm CW. </w:t>
      </w:r>
    </w:p>
    <w:p w14:paraId="74B3F41B" w14:textId="4A238630" w:rsidR="00B976C7" w:rsidRDefault="00B976C7" w:rsidP="00D73281">
      <w:pPr>
        <w:pStyle w:val="Caption-Figure"/>
      </w:pPr>
    </w:p>
    <w:p w14:paraId="4FDFB0A9" w14:textId="4F5AD07C" w:rsidR="00B976C7" w:rsidRDefault="00B976C7" w:rsidP="00D73281">
      <w:pPr>
        <w:pStyle w:val="Caption-Figure"/>
      </w:pPr>
    </w:p>
    <w:p w14:paraId="09EF2292" w14:textId="77777777" w:rsidR="00B976C7" w:rsidRDefault="00B976C7" w:rsidP="00B976C7">
      <w:pPr>
        <w:pStyle w:val="Tablecaption"/>
        <w:jc w:val="center"/>
        <w:rPr>
          <w:i/>
        </w:rPr>
      </w:pPr>
      <w:r>
        <w:rPr>
          <w:i/>
          <w:noProof/>
        </w:rPr>
        <w:drawing>
          <wp:inline distT="0" distB="0" distL="0" distR="0" wp14:anchorId="4D67A7F0" wp14:editId="1CA28312">
            <wp:extent cx="4572635" cy="2651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69FD1357" w14:textId="0F9B3987" w:rsidR="00B976C7" w:rsidRDefault="00277ADF" w:rsidP="00D73281">
      <w:pPr>
        <w:pStyle w:val="Caption-Figure"/>
      </w:pPr>
      <w:r>
        <w:t>Figure 21</w:t>
      </w:r>
      <w:r w:rsidR="00B976C7">
        <w:t xml:space="preserve">. Abundance indices of </w:t>
      </w:r>
      <w:r w:rsidR="007F6F5F">
        <w:t xml:space="preserve">adolescent male snow crab </w:t>
      </w:r>
      <w:r w:rsidR="00E91125">
        <w:t>sizes 34-</w:t>
      </w:r>
      <w:r w:rsidR="00B976C7">
        <w:t>44 mm</w:t>
      </w:r>
      <w:r w:rsidR="00E91125">
        <w:t xml:space="preserve"> CW (instar VIII)</w:t>
      </w:r>
      <w:r w:rsidR="00B976C7">
        <w:t xml:space="preserve"> from the </w:t>
      </w:r>
      <w:r w:rsidR="00627B1A">
        <w:t xml:space="preserve">sGSL </w:t>
      </w:r>
      <w:r w:rsidR="00B976C7">
        <w:t>trawl</w:t>
      </w:r>
      <w:r w:rsidR="00627B1A">
        <w:t xml:space="preserve"> survey</w:t>
      </w:r>
      <w:r w:rsidR="00B976C7">
        <w:t xml:space="preserve">. These </w:t>
      </w:r>
      <w:r w:rsidR="00627B1A">
        <w:t>crab</w:t>
      </w:r>
      <w:r w:rsidR="00B976C7">
        <w:t xml:space="preserve"> reach legal size in </w:t>
      </w:r>
      <w:r w:rsidR="007F6F5F">
        <w:t xml:space="preserve">approximately </w:t>
      </w:r>
      <w:r w:rsidR="00B976C7">
        <w:t>6 years.</w:t>
      </w:r>
      <w:r w:rsidR="00532AF7">
        <w:t xml:space="preserve"> </w:t>
      </w:r>
      <w:r w:rsidR="00532AF7" w:rsidRPr="00532AF7">
        <w:rPr>
          <w:highlight w:val="yellow"/>
        </w:rPr>
        <w:t>Uncorrected</w:t>
      </w:r>
    </w:p>
    <w:p w14:paraId="1F57C28C" w14:textId="1094B547" w:rsidR="00B976C7" w:rsidRDefault="00B976C7" w:rsidP="00D73281">
      <w:pPr>
        <w:pStyle w:val="Caption-Figure"/>
      </w:pPr>
    </w:p>
    <w:p w14:paraId="33FB1DF7" w14:textId="6719DA7F" w:rsidR="00B976C7" w:rsidRDefault="00B976C7" w:rsidP="00D73281">
      <w:pPr>
        <w:pStyle w:val="Caption-Figure"/>
      </w:pPr>
    </w:p>
    <w:p w14:paraId="65E02A9B" w14:textId="7E555140" w:rsidR="00B976C7" w:rsidRDefault="00B976C7" w:rsidP="00D73281">
      <w:pPr>
        <w:pStyle w:val="Caption-Figure"/>
      </w:pPr>
    </w:p>
    <w:p w14:paraId="2A1B002F" w14:textId="312370AA" w:rsidR="00B976C7" w:rsidRDefault="00B976C7" w:rsidP="00D73281">
      <w:pPr>
        <w:pStyle w:val="Caption-Figure"/>
      </w:pPr>
    </w:p>
    <w:p w14:paraId="37A5ED7E" w14:textId="08C95D0F" w:rsidR="00B976C7" w:rsidRDefault="00B976C7" w:rsidP="00D73281">
      <w:pPr>
        <w:pStyle w:val="Caption-Figure"/>
      </w:pPr>
    </w:p>
    <w:p w14:paraId="62BDAA60" w14:textId="594A780A" w:rsidR="00B976C7" w:rsidRDefault="00B976C7" w:rsidP="00D73281">
      <w:pPr>
        <w:pStyle w:val="Caption-Figure"/>
      </w:pPr>
    </w:p>
    <w:p w14:paraId="60516A8E" w14:textId="77777777" w:rsidR="00B976C7" w:rsidRDefault="00B976C7" w:rsidP="00D73281">
      <w:pPr>
        <w:pStyle w:val="Caption-Figure"/>
      </w:pPr>
      <w:r w:rsidRPr="001B410C">
        <w:rPr>
          <w:noProof/>
          <w:lang w:val="en-US"/>
        </w:rPr>
        <w:lastRenderedPageBreak/>
        <w:drawing>
          <wp:inline distT="0" distB="0" distL="0" distR="0" wp14:anchorId="5DCD2243" wp14:editId="21A843BA">
            <wp:extent cx="5943600" cy="740366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2E71C631" w14:textId="6C99E8C9" w:rsidR="00B976C7" w:rsidRDefault="00B976C7" w:rsidP="00D73281">
      <w:pPr>
        <w:pStyle w:val="Caption-Figure"/>
      </w:pPr>
      <w:r>
        <w:t>Figure 22. Snow crab (Chionoecetes opilio) recruitment (R) abundance (mean with 95% confidence intervals) by pre-recruit stages (Rj), where j =1,…,4 years until recruitment to the fishery based on the survey data estimates. Shaded areas are forecasted abundance from the Bayesian model (Wade et al. 2014).</w:t>
      </w:r>
      <w:r w:rsidR="004B0E46">
        <w:t xml:space="preserve"> </w:t>
      </w:r>
      <w:r w:rsidR="004B0E46" w:rsidRPr="004B0E46">
        <w:rPr>
          <w:highlight w:val="yellow"/>
        </w:rPr>
        <w:t>Uncorrected</w:t>
      </w:r>
    </w:p>
    <w:p w14:paraId="742E4B1E" w14:textId="77777777" w:rsidR="00F00B54" w:rsidRDefault="00F00B54" w:rsidP="00D73281">
      <w:pPr>
        <w:pStyle w:val="Caption-Figure"/>
      </w:pPr>
      <w:r w:rsidRPr="002D4D61">
        <w:rPr>
          <w:noProof/>
          <w:lang w:val="en-US"/>
        </w:rPr>
        <w:lastRenderedPageBreak/>
        <w:drawing>
          <wp:inline distT="0" distB="0" distL="0" distR="0" wp14:anchorId="6345C578" wp14:editId="06B56829">
            <wp:extent cx="5943600" cy="6783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2F04B94F" w14:textId="2CE63B85" w:rsidR="00F00B54" w:rsidRDefault="00F00B54" w:rsidP="00D73281">
      <w:pPr>
        <w:pStyle w:val="Caption-Figure"/>
      </w:pPr>
      <w:r>
        <w:t>Figure 23. Density (number per km²) contours of adolescent male (R-4, R-3 and R-2) snow crab, ≥ 56 mm</w:t>
      </w:r>
      <w:r w:rsidR="006F62F1">
        <w:t xml:space="preserve"> CW, based on</w:t>
      </w:r>
      <w:r w:rsidR="004B0E46">
        <w:t xml:space="preserve"> trawl survey data</w:t>
      </w:r>
      <w:r>
        <w:t xml:space="preserve"> </w:t>
      </w:r>
      <w:r w:rsidR="004B0E46">
        <w:t xml:space="preserve">from </w:t>
      </w:r>
      <w:r>
        <w:t>2010 to 2020.</w:t>
      </w:r>
    </w:p>
    <w:p w14:paraId="5C97C534" w14:textId="3ABF403C" w:rsidR="00F00B54" w:rsidRDefault="00F00B54" w:rsidP="00D73281">
      <w:pPr>
        <w:pStyle w:val="Caption-Figure"/>
        <w:sectPr w:rsidR="00F00B54" w:rsidSect="00B976C7">
          <w:pgSz w:w="12240" w:h="15840" w:code="1"/>
          <w:pgMar w:top="1440" w:right="1440" w:bottom="1440" w:left="1440" w:header="720" w:footer="720" w:gutter="0"/>
          <w:cols w:space="720"/>
          <w:docGrid w:linePitch="360"/>
        </w:sectPr>
      </w:pPr>
    </w:p>
    <w:p w14:paraId="47ABCF43" w14:textId="726A2A77" w:rsidR="00381066" w:rsidRPr="00EF0603" w:rsidRDefault="003C2825" w:rsidP="00D73281">
      <w:pPr>
        <w:pStyle w:val="Caption-Figure"/>
      </w:pPr>
      <w:r>
        <w:rPr>
          <w:noProof/>
          <w:lang w:val="en-US"/>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D54D5A">
        <w:t xml:space="preserve">Figure </w:t>
      </w:r>
      <w:r w:rsidR="00F00B54">
        <w:t>24</w:t>
      </w:r>
      <w:r w:rsidR="00381066">
        <w:t xml:space="preserve">. </w:t>
      </w:r>
      <w:r w:rsidR="00F22C55">
        <w:t>Exploitation rate</w:t>
      </w:r>
      <w:r w:rsidR="00381066">
        <w:t xml:space="preserve"> </w:t>
      </w:r>
      <w:r w:rsidR="00F22C55">
        <w:t xml:space="preserve">versus the commercial biomass from the previous year. </w:t>
      </w:r>
      <w:r w:rsidR="00381066">
        <w:t>Year</w:t>
      </w:r>
      <w:r w:rsidR="00F22C55">
        <w:t xml:space="preserve"> labels represent the year </w:t>
      </w:r>
      <w:r w:rsidR="00381066">
        <w:t>of the</w:t>
      </w:r>
      <w:r w:rsidR="00F22C55">
        <w:t xml:space="preserve"> fishery</w:t>
      </w:r>
      <w:r w:rsidR="00381066">
        <w:t>.</w:t>
      </w:r>
      <w:r w:rsidR="00F22C55">
        <w:t xml:space="preserve"> Colored lines represent reference points:</w:t>
      </w:r>
      <w:r w:rsidR="00381066">
        <w:t xml:space="preserve"> B</w:t>
      </w:r>
      <w:r w:rsidR="00381066">
        <w:rPr>
          <w:vertAlign w:val="subscript"/>
        </w:rPr>
        <w:t>lim</w:t>
      </w:r>
      <w:r w:rsidR="00F22C55">
        <w:t xml:space="preserve"> is the </w:t>
      </w:r>
      <w:r w:rsidR="00381066">
        <w:t>limit r</w:t>
      </w:r>
      <w:r w:rsidR="00321CA6">
        <w:t xml:space="preserve">eference point for </w:t>
      </w:r>
      <w:r w:rsidR="004B39C1">
        <w:t>residual</w:t>
      </w:r>
      <w:r w:rsidR="00F22C55">
        <w:t xml:space="preserve"> </w:t>
      </w:r>
      <w:r w:rsidR="00321CA6">
        <w:t>biomass</w:t>
      </w:r>
      <w:r w:rsidR="00F22C55">
        <w:t>,</w:t>
      </w:r>
      <w:r w:rsidR="00321CA6">
        <w:t xml:space="preserve"> F</w:t>
      </w:r>
      <w:r w:rsidR="00321CA6">
        <w:rPr>
          <w:vertAlign w:val="subscript"/>
        </w:rPr>
        <w:t>lim</w:t>
      </w:r>
      <w:r w:rsidR="00F22C55">
        <w:t xml:space="preserve"> is the</w:t>
      </w:r>
      <w:r w:rsidR="00F22C55" w:rsidRPr="00F22C55">
        <w:t xml:space="preserve"> </w:t>
      </w:r>
      <w:r w:rsidR="00F22C55">
        <w:t>limit reference point for f</w:t>
      </w:r>
      <w:r w:rsidR="00381066">
        <w:t>ishing removal rate</w:t>
      </w:r>
      <w:r w:rsidR="00F22C55">
        <w:t>, and</w:t>
      </w:r>
      <w:r w:rsidR="00381066">
        <w:t xml:space="preserve"> </w:t>
      </w:r>
      <w:r w:rsidR="00381066" w:rsidRPr="00F22C55">
        <w:t>B</w:t>
      </w:r>
      <w:r w:rsidR="00321CA6" w:rsidRPr="00F22C55">
        <w:rPr>
          <w:vertAlign w:val="subscript"/>
        </w:rPr>
        <w:t>usr</w:t>
      </w:r>
      <w:r w:rsidR="00381066" w:rsidRPr="00F22C55">
        <w:t xml:space="preserve"> </w:t>
      </w:r>
      <w:r w:rsidR="00F22C55" w:rsidRPr="00F22C55">
        <w:t xml:space="preserve">is the upper stock reference point for </w:t>
      </w:r>
      <w:r w:rsidR="004B39C1">
        <w:t>commercial</w:t>
      </w:r>
      <w:r w:rsidR="00F22C55" w:rsidRPr="00F22C55">
        <w:t xml:space="preserve"> biomass.</w:t>
      </w:r>
    </w:p>
    <w:p w14:paraId="253B1F0C" w14:textId="77777777" w:rsidR="00381066" w:rsidRDefault="00381066" w:rsidP="00381066">
      <w:pPr>
        <w:pStyle w:val="Tablecaption"/>
        <w:jc w:val="left"/>
        <w:rPr>
          <w:i/>
          <w:lang w:val="en-CA"/>
        </w:rPr>
      </w:pPr>
    </w:p>
    <w:p w14:paraId="6822E3CD" w14:textId="2CB7F85C" w:rsidR="00381066" w:rsidRDefault="00EF0603" w:rsidP="00EF0603">
      <w:pPr>
        <w:pStyle w:val="Tablecaption"/>
        <w:numPr>
          <w:ilvl w:val="0"/>
          <w:numId w:val="42"/>
        </w:numPr>
        <w:jc w:val="left"/>
        <w:rPr>
          <w:i/>
          <w:highlight w:val="yellow"/>
          <w:lang w:val="en-CA"/>
        </w:rPr>
      </w:pPr>
      <w:r w:rsidRPr="00EF0603">
        <w:rPr>
          <w:i/>
          <w:highlight w:val="yellow"/>
          <w:lang w:val="en-CA"/>
        </w:rPr>
        <w:t>Colored lines should be thicker.</w:t>
      </w:r>
    </w:p>
    <w:p w14:paraId="353875BE" w14:textId="780EE4E3" w:rsidR="00EF0603" w:rsidRPr="00EF0603" w:rsidRDefault="00EF0603" w:rsidP="00EF0603">
      <w:pPr>
        <w:pStyle w:val="Tablecaption"/>
        <w:numPr>
          <w:ilvl w:val="0"/>
          <w:numId w:val="42"/>
        </w:numPr>
        <w:jc w:val="left"/>
        <w:rPr>
          <w:i/>
          <w:highlight w:val="yellow"/>
          <w:lang w:val="en-CA"/>
        </w:rPr>
      </w:pPr>
      <w:r>
        <w:rPr>
          <w:i/>
          <w:highlight w:val="yellow"/>
          <w:lang w:val="en-CA"/>
        </w:rPr>
        <w:t>X-axis should be labelled as commercial biomass</w:t>
      </w:r>
    </w:p>
    <w:p w14:paraId="1D8A2483" w14:textId="77777777" w:rsidR="00381066" w:rsidRDefault="00381066" w:rsidP="00381066">
      <w:pPr>
        <w:pStyle w:val="Tablecaption"/>
        <w:jc w:val="left"/>
        <w:rPr>
          <w:i/>
          <w:lang w:val="en-CA"/>
        </w:rPr>
      </w:pPr>
    </w:p>
    <w:p w14:paraId="57A784CA" w14:textId="4B1434CB" w:rsidR="00381066" w:rsidRDefault="00381066" w:rsidP="00D73281">
      <w:pPr>
        <w:pStyle w:val="Caption-Figure"/>
      </w:pPr>
    </w:p>
    <w:p w14:paraId="5B4BA3C4" w14:textId="23467BE7" w:rsidR="00381066" w:rsidRDefault="004127EA" w:rsidP="00381066">
      <w:pPr>
        <w:pStyle w:val="Tablecaption"/>
        <w:jc w:val="left"/>
        <w:rPr>
          <w:i/>
          <w:lang w:val="en-CA"/>
        </w:rPr>
      </w:pPr>
      <w:r>
        <w:rPr>
          <w:i/>
          <w:noProof/>
        </w:rPr>
        <w:lastRenderedPageBreak/>
        <w:drawing>
          <wp:inline distT="0" distB="0" distL="0" distR="0" wp14:anchorId="235E7657" wp14:editId="638EDAF6">
            <wp:extent cx="4572148" cy="4584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148" cy="458406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25E331A" w14:textId="570C996B" w:rsidR="00381066" w:rsidRDefault="00D54D5A" w:rsidP="00D73281">
      <w:pPr>
        <w:pStyle w:val="Caption-Figure"/>
      </w:pPr>
      <w:r>
        <w:t>Figure 2</w:t>
      </w:r>
      <w:r w:rsidR="00F00B54">
        <w:t>5</w:t>
      </w:r>
      <w:r w:rsidR="00381066">
        <w:t xml:space="preserve">. Harvest </w:t>
      </w:r>
      <w:r w:rsidR="00F01544">
        <w:t>control</w:t>
      </w:r>
      <w:r w:rsidR="00381066">
        <w:t xml:space="preserve"> rule </w:t>
      </w:r>
      <w:r w:rsidR="00F01544">
        <w:t xml:space="preserve">used </w:t>
      </w:r>
      <w:r w:rsidR="00381066">
        <w:t>for the southern Gulf of St. Lawrence</w:t>
      </w:r>
      <w:r w:rsidR="00EF0603">
        <w:t xml:space="preserve"> snow crab fishery (DFO 2014a), expressed as exploitation rate versus commercial biomass</w:t>
      </w:r>
      <w:r w:rsidR="004B39C1">
        <w:t xml:space="preserve"> (black line)</w:t>
      </w:r>
      <w:r w:rsidR="00EF0603">
        <w:t xml:space="preserve">. </w:t>
      </w:r>
      <w:r w:rsidR="004B39C1">
        <w:t>Colo</w:t>
      </w:r>
      <w:r w:rsidR="000126C6">
        <w:t>u</w:t>
      </w:r>
      <w:r w:rsidR="004B39C1">
        <w:t>red lines represent reference points: B</w:t>
      </w:r>
      <w:r w:rsidR="004B39C1">
        <w:rPr>
          <w:vertAlign w:val="subscript"/>
        </w:rPr>
        <w:t>lim</w:t>
      </w:r>
      <w:r w:rsidR="004B39C1">
        <w:t xml:space="preserve"> is the limit reference point for residual biomass, F</w:t>
      </w:r>
      <w:r w:rsidR="004B39C1">
        <w:rPr>
          <w:vertAlign w:val="subscript"/>
        </w:rPr>
        <w:t>lim</w:t>
      </w:r>
      <w:r w:rsidR="004B39C1">
        <w:t xml:space="preserve"> is the</w:t>
      </w:r>
      <w:r w:rsidR="004B39C1" w:rsidRPr="00F22C55">
        <w:t xml:space="preserve"> </w:t>
      </w:r>
      <w:r w:rsidR="004B39C1">
        <w:t xml:space="preserve">limit reference point for fishing removal rate, and </w:t>
      </w:r>
      <w:r w:rsidR="004B39C1" w:rsidRPr="00F22C55">
        <w:t>B</w:t>
      </w:r>
      <w:r w:rsidR="004B39C1" w:rsidRPr="00F22C55">
        <w:rPr>
          <w:vertAlign w:val="subscript"/>
        </w:rPr>
        <w:t>usr</w:t>
      </w:r>
      <w:r w:rsidR="004B39C1" w:rsidRPr="00F22C55">
        <w:t xml:space="preserve"> is the upper stock reference point for </w:t>
      </w:r>
      <w:r w:rsidR="004B39C1">
        <w:t>commercial</w:t>
      </w:r>
      <w:r w:rsidR="004B39C1" w:rsidRPr="00F22C55">
        <w:t xml:space="preserve"> biomass.</w:t>
      </w:r>
      <w:r w:rsidR="004B39C1">
        <w:t xml:space="preserve"> </w:t>
      </w:r>
      <w:r w:rsidR="00381066" w:rsidRPr="00532AF7">
        <w:rPr>
          <w:highlight w:val="yellow"/>
        </w:rPr>
        <w:t>TE</w:t>
      </w:r>
      <w:r w:rsidR="00381066" w:rsidRPr="00532AF7">
        <w:rPr>
          <w:highlight w:val="yellow"/>
          <w:vertAlign w:val="subscript"/>
        </w:rPr>
        <w:t>max</w:t>
      </w:r>
      <w:r w:rsidR="00381066" w:rsidRPr="00532AF7">
        <w:rPr>
          <w:highlight w:val="yellow"/>
        </w:rPr>
        <w:t xml:space="preserve"> </w:t>
      </w:r>
      <w:r w:rsidR="004B39C1" w:rsidRPr="00532AF7">
        <w:rPr>
          <w:highlight w:val="yellow"/>
        </w:rPr>
        <w:t>represents</w:t>
      </w:r>
      <w:r w:rsidR="004B39C1">
        <w:t xml:space="preserve"> t</w:t>
      </w:r>
      <w:r w:rsidR="00381066">
        <w:t xml:space="preserve">he maximum exploitation rate harvest </w:t>
      </w:r>
      <w:r w:rsidR="004B39C1">
        <w:t>control</w:t>
      </w:r>
      <w:r w:rsidR="00381066">
        <w:t xml:space="preserve"> rule.</w:t>
      </w:r>
    </w:p>
    <w:p w14:paraId="52DB6933" w14:textId="1CED3DB7" w:rsidR="00381066" w:rsidRDefault="00381066" w:rsidP="00D73281">
      <w:pPr>
        <w:pStyle w:val="Caption-Figure"/>
      </w:pPr>
    </w:p>
    <w:p w14:paraId="00D9FD0F" w14:textId="77777777" w:rsidR="00381066" w:rsidRDefault="00381066" w:rsidP="00D73281">
      <w:pPr>
        <w:pStyle w:val="Caption-Figure"/>
      </w:pPr>
    </w:p>
    <w:p w14:paraId="551DB1AD" w14:textId="77777777" w:rsidR="00F1195A" w:rsidRDefault="00F1195A" w:rsidP="00D73281">
      <w:pPr>
        <w:pStyle w:val="Caption-Figure"/>
      </w:pPr>
    </w:p>
    <w:p w14:paraId="6F361C9A" w14:textId="77777777" w:rsidR="00381066" w:rsidRDefault="00381066" w:rsidP="00D73281">
      <w:pPr>
        <w:pStyle w:val="Caption-Figure"/>
      </w:pPr>
    </w:p>
    <w:p w14:paraId="04AE7CB3" w14:textId="77777777" w:rsidR="00381066" w:rsidRDefault="00381066" w:rsidP="00D73281">
      <w:pPr>
        <w:pStyle w:val="Caption-Figure"/>
      </w:pPr>
    </w:p>
    <w:p w14:paraId="34F28ED6" w14:textId="77777777" w:rsidR="00381066" w:rsidRDefault="00381066" w:rsidP="00D73281">
      <w:pPr>
        <w:pStyle w:val="Caption-Figure"/>
      </w:pPr>
    </w:p>
    <w:p w14:paraId="585E6DDD" w14:textId="77777777" w:rsidR="00381066" w:rsidRDefault="00381066" w:rsidP="00D73281">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rPr>
        <w:lastRenderedPageBreak/>
        <w:drawing>
          <wp:inline distT="0" distB="0" distL="0" distR="0" wp14:anchorId="45B192EF" wp14:editId="1CFA55F0">
            <wp:extent cx="5804923" cy="5038725"/>
            <wp:effectExtent l="0" t="0" r="571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09570" cy="5042759"/>
                    </a:xfrm>
                    <a:prstGeom prst="rect">
                      <a:avLst/>
                    </a:prstGeom>
                    <a:noFill/>
                    <a:ln>
                      <a:noFill/>
                    </a:ln>
                  </pic:spPr>
                </pic:pic>
              </a:graphicData>
            </a:graphic>
          </wp:inline>
        </w:drawing>
      </w:r>
    </w:p>
    <w:p w14:paraId="3CBF1154" w14:textId="77777777" w:rsidR="00381066" w:rsidRDefault="00381066" w:rsidP="00D73281">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r w:rsidR="002C6461" w:rsidRPr="002C6461">
        <w:rPr>
          <w:i/>
          <w:sz w:val="20"/>
        </w:rPr>
        <w:t>Near-bottom temperature departure (°C) from the long-term (1991-2020) mean in the southern Gulf of St. Lawrence during September 2020. Blue areas represent colder-than-normal temperatures while red regions represent warmer-than-normal conditions.</w:t>
      </w:r>
    </w:p>
    <w:p w14:paraId="29F40475" w14:textId="77777777" w:rsidR="00381066" w:rsidRPr="00E41BD2" w:rsidRDefault="00381066" w:rsidP="00D73281">
      <w:pPr>
        <w:pStyle w:val="Caption-Figure"/>
      </w:pPr>
    </w:p>
    <w:p w14:paraId="115BC603" w14:textId="77777777" w:rsidR="00381066" w:rsidRDefault="00381066" w:rsidP="00D73281">
      <w:pPr>
        <w:pStyle w:val="Caption-Figure"/>
      </w:pPr>
    </w:p>
    <w:p w14:paraId="08C81BD6" w14:textId="77777777" w:rsidR="00381066" w:rsidRDefault="00381066" w:rsidP="00D73281">
      <w:pPr>
        <w:pStyle w:val="Caption-Figure"/>
      </w:pPr>
    </w:p>
    <w:p w14:paraId="7FE0A3CD" w14:textId="193FB1B1" w:rsidR="00381066" w:rsidRDefault="002C6461" w:rsidP="00D73281">
      <w:pPr>
        <w:pStyle w:val="Caption-Figure"/>
      </w:pPr>
      <w:r>
        <w:rPr>
          <w:noProof/>
          <w:lang w:val="en-US"/>
        </w:rPr>
        <w:lastRenderedPageBreak/>
        <w:drawing>
          <wp:inline distT="0" distB="0" distL="0" distR="0" wp14:anchorId="3A9951C8" wp14:editId="3A2F5995">
            <wp:extent cx="6252292" cy="443865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57630" cy="4442440"/>
                    </a:xfrm>
                    <a:prstGeom prst="rect">
                      <a:avLst/>
                    </a:prstGeom>
                    <a:noFill/>
                    <a:ln>
                      <a:noFill/>
                    </a:ln>
                  </pic:spPr>
                </pic:pic>
              </a:graphicData>
            </a:graphic>
          </wp:inline>
        </w:drawing>
      </w:r>
    </w:p>
    <w:p w14:paraId="67F8DF1D" w14:textId="6F461DA0" w:rsidR="00381066" w:rsidRDefault="00F508D8" w:rsidP="00D73281">
      <w:pPr>
        <w:pStyle w:val="Caption-Figure"/>
      </w:pPr>
      <w:r>
        <w:t>Figure 2</w:t>
      </w:r>
      <w:r w:rsidR="00277ADF">
        <w:t>7</w:t>
      </w:r>
      <w:r w:rsidR="00381066">
        <w:t xml:space="preserve">. </w:t>
      </w:r>
      <w:r w:rsidR="002C6461" w:rsidRPr="002C6461">
        <w:t>Snow crab temperature habitat area index (km2) that encompasses water temperatures of -1 to 3°C (upper panel) and the mean temperature (°C)) within the temperature area index (lower panel) in the southern Gulf of St. Lawrence, 1971 to 2020.</w:t>
      </w:r>
    </w:p>
    <w:p w14:paraId="51944E40" w14:textId="77777777" w:rsidR="00381066" w:rsidRDefault="00381066" w:rsidP="00D73281">
      <w:pPr>
        <w:pStyle w:val="Caption-Figure"/>
      </w:pPr>
    </w:p>
    <w:p w14:paraId="418ACA9C" w14:textId="77777777" w:rsidR="00381066" w:rsidRDefault="00381066" w:rsidP="00D73281">
      <w:pPr>
        <w:pStyle w:val="Caption-Figure"/>
      </w:pPr>
    </w:p>
    <w:p w14:paraId="048BA8F4" w14:textId="77777777" w:rsidR="00381066" w:rsidRDefault="00381066" w:rsidP="00D73281">
      <w:pPr>
        <w:pStyle w:val="Caption-Figure"/>
      </w:pPr>
    </w:p>
    <w:p w14:paraId="7CDD49CA" w14:textId="77777777" w:rsidR="00381066" w:rsidRDefault="00381066" w:rsidP="00D73281">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5" w:author="Ｍｉｋｉｏ Ｍｏｒｉｙａｓｕ" w:date="2021-08-19T13:33:00Z" w:initials="ＭＭ">
    <w:p w14:paraId="7D45EA20" w14:textId="77777777" w:rsidR="00AF5AF4" w:rsidRPr="00C20A04" w:rsidRDefault="00AF5AF4" w:rsidP="00636FBF">
      <w:pPr>
        <w:pStyle w:val="CommentText"/>
      </w:pPr>
      <w:r>
        <w:rPr>
          <w:rStyle w:val="CommentReference"/>
        </w:rPr>
        <w:annotationRef/>
      </w:r>
      <w:r>
        <w:t xml:space="preserve">This CPUE is not the same as the following </w:t>
      </w:r>
      <w:r w:rsidRPr="00CD407B">
        <w:t>CPUE</w:t>
      </w:r>
      <w:r w:rsidRPr="00CD407B">
        <w:rPr>
          <w:vertAlign w:val="subscript"/>
        </w:rPr>
        <w:t>i</w:t>
      </w:r>
      <w:r>
        <w:rPr>
          <w:vertAlign w:val="subscript"/>
        </w:rPr>
        <w:t xml:space="preserve">j </w:t>
      </w:r>
      <w:r>
        <w:t>is called as ‘unajusted mean CPUE’????</w:t>
      </w:r>
    </w:p>
  </w:comment>
  <w:comment w:id="36" w:author="Ｍｉｋｉｏ Ｍｏｒｉｙａｓｕ" w:date="2021-08-19T13:33:00Z" w:initials="ＭＭ">
    <w:p w14:paraId="7E33D072" w14:textId="77777777" w:rsidR="00AF5AF4" w:rsidRDefault="00AF5AF4" w:rsidP="00636FBF">
      <w:pPr>
        <w:pStyle w:val="CommentText"/>
      </w:pPr>
      <w:r>
        <w:rPr>
          <w:rStyle w:val="CommentReference"/>
        </w:rPr>
        <w:annotationRef/>
      </w:r>
      <w:r>
        <w:t>How unadjusted mean CPUE is calculated?</w:t>
      </w:r>
    </w:p>
  </w:comment>
  <w:comment w:id="53" w:author="Ｍｉｋｉｏ Ｍｏｒｉｙａｓｕ" w:date="2021-08-19T13:33:00Z" w:initials="ＭＭ">
    <w:p w14:paraId="24D0AB50" w14:textId="77777777" w:rsidR="00AF5AF4" w:rsidRDefault="00AF5AF4" w:rsidP="00636FBF">
      <w:pPr>
        <w:pStyle w:val="CommentText"/>
      </w:pPr>
      <w:r>
        <w:rPr>
          <w:rStyle w:val="CommentReference"/>
        </w:rPr>
        <w:annotationRef/>
      </w:r>
      <w:r>
        <w:t>This is not a right place to insert this</w:t>
      </w:r>
    </w:p>
  </w:comment>
  <w:comment w:id="60" w:author="Ｍｉｋｉｏ Ｍｏｒｉｙａｓｕ" w:date="2021-08-19T13:33:00Z" w:initials="ＭＭ">
    <w:p w14:paraId="7448E650" w14:textId="77777777" w:rsidR="00AF5AF4" w:rsidRDefault="00AF5AF4" w:rsidP="00636FBF">
      <w:pPr>
        <w:pStyle w:val="CommentText"/>
      </w:pPr>
      <w:r>
        <w:rPr>
          <w:rStyle w:val="CommentReference"/>
        </w:rPr>
        <w:annotationRef/>
      </w:r>
      <w:r>
        <w:t>AGREE!!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95742" w14:textId="77777777" w:rsidR="00AF5AF4" w:rsidRDefault="00AF5AF4">
      <w:r>
        <w:separator/>
      </w:r>
    </w:p>
  </w:endnote>
  <w:endnote w:type="continuationSeparator" w:id="0">
    <w:p w14:paraId="6359CFE6" w14:textId="77777777" w:rsidR="00AF5AF4" w:rsidRDefault="00AF5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4EB55" w14:textId="77777777" w:rsidR="00AF5AF4" w:rsidRDefault="00AF5AF4">
    <w:pPr>
      <w:framePr w:wrap="around" w:vAnchor="text" w:hAnchor="margin" w:xAlign="center" w:y="1"/>
    </w:pPr>
    <w:r>
      <w:fldChar w:fldCharType="begin"/>
    </w:r>
    <w:r>
      <w:instrText xml:space="preserve">PAGE  </w:instrText>
    </w:r>
    <w:r>
      <w:fldChar w:fldCharType="end"/>
    </w:r>
  </w:p>
  <w:p w14:paraId="29C51258" w14:textId="77777777" w:rsidR="00AF5AF4" w:rsidRDefault="00AF5AF4"/>
  <w:p w14:paraId="085D7431" w14:textId="77777777" w:rsidR="00AF5AF4" w:rsidRDefault="00AF5AF4"/>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DF8C" w14:textId="61FE3276" w:rsidR="00AF5AF4" w:rsidRDefault="00AF5AF4">
    <w:pPr>
      <w:pStyle w:val="BodyText"/>
      <w:pBdr>
        <w:top w:val="single" w:sz="4" w:space="1" w:color="auto"/>
      </w:pBdr>
      <w:tabs>
        <w:tab w:val="right" w:pos="9360"/>
      </w:tabs>
    </w:pPr>
    <w:r>
      <w:rPr>
        <w:lang w:val="en-GB"/>
      </w:rPr>
      <w:t>August 2021</w:t>
    </w:r>
    <w:r>
      <w:rPr>
        <w:lang w:val="en-GB"/>
      </w:rPr>
      <w:tab/>
    </w:r>
    <w:r>
      <w:rPr>
        <w:noProof/>
        <w:spacing w:val="-3"/>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64E647" w14:textId="77777777" w:rsidR="00AF5AF4" w:rsidRDefault="00AF5AF4">
    <w:pPr>
      <w:pBdr>
        <w:top w:val="single" w:sz="4" w:space="1"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AF87F" w14:textId="0C9B3C18" w:rsidR="00AF5AF4" w:rsidRDefault="00AF5AF4">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Pr>
        <w:noProof/>
        <w:sz w:val="20"/>
      </w:rPr>
      <w:t>v</w:t>
    </w:r>
    <w:r>
      <w:rPr>
        <w:sz w:val="20"/>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06D8" w14:textId="77777777" w:rsidR="00AF5AF4" w:rsidRDefault="00AF5AF4"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AF5AF4" w:rsidRDefault="00AF5AF4">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290103"/>
      <w:docPartObj>
        <w:docPartGallery w:val="Page Numbers (Bottom of Page)"/>
        <w:docPartUnique/>
      </w:docPartObj>
    </w:sdtPr>
    <w:sdtEndPr>
      <w:rPr>
        <w:noProof/>
      </w:rPr>
    </w:sdtEndPr>
    <w:sdtContent>
      <w:p w14:paraId="72F17895" w14:textId="659014DE" w:rsidR="00AF5AF4" w:rsidRDefault="00AF5AF4">
        <w:pPr>
          <w:pStyle w:val="Footer"/>
          <w:jc w:val="center"/>
        </w:pPr>
        <w:r>
          <w:fldChar w:fldCharType="begin"/>
        </w:r>
        <w:r>
          <w:instrText xml:space="preserve"> PAGE   \* MERGEFORMAT </w:instrText>
        </w:r>
        <w:r>
          <w:fldChar w:fldCharType="separate"/>
        </w:r>
        <w:r w:rsidR="00176CD3">
          <w:rPr>
            <w:noProof/>
          </w:rPr>
          <w:t>1</w:t>
        </w:r>
        <w:r>
          <w:rPr>
            <w:noProof/>
          </w:rPr>
          <w:fldChar w:fldCharType="end"/>
        </w:r>
      </w:p>
    </w:sdtContent>
  </w:sdt>
  <w:p w14:paraId="59ECCB88" w14:textId="77777777" w:rsidR="00AF5AF4" w:rsidRDefault="00AF5AF4" w:rsidP="00102C59">
    <w:pPr>
      <w:pStyle w:val="Footer"/>
      <w:pBdr>
        <w:top w:val="single" w:sz="4" w:space="1" w:color="auto"/>
      </w:pBd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6A4A7" w14:textId="77777777" w:rsidR="00AF5AF4" w:rsidRDefault="00AF5AF4">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B3FE" w14:textId="0789BD0B" w:rsidR="00AF5AF4" w:rsidRDefault="00AF5AF4">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Pr>
        <w:rFonts w:cs="Arial"/>
        <w:noProof/>
        <w:sz w:val="20"/>
      </w:rPr>
      <w:t>20</w:t>
    </w:r>
    <w:r>
      <w:rPr>
        <w:rFonts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A710D0" w14:textId="77777777" w:rsidR="00AF5AF4" w:rsidRDefault="00AF5AF4">
      <w:r>
        <w:separator/>
      </w:r>
    </w:p>
  </w:footnote>
  <w:footnote w:type="continuationSeparator" w:id="0">
    <w:p w14:paraId="68C2E565" w14:textId="77777777" w:rsidR="00AF5AF4" w:rsidRDefault="00AF5AF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829A5" w14:textId="65CD1818" w:rsidR="00AF5AF4" w:rsidRDefault="00AF5AF4">
    <w:pPr>
      <w:rPr>
        <w:b/>
        <w:szCs w:val="22"/>
      </w:rPr>
    </w:pPr>
    <w:r>
      <w:rPr>
        <w:b/>
        <w:noProof/>
        <w:szCs w:val="22"/>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AF5AF4" w:rsidRDefault="00AF5AF4">
    <w:pPr>
      <w:pStyle w:val="CoverPageHeaderCSAS"/>
    </w:pPr>
    <w:r>
      <w:t>Canadian Science Advisory Secretariat (CSAS)</w:t>
    </w:r>
  </w:p>
  <w:p w14:paraId="0CF31CD8" w14:textId="63D13EDF" w:rsidR="00AF5AF4" w:rsidRDefault="00AF5AF4">
    <w:pPr>
      <w:pStyle w:val="CoverPageHeaderRESRegion"/>
    </w:pPr>
    <w:r>
      <w:t>Research Document 2021/0XX</w:t>
    </w:r>
  </w:p>
  <w:p w14:paraId="65A63E51" w14:textId="77777777" w:rsidR="00AF5AF4" w:rsidRDefault="00AF5AF4">
    <w:pPr>
      <w:pStyle w:val="CoverPageHeaderRESRegion"/>
    </w:pPr>
    <w:r>
      <w:t>Gulf Region</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EFDA" w14:textId="54344BE5" w:rsidR="00AF5AF4" w:rsidRDefault="00AF5AF4">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7C9D9" w14:textId="113CE31B" w:rsidR="00AF5AF4" w:rsidRDefault="00AF5AF4"/>
  <w:p w14:paraId="12F783BE" w14:textId="77777777" w:rsidR="00AF5AF4" w:rsidRDefault="00AF5AF4"/>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A779C" w14:textId="67E13815" w:rsidR="00AF5AF4" w:rsidRDefault="00AF5AF4">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13AFF" w14:textId="35A4E047" w:rsidR="00AF5AF4" w:rsidRDefault="00AF5AF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3C51" w14:textId="22A1F7CB" w:rsidR="00AF5AF4" w:rsidRDefault="00AF5AF4">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F3DFA" w14:textId="3AABF9D8" w:rsidR="00AF5AF4" w:rsidRDefault="00AF5AF4">
    <w:pPr>
      <w:pBdr>
        <w:bottom w:val="single" w:sz="4"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E0E8C" w14:textId="08223042" w:rsidR="00AF5AF4" w:rsidRDefault="00AF5AF4">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01CA1" w14:textId="7C78867C" w:rsidR="00AF5AF4" w:rsidRDefault="00AF5AF4">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F9E63" w14:textId="36CC3C5B" w:rsidR="00AF5AF4" w:rsidRDefault="00AF5AF4">
    <w:pPr>
      <w:pBdr>
        <w:bottom w:val="single" w:sz="4" w:space="1" w:color="auto"/>
      </w:pBdr>
      <w:tabs>
        <w:tab w:val="center" w:pos="4680"/>
        <w:tab w:val="right" w:pos="9360"/>
      </w:tabs>
      <w:rPr>
        <w:szCs w:val="22"/>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AFA7F" w14:textId="729C97CD" w:rsidR="00AF5AF4" w:rsidRDefault="00AF5AF4">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F67" w14:textId="75506C0D" w:rsidR="00AF5AF4" w:rsidRDefault="00AF5AF4">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94D9" w14:textId="294E2317" w:rsidR="00AF5AF4" w:rsidRDefault="00AF5AF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F6832A"/>
    <w:lvl w:ilvl="0">
      <w:start w:val="1"/>
      <w:numFmt w:val="decimal"/>
      <w:lvlText w:val="%1."/>
      <w:lvlJc w:val="left"/>
      <w:pPr>
        <w:tabs>
          <w:tab w:val="num" w:pos="1492"/>
        </w:tabs>
        <w:ind w:left="1492" w:hanging="360"/>
      </w:pPr>
    </w:lvl>
  </w:abstractNum>
  <w:abstractNum w:abstractNumId="1">
    <w:nsid w:val="FFFFFF7D"/>
    <w:multiLevelType w:val="singleLevel"/>
    <w:tmpl w:val="3FC0F63E"/>
    <w:lvl w:ilvl="0">
      <w:start w:val="1"/>
      <w:numFmt w:val="decimal"/>
      <w:lvlText w:val="%1."/>
      <w:lvlJc w:val="left"/>
      <w:pPr>
        <w:tabs>
          <w:tab w:val="num" w:pos="1209"/>
        </w:tabs>
        <w:ind w:left="1209" w:hanging="360"/>
      </w:pPr>
    </w:lvl>
  </w:abstractNum>
  <w:abstractNum w:abstractNumId="2">
    <w:nsid w:val="FFFFFF7E"/>
    <w:multiLevelType w:val="singleLevel"/>
    <w:tmpl w:val="EF38F672"/>
    <w:lvl w:ilvl="0">
      <w:start w:val="1"/>
      <w:numFmt w:val="decimal"/>
      <w:lvlText w:val="%1."/>
      <w:lvlJc w:val="left"/>
      <w:pPr>
        <w:tabs>
          <w:tab w:val="num" w:pos="926"/>
        </w:tabs>
        <w:ind w:left="926" w:hanging="360"/>
      </w:pPr>
    </w:lvl>
  </w:abstractNum>
  <w:abstractNum w:abstractNumId="3">
    <w:nsid w:val="FFFFFF7F"/>
    <w:multiLevelType w:val="singleLevel"/>
    <w:tmpl w:val="15FE2340"/>
    <w:lvl w:ilvl="0">
      <w:start w:val="1"/>
      <w:numFmt w:val="decimal"/>
      <w:lvlText w:val="%1."/>
      <w:lvlJc w:val="left"/>
      <w:pPr>
        <w:tabs>
          <w:tab w:val="num" w:pos="643"/>
        </w:tabs>
        <w:ind w:left="643" w:hanging="360"/>
      </w:pPr>
    </w:lvl>
  </w:abstractNum>
  <w:abstractNum w:abstractNumId="4">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A74CA3C"/>
    <w:lvl w:ilvl="0">
      <w:start w:val="1"/>
      <w:numFmt w:val="decimal"/>
      <w:lvlText w:val="%1."/>
      <w:lvlJc w:val="left"/>
      <w:pPr>
        <w:tabs>
          <w:tab w:val="num" w:pos="360"/>
        </w:tabs>
        <w:ind w:left="360" w:hanging="360"/>
      </w:pPr>
    </w:lvl>
  </w:abstractNum>
  <w:abstractNum w:abstractNumId="9">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11D721AD"/>
    <w:multiLevelType w:val="hybridMultilevel"/>
    <w:tmpl w:val="34982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0">
    <w:nsid w:val="2E2D2D83"/>
    <w:multiLevelType w:val="hybridMultilevel"/>
    <w:tmpl w:val="7DE2C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8265B01"/>
    <w:multiLevelType w:val="hybridMultilevel"/>
    <w:tmpl w:val="54D4BF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4F7F4D"/>
    <w:multiLevelType w:val="hybridMultilevel"/>
    <w:tmpl w:val="2488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2A0D10"/>
    <w:multiLevelType w:val="hybridMultilevel"/>
    <w:tmpl w:val="8FCC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9">
    <w:nsid w:val="4DF02367"/>
    <w:multiLevelType w:val="hybridMultilevel"/>
    <w:tmpl w:val="D688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32">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54481AA0"/>
    <w:multiLevelType w:val="hybridMultilevel"/>
    <w:tmpl w:val="E8C2E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5">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30439"/>
    <w:multiLevelType w:val="hybridMultilevel"/>
    <w:tmpl w:val="E25A3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E117615"/>
    <w:multiLevelType w:val="hybridMultilevel"/>
    <w:tmpl w:val="CDC8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3E92830"/>
    <w:multiLevelType w:val="hybridMultilevel"/>
    <w:tmpl w:val="5B24C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D221373"/>
    <w:multiLevelType w:val="hybridMultilevel"/>
    <w:tmpl w:val="99086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5D704D6"/>
    <w:multiLevelType w:val="hybridMultilevel"/>
    <w:tmpl w:val="737CB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6">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7">
    <w:nsid w:val="7DA32205"/>
    <w:multiLevelType w:val="hybridMultilevel"/>
    <w:tmpl w:val="AE5EF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7"/>
  </w:num>
  <w:num w:numId="3">
    <w:abstractNumId w:val="45"/>
  </w:num>
  <w:num w:numId="4">
    <w:abstractNumId w:val="28"/>
  </w:num>
  <w:num w:numId="5">
    <w:abstractNumId w:val="9"/>
  </w:num>
  <w:num w:numId="6">
    <w:abstractNumId w:val="7"/>
  </w:num>
  <w:num w:numId="7">
    <w:abstractNumId w:val="6"/>
  </w:num>
  <w:num w:numId="8">
    <w:abstractNumId w:val="5"/>
  </w:num>
  <w:num w:numId="9">
    <w:abstractNumId w:val="4"/>
  </w:num>
  <w:num w:numId="10">
    <w:abstractNumId w:val="34"/>
  </w:num>
  <w:num w:numId="11">
    <w:abstractNumId w:val="31"/>
  </w:num>
  <w:num w:numId="12">
    <w:abstractNumId w:val="18"/>
  </w:num>
  <w:num w:numId="13">
    <w:abstractNumId w:val="46"/>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21"/>
  </w:num>
  <w:num w:numId="21">
    <w:abstractNumId w:val="26"/>
  </w:num>
  <w:num w:numId="22">
    <w:abstractNumId w:val="13"/>
  </w:num>
  <w:num w:numId="23">
    <w:abstractNumId w:val="44"/>
  </w:num>
  <w:num w:numId="24">
    <w:abstractNumId w:val="38"/>
  </w:num>
  <w:num w:numId="25">
    <w:abstractNumId w:val="32"/>
  </w:num>
  <w:num w:numId="26">
    <w:abstractNumId w:val="11"/>
  </w:num>
  <w:num w:numId="27">
    <w:abstractNumId w:val="22"/>
  </w:num>
  <w:num w:numId="28">
    <w:abstractNumId w:val="40"/>
  </w:num>
  <w:num w:numId="29">
    <w:abstractNumId w:val="43"/>
  </w:num>
  <w:num w:numId="30">
    <w:abstractNumId w:val="39"/>
  </w:num>
  <w:num w:numId="31">
    <w:abstractNumId w:val="23"/>
  </w:num>
  <w:num w:numId="32">
    <w:abstractNumId w:val="30"/>
  </w:num>
  <w:num w:numId="33">
    <w:abstractNumId w:val="15"/>
  </w:num>
  <w:num w:numId="34">
    <w:abstractNumId w:val="35"/>
  </w:num>
  <w:num w:numId="35">
    <w:abstractNumId w:val="10"/>
  </w:num>
  <w:num w:numId="36">
    <w:abstractNumId w:val="42"/>
  </w:num>
  <w:num w:numId="37">
    <w:abstractNumId w:val="12"/>
  </w:num>
  <w:num w:numId="38">
    <w:abstractNumId w:val="27"/>
  </w:num>
  <w:num w:numId="39">
    <w:abstractNumId w:val="41"/>
  </w:num>
  <w:num w:numId="40">
    <w:abstractNumId w:val="33"/>
  </w:num>
  <w:num w:numId="41">
    <w:abstractNumId w:val="29"/>
  </w:num>
  <w:num w:numId="42">
    <w:abstractNumId w:val="37"/>
  </w:num>
  <w:num w:numId="43">
    <w:abstractNumId w:val="36"/>
  </w:num>
  <w:num w:numId="44">
    <w:abstractNumId w:val="14"/>
  </w:num>
  <w:num w:numId="45">
    <w:abstractNumId w:val="24"/>
  </w:num>
  <w:num w:numId="46">
    <w:abstractNumId w:val="20"/>
  </w:num>
  <w:num w:numId="47">
    <w:abstractNumId w:val="47"/>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1"/>
  <w:activeWritingStyle w:appName="MSWord" w:lang="fr-FR" w:vendorID="64" w:dllVersion="131078" w:nlCheck="1" w:checkStyle="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0721"/>
    <w:rsid w:val="0000102F"/>
    <w:rsid w:val="00001138"/>
    <w:rsid w:val="00002638"/>
    <w:rsid w:val="000030FB"/>
    <w:rsid w:val="00003E0E"/>
    <w:rsid w:val="00007C09"/>
    <w:rsid w:val="00010939"/>
    <w:rsid w:val="00011021"/>
    <w:rsid w:val="0001151F"/>
    <w:rsid w:val="000126C6"/>
    <w:rsid w:val="00012B43"/>
    <w:rsid w:val="00013DE7"/>
    <w:rsid w:val="00014FE7"/>
    <w:rsid w:val="000209C4"/>
    <w:rsid w:val="000224A4"/>
    <w:rsid w:val="000226A0"/>
    <w:rsid w:val="000241AD"/>
    <w:rsid w:val="00026F94"/>
    <w:rsid w:val="000277A7"/>
    <w:rsid w:val="00027B81"/>
    <w:rsid w:val="000317D0"/>
    <w:rsid w:val="00034D04"/>
    <w:rsid w:val="00036853"/>
    <w:rsid w:val="00036EFF"/>
    <w:rsid w:val="00037D09"/>
    <w:rsid w:val="00037EA0"/>
    <w:rsid w:val="000444E7"/>
    <w:rsid w:val="00045B48"/>
    <w:rsid w:val="00046418"/>
    <w:rsid w:val="000506DD"/>
    <w:rsid w:val="0005183B"/>
    <w:rsid w:val="00053941"/>
    <w:rsid w:val="00055C3D"/>
    <w:rsid w:val="000577DF"/>
    <w:rsid w:val="00057EB5"/>
    <w:rsid w:val="000609D9"/>
    <w:rsid w:val="00060E9B"/>
    <w:rsid w:val="00062FC3"/>
    <w:rsid w:val="00066086"/>
    <w:rsid w:val="00072274"/>
    <w:rsid w:val="00073840"/>
    <w:rsid w:val="00073F80"/>
    <w:rsid w:val="00074597"/>
    <w:rsid w:val="000748DE"/>
    <w:rsid w:val="00075780"/>
    <w:rsid w:val="0007605B"/>
    <w:rsid w:val="00077A5E"/>
    <w:rsid w:val="00080633"/>
    <w:rsid w:val="000841B4"/>
    <w:rsid w:val="00084403"/>
    <w:rsid w:val="0008516D"/>
    <w:rsid w:val="00086832"/>
    <w:rsid w:val="00091815"/>
    <w:rsid w:val="00094E6B"/>
    <w:rsid w:val="00097CEB"/>
    <w:rsid w:val="00097D2D"/>
    <w:rsid w:val="000A00FE"/>
    <w:rsid w:val="000A12FF"/>
    <w:rsid w:val="000A1D1F"/>
    <w:rsid w:val="000A4337"/>
    <w:rsid w:val="000B369F"/>
    <w:rsid w:val="000B3CB1"/>
    <w:rsid w:val="000B483B"/>
    <w:rsid w:val="000B6357"/>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F1687"/>
    <w:rsid w:val="000F1B65"/>
    <w:rsid w:val="000F21BB"/>
    <w:rsid w:val="000F43D7"/>
    <w:rsid w:val="000F5B2A"/>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27609"/>
    <w:rsid w:val="00132597"/>
    <w:rsid w:val="00132E83"/>
    <w:rsid w:val="00132F4B"/>
    <w:rsid w:val="00134BB3"/>
    <w:rsid w:val="00134FBE"/>
    <w:rsid w:val="00135103"/>
    <w:rsid w:val="001362DC"/>
    <w:rsid w:val="0013701A"/>
    <w:rsid w:val="00141B39"/>
    <w:rsid w:val="00144962"/>
    <w:rsid w:val="00147A72"/>
    <w:rsid w:val="00151154"/>
    <w:rsid w:val="00151924"/>
    <w:rsid w:val="00151E16"/>
    <w:rsid w:val="001549FC"/>
    <w:rsid w:val="00155685"/>
    <w:rsid w:val="00156843"/>
    <w:rsid w:val="001574A6"/>
    <w:rsid w:val="00157585"/>
    <w:rsid w:val="00163637"/>
    <w:rsid w:val="00163F3F"/>
    <w:rsid w:val="00164CF5"/>
    <w:rsid w:val="001656F5"/>
    <w:rsid w:val="001675C5"/>
    <w:rsid w:val="00170151"/>
    <w:rsid w:val="001703B7"/>
    <w:rsid w:val="00171625"/>
    <w:rsid w:val="00171E17"/>
    <w:rsid w:val="0017303F"/>
    <w:rsid w:val="00173570"/>
    <w:rsid w:val="00176250"/>
    <w:rsid w:val="00176AFD"/>
    <w:rsid w:val="00176CD3"/>
    <w:rsid w:val="001842DA"/>
    <w:rsid w:val="00184AEE"/>
    <w:rsid w:val="00185129"/>
    <w:rsid w:val="00187763"/>
    <w:rsid w:val="00190A18"/>
    <w:rsid w:val="00191FC2"/>
    <w:rsid w:val="00193B2F"/>
    <w:rsid w:val="00194512"/>
    <w:rsid w:val="0019470A"/>
    <w:rsid w:val="00194AF4"/>
    <w:rsid w:val="00194D79"/>
    <w:rsid w:val="00195170"/>
    <w:rsid w:val="00196FA1"/>
    <w:rsid w:val="0019705F"/>
    <w:rsid w:val="001A186E"/>
    <w:rsid w:val="001A2B4A"/>
    <w:rsid w:val="001A2CE2"/>
    <w:rsid w:val="001A2F15"/>
    <w:rsid w:val="001A5557"/>
    <w:rsid w:val="001A7F90"/>
    <w:rsid w:val="001B17E9"/>
    <w:rsid w:val="001B3164"/>
    <w:rsid w:val="001B388E"/>
    <w:rsid w:val="001B410C"/>
    <w:rsid w:val="001B4503"/>
    <w:rsid w:val="001B5E9F"/>
    <w:rsid w:val="001C07DB"/>
    <w:rsid w:val="001C23F2"/>
    <w:rsid w:val="001C2668"/>
    <w:rsid w:val="001C4301"/>
    <w:rsid w:val="001C6D4B"/>
    <w:rsid w:val="001C6E30"/>
    <w:rsid w:val="001D09CA"/>
    <w:rsid w:val="001D18A6"/>
    <w:rsid w:val="001D5191"/>
    <w:rsid w:val="001D55FB"/>
    <w:rsid w:val="001D7B67"/>
    <w:rsid w:val="001E4784"/>
    <w:rsid w:val="001E5AE6"/>
    <w:rsid w:val="001E6F9D"/>
    <w:rsid w:val="001F168B"/>
    <w:rsid w:val="001F25C4"/>
    <w:rsid w:val="001F3EA2"/>
    <w:rsid w:val="001F4ECE"/>
    <w:rsid w:val="00200CE8"/>
    <w:rsid w:val="002057BA"/>
    <w:rsid w:val="0020694C"/>
    <w:rsid w:val="00210FB2"/>
    <w:rsid w:val="00211D0D"/>
    <w:rsid w:val="0021206E"/>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4FB5"/>
    <w:rsid w:val="00296A95"/>
    <w:rsid w:val="002A103B"/>
    <w:rsid w:val="002A10D4"/>
    <w:rsid w:val="002A2968"/>
    <w:rsid w:val="002A2ACB"/>
    <w:rsid w:val="002A5281"/>
    <w:rsid w:val="002A5AD8"/>
    <w:rsid w:val="002B1A53"/>
    <w:rsid w:val="002B2101"/>
    <w:rsid w:val="002B3D99"/>
    <w:rsid w:val="002B59EB"/>
    <w:rsid w:val="002B5E45"/>
    <w:rsid w:val="002C183B"/>
    <w:rsid w:val="002C2286"/>
    <w:rsid w:val="002C37BD"/>
    <w:rsid w:val="002C3CAD"/>
    <w:rsid w:val="002C6461"/>
    <w:rsid w:val="002D0562"/>
    <w:rsid w:val="002D4D61"/>
    <w:rsid w:val="002D572E"/>
    <w:rsid w:val="002E2442"/>
    <w:rsid w:val="002E384F"/>
    <w:rsid w:val="002E4AA6"/>
    <w:rsid w:val="002E4CD2"/>
    <w:rsid w:val="002F0480"/>
    <w:rsid w:val="002F08E1"/>
    <w:rsid w:val="002F17D3"/>
    <w:rsid w:val="002F2783"/>
    <w:rsid w:val="002F314F"/>
    <w:rsid w:val="002F5533"/>
    <w:rsid w:val="002F621E"/>
    <w:rsid w:val="002F67EC"/>
    <w:rsid w:val="00300052"/>
    <w:rsid w:val="0030072F"/>
    <w:rsid w:val="003014F1"/>
    <w:rsid w:val="00307E5B"/>
    <w:rsid w:val="00307F71"/>
    <w:rsid w:val="003102E0"/>
    <w:rsid w:val="00312912"/>
    <w:rsid w:val="00312D8E"/>
    <w:rsid w:val="00313A7A"/>
    <w:rsid w:val="00314E7E"/>
    <w:rsid w:val="00314FE4"/>
    <w:rsid w:val="0031767F"/>
    <w:rsid w:val="00317A7B"/>
    <w:rsid w:val="0032178C"/>
    <w:rsid w:val="00321CA6"/>
    <w:rsid w:val="00321DBB"/>
    <w:rsid w:val="003237C3"/>
    <w:rsid w:val="00324AA7"/>
    <w:rsid w:val="00324AEA"/>
    <w:rsid w:val="00325265"/>
    <w:rsid w:val="00330065"/>
    <w:rsid w:val="003319CE"/>
    <w:rsid w:val="003341F2"/>
    <w:rsid w:val="00335E17"/>
    <w:rsid w:val="00335E4B"/>
    <w:rsid w:val="003372ED"/>
    <w:rsid w:val="00337F16"/>
    <w:rsid w:val="00340B99"/>
    <w:rsid w:val="00340F83"/>
    <w:rsid w:val="00343B3F"/>
    <w:rsid w:val="00343F0D"/>
    <w:rsid w:val="00345BDF"/>
    <w:rsid w:val="00345DA4"/>
    <w:rsid w:val="00350552"/>
    <w:rsid w:val="003540DB"/>
    <w:rsid w:val="00356E67"/>
    <w:rsid w:val="00357B49"/>
    <w:rsid w:val="00362837"/>
    <w:rsid w:val="00363641"/>
    <w:rsid w:val="00365154"/>
    <w:rsid w:val="00365292"/>
    <w:rsid w:val="00365370"/>
    <w:rsid w:val="00366C22"/>
    <w:rsid w:val="003671E7"/>
    <w:rsid w:val="00374CAA"/>
    <w:rsid w:val="00381066"/>
    <w:rsid w:val="00381323"/>
    <w:rsid w:val="00381F7E"/>
    <w:rsid w:val="00383543"/>
    <w:rsid w:val="00384DF4"/>
    <w:rsid w:val="0038556D"/>
    <w:rsid w:val="00386DC5"/>
    <w:rsid w:val="0039404A"/>
    <w:rsid w:val="00395AB7"/>
    <w:rsid w:val="00396D93"/>
    <w:rsid w:val="00397383"/>
    <w:rsid w:val="003A24AF"/>
    <w:rsid w:val="003A3F63"/>
    <w:rsid w:val="003A5312"/>
    <w:rsid w:val="003A5387"/>
    <w:rsid w:val="003A739A"/>
    <w:rsid w:val="003B00FD"/>
    <w:rsid w:val="003B0B55"/>
    <w:rsid w:val="003B1E67"/>
    <w:rsid w:val="003B2C0D"/>
    <w:rsid w:val="003B4454"/>
    <w:rsid w:val="003B4FC5"/>
    <w:rsid w:val="003B550C"/>
    <w:rsid w:val="003B5B85"/>
    <w:rsid w:val="003C13F4"/>
    <w:rsid w:val="003C1F36"/>
    <w:rsid w:val="003C2825"/>
    <w:rsid w:val="003C48E0"/>
    <w:rsid w:val="003C4B18"/>
    <w:rsid w:val="003C611A"/>
    <w:rsid w:val="003C6B40"/>
    <w:rsid w:val="003D24C5"/>
    <w:rsid w:val="003D40EF"/>
    <w:rsid w:val="003D4DF2"/>
    <w:rsid w:val="003D77A8"/>
    <w:rsid w:val="003E11A2"/>
    <w:rsid w:val="003E2B85"/>
    <w:rsid w:val="003E2D50"/>
    <w:rsid w:val="003E44E7"/>
    <w:rsid w:val="003E6EAC"/>
    <w:rsid w:val="003E75D2"/>
    <w:rsid w:val="003E7F9E"/>
    <w:rsid w:val="003F163C"/>
    <w:rsid w:val="003F202F"/>
    <w:rsid w:val="003F34E9"/>
    <w:rsid w:val="003F6583"/>
    <w:rsid w:val="003F70F1"/>
    <w:rsid w:val="003F76A9"/>
    <w:rsid w:val="00401BB3"/>
    <w:rsid w:val="00401F18"/>
    <w:rsid w:val="00403B27"/>
    <w:rsid w:val="004045DF"/>
    <w:rsid w:val="0040567B"/>
    <w:rsid w:val="00406B5E"/>
    <w:rsid w:val="004127EA"/>
    <w:rsid w:val="00412C55"/>
    <w:rsid w:val="00413349"/>
    <w:rsid w:val="00413AD3"/>
    <w:rsid w:val="004143A2"/>
    <w:rsid w:val="00420580"/>
    <w:rsid w:val="00421156"/>
    <w:rsid w:val="004223A0"/>
    <w:rsid w:val="004228C8"/>
    <w:rsid w:val="00425049"/>
    <w:rsid w:val="004252AE"/>
    <w:rsid w:val="00427D02"/>
    <w:rsid w:val="004317C1"/>
    <w:rsid w:val="00436D8F"/>
    <w:rsid w:val="00437838"/>
    <w:rsid w:val="00447044"/>
    <w:rsid w:val="00447283"/>
    <w:rsid w:val="004473AC"/>
    <w:rsid w:val="0044790A"/>
    <w:rsid w:val="004510A5"/>
    <w:rsid w:val="00451689"/>
    <w:rsid w:val="00452515"/>
    <w:rsid w:val="00452DED"/>
    <w:rsid w:val="00453FCD"/>
    <w:rsid w:val="0045503E"/>
    <w:rsid w:val="0045618D"/>
    <w:rsid w:val="00456614"/>
    <w:rsid w:val="00456F77"/>
    <w:rsid w:val="004626AA"/>
    <w:rsid w:val="00463D70"/>
    <w:rsid w:val="004641E5"/>
    <w:rsid w:val="0046467E"/>
    <w:rsid w:val="00466B88"/>
    <w:rsid w:val="00470668"/>
    <w:rsid w:val="004718D2"/>
    <w:rsid w:val="00475E67"/>
    <w:rsid w:val="00480609"/>
    <w:rsid w:val="0048161C"/>
    <w:rsid w:val="0048171D"/>
    <w:rsid w:val="00482BB4"/>
    <w:rsid w:val="00485396"/>
    <w:rsid w:val="0048695B"/>
    <w:rsid w:val="004904D5"/>
    <w:rsid w:val="00493036"/>
    <w:rsid w:val="0049595B"/>
    <w:rsid w:val="004A3A95"/>
    <w:rsid w:val="004A3C24"/>
    <w:rsid w:val="004A3E57"/>
    <w:rsid w:val="004A71C3"/>
    <w:rsid w:val="004B0E46"/>
    <w:rsid w:val="004B39C1"/>
    <w:rsid w:val="004B4349"/>
    <w:rsid w:val="004B5167"/>
    <w:rsid w:val="004B6227"/>
    <w:rsid w:val="004B653C"/>
    <w:rsid w:val="004C00C4"/>
    <w:rsid w:val="004C1E46"/>
    <w:rsid w:val="004C6100"/>
    <w:rsid w:val="004D056F"/>
    <w:rsid w:val="004D0C0A"/>
    <w:rsid w:val="004D5E97"/>
    <w:rsid w:val="004D621A"/>
    <w:rsid w:val="004E1EC4"/>
    <w:rsid w:val="004E29C7"/>
    <w:rsid w:val="004E2AE6"/>
    <w:rsid w:val="004E2C18"/>
    <w:rsid w:val="004E42B0"/>
    <w:rsid w:val="004F078A"/>
    <w:rsid w:val="004F262D"/>
    <w:rsid w:val="004F7452"/>
    <w:rsid w:val="004F75CB"/>
    <w:rsid w:val="0050209B"/>
    <w:rsid w:val="0050540D"/>
    <w:rsid w:val="005076D7"/>
    <w:rsid w:val="00511BC7"/>
    <w:rsid w:val="00511E25"/>
    <w:rsid w:val="00513876"/>
    <w:rsid w:val="0051425C"/>
    <w:rsid w:val="00523D27"/>
    <w:rsid w:val="00525DF7"/>
    <w:rsid w:val="005273B7"/>
    <w:rsid w:val="00530178"/>
    <w:rsid w:val="005301AF"/>
    <w:rsid w:val="005313BA"/>
    <w:rsid w:val="005324EB"/>
    <w:rsid w:val="005329C5"/>
    <w:rsid w:val="00532AF7"/>
    <w:rsid w:val="00533155"/>
    <w:rsid w:val="00534AC2"/>
    <w:rsid w:val="00535B57"/>
    <w:rsid w:val="005361F7"/>
    <w:rsid w:val="0053691C"/>
    <w:rsid w:val="00536A9F"/>
    <w:rsid w:val="00540C61"/>
    <w:rsid w:val="00542612"/>
    <w:rsid w:val="0054359E"/>
    <w:rsid w:val="005437C8"/>
    <w:rsid w:val="005543A8"/>
    <w:rsid w:val="00555728"/>
    <w:rsid w:val="005574FE"/>
    <w:rsid w:val="0055769B"/>
    <w:rsid w:val="00557AB4"/>
    <w:rsid w:val="00557BC9"/>
    <w:rsid w:val="0056006B"/>
    <w:rsid w:val="00563B0D"/>
    <w:rsid w:val="00566FBB"/>
    <w:rsid w:val="00570919"/>
    <w:rsid w:val="0057127A"/>
    <w:rsid w:val="00571362"/>
    <w:rsid w:val="0057211B"/>
    <w:rsid w:val="00572DB9"/>
    <w:rsid w:val="005810D8"/>
    <w:rsid w:val="005827C8"/>
    <w:rsid w:val="00585714"/>
    <w:rsid w:val="00587ED3"/>
    <w:rsid w:val="005902A3"/>
    <w:rsid w:val="005923FC"/>
    <w:rsid w:val="0059325D"/>
    <w:rsid w:val="00593953"/>
    <w:rsid w:val="0059616E"/>
    <w:rsid w:val="00596702"/>
    <w:rsid w:val="00597049"/>
    <w:rsid w:val="00597D55"/>
    <w:rsid w:val="00597E72"/>
    <w:rsid w:val="005A08B3"/>
    <w:rsid w:val="005A1AE5"/>
    <w:rsid w:val="005A23CD"/>
    <w:rsid w:val="005A3222"/>
    <w:rsid w:val="005A61BF"/>
    <w:rsid w:val="005A626D"/>
    <w:rsid w:val="005A75A5"/>
    <w:rsid w:val="005A7A1A"/>
    <w:rsid w:val="005A7B6D"/>
    <w:rsid w:val="005B2582"/>
    <w:rsid w:val="005B4F82"/>
    <w:rsid w:val="005B5039"/>
    <w:rsid w:val="005B50DB"/>
    <w:rsid w:val="005B50F8"/>
    <w:rsid w:val="005B77DC"/>
    <w:rsid w:val="005C0C17"/>
    <w:rsid w:val="005C0C23"/>
    <w:rsid w:val="005C0EAE"/>
    <w:rsid w:val="005C1747"/>
    <w:rsid w:val="005C1A1A"/>
    <w:rsid w:val="005C1D7F"/>
    <w:rsid w:val="005C254C"/>
    <w:rsid w:val="005C2A0F"/>
    <w:rsid w:val="005C6975"/>
    <w:rsid w:val="005C6B26"/>
    <w:rsid w:val="005C71F0"/>
    <w:rsid w:val="005D0316"/>
    <w:rsid w:val="005D08E9"/>
    <w:rsid w:val="005D176D"/>
    <w:rsid w:val="005D5C05"/>
    <w:rsid w:val="005D5E97"/>
    <w:rsid w:val="005D6612"/>
    <w:rsid w:val="005D6F26"/>
    <w:rsid w:val="005D7064"/>
    <w:rsid w:val="005E1AB7"/>
    <w:rsid w:val="005E4AFF"/>
    <w:rsid w:val="005E5946"/>
    <w:rsid w:val="005F1A0C"/>
    <w:rsid w:val="005F2148"/>
    <w:rsid w:val="005F34C5"/>
    <w:rsid w:val="005F3890"/>
    <w:rsid w:val="005F3A3F"/>
    <w:rsid w:val="005F7177"/>
    <w:rsid w:val="00602AB2"/>
    <w:rsid w:val="00603749"/>
    <w:rsid w:val="00604F50"/>
    <w:rsid w:val="00605E83"/>
    <w:rsid w:val="0060738A"/>
    <w:rsid w:val="00614202"/>
    <w:rsid w:val="00614496"/>
    <w:rsid w:val="00615C74"/>
    <w:rsid w:val="006214FA"/>
    <w:rsid w:val="00621CD4"/>
    <w:rsid w:val="00622C08"/>
    <w:rsid w:val="00623ED6"/>
    <w:rsid w:val="00626997"/>
    <w:rsid w:val="00627B1A"/>
    <w:rsid w:val="00630526"/>
    <w:rsid w:val="00630C1D"/>
    <w:rsid w:val="00631C2B"/>
    <w:rsid w:val="006331BF"/>
    <w:rsid w:val="00633F79"/>
    <w:rsid w:val="006340AF"/>
    <w:rsid w:val="00635DA5"/>
    <w:rsid w:val="00636A5D"/>
    <w:rsid w:val="00636D49"/>
    <w:rsid w:val="00636FBF"/>
    <w:rsid w:val="0064089C"/>
    <w:rsid w:val="006421C8"/>
    <w:rsid w:val="006423FF"/>
    <w:rsid w:val="00643BCC"/>
    <w:rsid w:val="0064649D"/>
    <w:rsid w:val="006539A2"/>
    <w:rsid w:val="006545CF"/>
    <w:rsid w:val="0065484B"/>
    <w:rsid w:val="00655045"/>
    <w:rsid w:val="00657731"/>
    <w:rsid w:val="00660E5E"/>
    <w:rsid w:val="00664C65"/>
    <w:rsid w:val="00665910"/>
    <w:rsid w:val="00665BCD"/>
    <w:rsid w:val="006676D8"/>
    <w:rsid w:val="006726E1"/>
    <w:rsid w:val="00673F9C"/>
    <w:rsid w:val="006752F6"/>
    <w:rsid w:val="00677D39"/>
    <w:rsid w:val="0068037C"/>
    <w:rsid w:val="0068129A"/>
    <w:rsid w:val="006865D1"/>
    <w:rsid w:val="00691707"/>
    <w:rsid w:val="006931BA"/>
    <w:rsid w:val="00695C59"/>
    <w:rsid w:val="006965EA"/>
    <w:rsid w:val="006A1716"/>
    <w:rsid w:val="006A29D7"/>
    <w:rsid w:val="006A2D73"/>
    <w:rsid w:val="006A3273"/>
    <w:rsid w:val="006A3E68"/>
    <w:rsid w:val="006A3E79"/>
    <w:rsid w:val="006A40D3"/>
    <w:rsid w:val="006A5DC0"/>
    <w:rsid w:val="006A709A"/>
    <w:rsid w:val="006A792F"/>
    <w:rsid w:val="006B0779"/>
    <w:rsid w:val="006B0D01"/>
    <w:rsid w:val="006B15DB"/>
    <w:rsid w:val="006B260B"/>
    <w:rsid w:val="006B764A"/>
    <w:rsid w:val="006B79DB"/>
    <w:rsid w:val="006C05F4"/>
    <w:rsid w:val="006C10A6"/>
    <w:rsid w:val="006C12B2"/>
    <w:rsid w:val="006C21AE"/>
    <w:rsid w:val="006C2D9F"/>
    <w:rsid w:val="006C593D"/>
    <w:rsid w:val="006C618F"/>
    <w:rsid w:val="006C7804"/>
    <w:rsid w:val="006D05FE"/>
    <w:rsid w:val="006D3340"/>
    <w:rsid w:val="006D72C0"/>
    <w:rsid w:val="006D7741"/>
    <w:rsid w:val="006E14C6"/>
    <w:rsid w:val="006E7BD2"/>
    <w:rsid w:val="006F0FF1"/>
    <w:rsid w:val="006F1BFB"/>
    <w:rsid w:val="006F40DD"/>
    <w:rsid w:val="006F52DA"/>
    <w:rsid w:val="006F62F1"/>
    <w:rsid w:val="00700553"/>
    <w:rsid w:val="0070150A"/>
    <w:rsid w:val="00702B7B"/>
    <w:rsid w:val="007032AC"/>
    <w:rsid w:val="00705126"/>
    <w:rsid w:val="0070555D"/>
    <w:rsid w:val="00705B1B"/>
    <w:rsid w:val="0070620B"/>
    <w:rsid w:val="00712EEC"/>
    <w:rsid w:val="00713829"/>
    <w:rsid w:val="0071417D"/>
    <w:rsid w:val="00715E6A"/>
    <w:rsid w:val="00716595"/>
    <w:rsid w:val="00717214"/>
    <w:rsid w:val="00717C65"/>
    <w:rsid w:val="00720F64"/>
    <w:rsid w:val="00722855"/>
    <w:rsid w:val="00722918"/>
    <w:rsid w:val="00723C81"/>
    <w:rsid w:val="0072589E"/>
    <w:rsid w:val="00726056"/>
    <w:rsid w:val="00726574"/>
    <w:rsid w:val="0073214B"/>
    <w:rsid w:val="007348E0"/>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46F6"/>
    <w:rsid w:val="007561E1"/>
    <w:rsid w:val="00761040"/>
    <w:rsid w:val="00763541"/>
    <w:rsid w:val="00763556"/>
    <w:rsid w:val="007636C2"/>
    <w:rsid w:val="00764B52"/>
    <w:rsid w:val="00767A57"/>
    <w:rsid w:val="00767D07"/>
    <w:rsid w:val="00767E78"/>
    <w:rsid w:val="007705C1"/>
    <w:rsid w:val="00771554"/>
    <w:rsid w:val="00774B66"/>
    <w:rsid w:val="00775EB2"/>
    <w:rsid w:val="00776772"/>
    <w:rsid w:val="0078079F"/>
    <w:rsid w:val="00785B25"/>
    <w:rsid w:val="00787694"/>
    <w:rsid w:val="00787B05"/>
    <w:rsid w:val="00790782"/>
    <w:rsid w:val="00792404"/>
    <w:rsid w:val="00793E9C"/>
    <w:rsid w:val="007949A3"/>
    <w:rsid w:val="007962BE"/>
    <w:rsid w:val="007A4563"/>
    <w:rsid w:val="007A62E2"/>
    <w:rsid w:val="007B1AAE"/>
    <w:rsid w:val="007B6AF9"/>
    <w:rsid w:val="007B796B"/>
    <w:rsid w:val="007B7C04"/>
    <w:rsid w:val="007C005A"/>
    <w:rsid w:val="007C0A02"/>
    <w:rsid w:val="007C1D68"/>
    <w:rsid w:val="007C299C"/>
    <w:rsid w:val="007C38B4"/>
    <w:rsid w:val="007C7266"/>
    <w:rsid w:val="007C7D5E"/>
    <w:rsid w:val="007D1610"/>
    <w:rsid w:val="007D1C86"/>
    <w:rsid w:val="007D25DF"/>
    <w:rsid w:val="007D74FA"/>
    <w:rsid w:val="007E0369"/>
    <w:rsid w:val="007E2073"/>
    <w:rsid w:val="007E3233"/>
    <w:rsid w:val="007E43C3"/>
    <w:rsid w:val="007E4815"/>
    <w:rsid w:val="007E5646"/>
    <w:rsid w:val="007E7122"/>
    <w:rsid w:val="007F38CC"/>
    <w:rsid w:val="007F3D11"/>
    <w:rsid w:val="007F5A84"/>
    <w:rsid w:val="007F6F5F"/>
    <w:rsid w:val="007F7FE6"/>
    <w:rsid w:val="0080049B"/>
    <w:rsid w:val="00800544"/>
    <w:rsid w:val="008029BA"/>
    <w:rsid w:val="008031FE"/>
    <w:rsid w:val="008043B0"/>
    <w:rsid w:val="00804FC3"/>
    <w:rsid w:val="00812AC5"/>
    <w:rsid w:val="008138BF"/>
    <w:rsid w:val="00813D34"/>
    <w:rsid w:val="008209C6"/>
    <w:rsid w:val="00820DB9"/>
    <w:rsid w:val="00821656"/>
    <w:rsid w:val="00822D31"/>
    <w:rsid w:val="00825AF7"/>
    <w:rsid w:val="00825E6C"/>
    <w:rsid w:val="008266AC"/>
    <w:rsid w:val="00826D9C"/>
    <w:rsid w:val="0083007A"/>
    <w:rsid w:val="00830BC4"/>
    <w:rsid w:val="00830D96"/>
    <w:rsid w:val="00832445"/>
    <w:rsid w:val="00832733"/>
    <w:rsid w:val="00833B7B"/>
    <w:rsid w:val="00833B9E"/>
    <w:rsid w:val="00835635"/>
    <w:rsid w:val="008365A7"/>
    <w:rsid w:val="00837CAA"/>
    <w:rsid w:val="0084187E"/>
    <w:rsid w:val="00845836"/>
    <w:rsid w:val="00845FB9"/>
    <w:rsid w:val="008464E7"/>
    <w:rsid w:val="0084653F"/>
    <w:rsid w:val="00846852"/>
    <w:rsid w:val="008469EE"/>
    <w:rsid w:val="0085002A"/>
    <w:rsid w:val="008515B8"/>
    <w:rsid w:val="00852559"/>
    <w:rsid w:val="0085564D"/>
    <w:rsid w:val="00857152"/>
    <w:rsid w:val="008604E3"/>
    <w:rsid w:val="00863149"/>
    <w:rsid w:val="00863578"/>
    <w:rsid w:val="00863A32"/>
    <w:rsid w:val="00863EAD"/>
    <w:rsid w:val="00865070"/>
    <w:rsid w:val="0086549B"/>
    <w:rsid w:val="008660C5"/>
    <w:rsid w:val="00870D49"/>
    <w:rsid w:val="00871D3E"/>
    <w:rsid w:val="00871FA7"/>
    <w:rsid w:val="008730CA"/>
    <w:rsid w:val="00874645"/>
    <w:rsid w:val="008816DA"/>
    <w:rsid w:val="00881FCA"/>
    <w:rsid w:val="0088266C"/>
    <w:rsid w:val="0088308D"/>
    <w:rsid w:val="00886BB8"/>
    <w:rsid w:val="00887980"/>
    <w:rsid w:val="00890894"/>
    <w:rsid w:val="0089472B"/>
    <w:rsid w:val="00894ADD"/>
    <w:rsid w:val="008951D4"/>
    <w:rsid w:val="00895214"/>
    <w:rsid w:val="008966A8"/>
    <w:rsid w:val="008A001B"/>
    <w:rsid w:val="008A015B"/>
    <w:rsid w:val="008A18C4"/>
    <w:rsid w:val="008A36B3"/>
    <w:rsid w:val="008A3D54"/>
    <w:rsid w:val="008A42BA"/>
    <w:rsid w:val="008A4E3B"/>
    <w:rsid w:val="008A504C"/>
    <w:rsid w:val="008A67FE"/>
    <w:rsid w:val="008A6FE8"/>
    <w:rsid w:val="008A74B2"/>
    <w:rsid w:val="008B0201"/>
    <w:rsid w:val="008B12AE"/>
    <w:rsid w:val="008B3B09"/>
    <w:rsid w:val="008B5959"/>
    <w:rsid w:val="008C201B"/>
    <w:rsid w:val="008C3470"/>
    <w:rsid w:val="008D0569"/>
    <w:rsid w:val="008D2494"/>
    <w:rsid w:val="008D31D8"/>
    <w:rsid w:val="008D4856"/>
    <w:rsid w:val="008D64E6"/>
    <w:rsid w:val="008D7A3B"/>
    <w:rsid w:val="008E0DA5"/>
    <w:rsid w:val="008E2196"/>
    <w:rsid w:val="008E3944"/>
    <w:rsid w:val="008E4525"/>
    <w:rsid w:val="008E499A"/>
    <w:rsid w:val="008E50C7"/>
    <w:rsid w:val="008E56F9"/>
    <w:rsid w:val="008E6084"/>
    <w:rsid w:val="008E72FC"/>
    <w:rsid w:val="008F0998"/>
    <w:rsid w:val="008F2BD3"/>
    <w:rsid w:val="008F47C1"/>
    <w:rsid w:val="008F53A8"/>
    <w:rsid w:val="008F5835"/>
    <w:rsid w:val="009002DB"/>
    <w:rsid w:val="00901092"/>
    <w:rsid w:val="00902255"/>
    <w:rsid w:val="0090365B"/>
    <w:rsid w:val="00903B62"/>
    <w:rsid w:val="00903E35"/>
    <w:rsid w:val="009062F4"/>
    <w:rsid w:val="00910809"/>
    <w:rsid w:val="009114C5"/>
    <w:rsid w:val="009164FF"/>
    <w:rsid w:val="00917D37"/>
    <w:rsid w:val="00921072"/>
    <w:rsid w:val="00921232"/>
    <w:rsid w:val="009226BC"/>
    <w:rsid w:val="00922B15"/>
    <w:rsid w:val="00922F36"/>
    <w:rsid w:val="00923EAD"/>
    <w:rsid w:val="00923ECF"/>
    <w:rsid w:val="00925260"/>
    <w:rsid w:val="009322AC"/>
    <w:rsid w:val="00935D93"/>
    <w:rsid w:val="00942A53"/>
    <w:rsid w:val="009439AD"/>
    <w:rsid w:val="009464A6"/>
    <w:rsid w:val="00946A73"/>
    <w:rsid w:val="00947EC7"/>
    <w:rsid w:val="009500C2"/>
    <w:rsid w:val="00951021"/>
    <w:rsid w:val="009515F5"/>
    <w:rsid w:val="00953A75"/>
    <w:rsid w:val="00954823"/>
    <w:rsid w:val="0095526A"/>
    <w:rsid w:val="00957E7D"/>
    <w:rsid w:val="0096302B"/>
    <w:rsid w:val="00963149"/>
    <w:rsid w:val="00964E62"/>
    <w:rsid w:val="00966D3E"/>
    <w:rsid w:val="00970483"/>
    <w:rsid w:val="00970879"/>
    <w:rsid w:val="009752EC"/>
    <w:rsid w:val="00975DCC"/>
    <w:rsid w:val="00976646"/>
    <w:rsid w:val="00983C6F"/>
    <w:rsid w:val="00983CBB"/>
    <w:rsid w:val="0098510B"/>
    <w:rsid w:val="0099094B"/>
    <w:rsid w:val="00990E1B"/>
    <w:rsid w:val="009917B6"/>
    <w:rsid w:val="00992C25"/>
    <w:rsid w:val="009938F3"/>
    <w:rsid w:val="009946FA"/>
    <w:rsid w:val="00996A01"/>
    <w:rsid w:val="009A3AA7"/>
    <w:rsid w:val="009A4D13"/>
    <w:rsid w:val="009A66D9"/>
    <w:rsid w:val="009B00A6"/>
    <w:rsid w:val="009B0FFD"/>
    <w:rsid w:val="009B11F3"/>
    <w:rsid w:val="009B2031"/>
    <w:rsid w:val="009B3ECF"/>
    <w:rsid w:val="009B53DC"/>
    <w:rsid w:val="009B63DA"/>
    <w:rsid w:val="009B76A6"/>
    <w:rsid w:val="009C155E"/>
    <w:rsid w:val="009C58E1"/>
    <w:rsid w:val="009C7989"/>
    <w:rsid w:val="009D0830"/>
    <w:rsid w:val="009D0C7F"/>
    <w:rsid w:val="009D28C3"/>
    <w:rsid w:val="009D3526"/>
    <w:rsid w:val="009D3605"/>
    <w:rsid w:val="009D4122"/>
    <w:rsid w:val="009D426F"/>
    <w:rsid w:val="009D4B12"/>
    <w:rsid w:val="009D4F33"/>
    <w:rsid w:val="009E19F8"/>
    <w:rsid w:val="009E1A44"/>
    <w:rsid w:val="009E3D4F"/>
    <w:rsid w:val="009E5B27"/>
    <w:rsid w:val="009E5E9C"/>
    <w:rsid w:val="009E6285"/>
    <w:rsid w:val="009F0A59"/>
    <w:rsid w:val="009F25DF"/>
    <w:rsid w:val="009F4C65"/>
    <w:rsid w:val="009F7ACB"/>
    <w:rsid w:val="00A002A9"/>
    <w:rsid w:val="00A00EBB"/>
    <w:rsid w:val="00A01499"/>
    <w:rsid w:val="00A053C4"/>
    <w:rsid w:val="00A106E0"/>
    <w:rsid w:val="00A1111F"/>
    <w:rsid w:val="00A11ED0"/>
    <w:rsid w:val="00A1304D"/>
    <w:rsid w:val="00A13EF2"/>
    <w:rsid w:val="00A147FB"/>
    <w:rsid w:val="00A207E3"/>
    <w:rsid w:val="00A232A6"/>
    <w:rsid w:val="00A2400F"/>
    <w:rsid w:val="00A274FB"/>
    <w:rsid w:val="00A27FE2"/>
    <w:rsid w:val="00A326E5"/>
    <w:rsid w:val="00A347D9"/>
    <w:rsid w:val="00A34ADD"/>
    <w:rsid w:val="00A35B3A"/>
    <w:rsid w:val="00A37202"/>
    <w:rsid w:val="00A408C3"/>
    <w:rsid w:val="00A410F7"/>
    <w:rsid w:val="00A41CDF"/>
    <w:rsid w:val="00A424CE"/>
    <w:rsid w:val="00A42B71"/>
    <w:rsid w:val="00A435F2"/>
    <w:rsid w:val="00A47BFD"/>
    <w:rsid w:val="00A5411D"/>
    <w:rsid w:val="00A5534D"/>
    <w:rsid w:val="00A5732B"/>
    <w:rsid w:val="00A607A2"/>
    <w:rsid w:val="00A61C05"/>
    <w:rsid w:val="00A67081"/>
    <w:rsid w:val="00A71717"/>
    <w:rsid w:val="00A74A4E"/>
    <w:rsid w:val="00A77D8C"/>
    <w:rsid w:val="00A81532"/>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8D2"/>
    <w:rsid w:val="00AB4D67"/>
    <w:rsid w:val="00AC1A64"/>
    <w:rsid w:val="00AC2E97"/>
    <w:rsid w:val="00AC4CF1"/>
    <w:rsid w:val="00AC7DC4"/>
    <w:rsid w:val="00AC7F30"/>
    <w:rsid w:val="00AD501F"/>
    <w:rsid w:val="00AD67A2"/>
    <w:rsid w:val="00AE2FE7"/>
    <w:rsid w:val="00AE3F21"/>
    <w:rsid w:val="00AE65FE"/>
    <w:rsid w:val="00AE70D1"/>
    <w:rsid w:val="00AF0A82"/>
    <w:rsid w:val="00AF4C6E"/>
    <w:rsid w:val="00AF5A0E"/>
    <w:rsid w:val="00AF5AF4"/>
    <w:rsid w:val="00B04734"/>
    <w:rsid w:val="00B20688"/>
    <w:rsid w:val="00B2111C"/>
    <w:rsid w:val="00B21A87"/>
    <w:rsid w:val="00B220E1"/>
    <w:rsid w:val="00B2344D"/>
    <w:rsid w:val="00B24C7F"/>
    <w:rsid w:val="00B26A68"/>
    <w:rsid w:val="00B26AB6"/>
    <w:rsid w:val="00B3274E"/>
    <w:rsid w:val="00B33751"/>
    <w:rsid w:val="00B341DF"/>
    <w:rsid w:val="00B4569D"/>
    <w:rsid w:val="00B47A7A"/>
    <w:rsid w:val="00B47BD4"/>
    <w:rsid w:val="00B51049"/>
    <w:rsid w:val="00B51553"/>
    <w:rsid w:val="00B53CE9"/>
    <w:rsid w:val="00B5537F"/>
    <w:rsid w:val="00B628FE"/>
    <w:rsid w:val="00B63EDE"/>
    <w:rsid w:val="00B6681B"/>
    <w:rsid w:val="00B66EFD"/>
    <w:rsid w:val="00B701E0"/>
    <w:rsid w:val="00B71C93"/>
    <w:rsid w:val="00B77E09"/>
    <w:rsid w:val="00B800EF"/>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34B5"/>
    <w:rsid w:val="00BA4464"/>
    <w:rsid w:val="00BA5A72"/>
    <w:rsid w:val="00BB02F2"/>
    <w:rsid w:val="00BB0C0E"/>
    <w:rsid w:val="00BB1D0F"/>
    <w:rsid w:val="00BB24D7"/>
    <w:rsid w:val="00BB3F3E"/>
    <w:rsid w:val="00BB632E"/>
    <w:rsid w:val="00BC05A0"/>
    <w:rsid w:val="00BC07FE"/>
    <w:rsid w:val="00BC15EC"/>
    <w:rsid w:val="00BC168B"/>
    <w:rsid w:val="00BC1B20"/>
    <w:rsid w:val="00BC2739"/>
    <w:rsid w:val="00BC300C"/>
    <w:rsid w:val="00BC7BEA"/>
    <w:rsid w:val="00BD0944"/>
    <w:rsid w:val="00BD116E"/>
    <w:rsid w:val="00BD1C98"/>
    <w:rsid w:val="00BD7087"/>
    <w:rsid w:val="00BE02B2"/>
    <w:rsid w:val="00BE324A"/>
    <w:rsid w:val="00BE574E"/>
    <w:rsid w:val="00BF047E"/>
    <w:rsid w:val="00BF2A20"/>
    <w:rsid w:val="00BF2CBB"/>
    <w:rsid w:val="00BF2F9C"/>
    <w:rsid w:val="00BF45FA"/>
    <w:rsid w:val="00BF4D2A"/>
    <w:rsid w:val="00BF4E7E"/>
    <w:rsid w:val="00BF680E"/>
    <w:rsid w:val="00C02707"/>
    <w:rsid w:val="00C03620"/>
    <w:rsid w:val="00C04730"/>
    <w:rsid w:val="00C11D86"/>
    <w:rsid w:val="00C13BDC"/>
    <w:rsid w:val="00C13D4A"/>
    <w:rsid w:val="00C1483B"/>
    <w:rsid w:val="00C14C52"/>
    <w:rsid w:val="00C16228"/>
    <w:rsid w:val="00C16CFF"/>
    <w:rsid w:val="00C2006E"/>
    <w:rsid w:val="00C2096B"/>
    <w:rsid w:val="00C209F6"/>
    <w:rsid w:val="00C21485"/>
    <w:rsid w:val="00C22F41"/>
    <w:rsid w:val="00C24543"/>
    <w:rsid w:val="00C32297"/>
    <w:rsid w:val="00C32B32"/>
    <w:rsid w:val="00C33E06"/>
    <w:rsid w:val="00C35F3C"/>
    <w:rsid w:val="00C367C4"/>
    <w:rsid w:val="00C36F3D"/>
    <w:rsid w:val="00C401BE"/>
    <w:rsid w:val="00C40C83"/>
    <w:rsid w:val="00C4159D"/>
    <w:rsid w:val="00C41CF3"/>
    <w:rsid w:val="00C44BB8"/>
    <w:rsid w:val="00C4784A"/>
    <w:rsid w:val="00C5180C"/>
    <w:rsid w:val="00C51B35"/>
    <w:rsid w:val="00C53012"/>
    <w:rsid w:val="00C5476E"/>
    <w:rsid w:val="00C5602C"/>
    <w:rsid w:val="00C60191"/>
    <w:rsid w:val="00C60EED"/>
    <w:rsid w:val="00C61426"/>
    <w:rsid w:val="00C6172C"/>
    <w:rsid w:val="00C62DF7"/>
    <w:rsid w:val="00C65BDF"/>
    <w:rsid w:val="00C667B4"/>
    <w:rsid w:val="00C66C17"/>
    <w:rsid w:val="00C703DF"/>
    <w:rsid w:val="00C730D0"/>
    <w:rsid w:val="00C756B0"/>
    <w:rsid w:val="00C75E37"/>
    <w:rsid w:val="00C80012"/>
    <w:rsid w:val="00C8127A"/>
    <w:rsid w:val="00C85308"/>
    <w:rsid w:val="00C85878"/>
    <w:rsid w:val="00C8591F"/>
    <w:rsid w:val="00C87BA2"/>
    <w:rsid w:val="00C87C38"/>
    <w:rsid w:val="00C90B6F"/>
    <w:rsid w:val="00C96FC7"/>
    <w:rsid w:val="00CA2F22"/>
    <w:rsid w:val="00CA613B"/>
    <w:rsid w:val="00CA71A5"/>
    <w:rsid w:val="00CB4436"/>
    <w:rsid w:val="00CB65A7"/>
    <w:rsid w:val="00CB7C33"/>
    <w:rsid w:val="00CC3759"/>
    <w:rsid w:val="00CC37CB"/>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23DD"/>
    <w:rsid w:val="00CE5CB4"/>
    <w:rsid w:val="00CE715E"/>
    <w:rsid w:val="00CF4152"/>
    <w:rsid w:val="00CF498C"/>
    <w:rsid w:val="00CF60FF"/>
    <w:rsid w:val="00CF76D1"/>
    <w:rsid w:val="00D04AC5"/>
    <w:rsid w:val="00D05A3D"/>
    <w:rsid w:val="00D0648C"/>
    <w:rsid w:val="00D1208D"/>
    <w:rsid w:val="00D12663"/>
    <w:rsid w:val="00D13BF3"/>
    <w:rsid w:val="00D1400D"/>
    <w:rsid w:val="00D1486B"/>
    <w:rsid w:val="00D16CFD"/>
    <w:rsid w:val="00D16FFD"/>
    <w:rsid w:val="00D17549"/>
    <w:rsid w:val="00D177B1"/>
    <w:rsid w:val="00D17982"/>
    <w:rsid w:val="00D17FE1"/>
    <w:rsid w:val="00D258BF"/>
    <w:rsid w:val="00D25F88"/>
    <w:rsid w:val="00D309F1"/>
    <w:rsid w:val="00D33549"/>
    <w:rsid w:val="00D33D66"/>
    <w:rsid w:val="00D34677"/>
    <w:rsid w:val="00D34E1F"/>
    <w:rsid w:val="00D3545B"/>
    <w:rsid w:val="00D35655"/>
    <w:rsid w:val="00D373E5"/>
    <w:rsid w:val="00D43075"/>
    <w:rsid w:val="00D4323A"/>
    <w:rsid w:val="00D5134B"/>
    <w:rsid w:val="00D54D5A"/>
    <w:rsid w:val="00D55AEE"/>
    <w:rsid w:val="00D656F8"/>
    <w:rsid w:val="00D67024"/>
    <w:rsid w:val="00D67C14"/>
    <w:rsid w:val="00D67E01"/>
    <w:rsid w:val="00D71736"/>
    <w:rsid w:val="00D73281"/>
    <w:rsid w:val="00D741DA"/>
    <w:rsid w:val="00D81787"/>
    <w:rsid w:val="00D84824"/>
    <w:rsid w:val="00D854E1"/>
    <w:rsid w:val="00D95787"/>
    <w:rsid w:val="00D96D93"/>
    <w:rsid w:val="00DA02FA"/>
    <w:rsid w:val="00DA0F54"/>
    <w:rsid w:val="00DA134E"/>
    <w:rsid w:val="00DA192E"/>
    <w:rsid w:val="00DA3359"/>
    <w:rsid w:val="00DA33A8"/>
    <w:rsid w:val="00DA53B7"/>
    <w:rsid w:val="00DA5AF7"/>
    <w:rsid w:val="00DB2B1A"/>
    <w:rsid w:val="00DB30BD"/>
    <w:rsid w:val="00DB3A78"/>
    <w:rsid w:val="00DB426E"/>
    <w:rsid w:val="00DB4F5C"/>
    <w:rsid w:val="00DB4F74"/>
    <w:rsid w:val="00DB58B3"/>
    <w:rsid w:val="00DB6F01"/>
    <w:rsid w:val="00DB7BCF"/>
    <w:rsid w:val="00DC223E"/>
    <w:rsid w:val="00DC3EAE"/>
    <w:rsid w:val="00DC3FEF"/>
    <w:rsid w:val="00DC5968"/>
    <w:rsid w:val="00DC6E76"/>
    <w:rsid w:val="00DD25E3"/>
    <w:rsid w:val="00DD5156"/>
    <w:rsid w:val="00DD5851"/>
    <w:rsid w:val="00DD6DFC"/>
    <w:rsid w:val="00DF0CEA"/>
    <w:rsid w:val="00DF213E"/>
    <w:rsid w:val="00DF52F2"/>
    <w:rsid w:val="00E00D99"/>
    <w:rsid w:val="00E01FC2"/>
    <w:rsid w:val="00E03BFF"/>
    <w:rsid w:val="00E13350"/>
    <w:rsid w:val="00E1600B"/>
    <w:rsid w:val="00E17B5E"/>
    <w:rsid w:val="00E20ADE"/>
    <w:rsid w:val="00E21D59"/>
    <w:rsid w:val="00E22903"/>
    <w:rsid w:val="00E240F9"/>
    <w:rsid w:val="00E24364"/>
    <w:rsid w:val="00E27387"/>
    <w:rsid w:val="00E30522"/>
    <w:rsid w:val="00E35C1F"/>
    <w:rsid w:val="00E36CFE"/>
    <w:rsid w:val="00E371EC"/>
    <w:rsid w:val="00E40AD6"/>
    <w:rsid w:val="00E40BB5"/>
    <w:rsid w:val="00E429CD"/>
    <w:rsid w:val="00E43551"/>
    <w:rsid w:val="00E45CAD"/>
    <w:rsid w:val="00E46D9D"/>
    <w:rsid w:val="00E50A55"/>
    <w:rsid w:val="00E510A8"/>
    <w:rsid w:val="00E51B11"/>
    <w:rsid w:val="00E51E2B"/>
    <w:rsid w:val="00E520DE"/>
    <w:rsid w:val="00E52932"/>
    <w:rsid w:val="00E54316"/>
    <w:rsid w:val="00E55002"/>
    <w:rsid w:val="00E606E3"/>
    <w:rsid w:val="00E61DEA"/>
    <w:rsid w:val="00E63728"/>
    <w:rsid w:val="00E645AC"/>
    <w:rsid w:val="00E670EF"/>
    <w:rsid w:val="00E678E1"/>
    <w:rsid w:val="00E74066"/>
    <w:rsid w:val="00E74647"/>
    <w:rsid w:val="00E75A0F"/>
    <w:rsid w:val="00E80C4B"/>
    <w:rsid w:val="00E86E04"/>
    <w:rsid w:val="00E879B1"/>
    <w:rsid w:val="00E91125"/>
    <w:rsid w:val="00E928C1"/>
    <w:rsid w:val="00E92EE4"/>
    <w:rsid w:val="00E933A3"/>
    <w:rsid w:val="00E943C4"/>
    <w:rsid w:val="00E953CD"/>
    <w:rsid w:val="00E95D50"/>
    <w:rsid w:val="00E95D7B"/>
    <w:rsid w:val="00E967D4"/>
    <w:rsid w:val="00E970DA"/>
    <w:rsid w:val="00EA18BF"/>
    <w:rsid w:val="00EA5446"/>
    <w:rsid w:val="00EA60B8"/>
    <w:rsid w:val="00EA6775"/>
    <w:rsid w:val="00EA7397"/>
    <w:rsid w:val="00EB145C"/>
    <w:rsid w:val="00EB157E"/>
    <w:rsid w:val="00EB1F98"/>
    <w:rsid w:val="00EB3474"/>
    <w:rsid w:val="00EB43A2"/>
    <w:rsid w:val="00EB722D"/>
    <w:rsid w:val="00EB7D0A"/>
    <w:rsid w:val="00EC0067"/>
    <w:rsid w:val="00EC170C"/>
    <w:rsid w:val="00EC2070"/>
    <w:rsid w:val="00EC3C2B"/>
    <w:rsid w:val="00EC3C90"/>
    <w:rsid w:val="00EC3CB0"/>
    <w:rsid w:val="00EC4AC1"/>
    <w:rsid w:val="00EC4EAE"/>
    <w:rsid w:val="00EC4FE3"/>
    <w:rsid w:val="00EC5B05"/>
    <w:rsid w:val="00ED0802"/>
    <w:rsid w:val="00ED3794"/>
    <w:rsid w:val="00ED3898"/>
    <w:rsid w:val="00EE00AA"/>
    <w:rsid w:val="00EE0B0C"/>
    <w:rsid w:val="00EE50A4"/>
    <w:rsid w:val="00EE6A88"/>
    <w:rsid w:val="00EF0603"/>
    <w:rsid w:val="00EF2C5F"/>
    <w:rsid w:val="00EF2FD7"/>
    <w:rsid w:val="00EF3842"/>
    <w:rsid w:val="00EF3E83"/>
    <w:rsid w:val="00EF7D56"/>
    <w:rsid w:val="00F00657"/>
    <w:rsid w:val="00F00862"/>
    <w:rsid w:val="00F00B54"/>
    <w:rsid w:val="00F01544"/>
    <w:rsid w:val="00F05454"/>
    <w:rsid w:val="00F063AC"/>
    <w:rsid w:val="00F07679"/>
    <w:rsid w:val="00F07E6A"/>
    <w:rsid w:val="00F1195A"/>
    <w:rsid w:val="00F11A4E"/>
    <w:rsid w:val="00F122CC"/>
    <w:rsid w:val="00F12BB7"/>
    <w:rsid w:val="00F14FB3"/>
    <w:rsid w:val="00F15AD7"/>
    <w:rsid w:val="00F15B62"/>
    <w:rsid w:val="00F16BB5"/>
    <w:rsid w:val="00F17D89"/>
    <w:rsid w:val="00F22774"/>
    <w:rsid w:val="00F22C55"/>
    <w:rsid w:val="00F23459"/>
    <w:rsid w:val="00F269E7"/>
    <w:rsid w:val="00F26A64"/>
    <w:rsid w:val="00F27E9F"/>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4F38"/>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9284F"/>
    <w:rsid w:val="00F95D65"/>
    <w:rsid w:val="00FA3B05"/>
    <w:rsid w:val="00FA3D12"/>
    <w:rsid w:val="00FA5C09"/>
    <w:rsid w:val="00FA70D3"/>
    <w:rsid w:val="00FA7BB7"/>
    <w:rsid w:val="00FA7E4C"/>
    <w:rsid w:val="00FB408F"/>
    <w:rsid w:val="00FB714F"/>
    <w:rsid w:val="00FC2C1A"/>
    <w:rsid w:val="00FC341E"/>
    <w:rsid w:val="00FC5C3D"/>
    <w:rsid w:val="00FC6394"/>
    <w:rsid w:val="00FC6DED"/>
    <w:rsid w:val="00FC718B"/>
    <w:rsid w:val="00FC782E"/>
    <w:rsid w:val="00FD2831"/>
    <w:rsid w:val="00FD3E87"/>
    <w:rsid w:val="00FD49AA"/>
    <w:rsid w:val="00FD69ED"/>
    <w:rsid w:val="00FD7B97"/>
    <w:rsid w:val="00FE13DE"/>
    <w:rsid w:val="00FE1515"/>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5528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08162370">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565989089">
      <w:bodyDiv w:val="1"/>
      <w:marLeft w:val="0"/>
      <w:marRight w:val="0"/>
      <w:marTop w:val="0"/>
      <w:marBottom w:val="0"/>
      <w:divBdr>
        <w:top w:val="none" w:sz="0" w:space="0" w:color="auto"/>
        <w:left w:val="none" w:sz="0" w:space="0" w:color="auto"/>
        <w:bottom w:val="none" w:sz="0" w:space="0" w:color="auto"/>
        <w:right w:val="none" w:sz="0" w:space="0" w:color="auto"/>
      </w:divBdr>
    </w:div>
    <w:div w:id="612126964">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176848810">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csas-sccs@dfo-mpo.gc.ca" TargetMode="External"/><Relationship Id="rId14" Type="http://schemas.openxmlformats.org/officeDocument/2006/relationships/image" Target="media/image3.wmf"/><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header" Target="header4.xml"/><Relationship Id="rId19" Type="http://schemas.openxmlformats.org/officeDocument/2006/relationships/header" Target="header5.xml"/><Relationship Id="rId63" Type="http://schemas.openxmlformats.org/officeDocument/2006/relationships/image" Target="media/image20.png"/><Relationship Id="rId64" Type="http://schemas.openxmlformats.org/officeDocument/2006/relationships/image" Target="media/image21.emf"/><Relationship Id="rId65" Type="http://schemas.openxmlformats.org/officeDocument/2006/relationships/image" Target="media/image22.png"/><Relationship Id="rId66" Type="http://schemas.openxmlformats.org/officeDocument/2006/relationships/image" Target="media/image23.emf"/><Relationship Id="rId67" Type="http://schemas.openxmlformats.org/officeDocument/2006/relationships/image" Target="media/image24.emf"/><Relationship Id="rId68" Type="http://schemas.openxmlformats.org/officeDocument/2006/relationships/image" Target="media/image25.png"/><Relationship Id="rId69" Type="http://schemas.openxmlformats.org/officeDocument/2006/relationships/image" Target="media/image26.png"/><Relationship Id="rId50" Type="http://schemas.openxmlformats.org/officeDocument/2006/relationships/image" Target="media/image7.png"/><Relationship Id="rId51" Type="http://schemas.openxmlformats.org/officeDocument/2006/relationships/image" Target="media/image8.jpeg"/><Relationship Id="rId52" Type="http://schemas.openxmlformats.org/officeDocument/2006/relationships/image" Target="media/image9.jpeg"/><Relationship Id="rId53" Type="http://schemas.openxmlformats.org/officeDocument/2006/relationships/image" Target="media/image10.jpeg"/><Relationship Id="rId54" Type="http://schemas.openxmlformats.org/officeDocument/2006/relationships/image" Target="media/image11.emf"/><Relationship Id="rId55" Type="http://schemas.openxmlformats.org/officeDocument/2006/relationships/image" Target="media/image12.png"/><Relationship Id="rId56" Type="http://schemas.openxmlformats.org/officeDocument/2006/relationships/image" Target="media/image13.png"/><Relationship Id="rId57" Type="http://schemas.openxmlformats.org/officeDocument/2006/relationships/image" Target="media/image14.emf"/><Relationship Id="rId58" Type="http://schemas.openxmlformats.org/officeDocument/2006/relationships/image" Target="media/image15.emf"/><Relationship Id="rId59" Type="http://schemas.openxmlformats.org/officeDocument/2006/relationships/image" Target="media/image16.png"/><Relationship Id="rId40" Type="http://schemas.openxmlformats.org/officeDocument/2006/relationships/footer" Target="footer6.xml"/><Relationship Id="rId41" Type="http://schemas.openxmlformats.org/officeDocument/2006/relationships/header" Target="header10.xml"/><Relationship Id="rId42" Type="http://schemas.openxmlformats.org/officeDocument/2006/relationships/footer" Target="footer7.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footer" Target="footer8.xml"/><Relationship Id="rId46" Type="http://schemas.openxmlformats.org/officeDocument/2006/relationships/header" Target="header13.xml"/><Relationship Id="rId47" Type="http://schemas.openxmlformats.org/officeDocument/2006/relationships/image" Target="media/image4.jpeg"/><Relationship Id="rId48" Type="http://schemas.openxmlformats.org/officeDocument/2006/relationships/image" Target="media/image5.jpeg"/><Relationship Id="rId4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www.dfo-mpo.gc.ca/csas-sccs/publications/resdocs-docrech/1997/1997_086-eng.htm" TargetMode="External"/><Relationship Id="rId31" Type="http://schemas.openxmlformats.org/officeDocument/2006/relationships/hyperlink" Target="http://www.dfo-mpo.gc.ca/csas-sccs/publications/resdocs-docrech/2008/2008_040-eng.htm" TargetMode="External"/><Relationship Id="rId32" Type="http://schemas.openxmlformats.org/officeDocument/2006/relationships/hyperlink" Target="http://www.dfo-mpo.gc.ca/csas-sccs/Publications/ResDocs-DocRech/2011/2011_082-eng.html" TargetMode="External"/><Relationship Id="rId33" Type="http://schemas.openxmlformats.org/officeDocument/2006/relationships/hyperlink" Target="http://www.dfo-mpo.gc.ca/csas-sccs/Publications/ResDocs-DocRech/2011/2011_082-eng.html" TargetMode="External"/><Relationship Id="rId34" Type="http://schemas.openxmlformats.org/officeDocument/2006/relationships/hyperlink" Target="http://www.dfo-mpo.gc.ca/csas-sccs/Publications/ResDocs-DocRech/2011/2011_082-eng.html" TargetMode="External"/><Relationship Id="rId35" Type="http://schemas.openxmlformats.org/officeDocument/2006/relationships/hyperlink" Target="http://www.dfo-mpo.gc.ca/csas-sccs/publications/resdocs-docrech/2008/2008_069-eng.htm" TargetMode="External"/><Relationship Id="rId36" Type="http://schemas.openxmlformats.org/officeDocument/2006/relationships/hyperlink" Target="http://www.dfo-mpo.gc.ca/csas-sccs/publications/resdocs-docrech/2013/2013_113-eng.html" TargetMode="External"/><Relationship Id="rId37" Type="http://schemas.openxmlformats.org/officeDocument/2006/relationships/header" Target="header8.xml"/><Relationship Id="rId38" Type="http://schemas.openxmlformats.org/officeDocument/2006/relationships/header" Target="header9.xml"/><Relationship Id="rId39" Type="http://schemas.openxmlformats.org/officeDocument/2006/relationships/footer" Target="footer5.xml"/><Relationship Id="rId70" Type="http://schemas.openxmlformats.org/officeDocument/2006/relationships/image" Target="media/image27.png"/><Relationship Id="rId71" Type="http://schemas.openxmlformats.org/officeDocument/2006/relationships/image" Target="media/image28.png"/><Relationship Id="rId72" Type="http://schemas.openxmlformats.org/officeDocument/2006/relationships/fontTable" Target="fontTable.xml"/><Relationship Id="rId20" Type="http://schemas.openxmlformats.org/officeDocument/2006/relationships/header" Target="header6.xml"/><Relationship Id="rId21" Type="http://schemas.openxmlformats.org/officeDocument/2006/relationships/footer" Target="footer4.xml"/><Relationship Id="rId22" Type="http://schemas.openxmlformats.org/officeDocument/2006/relationships/header" Target="header7.xml"/><Relationship Id="rId23" Type="http://schemas.openxmlformats.org/officeDocument/2006/relationships/comments" Target="comments.xml"/><Relationship Id="rId24" Type="http://schemas.openxmlformats.org/officeDocument/2006/relationships/hyperlink" Target="http://www.dfo-mpo.gc.ca/csas-sccs/publications/resdocs-docrech/2009/2009_087-eng.htm" TargetMode="External"/><Relationship Id="rId25" Type="http://schemas.openxmlformats.org/officeDocument/2006/relationships/hyperlink" Target="http://www.dfo-mpo.gc.ca/csas/Csas/Proceedings/2006/PRO2006_042_E.pdf" TargetMode="External"/><Relationship Id="rId26" Type="http://schemas.openxmlformats.org/officeDocument/2006/relationships/hyperlink" Target="http://www.dfo-mpo.gc.ca/fm-gp/peches-fisheries/fish-ren-peche/sff-cpd/precaution-eng.htm" TargetMode="External"/><Relationship Id="rId27" Type="http://schemas.openxmlformats.org/officeDocument/2006/relationships/hyperlink" Target="http://www.dfo-mpo.gc.ca/csas-sccs/publications/sar-as/2010/2010_014-eng.htm" TargetMode="External"/><Relationship Id="rId28" Type="http://schemas.openxmlformats.org/officeDocument/2006/relationships/hyperlink" Target="http://www.dfo-mpo.gc.ca/csas-sccs/Publications/Pro-Cr/2012/2012_023-eng.htmlhttp:/www.dfo-mpo.gc.ca/csas-sccs/Publications/Pro-Cr/2012/2012_023-eng.html" TargetMode="External"/><Relationship Id="rId29" Type="http://schemas.openxmlformats.org/officeDocument/2006/relationships/hyperlink" Target="http://www.dfo-mpo.gc.ca/csas-sccs/Publications/SAR-AS/2012/2012_002-eng.html" TargetMode="External"/><Relationship Id="rId73" Type="http://schemas.openxmlformats.org/officeDocument/2006/relationships/theme" Target="theme/theme1.xm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image" Target="media/image19.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dfo-mpo.gc.ca/csas-scc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53CF50-F2E6-6940-90A4-832FAAD7A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4139</TotalTime>
  <Pages>56</Pages>
  <Words>14221</Words>
  <Characters>81061</Characters>
  <Application>Microsoft Macintosh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95092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289</cp:revision>
  <cp:lastPrinted>2021-01-21T22:39:00Z</cp:lastPrinted>
  <dcterms:created xsi:type="dcterms:W3CDTF">2021-01-21T20:02:00Z</dcterms:created>
  <dcterms:modified xsi:type="dcterms:W3CDTF">2021-09-09T12:17:00Z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