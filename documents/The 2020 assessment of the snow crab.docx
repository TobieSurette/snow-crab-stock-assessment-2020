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5B254" w14:textId="06ACEF27" w:rsidR="00381066" w:rsidRDefault="00176250" w:rsidP="00381066">
      <w:pPr>
        <w:pStyle w:val="FrenchTitle"/>
        <w:spacing w:before="1560" w:after="480"/>
        <w:rPr>
          <w:sz w:val="24"/>
        </w:rPr>
      </w:pPr>
      <w:r>
        <w:rPr>
          <w:sz w:val="24"/>
        </w:rPr>
        <w:t>The 2020</w:t>
      </w:r>
      <w:r w:rsidR="00381066">
        <w:rPr>
          <w:sz w:val="24"/>
        </w:rPr>
        <w:t xml:space="preserve"> assessment of the snow crab (</w:t>
      </w:r>
      <w:r w:rsidR="00381066">
        <w:rPr>
          <w:i/>
          <w:sz w:val="24"/>
        </w:rPr>
        <w:t>Chionoecetes opilio</w:t>
      </w:r>
      <w:r w:rsidR="00381066">
        <w:rPr>
          <w:sz w:val="24"/>
        </w:rPr>
        <w:t>) stock</w:t>
      </w:r>
      <w:r w:rsidR="00381066">
        <w:rPr>
          <w:sz w:val="24"/>
        </w:rPr>
        <w:br/>
        <w:t xml:space="preserve">in the southern Gulf of St. Lawrence (Areas 12, </w:t>
      </w:r>
      <w:r w:rsidR="0057211B">
        <w:rPr>
          <w:sz w:val="24"/>
        </w:rPr>
        <w:t>12E, 12F and 19</w:t>
      </w:r>
      <w:r w:rsidR="00381066">
        <w:rPr>
          <w:sz w:val="24"/>
        </w:rPr>
        <w:t>)</w:t>
      </w:r>
    </w:p>
    <w:p w14:paraId="6CD71F4C" w14:textId="4B8F9682" w:rsidR="00381066" w:rsidRPr="00CE715E" w:rsidRDefault="004E707B" w:rsidP="00381066">
      <w:pPr>
        <w:pStyle w:val="CoverAuthor"/>
        <w:rPr>
          <w:lang w:val="fr-CA"/>
        </w:rPr>
      </w:pPr>
      <w:r w:rsidRPr="00BB632E">
        <w:rPr>
          <w:lang w:val="fr-CA"/>
        </w:rPr>
        <w:t xml:space="preserve">T. Surette, </w:t>
      </w:r>
      <w:r w:rsidR="00381066" w:rsidRPr="00BB632E">
        <w:rPr>
          <w:lang w:val="fr-CA"/>
        </w:rPr>
        <w:t>M. Hébert, J.-F. Landry</w:t>
      </w:r>
      <w:r w:rsidR="003C4B18">
        <w:rPr>
          <w:lang w:val="fr-CA"/>
        </w:rPr>
        <w:t>,</w:t>
      </w:r>
      <w:r w:rsidR="00261F63">
        <w:rPr>
          <w:lang w:val="fr-CA"/>
        </w:rPr>
        <w:t xml:space="preserve"> </w:t>
      </w:r>
      <w:commentRangeStart w:id="0"/>
      <w:r w:rsidR="00CE715E">
        <w:rPr>
          <w:lang w:val="fr-CA"/>
        </w:rPr>
        <w:t>Chassé, J.,</w:t>
      </w:r>
      <w:r w:rsidR="00E00D99">
        <w:rPr>
          <w:lang w:val="fr-CA"/>
        </w:rPr>
        <w:t xml:space="preserve"> Boudreau, S</w:t>
      </w:r>
      <w:commentRangeEnd w:id="0"/>
      <w:r w:rsidR="00AF458D">
        <w:rPr>
          <w:rStyle w:val="CommentReference"/>
        </w:rPr>
        <w:commentReference w:id="0"/>
      </w:r>
      <w:r w:rsidR="00E00D99">
        <w:rPr>
          <w:lang w:val="fr-CA"/>
        </w:rPr>
        <w:t>.,</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pPr>
    </w:p>
    <w:p w14:paraId="5E8DD756" w14:textId="77777777" w:rsidR="004E707B" w:rsidRDefault="004E707B" w:rsidP="004E707B">
      <w:pPr>
        <w:pStyle w:val="CoverAddress"/>
        <w:jc w:val="both"/>
        <w:rPr>
          <w:lang w:val="en-CA"/>
        </w:rPr>
        <w:sectPr w:rsidR="004E707B">
          <w:headerReference w:type="default" r:id="rId10"/>
          <w:footerReference w:type="even" r:id="rId11"/>
          <w:footerReference w:type="default" r:id="rId12"/>
          <w:pgSz w:w="12240" w:h="15840" w:code="1"/>
          <w:pgMar w:top="1440" w:right="1440" w:bottom="1440" w:left="1440" w:header="720" w:footer="720" w:gutter="0"/>
          <w:cols w:space="720"/>
        </w:sectPr>
      </w:pPr>
    </w:p>
    <w:p w14:paraId="59A584C2" w14:textId="77777777" w:rsidR="00381066" w:rsidRDefault="00381066" w:rsidP="00381066">
      <w:pPr>
        <w:pStyle w:val="ToCForewordtitle"/>
      </w:pPr>
      <w:r>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D142F4" w:rsidP="00381066">
      <w:pPr>
        <w:pStyle w:val="BodyText"/>
        <w:jc w:val="center"/>
        <w:rPr>
          <w:lang w:val="en-CA"/>
        </w:rPr>
      </w:pPr>
      <w:hyperlink r:id="rId13"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4" w:tooltip="E-mail the Canadian Science Advisory Secretariat" w:history="1">
        <w:r w:rsidR="00381066">
          <w:rPr>
            <w:rStyle w:val="Hyperlink"/>
            <w:szCs w:val="22"/>
            <w:lang w:val="en-CA"/>
          </w:rPr>
          <w:t>csas-sccs@dfo-mpo.gc.ca</w:t>
        </w:r>
      </w:hyperlink>
    </w:p>
    <w:p w14:paraId="036C784E" w14:textId="7155CC70" w:rsidR="00381066" w:rsidRDefault="00A84631" w:rsidP="00381066">
      <w:pPr>
        <w:pStyle w:val="BodyText"/>
        <w:jc w:val="center"/>
      </w:pPr>
      <w:r>
        <w:rPr>
          <w:noProof/>
        </w:rPr>
        <w:drawing>
          <wp:inline distT="0" distB="0" distL="0" distR="0" wp14:anchorId="46A2A3E5" wp14:editId="71414DE2">
            <wp:extent cx="457200" cy="469900"/>
            <wp:effectExtent l="0" t="0" r="0" b="6350"/>
            <wp:docPr id="7" name="Picture 1"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ease recyc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 cy="469900"/>
                    </a:xfrm>
                    <a:prstGeom prst="rect">
                      <a:avLst/>
                    </a:prstGeom>
                    <a:noFill/>
                    <a:ln>
                      <a:noFill/>
                    </a:ln>
                  </pic:spPr>
                </pic:pic>
              </a:graphicData>
            </a:graphic>
          </wp:inline>
        </w:drawing>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281A11F8" w:rsidR="00381066" w:rsidRPr="00381066" w:rsidRDefault="004E707B" w:rsidP="00381066">
      <w:pPr>
        <w:pStyle w:val="citation"/>
        <w:rPr>
          <w:lang w:val="en-CA"/>
        </w:rPr>
      </w:pPr>
      <w:r w:rsidRPr="002C6461">
        <w:rPr>
          <w:lang w:val="fr-CA"/>
        </w:rPr>
        <w:t>Surette</w:t>
      </w:r>
      <w:r>
        <w:rPr>
          <w:lang w:val="fr-CA"/>
        </w:rPr>
        <w:t>,</w:t>
      </w:r>
      <w:r w:rsidRPr="002C6461">
        <w:rPr>
          <w:lang w:val="fr-CA"/>
        </w:rPr>
        <w:t xml:space="preserve"> T</w:t>
      </w:r>
      <w:r>
        <w:rPr>
          <w:lang w:val="fr-CA"/>
        </w:rPr>
        <w:t xml:space="preserve">., </w:t>
      </w:r>
      <w:r w:rsidR="00381066" w:rsidRPr="002C6461">
        <w:rPr>
          <w:lang w:val="fr-CA"/>
        </w:rPr>
        <w:t>Hébert, M.,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sidR="00381066">
        <w:rPr>
          <w:lang w:val="en-CA"/>
        </w:rPr>
        <w:t xml:space="preserve"> assessment of the snow crab (</w:t>
      </w:r>
      <w:r w:rsidR="00381066">
        <w:rPr>
          <w:i/>
          <w:lang w:val="en-CA"/>
        </w:rPr>
        <w:t>Chionoecetes opilio</w:t>
      </w:r>
      <w:r w:rsidR="00381066">
        <w:rPr>
          <w:lang w:val="en-CA"/>
        </w:rPr>
        <w:t>) stock in the southern Gulf of St. Lawrence (Areas 12,</w:t>
      </w:r>
      <w:ins w:id="1" w:author="Allain, Renée" w:date="2021-09-13T13:15:00Z">
        <w:r w:rsidR="00AF458D">
          <w:rPr>
            <w:lang w:val="en-CA"/>
          </w:rPr>
          <w:t xml:space="preserve"> 12E, 12F</w:t>
        </w:r>
      </w:ins>
      <w:r w:rsidR="00381066">
        <w:rPr>
          <w:lang w:val="en-CA"/>
        </w:rPr>
        <w:t xml:space="preserve"> </w:t>
      </w:r>
      <w:ins w:id="2" w:author="Allain, Renée" w:date="2021-09-13T13:15:00Z">
        <w:r w:rsidR="00AF458D">
          <w:rPr>
            <w:lang w:val="en-CA"/>
          </w:rPr>
          <w:t xml:space="preserve">and </w:t>
        </w:r>
      </w:ins>
      <w:r w:rsidR="00381066">
        <w:rPr>
          <w:lang w:val="en-CA"/>
        </w:rPr>
        <w:t>19</w:t>
      </w:r>
      <w:del w:id="3" w:author="Allain, Renée" w:date="2021-09-13T13:15:00Z">
        <w:r w:rsidR="00381066" w:rsidDel="00AF458D">
          <w:rPr>
            <w:lang w:val="en-CA"/>
          </w:rPr>
          <w:delText>, 12E and 12F</w:delText>
        </w:r>
      </w:del>
      <w:r w:rsidR="00381066">
        <w:rPr>
          <w:lang w:val="en-CA"/>
        </w:rPr>
        <w:t xml:space="preserve">). DFO Can. Sci. </w:t>
      </w:r>
      <w:proofErr w:type="spellStart"/>
      <w:r w:rsidR="00381066">
        <w:rPr>
          <w:lang w:val="en-CA"/>
        </w:rPr>
        <w:t>Advis</w:t>
      </w:r>
      <w:proofErr w:type="spellEnd"/>
      <w:r w:rsidR="00381066">
        <w:rPr>
          <w:lang w:val="en-CA"/>
        </w:rPr>
        <w:t xml:space="preserve">. </w:t>
      </w:r>
      <w:proofErr w:type="gramStart"/>
      <w:r w:rsidR="001F4ECE">
        <w:rPr>
          <w:lang w:val="en-CA"/>
        </w:rPr>
        <w:t>Sec. Res. Doc. 2021</w:t>
      </w:r>
      <w:r w:rsidR="00122A35">
        <w:rPr>
          <w:lang w:val="en-CA"/>
        </w:rPr>
        <w:t>/0XX.</w:t>
      </w:r>
      <w:proofErr w:type="gramEnd"/>
      <w:r w:rsidR="00122A35">
        <w:rPr>
          <w:lang w:val="en-CA"/>
        </w:rPr>
        <w:t xml:space="preserve"> </w:t>
      </w:r>
      <w:proofErr w:type="gramStart"/>
      <w:r w:rsidR="00122A35">
        <w:rPr>
          <w:lang w:val="en-CA"/>
        </w:rPr>
        <w:t>v</w:t>
      </w:r>
      <w:proofErr w:type="gramEnd"/>
      <w:r w:rsidR="00122A35">
        <w:rPr>
          <w:lang w:val="en-CA"/>
        </w:rPr>
        <w:t xml:space="preserve"> + </w:t>
      </w:r>
      <w:commentRangeStart w:id="4"/>
      <w:r w:rsidR="00122A35">
        <w:rPr>
          <w:lang w:val="en-CA"/>
        </w:rPr>
        <w:t>52</w:t>
      </w:r>
      <w:r w:rsidR="00381066" w:rsidRPr="00381066">
        <w:rPr>
          <w:lang w:val="en-CA"/>
        </w:rPr>
        <w:t xml:space="preserve"> p.</w:t>
      </w:r>
      <w:commentRangeEnd w:id="4"/>
      <w:r w:rsidR="00AF458D">
        <w:rPr>
          <w:rStyle w:val="CommentReference"/>
          <w:lang w:val="en-US"/>
        </w:rPr>
        <w:commentReference w:id="4"/>
      </w:r>
      <w:r w:rsidR="00381066" w:rsidRPr="00381066">
        <w:rPr>
          <w:lang w:val="en-CA"/>
        </w:rPr>
        <w:t xml:space="preserve"> </w:t>
      </w:r>
    </w:p>
    <w:p w14:paraId="7A7560F2" w14:textId="77777777" w:rsidR="00381066" w:rsidRDefault="00381066" w:rsidP="00381066">
      <w:pPr>
        <w:pStyle w:val="BodyText"/>
        <w:rPr>
          <w:b/>
          <w:i/>
          <w:lang w:val="fr-CA"/>
        </w:rPr>
      </w:pPr>
      <w:r>
        <w:rPr>
          <w:b/>
          <w:i/>
          <w:lang w:val="fr-CA"/>
        </w:rPr>
        <w:t>Aussi disponible en français :</w:t>
      </w:r>
    </w:p>
    <w:p w14:paraId="041518E2" w14:textId="0E894D86" w:rsidR="00381066" w:rsidRDefault="004E707B" w:rsidP="00381066">
      <w:pPr>
        <w:pStyle w:val="citation"/>
        <w:rPr>
          <w:i/>
          <w:lang w:val="en-CA"/>
        </w:rPr>
      </w:pPr>
      <w:r>
        <w:rPr>
          <w:i/>
          <w:lang w:val="fr-CA"/>
        </w:rPr>
        <w:t xml:space="preserve">Surette, T., </w:t>
      </w:r>
      <w:r w:rsidR="00381066">
        <w:rPr>
          <w:i/>
          <w:lang w:val="fr-CA"/>
        </w:rPr>
        <w:t>Hébert, M., Landry</w:t>
      </w:r>
      <w:r w:rsidR="002C6461">
        <w:rPr>
          <w:i/>
          <w:lang w:val="fr-CA"/>
        </w:rPr>
        <w:t>,</w:t>
      </w:r>
      <w:r w:rsidR="00381066">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sidR="00381066">
        <w:rPr>
          <w:i/>
        </w:rPr>
        <w:t>. Évaluation du stock de crabe des neiges (Chionoecetes opilio) dans le sud du golfe du Saint-Laurent (z</w:t>
      </w:r>
      <w:r w:rsidR="001F4ECE">
        <w:rPr>
          <w:i/>
        </w:rPr>
        <w:t xml:space="preserve">ones 12, </w:t>
      </w:r>
      <w:ins w:id="5" w:author="Allain, Renée" w:date="2021-09-13T13:15:00Z">
        <w:r w:rsidR="00AF458D">
          <w:rPr>
            <w:i/>
          </w:rPr>
          <w:t xml:space="preserve">12E, 12F et </w:t>
        </w:r>
      </w:ins>
      <w:r w:rsidR="001F4ECE">
        <w:rPr>
          <w:i/>
        </w:rPr>
        <w:t>19</w:t>
      </w:r>
      <w:del w:id="6" w:author="Allain, Renée" w:date="2021-09-13T13:16:00Z">
        <w:r w:rsidR="001F4ECE" w:rsidDel="00AF458D">
          <w:rPr>
            <w:i/>
          </w:rPr>
          <w:delText>, 12E et 12F</w:delText>
        </w:r>
      </w:del>
      <w:r w:rsidR="001F4ECE">
        <w:rPr>
          <w:i/>
        </w:rPr>
        <w:t>) en 2020</w:t>
      </w:r>
      <w:r w:rsidR="00381066">
        <w:rPr>
          <w:i/>
        </w:rPr>
        <w:t xml:space="preserve">. </w:t>
      </w:r>
      <w:proofErr w:type="spellStart"/>
      <w:r w:rsidR="00381066">
        <w:rPr>
          <w:i/>
        </w:rPr>
        <w:t>Secr</w:t>
      </w:r>
      <w:proofErr w:type="spellEnd"/>
      <w:r w:rsidR="00381066">
        <w:rPr>
          <w:i/>
        </w:rPr>
        <w:t xml:space="preserve">. </w:t>
      </w:r>
      <w:proofErr w:type="spellStart"/>
      <w:proofErr w:type="gramStart"/>
      <w:r w:rsidR="00381066">
        <w:rPr>
          <w:i/>
        </w:rPr>
        <w:t>can</w:t>
      </w:r>
      <w:proofErr w:type="spellEnd"/>
      <w:proofErr w:type="gramEnd"/>
      <w:r w:rsidR="00381066">
        <w:rPr>
          <w:i/>
        </w:rPr>
        <w:t xml:space="preserve">. </w:t>
      </w:r>
      <w:proofErr w:type="gramStart"/>
      <w:r w:rsidR="00381066">
        <w:rPr>
          <w:i/>
        </w:rPr>
        <w:t>de</w:t>
      </w:r>
      <w:proofErr w:type="gramEnd"/>
      <w:r w:rsidR="00381066">
        <w:rPr>
          <w:i/>
        </w:rPr>
        <w:t xml:space="preserve"> </w:t>
      </w:r>
      <w:proofErr w:type="spellStart"/>
      <w:r w:rsidR="00381066">
        <w:rPr>
          <w:i/>
        </w:rPr>
        <w:t>consult</w:t>
      </w:r>
      <w:proofErr w:type="spellEnd"/>
      <w:r w:rsidR="00381066">
        <w:rPr>
          <w:i/>
        </w:rPr>
        <w:t xml:space="preserve">. </w:t>
      </w:r>
      <w:proofErr w:type="spellStart"/>
      <w:proofErr w:type="gramStart"/>
      <w:r w:rsidR="00381066">
        <w:rPr>
          <w:i/>
        </w:rPr>
        <w:t>sci</w:t>
      </w:r>
      <w:proofErr w:type="spellEnd"/>
      <w:proofErr w:type="gramEnd"/>
      <w:r w:rsidR="00381066">
        <w:rPr>
          <w:i/>
        </w:rPr>
        <w:t xml:space="preserve">. </w:t>
      </w:r>
      <w:proofErr w:type="gramStart"/>
      <w:r w:rsidR="00381066">
        <w:rPr>
          <w:i/>
        </w:rPr>
        <w:t>du</w:t>
      </w:r>
      <w:proofErr w:type="gramEnd"/>
      <w:r w:rsidR="00381066">
        <w:rPr>
          <w:i/>
        </w:rPr>
        <w:t xml:space="preserve"> MPO. Doc. </w:t>
      </w:r>
      <w:proofErr w:type="gramStart"/>
      <w:r w:rsidR="00381066">
        <w:rPr>
          <w:i/>
        </w:rPr>
        <w:t>de</w:t>
      </w:r>
      <w:proofErr w:type="gramEnd"/>
      <w:r w:rsidR="00381066">
        <w:rPr>
          <w:i/>
        </w:rPr>
        <w:t xml:space="preserve"> </w:t>
      </w:r>
      <w:proofErr w:type="spellStart"/>
      <w:r w:rsidR="00381066">
        <w:rPr>
          <w:i/>
        </w:rPr>
        <w:t>rech</w:t>
      </w:r>
      <w:proofErr w:type="spellEnd"/>
      <w:r w:rsidR="00381066">
        <w:rPr>
          <w:i/>
        </w:rPr>
        <w:t xml:space="preserve">. </w:t>
      </w:r>
      <w:r w:rsidR="001F4ECE">
        <w:rPr>
          <w:i/>
          <w:lang w:val="en-CA"/>
        </w:rPr>
        <w:t>2021</w:t>
      </w:r>
      <w:r w:rsidR="005F1A0C">
        <w:rPr>
          <w:i/>
          <w:lang w:val="en-CA"/>
        </w:rPr>
        <w:t xml:space="preserve">/0XX. </w:t>
      </w:r>
      <w:proofErr w:type="gramStart"/>
      <w:r w:rsidR="005F1A0C">
        <w:rPr>
          <w:i/>
          <w:lang w:val="en-CA"/>
        </w:rPr>
        <w:t>v</w:t>
      </w:r>
      <w:proofErr w:type="gramEnd"/>
      <w:r w:rsidR="005F1A0C">
        <w:rPr>
          <w:i/>
          <w:lang w:val="en-CA"/>
        </w:rPr>
        <w:t xml:space="preserve"> + </w:t>
      </w:r>
      <w:commentRangeStart w:id="7"/>
      <w:r w:rsidR="005F1A0C">
        <w:rPr>
          <w:i/>
          <w:lang w:val="en-CA"/>
        </w:rPr>
        <w:t>54</w:t>
      </w:r>
      <w:r w:rsidR="00381066">
        <w:rPr>
          <w:i/>
          <w:lang w:val="en-CA"/>
        </w:rPr>
        <w:t xml:space="preserve"> p</w:t>
      </w:r>
      <w:commentRangeEnd w:id="7"/>
      <w:r w:rsidR="00AF458D">
        <w:rPr>
          <w:rStyle w:val="CommentReference"/>
          <w:lang w:val="en-US"/>
        </w:rPr>
        <w:commentReference w:id="7"/>
      </w:r>
      <w:r w:rsidR="00381066">
        <w:rPr>
          <w:i/>
          <w:lang w:val="en-CA"/>
        </w:rPr>
        <w:t>.</w:t>
      </w:r>
    </w:p>
    <w:p w14:paraId="3868380B" w14:textId="77777777" w:rsidR="00381066" w:rsidRDefault="00381066" w:rsidP="00381066">
      <w:pPr>
        <w:pStyle w:val="citation"/>
        <w:rPr>
          <w:lang w:val="en-CA"/>
        </w:rPr>
        <w:sectPr w:rsidR="00381066">
          <w:headerReference w:type="even" r:id="rId16"/>
          <w:headerReference w:type="default" r:id="rId17"/>
          <w:footerReference w:type="default" r:id="rId18"/>
          <w:headerReference w:type="first" r:id="rId19"/>
          <w:pgSz w:w="12240" w:h="15840" w:code="1"/>
          <w:pgMar w:top="1440" w:right="1440" w:bottom="1440" w:left="1440" w:header="709" w:footer="618" w:gutter="0"/>
          <w:cols w:space="720"/>
          <w:vAlign w:val="center"/>
        </w:sectPr>
      </w:pPr>
    </w:p>
    <w:p w14:paraId="113AE2B4" w14:textId="77777777" w:rsidR="00381066" w:rsidRDefault="00381066" w:rsidP="004E707B">
      <w:pPr>
        <w:pStyle w:val="Heading2"/>
        <w:jc w:val="center"/>
      </w:pPr>
      <w:r>
        <w:t>TABLE OF CONTENTS</w:t>
      </w:r>
    </w:p>
    <w:p w14:paraId="4CD68CEF" w14:textId="549F1A94" w:rsidR="005C1D7F" w:rsidRDefault="005C1D7F" w:rsidP="005C1D7F">
      <w:pPr>
        <w:rPr>
          <w:lang w:val="en-CA"/>
        </w:rPr>
      </w:pPr>
      <w:bookmarkStart w:id="8" w:name="_Toc347241469"/>
    </w:p>
    <w:p w14:paraId="76CB775B" w14:textId="77777777" w:rsidR="005C1D7F" w:rsidRPr="005C1D7F" w:rsidRDefault="005C1D7F" w:rsidP="005C1D7F">
      <w:pPr>
        <w:rPr>
          <w:lang w:val="en-CA"/>
        </w:rPr>
      </w:pPr>
    </w:p>
    <w:p w14:paraId="463F9B6B" w14:textId="77777777" w:rsidR="005B0C4C" w:rsidRDefault="005B0C4C">
      <w:pPr>
        <w:spacing w:after="200" w:line="276" w:lineRule="auto"/>
        <w:rPr>
          <w:b/>
          <w:caps/>
          <w:sz w:val="24"/>
          <w:szCs w:val="22"/>
          <w:lang w:val="en-CA"/>
        </w:rPr>
      </w:pPr>
      <w:bookmarkStart w:id="9" w:name="_Toc77929799"/>
      <w:r>
        <w:br w:type="page"/>
      </w:r>
    </w:p>
    <w:p w14:paraId="5FD848BA" w14:textId="0DBA7C4F" w:rsidR="00381066" w:rsidRDefault="00381066" w:rsidP="004E707B">
      <w:pPr>
        <w:pStyle w:val="Heading2"/>
        <w:jc w:val="center"/>
      </w:pPr>
      <w:r>
        <w:t>Abstract</w:t>
      </w:r>
      <w:bookmarkEnd w:id="8"/>
      <w:bookmarkEnd w:id="9"/>
    </w:p>
    <w:p w14:paraId="77020D0C" w14:textId="2DFD47C8" w:rsidR="00EB28B8" w:rsidRDefault="000C46B0" w:rsidP="00EB28B8">
      <w:pPr>
        <w:pStyle w:val="BodyText"/>
      </w:pPr>
      <w:r>
        <w:t xml:space="preserve">Stock </w:t>
      </w:r>
      <w:r w:rsidR="00135F5D">
        <w:t>status of southern Gulf of St. Lawrence (sGSL) snow crab (</w:t>
      </w:r>
      <w:r w:rsidR="00135F5D">
        <w:rPr>
          <w:i/>
        </w:rPr>
        <w:t>Chionoecetes opilio</w:t>
      </w:r>
      <w:r>
        <w:t>)</w:t>
      </w:r>
      <w:r w:rsidR="00135F5D">
        <w:t xml:space="preserve"> is assessed </w:t>
      </w:r>
      <w:r>
        <w:t>using</w:t>
      </w:r>
      <w:r w:rsidR="00135F5D">
        <w:t xml:space="preserve"> </w:t>
      </w:r>
      <w:r w:rsidR="00306C2D">
        <w:t xml:space="preserve">data from </w:t>
      </w:r>
      <w:r w:rsidR="00135F5D">
        <w:t xml:space="preserve">a </w:t>
      </w:r>
      <w:r w:rsidR="00ED3FEB">
        <w:t>dedicated</w:t>
      </w:r>
      <w:r w:rsidR="00135F5D">
        <w:t xml:space="preserve"> trawl survey</w:t>
      </w:r>
      <w:r>
        <w:t xml:space="preserve">. </w:t>
      </w:r>
      <w:r w:rsidR="00306C2D">
        <w:t xml:space="preserve">Concerns of overestimation </w:t>
      </w:r>
      <w:r>
        <w:t>associated with a survey vessel change</w:t>
      </w:r>
      <w:r w:rsidR="00306C2D">
        <w:t xml:space="preserve"> in 2019</w:t>
      </w:r>
      <w:r>
        <w:t xml:space="preserve"> </w:t>
      </w:r>
      <w:r w:rsidRPr="000241AD">
        <w:t>pe</w:t>
      </w:r>
      <w:r w:rsidR="00993869">
        <w:t xml:space="preserve">rsisted in </w:t>
      </w:r>
      <w:r w:rsidRPr="000241AD">
        <w:t>2020</w:t>
      </w:r>
      <w:r w:rsidR="00527568">
        <w:t>, with an o</w:t>
      </w:r>
      <w:r w:rsidRPr="000241AD">
        <w:t>verestimat</w:t>
      </w:r>
      <w:r w:rsidR="007B3BDF">
        <w:t>ion bias</w:t>
      </w:r>
      <w:r>
        <w:t xml:space="preserve"> </w:t>
      </w:r>
      <w:r w:rsidR="00993869">
        <w:t xml:space="preserve">from </w:t>
      </w:r>
      <w:r>
        <w:t>30 to 40</w:t>
      </w:r>
      <w:r w:rsidRPr="000241AD">
        <w:t xml:space="preserve">% among mature females and sub-legal males. </w:t>
      </w:r>
      <w:r w:rsidR="00973D56">
        <w:t>Simple methods put the corresponding bias for commercial crab at roughly 14%, though n</w:t>
      </w:r>
      <w:r w:rsidR="00973D56" w:rsidRPr="000241AD">
        <w:t>o consensus on the level of overestimation bias</w:t>
      </w:r>
      <w:r w:rsidR="00973D56">
        <w:t xml:space="preserve"> for the commercial stock</w:t>
      </w:r>
      <w:r w:rsidR="00142782">
        <w:t xml:space="preserve"> was reached during the stock assessment.</w:t>
      </w:r>
      <w:r w:rsidR="00142782" w:rsidRPr="00142782">
        <w:t xml:space="preserve"> </w:t>
      </w:r>
      <w:r w:rsidR="00142782">
        <w:t xml:space="preserve">Biases ranging from 0 to +20% on commercial biomass estimates were considered in the risk analysis, resulting in increased probabilities of exceeding set reference points. </w:t>
      </w:r>
      <w:r w:rsidR="00EB28B8" w:rsidRPr="000241AD">
        <w:t>Despite overestimation in the abundance indices, the stock continues to show signs of sustained recruitment and productivity. Overall, the stock is expected to remain in the healthy zone of the Precautionary Approach.</w:t>
      </w:r>
      <w:r w:rsidR="00EB28B8">
        <w:t xml:space="preserve"> </w:t>
      </w:r>
      <w:r w:rsidR="00EB28B8" w:rsidRPr="000241AD">
        <w:t>There is continued evidence of wa</w:t>
      </w:r>
      <w:r w:rsidR="00EB28B8">
        <w:t>rming conditions in the sGSL,</w:t>
      </w:r>
      <w:r w:rsidR="00EB28B8" w:rsidRPr="000241AD">
        <w:t xml:space="preserve"> </w:t>
      </w:r>
      <w:r w:rsidR="00EB28B8">
        <w:t xml:space="preserve">with likely long-term negative </w:t>
      </w:r>
      <w:r w:rsidR="00EB28B8" w:rsidRPr="000241AD">
        <w:t>impact</w:t>
      </w:r>
      <w:r w:rsidR="00EB28B8">
        <w:t>s</w:t>
      </w:r>
      <w:r w:rsidR="00EB28B8" w:rsidRPr="000241AD">
        <w:t xml:space="preserve"> </w:t>
      </w:r>
      <w:r w:rsidR="00EB28B8">
        <w:t xml:space="preserve">on </w:t>
      </w:r>
      <w:r w:rsidR="00EB28B8" w:rsidRPr="000241AD">
        <w:t>snow crab population dynamics and distribution.</w:t>
      </w:r>
      <w:r w:rsidR="00EB28B8">
        <w:t xml:space="preserve"> Total landings for the 2020 snow crab fishery were 28,156 t. Catch per unit of effort decreased by 20.5% in Area 12, 30.1% in Area 12E, 30.0% in Area 12F and 9.8% in Area 19.</w:t>
      </w:r>
    </w:p>
    <w:p w14:paraId="21AF59FB" w14:textId="77777777" w:rsidR="00EB28B8" w:rsidRPr="004E707B" w:rsidRDefault="00EB28B8" w:rsidP="00EB28B8">
      <w:pPr>
        <w:pStyle w:val="Heading2"/>
        <w:jc w:val="center"/>
        <w:rPr>
          <w:lang w:val="fr-FR"/>
        </w:rPr>
      </w:pPr>
      <w:r>
        <w:t>REsum</w:t>
      </w:r>
      <w:r>
        <w:rPr>
          <w:lang w:val="en-US"/>
        </w:rPr>
        <w:t>é</w:t>
      </w:r>
    </w:p>
    <w:p w14:paraId="33CF27FB" w14:textId="77777777" w:rsidR="00142782" w:rsidRDefault="00142782" w:rsidP="00142782"/>
    <w:p w14:paraId="30BC5FD4" w14:textId="537F2823" w:rsidR="005B0C4C" w:rsidRPr="00EB28B8" w:rsidRDefault="00142782" w:rsidP="00EB28B8">
      <w:proofErr w:type="spellStart"/>
      <w:r w:rsidRPr="00EB28B8">
        <w:t>L'état</w:t>
      </w:r>
      <w:proofErr w:type="spellEnd"/>
      <w:r w:rsidRPr="00EB28B8">
        <w:t xml:space="preserve"> du stock de </w:t>
      </w:r>
      <w:proofErr w:type="spellStart"/>
      <w:r w:rsidRPr="00EB28B8">
        <w:t>crabe</w:t>
      </w:r>
      <w:proofErr w:type="spellEnd"/>
      <w:r w:rsidRPr="00EB28B8">
        <w:t xml:space="preserve"> des </w:t>
      </w:r>
      <w:proofErr w:type="spellStart"/>
      <w:r w:rsidRPr="00EB28B8">
        <w:t>neiges</w:t>
      </w:r>
      <w:proofErr w:type="spellEnd"/>
      <w:r w:rsidRPr="00EB28B8">
        <w:t xml:space="preserve"> (</w:t>
      </w:r>
      <w:r w:rsidRPr="00EB28B8">
        <w:rPr>
          <w:i/>
        </w:rPr>
        <w:t>Chionoecetes opilio</w:t>
      </w:r>
      <w:r w:rsidRPr="00EB28B8">
        <w:t xml:space="preserve">) du </w:t>
      </w:r>
      <w:proofErr w:type="spellStart"/>
      <w:r w:rsidRPr="00EB28B8">
        <w:t>sud</w:t>
      </w:r>
      <w:proofErr w:type="spellEnd"/>
      <w:r w:rsidRPr="00EB28B8">
        <w:t xml:space="preserve"> du </w:t>
      </w:r>
      <w:proofErr w:type="spellStart"/>
      <w:r w:rsidRPr="00EB28B8">
        <w:t>golfe</w:t>
      </w:r>
      <w:proofErr w:type="spellEnd"/>
      <w:r w:rsidRPr="00EB28B8">
        <w:t xml:space="preserve"> du Saint-Laurent (sGSL) </w:t>
      </w:r>
      <w:proofErr w:type="spellStart"/>
      <w:proofErr w:type="gramStart"/>
      <w:r w:rsidRPr="00EB28B8">
        <w:t>est</w:t>
      </w:r>
      <w:proofErr w:type="spellEnd"/>
      <w:proofErr w:type="gramEnd"/>
      <w:r w:rsidRPr="00EB28B8">
        <w:t xml:space="preserve"> </w:t>
      </w:r>
      <w:proofErr w:type="spellStart"/>
      <w:r w:rsidRPr="00EB28B8">
        <w:t>évalué</w:t>
      </w:r>
      <w:proofErr w:type="spellEnd"/>
      <w:r w:rsidRPr="00EB28B8">
        <w:t xml:space="preserve"> à </w:t>
      </w:r>
      <w:proofErr w:type="spellStart"/>
      <w:r w:rsidRPr="00EB28B8">
        <w:t>l'aide</w:t>
      </w:r>
      <w:proofErr w:type="spellEnd"/>
      <w:r w:rsidRPr="00EB28B8">
        <w:t xml:space="preserve"> des </w:t>
      </w:r>
      <w:proofErr w:type="spellStart"/>
      <w:r w:rsidRPr="00EB28B8">
        <w:t>données</w:t>
      </w:r>
      <w:proofErr w:type="spellEnd"/>
      <w:r w:rsidRPr="00EB28B8">
        <w:t xml:space="preserve"> d'un </w:t>
      </w:r>
      <w:proofErr w:type="spellStart"/>
      <w:r w:rsidRPr="00EB28B8">
        <w:t>relevé</w:t>
      </w:r>
      <w:proofErr w:type="spellEnd"/>
      <w:r w:rsidRPr="00EB28B8">
        <w:t xml:space="preserve"> au </w:t>
      </w:r>
      <w:proofErr w:type="spellStart"/>
      <w:r w:rsidRPr="00EB28B8">
        <w:t>chalut</w:t>
      </w:r>
      <w:proofErr w:type="spellEnd"/>
      <w:r w:rsidRPr="00EB28B8">
        <w:t xml:space="preserve">. Les </w:t>
      </w:r>
      <w:proofErr w:type="spellStart"/>
      <w:r w:rsidRPr="00EB28B8">
        <w:t>préoccupations</w:t>
      </w:r>
      <w:proofErr w:type="spellEnd"/>
      <w:r w:rsidRPr="00EB28B8">
        <w:t xml:space="preserve"> de </w:t>
      </w:r>
      <w:proofErr w:type="spellStart"/>
      <w:r w:rsidRPr="00EB28B8">
        <w:t>surestimation</w:t>
      </w:r>
      <w:proofErr w:type="spellEnd"/>
      <w:r w:rsidRPr="00EB28B8">
        <w:t xml:space="preserve"> </w:t>
      </w:r>
      <w:proofErr w:type="spellStart"/>
      <w:r w:rsidRPr="00EB28B8">
        <w:t>associées</w:t>
      </w:r>
      <w:proofErr w:type="spellEnd"/>
      <w:r w:rsidRPr="00EB28B8">
        <w:t xml:space="preserve"> à un </w:t>
      </w:r>
      <w:proofErr w:type="spellStart"/>
      <w:r w:rsidRPr="00EB28B8">
        <w:t>changement</w:t>
      </w:r>
      <w:proofErr w:type="spellEnd"/>
      <w:r w:rsidRPr="00EB28B8">
        <w:t xml:space="preserve"> de </w:t>
      </w:r>
      <w:proofErr w:type="spellStart"/>
      <w:r w:rsidRPr="00EB28B8">
        <w:t>navire</w:t>
      </w:r>
      <w:proofErr w:type="spellEnd"/>
      <w:r w:rsidRPr="00EB28B8">
        <w:t xml:space="preserve"> de </w:t>
      </w:r>
      <w:proofErr w:type="spellStart"/>
      <w:r w:rsidRPr="00EB28B8">
        <w:t>relevé</w:t>
      </w:r>
      <w:proofErr w:type="spellEnd"/>
      <w:r w:rsidRPr="00EB28B8">
        <w:t xml:space="preserve"> en 2019 </w:t>
      </w:r>
      <w:proofErr w:type="spellStart"/>
      <w:r w:rsidRPr="00EB28B8">
        <w:t>ont</w:t>
      </w:r>
      <w:proofErr w:type="spellEnd"/>
      <w:r w:rsidRPr="00EB28B8">
        <w:t xml:space="preserve"> </w:t>
      </w:r>
      <w:proofErr w:type="spellStart"/>
      <w:r w:rsidRPr="00EB28B8">
        <w:t>persisté</w:t>
      </w:r>
      <w:proofErr w:type="spellEnd"/>
      <w:r w:rsidRPr="00EB28B8">
        <w:t xml:space="preserve"> en 2020, avec un </w:t>
      </w:r>
      <w:proofErr w:type="spellStart"/>
      <w:r w:rsidRPr="00EB28B8">
        <w:t>biais</w:t>
      </w:r>
      <w:proofErr w:type="spellEnd"/>
      <w:r w:rsidRPr="00EB28B8">
        <w:t xml:space="preserve"> de </w:t>
      </w:r>
      <w:proofErr w:type="spellStart"/>
      <w:r w:rsidRPr="00EB28B8">
        <w:t>surestimation</w:t>
      </w:r>
      <w:proofErr w:type="spellEnd"/>
      <w:r w:rsidRPr="00EB28B8">
        <w:t xml:space="preserve"> de 30 à 40 % chez les </w:t>
      </w:r>
      <w:proofErr w:type="spellStart"/>
      <w:r w:rsidRPr="00EB28B8">
        <w:t>femelles</w:t>
      </w:r>
      <w:proofErr w:type="spellEnd"/>
      <w:r w:rsidRPr="00EB28B8">
        <w:t xml:space="preserve"> matures et les </w:t>
      </w:r>
      <w:proofErr w:type="spellStart"/>
      <w:r w:rsidRPr="00EB28B8">
        <w:t>mâles</w:t>
      </w:r>
      <w:proofErr w:type="spellEnd"/>
      <w:r w:rsidRPr="00EB28B8">
        <w:t xml:space="preserve"> sous-</w:t>
      </w:r>
      <w:proofErr w:type="spellStart"/>
      <w:r w:rsidRPr="00EB28B8">
        <w:t>légaux</w:t>
      </w:r>
      <w:proofErr w:type="spellEnd"/>
      <w:r w:rsidRPr="00EB28B8">
        <w:t xml:space="preserve">. Des </w:t>
      </w:r>
      <w:proofErr w:type="spellStart"/>
      <w:r w:rsidRPr="00EB28B8">
        <w:t>méthodes</w:t>
      </w:r>
      <w:proofErr w:type="spellEnd"/>
      <w:r w:rsidRPr="00EB28B8">
        <w:t xml:space="preserve"> simples </w:t>
      </w:r>
      <w:proofErr w:type="spellStart"/>
      <w:r w:rsidRPr="00EB28B8">
        <w:t>placent</w:t>
      </w:r>
      <w:proofErr w:type="spellEnd"/>
      <w:r w:rsidRPr="00EB28B8">
        <w:t xml:space="preserve"> le </w:t>
      </w:r>
      <w:proofErr w:type="spellStart"/>
      <w:r w:rsidRPr="00EB28B8">
        <w:t>biais</w:t>
      </w:r>
      <w:proofErr w:type="spellEnd"/>
      <w:r w:rsidRPr="00EB28B8">
        <w:t xml:space="preserve"> </w:t>
      </w:r>
      <w:proofErr w:type="spellStart"/>
      <w:r w:rsidRPr="00EB28B8">
        <w:t>correspondant</w:t>
      </w:r>
      <w:proofErr w:type="spellEnd"/>
      <w:r w:rsidRPr="00EB28B8">
        <w:t xml:space="preserve"> pour le </w:t>
      </w:r>
      <w:proofErr w:type="spellStart"/>
      <w:r w:rsidRPr="00EB28B8">
        <w:t>crabe</w:t>
      </w:r>
      <w:proofErr w:type="spellEnd"/>
      <w:r w:rsidRPr="00EB28B8">
        <w:t xml:space="preserve"> commercial à environ 14 %, </w:t>
      </w:r>
      <w:proofErr w:type="spellStart"/>
      <w:r w:rsidRPr="00EB28B8">
        <w:t>bien</w:t>
      </w:r>
      <w:proofErr w:type="spellEnd"/>
      <w:r w:rsidRPr="00EB28B8">
        <w:t xml:space="preserve"> </w:t>
      </w:r>
      <w:proofErr w:type="spellStart"/>
      <w:r w:rsidRPr="00EB28B8">
        <w:t>qu'aucun</w:t>
      </w:r>
      <w:proofErr w:type="spellEnd"/>
      <w:r w:rsidRPr="00EB28B8">
        <w:t xml:space="preserve"> consensus </w:t>
      </w:r>
      <w:proofErr w:type="spellStart"/>
      <w:r w:rsidRPr="00EB28B8">
        <w:t>sur</w:t>
      </w:r>
      <w:proofErr w:type="spellEnd"/>
      <w:r w:rsidRPr="00EB28B8">
        <w:t xml:space="preserve"> le </w:t>
      </w:r>
      <w:proofErr w:type="spellStart"/>
      <w:r w:rsidRPr="00EB28B8">
        <w:t>niveau</w:t>
      </w:r>
      <w:proofErr w:type="spellEnd"/>
      <w:r w:rsidRPr="00EB28B8">
        <w:t xml:space="preserve"> de </w:t>
      </w:r>
      <w:proofErr w:type="spellStart"/>
      <w:r w:rsidRPr="00EB28B8">
        <w:t>biais</w:t>
      </w:r>
      <w:proofErr w:type="spellEnd"/>
      <w:r w:rsidRPr="00EB28B8">
        <w:t xml:space="preserve"> de </w:t>
      </w:r>
      <w:proofErr w:type="spellStart"/>
      <w:r w:rsidRPr="00EB28B8">
        <w:t>surestimation</w:t>
      </w:r>
      <w:proofErr w:type="spellEnd"/>
      <w:r w:rsidRPr="00EB28B8">
        <w:t xml:space="preserve"> pour le stock commercial </w:t>
      </w:r>
      <w:proofErr w:type="spellStart"/>
      <w:r w:rsidRPr="00EB28B8">
        <w:t>n'ait</w:t>
      </w:r>
      <w:proofErr w:type="spellEnd"/>
      <w:r w:rsidRPr="00EB28B8">
        <w:t xml:space="preserve"> </w:t>
      </w:r>
      <w:proofErr w:type="spellStart"/>
      <w:r w:rsidRPr="00EB28B8">
        <w:t>été</w:t>
      </w:r>
      <w:proofErr w:type="spellEnd"/>
      <w:r w:rsidRPr="00EB28B8">
        <w:t xml:space="preserve"> </w:t>
      </w:r>
      <w:proofErr w:type="spellStart"/>
      <w:r w:rsidRPr="00EB28B8">
        <w:t>atteinte</w:t>
      </w:r>
      <w:proofErr w:type="spellEnd"/>
      <w:r w:rsidRPr="00EB28B8">
        <w:t xml:space="preserve"> </w:t>
      </w:r>
      <w:proofErr w:type="spellStart"/>
      <w:r w:rsidRPr="00EB28B8">
        <w:t>durant</w:t>
      </w:r>
      <w:proofErr w:type="spellEnd"/>
      <w:r w:rsidRPr="00EB28B8">
        <w:t xml:space="preserve"> </w:t>
      </w:r>
      <w:proofErr w:type="spellStart"/>
      <w:r w:rsidRPr="00EB28B8">
        <w:t>l’évaluation</w:t>
      </w:r>
      <w:proofErr w:type="spellEnd"/>
      <w:r w:rsidRPr="00EB28B8">
        <w:t xml:space="preserve"> du stock.</w:t>
      </w:r>
      <w:r w:rsidR="00EB28B8" w:rsidRPr="00EB28B8">
        <w:t xml:space="preserve"> </w:t>
      </w:r>
      <w:r w:rsidRPr="00EB28B8">
        <w:t xml:space="preserve">Des </w:t>
      </w:r>
      <w:proofErr w:type="spellStart"/>
      <w:r w:rsidRPr="00EB28B8">
        <w:t>biais</w:t>
      </w:r>
      <w:proofErr w:type="spellEnd"/>
      <w:r w:rsidRPr="00EB28B8">
        <w:t xml:space="preserve"> </w:t>
      </w:r>
      <w:proofErr w:type="spellStart"/>
      <w:r w:rsidRPr="00EB28B8">
        <w:t>allant</w:t>
      </w:r>
      <w:proofErr w:type="spellEnd"/>
      <w:r w:rsidRPr="00EB28B8">
        <w:t xml:space="preserve"> de 0 à +20 % </w:t>
      </w:r>
      <w:proofErr w:type="spellStart"/>
      <w:r w:rsidRPr="00EB28B8">
        <w:t>sur</w:t>
      </w:r>
      <w:proofErr w:type="spellEnd"/>
      <w:r w:rsidRPr="00EB28B8">
        <w:t xml:space="preserve"> les estimations de la </w:t>
      </w:r>
      <w:proofErr w:type="spellStart"/>
      <w:r w:rsidRPr="00EB28B8">
        <w:t>biomasse</w:t>
      </w:r>
      <w:proofErr w:type="spellEnd"/>
      <w:r w:rsidRPr="00EB28B8">
        <w:t xml:space="preserve"> </w:t>
      </w:r>
      <w:proofErr w:type="spellStart"/>
      <w:r w:rsidRPr="00EB28B8">
        <w:t>commerciale</w:t>
      </w:r>
      <w:proofErr w:type="spellEnd"/>
      <w:r w:rsidRPr="00EB28B8">
        <w:t xml:space="preserve"> </w:t>
      </w:r>
      <w:proofErr w:type="spellStart"/>
      <w:r w:rsidRPr="00EB28B8">
        <w:t>ont</w:t>
      </w:r>
      <w:proofErr w:type="spellEnd"/>
      <w:r w:rsidRPr="00EB28B8">
        <w:t xml:space="preserve"> </w:t>
      </w:r>
      <w:proofErr w:type="spellStart"/>
      <w:r w:rsidRPr="00EB28B8">
        <w:t>été</w:t>
      </w:r>
      <w:proofErr w:type="spellEnd"/>
      <w:r w:rsidRPr="00EB28B8">
        <w:t xml:space="preserve"> </w:t>
      </w:r>
      <w:proofErr w:type="spellStart"/>
      <w:r w:rsidRPr="00EB28B8">
        <w:t>pris</w:t>
      </w:r>
      <w:proofErr w:type="spellEnd"/>
      <w:r w:rsidRPr="00EB28B8">
        <w:t xml:space="preserve"> en </w:t>
      </w:r>
      <w:proofErr w:type="spellStart"/>
      <w:r w:rsidRPr="00EB28B8">
        <w:t>compte</w:t>
      </w:r>
      <w:proofErr w:type="spellEnd"/>
      <w:r w:rsidRPr="00EB28B8">
        <w:t xml:space="preserve"> </w:t>
      </w:r>
      <w:proofErr w:type="spellStart"/>
      <w:r w:rsidRPr="00EB28B8">
        <w:t>dans</w:t>
      </w:r>
      <w:proofErr w:type="spellEnd"/>
      <w:r w:rsidRPr="00EB28B8">
        <w:t xml:space="preserve"> </w:t>
      </w:r>
      <w:proofErr w:type="spellStart"/>
      <w:r w:rsidRPr="00EB28B8">
        <w:t>l'analyse</w:t>
      </w:r>
      <w:proofErr w:type="spellEnd"/>
      <w:r w:rsidRPr="00EB28B8">
        <w:t xml:space="preserve"> de </w:t>
      </w:r>
      <w:proofErr w:type="spellStart"/>
      <w:r w:rsidRPr="00EB28B8">
        <w:t>risque</w:t>
      </w:r>
      <w:proofErr w:type="spellEnd"/>
      <w:r w:rsidRPr="00EB28B8">
        <w:t xml:space="preserve">, </w:t>
      </w:r>
      <w:proofErr w:type="spellStart"/>
      <w:proofErr w:type="gramStart"/>
      <w:r w:rsidRPr="00EB28B8">
        <w:t>ce</w:t>
      </w:r>
      <w:proofErr w:type="spellEnd"/>
      <w:proofErr w:type="gramEnd"/>
      <w:r w:rsidRPr="00EB28B8">
        <w:t xml:space="preserve"> qui a </w:t>
      </w:r>
      <w:proofErr w:type="spellStart"/>
      <w:r w:rsidRPr="00EB28B8">
        <w:t>entraîné</w:t>
      </w:r>
      <w:proofErr w:type="spellEnd"/>
      <w:r w:rsidRPr="00EB28B8">
        <w:t xml:space="preserve"> </w:t>
      </w:r>
      <w:proofErr w:type="spellStart"/>
      <w:r w:rsidRPr="00EB28B8">
        <w:t>une</w:t>
      </w:r>
      <w:proofErr w:type="spellEnd"/>
      <w:r w:rsidRPr="00EB28B8">
        <w:t xml:space="preserve"> augmentation des </w:t>
      </w:r>
      <w:proofErr w:type="spellStart"/>
      <w:r w:rsidRPr="00EB28B8">
        <w:t>probabilités</w:t>
      </w:r>
      <w:proofErr w:type="spellEnd"/>
      <w:r w:rsidRPr="00EB28B8">
        <w:t xml:space="preserve"> </w:t>
      </w:r>
      <w:proofErr w:type="spellStart"/>
      <w:r w:rsidRPr="00EB28B8">
        <w:t>d’excédé</w:t>
      </w:r>
      <w:proofErr w:type="spellEnd"/>
      <w:r w:rsidRPr="00EB28B8">
        <w:t xml:space="preserve"> les points de </w:t>
      </w:r>
      <w:proofErr w:type="spellStart"/>
      <w:r w:rsidRPr="00EB28B8">
        <w:t>référence</w:t>
      </w:r>
      <w:proofErr w:type="spellEnd"/>
      <w:r w:rsidRPr="00EB28B8">
        <w:t>.</w:t>
      </w:r>
    </w:p>
    <w:p w14:paraId="43146407" w14:textId="23487142" w:rsidR="005B0C4C" w:rsidRPr="00EB28B8" w:rsidRDefault="008D28CA" w:rsidP="000241AD">
      <w:pPr>
        <w:pStyle w:val="BodyText"/>
      </w:pPr>
      <w:proofErr w:type="spellStart"/>
      <w:r w:rsidRPr="00EB28B8">
        <w:t>Malgré</w:t>
      </w:r>
      <w:proofErr w:type="spellEnd"/>
      <w:r w:rsidRPr="00EB28B8">
        <w:t xml:space="preserve"> la </w:t>
      </w:r>
      <w:proofErr w:type="spellStart"/>
      <w:r w:rsidRPr="00EB28B8">
        <w:t>surestimation</w:t>
      </w:r>
      <w:proofErr w:type="spellEnd"/>
      <w:r w:rsidRPr="00EB28B8">
        <w:t xml:space="preserve"> des indices </w:t>
      </w:r>
      <w:proofErr w:type="spellStart"/>
      <w:r w:rsidRPr="00EB28B8">
        <w:t>d'abondance</w:t>
      </w:r>
      <w:proofErr w:type="spellEnd"/>
      <w:r w:rsidRPr="00EB28B8">
        <w:t xml:space="preserve">, le stock continue de </w:t>
      </w:r>
      <w:proofErr w:type="spellStart"/>
      <w:r w:rsidRPr="00EB28B8">
        <w:t>montrer</w:t>
      </w:r>
      <w:proofErr w:type="spellEnd"/>
      <w:r w:rsidRPr="00EB28B8">
        <w:t xml:space="preserve"> de </w:t>
      </w:r>
      <w:proofErr w:type="spellStart"/>
      <w:r w:rsidRPr="00EB28B8">
        <w:t>bons</w:t>
      </w:r>
      <w:proofErr w:type="spellEnd"/>
      <w:r w:rsidRPr="00EB28B8">
        <w:t xml:space="preserve"> </w:t>
      </w:r>
      <w:proofErr w:type="spellStart"/>
      <w:proofErr w:type="gramStart"/>
      <w:r w:rsidRPr="00EB28B8">
        <w:t>signes</w:t>
      </w:r>
      <w:proofErr w:type="spellEnd"/>
      <w:proofErr w:type="gramEnd"/>
      <w:r w:rsidRPr="00EB28B8">
        <w:t xml:space="preserve"> de </w:t>
      </w:r>
      <w:proofErr w:type="spellStart"/>
      <w:r w:rsidRPr="00EB28B8">
        <w:t>recrutement</w:t>
      </w:r>
      <w:proofErr w:type="spellEnd"/>
      <w:r w:rsidRPr="00EB28B8">
        <w:t xml:space="preserve"> et de </w:t>
      </w:r>
      <w:proofErr w:type="spellStart"/>
      <w:r w:rsidRPr="00EB28B8">
        <w:t>productivité</w:t>
      </w:r>
      <w:proofErr w:type="spellEnd"/>
      <w:r w:rsidRPr="00EB28B8">
        <w:t xml:space="preserve">. </w:t>
      </w:r>
      <w:proofErr w:type="spellStart"/>
      <w:r w:rsidRPr="00EB28B8">
        <w:t>Dans</w:t>
      </w:r>
      <w:proofErr w:type="spellEnd"/>
      <w:r w:rsidRPr="00EB28B8">
        <w:t xml:space="preserve"> </w:t>
      </w:r>
      <w:proofErr w:type="spellStart"/>
      <w:r w:rsidRPr="00EB28B8">
        <w:t>l'ensemble</w:t>
      </w:r>
      <w:proofErr w:type="spellEnd"/>
      <w:r w:rsidRPr="00EB28B8">
        <w:t xml:space="preserve">, le stock </w:t>
      </w:r>
      <w:proofErr w:type="spellStart"/>
      <w:r w:rsidRPr="00EB28B8">
        <w:t>devrait</w:t>
      </w:r>
      <w:proofErr w:type="spellEnd"/>
      <w:r w:rsidRPr="00EB28B8">
        <w:t xml:space="preserve"> </w:t>
      </w:r>
      <w:proofErr w:type="spellStart"/>
      <w:r w:rsidRPr="00EB28B8">
        <w:t>rester</w:t>
      </w:r>
      <w:proofErr w:type="spellEnd"/>
      <w:r w:rsidRPr="00EB28B8">
        <w:t xml:space="preserve"> </w:t>
      </w:r>
      <w:proofErr w:type="spellStart"/>
      <w:r w:rsidRPr="00EB28B8">
        <w:t>dans</w:t>
      </w:r>
      <w:proofErr w:type="spellEnd"/>
      <w:r w:rsidRPr="00EB28B8">
        <w:t xml:space="preserve"> la zone </w:t>
      </w:r>
      <w:proofErr w:type="spellStart"/>
      <w:r w:rsidRPr="00EB28B8">
        <w:t>saine</w:t>
      </w:r>
      <w:proofErr w:type="spellEnd"/>
      <w:r w:rsidRPr="00EB28B8">
        <w:t xml:space="preserve"> </w:t>
      </w:r>
      <w:r w:rsidRPr="00EB28B8">
        <w:rPr>
          <w:lang w:val="fr-CA"/>
        </w:rPr>
        <w:t xml:space="preserve">du </w:t>
      </w:r>
      <w:commentRangeStart w:id="10"/>
      <w:r w:rsidRPr="00EB28B8">
        <w:rPr>
          <w:highlight w:val="yellow"/>
          <w:lang w:val="fr-CA"/>
          <w:rPrChange w:id="11" w:author="Allain, Renée" w:date="2021-09-13T13:24:00Z">
            <w:rPr>
              <w:lang w:val="fr-CA"/>
            </w:rPr>
          </w:rPrChange>
        </w:rPr>
        <w:t>C</w:t>
      </w:r>
      <w:r w:rsidRPr="00EB28B8">
        <w:rPr>
          <w:lang w:val="fr-CA"/>
        </w:rPr>
        <w:t>adre</w:t>
      </w:r>
      <w:commentRangeEnd w:id="10"/>
      <w:r w:rsidRPr="00EB28B8">
        <w:rPr>
          <w:rStyle w:val="CommentReference"/>
        </w:rPr>
        <w:commentReference w:id="10"/>
      </w:r>
      <w:r w:rsidRPr="00EB28B8">
        <w:rPr>
          <w:lang w:val="fr-CA"/>
        </w:rPr>
        <w:t xml:space="preserve"> de</w:t>
      </w:r>
      <w:r w:rsidRPr="00EB28B8">
        <w:t xml:space="preserve"> </w:t>
      </w:r>
      <w:proofErr w:type="spellStart"/>
      <w:r w:rsidRPr="00EB28B8">
        <w:t>l'approche</w:t>
      </w:r>
      <w:proofErr w:type="spellEnd"/>
      <w:r w:rsidRPr="00EB28B8">
        <w:t xml:space="preserve"> de </w:t>
      </w:r>
      <w:proofErr w:type="spellStart"/>
      <w:r w:rsidRPr="00EB28B8">
        <w:t>précaution</w:t>
      </w:r>
      <w:proofErr w:type="spellEnd"/>
      <w:r w:rsidRPr="00EB28B8">
        <w:t>.</w:t>
      </w:r>
      <w:r w:rsidR="00EB28B8" w:rsidRPr="00EB28B8">
        <w:t xml:space="preserve"> </w:t>
      </w:r>
      <w:r w:rsidRPr="00EB28B8">
        <w:t xml:space="preserve">Les </w:t>
      </w:r>
      <w:proofErr w:type="spellStart"/>
      <w:r w:rsidRPr="00EB28B8">
        <w:t>eaux</w:t>
      </w:r>
      <w:proofErr w:type="spellEnd"/>
      <w:r w:rsidRPr="00EB28B8">
        <w:t xml:space="preserve"> en </w:t>
      </w:r>
      <w:proofErr w:type="spellStart"/>
      <w:r w:rsidRPr="00EB28B8">
        <w:t>profondeur</w:t>
      </w:r>
      <w:proofErr w:type="spellEnd"/>
      <w:r w:rsidRPr="00EB28B8">
        <w:t xml:space="preserve"> </w:t>
      </w:r>
      <w:proofErr w:type="spellStart"/>
      <w:r w:rsidRPr="00EB28B8">
        <w:t>continuent</w:t>
      </w:r>
      <w:proofErr w:type="spellEnd"/>
      <w:r w:rsidRPr="00EB28B8">
        <w:t xml:space="preserve"> </w:t>
      </w:r>
      <w:proofErr w:type="spellStart"/>
      <w:r w:rsidRPr="00EB28B8">
        <w:t>leurs</w:t>
      </w:r>
      <w:proofErr w:type="spellEnd"/>
      <w:r w:rsidRPr="00EB28B8">
        <w:t xml:space="preserve"> </w:t>
      </w:r>
      <w:proofErr w:type="spellStart"/>
      <w:r w:rsidRPr="00EB28B8">
        <w:t>réchauffement</w:t>
      </w:r>
      <w:proofErr w:type="spellEnd"/>
      <w:r w:rsidRPr="00EB28B8">
        <w:t xml:space="preserve"> </w:t>
      </w:r>
      <w:proofErr w:type="spellStart"/>
      <w:r w:rsidRPr="00EB28B8">
        <w:t>dans</w:t>
      </w:r>
      <w:proofErr w:type="spellEnd"/>
      <w:r w:rsidRPr="00EB28B8">
        <w:t xml:space="preserve"> le </w:t>
      </w:r>
      <w:proofErr w:type="spellStart"/>
      <w:r w:rsidRPr="00EB28B8">
        <w:t>sgSL</w:t>
      </w:r>
      <w:proofErr w:type="spellEnd"/>
      <w:r w:rsidRPr="00EB28B8">
        <w:t xml:space="preserve">, avec des impacts </w:t>
      </w:r>
      <w:proofErr w:type="spellStart"/>
      <w:r w:rsidRPr="00EB28B8">
        <w:t>négatifs</w:t>
      </w:r>
      <w:proofErr w:type="spellEnd"/>
      <w:r w:rsidRPr="00EB28B8">
        <w:t xml:space="preserve"> </w:t>
      </w:r>
      <w:proofErr w:type="spellStart"/>
      <w:r w:rsidRPr="00EB28B8">
        <w:t>probables</w:t>
      </w:r>
      <w:proofErr w:type="spellEnd"/>
      <w:r w:rsidRPr="00EB28B8">
        <w:t xml:space="preserve"> à long </w:t>
      </w:r>
      <w:proofErr w:type="spellStart"/>
      <w:r w:rsidRPr="00EB28B8">
        <w:t>terme</w:t>
      </w:r>
      <w:proofErr w:type="spellEnd"/>
      <w:r w:rsidRPr="00EB28B8">
        <w:t xml:space="preserve"> </w:t>
      </w:r>
      <w:proofErr w:type="spellStart"/>
      <w:r w:rsidRPr="00EB28B8">
        <w:t>sur</w:t>
      </w:r>
      <w:proofErr w:type="spellEnd"/>
      <w:r w:rsidRPr="00EB28B8">
        <w:t xml:space="preserve"> la </w:t>
      </w:r>
      <w:proofErr w:type="spellStart"/>
      <w:r w:rsidRPr="00EB28B8">
        <w:t>dynamique</w:t>
      </w:r>
      <w:proofErr w:type="spellEnd"/>
      <w:r w:rsidRPr="00EB28B8">
        <w:t xml:space="preserve"> </w:t>
      </w:r>
      <w:proofErr w:type="gramStart"/>
      <w:r w:rsidRPr="00EB28B8">
        <w:t>et</w:t>
      </w:r>
      <w:proofErr w:type="gramEnd"/>
      <w:r w:rsidRPr="00EB28B8">
        <w:t xml:space="preserve"> la distribution de la population de </w:t>
      </w:r>
      <w:proofErr w:type="spellStart"/>
      <w:r w:rsidRPr="00EB28B8">
        <w:t>crabe</w:t>
      </w:r>
      <w:proofErr w:type="spellEnd"/>
      <w:r w:rsidRPr="00EB28B8">
        <w:t xml:space="preserve"> des </w:t>
      </w:r>
      <w:proofErr w:type="spellStart"/>
      <w:r w:rsidRPr="00EB28B8">
        <w:t>neiges</w:t>
      </w:r>
      <w:proofErr w:type="spellEnd"/>
      <w:r w:rsidRPr="00EB28B8">
        <w:t>.</w:t>
      </w:r>
      <w:r w:rsidR="00EB28B8" w:rsidRPr="00EB28B8">
        <w:t xml:space="preserve"> </w:t>
      </w:r>
      <w:r w:rsidR="005B0C4C" w:rsidRPr="00EB28B8">
        <w:t>Les d</w:t>
      </w:r>
      <w:r w:rsidR="005B0C4C" w:rsidRPr="00EB28B8">
        <w:rPr>
          <w:lang w:val="fr-FR"/>
        </w:rPr>
        <w:t>é</w:t>
      </w:r>
      <w:proofErr w:type="spellStart"/>
      <w:r w:rsidR="005B0C4C" w:rsidRPr="00EB28B8">
        <w:t>barquements</w:t>
      </w:r>
      <w:proofErr w:type="spellEnd"/>
      <w:r w:rsidR="005B0C4C" w:rsidRPr="00EB28B8">
        <w:t xml:space="preserve"> de </w:t>
      </w:r>
      <w:proofErr w:type="spellStart"/>
      <w:r w:rsidR="005B0C4C" w:rsidRPr="00EB28B8">
        <w:t>crabe</w:t>
      </w:r>
      <w:proofErr w:type="spellEnd"/>
      <w:r w:rsidR="005B0C4C" w:rsidRPr="00EB28B8">
        <w:t xml:space="preserve"> des </w:t>
      </w:r>
      <w:proofErr w:type="spellStart"/>
      <w:r w:rsidR="005B0C4C" w:rsidRPr="00EB28B8">
        <w:t>neiges</w:t>
      </w:r>
      <w:proofErr w:type="spellEnd"/>
      <w:r w:rsidR="005B0C4C" w:rsidRPr="00EB28B8">
        <w:t xml:space="preserve"> en 2020 </w:t>
      </w:r>
      <w:proofErr w:type="spellStart"/>
      <w:r w:rsidR="005B0C4C" w:rsidRPr="00EB28B8">
        <w:t>étaient</w:t>
      </w:r>
      <w:proofErr w:type="spellEnd"/>
      <w:r w:rsidR="005B0C4C" w:rsidRPr="00EB28B8">
        <w:t xml:space="preserve"> de 28 156 t. Les </w:t>
      </w:r>
      <w:proofErr w:type="spellStart"/>
      <w:r w:rsidR="005B0C4C" w:rsidRPr="00EB28B8">
        <w:t>prises</w:t>
      </w:r>
      <w:proofErr w:type="spellEnd"/>
      <w:r w:rsidR="005B0C4C" w:rsidRPr="00EB28B8">
        <w:t xml:space="preserve"> par </w:t>
      </w:r>
      <w:proofErr w:type="spellStart"/>
      <w:r w:rsidR="005B0C4C" w:rsidRPr="00EB28B8">
        <w:t>unité</w:t>
      </w:r>
      <w:proofErr w:type="spellEnd"/>
      <w:r w:rsidR="005B0C4C" w:rsidRPr="00EB28B8">
        <w:t xml:space="preserve"> </w:t>
      </w:r>
      <w:proofErr w:type="spellStart"/>
      <w:r w:rsidR="005B0C4C" w:rsidRPr="00EB28B8">
        <w:t>d’effort</w:t>
      </w:r>
      <w:proofErr w:type="spellEnd"/>
      <w:r w:rsidR="005B0C4C" w:rsidRPr="00EB28B8">
        <w:t xml:space="preserve"> </w:t>
      </w:r>
      <w:proofErr w:type="spellStart"/>
      <w:r w:rsidR="005B0C4C" w:rsidRPr="00EB28B8">
        <w:t>ont</w:t>
      </w:r>
      <w:proofErr w:type="spellEnd"/>
      <w:r w:rsidR="005B0C4C" w:rsidRPr="00EB28B8">
        <w:t xml:space="preserve"> </w:t>
      </w:r>
      <w:proofErr w:type="spellStart"/>
      <w:r w:rsidR="005B0C4C" w:rsidRPr="00EB28B8">
        <w:t>diminuées</w:t>
      </w:r>
      <w:proofErr w:type="spellEnd"/>
      <w:r w:rsidR="005B0C4C" w:rsidRPr="00EB28B8">
        <w:t xml:space="preserve"> de 20.5% </w:t>
      </w:r>
      <w:proofErr w:type="spellStart"/>
      <w:r w:rsidR="005B0C4C" w:rsidRPr="00EB28B8">
        <w:t>dans</w:t>
      </w:r>
      <w:proofErr w:type="spellEnd"/>
      <w:r w:rsidR="005B0C4C" w:rsidRPr="00EB28B8">
        <w:t xml:space="preserve"> la zone 12, de 30.1% </w:t>
      </w:r>
      <w:proofErr w:type="spellStart"/>
      <w:r w:rsidR="005B0C4C" w:rsidRPr="00EB28B8">
        <w:t>dans</w:t>
      </w:r>
      <w:proofErr w:type="spellEnd"/>
      <w:r w:rsidR="005B0C4C" w:rsidRPr="00EB28B8">
        <w:t xml:space="preserve"> la zone 12E, de 30.0% </w:t>
      </w:r>
      <w:proofErr w:type="spellStart"/>
      <w:r w:rsidR="005B0C4C" w:rsidRPr="00EB28B8">
        <w:t>dans</w:t>
      </w:r>
      <w:proofErr w:type="spellEnd"/>
      <w:r w:rsidR="005B0C4C" w:rsidRPr="00EB28B8">
        <w:t xml:space="preserve"> la zone 12F et de 9.8% </w:t>
      </w:r>
      <w:proofErr w:type="spellStart"/>
      <w:r w:rsidR="005B0C4C" w:rsidRPr="00EB28B8">
        <w:t>dans</w:t>
      </w:r>
      <w:proofErr w:type="spellEnd"/>
      <w:r w:rsidR="005B0C4C" w:rsidRPr="00EB28B8">
        <w:t xml:space="preserve"> la zone 19.</w:t>
      </w:r>
    </w:p>
    <w:p w14:paraId="5A06AD18" w14:textId="5F16CC45" w:rsidR="008515B8" w:rsidRPr="008515B8" w:rsidRDefault="008515B8" w:rsidP="00381066">
      <w:pPr>
        <w:pStyle w:val="BodyText"/>
        <w:rPr>
          <w:lang w:val="fr-CA"/>
        </w:rPr>
        <w:sectPr w:rsidR="008515B8" w:rsidRPr="008515B8" w:rsidSect="00F74D2B">
          <w:headerReference w:type="even" r:id="rId20"/>
          <w:headerReference w:type="default" r:id="rId21"/>
          <w:footerReference w:type="default" r:id="rId22"/>
          <w:headerReference w:type="first" r:id="rId23"/>
          <w:pgSz w:w="12240" w:h="15840"/>
          <w:pgMar w:top="1440" w:right="1440" w:bottom="1440" w:left="1440" w:header="720" w:footer="619" w:gutter="0"/>
          <w:lnNumType w:countBy="1" w:restart="continuous"/>
          <w:pgNumType w:fmt="lowerRoman" w:start="3"/>
          <w:cols w:space="720"/>
        </w:sectPr>
      </w:pPr>
    </w:p>
    <w:p w14:paraId="620451BC" w14:textId="77777777" w:rsidR="00636FBF" w:rsidRPr="00194512" w:rsidRDefault="00636FBF" w:rsidP="00636FBF">
      <w:pPr>
        <w:pStyle w:val="Heading2"/>
      </w:pPr>
      <w:bookmarkStart w:id="12" w:name="_Toc31030738"/>
      <w:bookmarkStart w:id="13" w:name="_Toc77929800"/>
      <w:bookmarkStart w:id="14" w:name="_Toc31030748"/>
      <w:bookmarkStart w:id="15" w:name="_Toc77929811"/>
      <w:r w:rsidRPr="00194512">
        <w:t>1.0. INTRODUCTION</w:t>
      </w:r>
      <w:bookmarkEnd w:id="12"/>
      <w:bookmarkEnd w:id="13"/>
    </w:p>
    <w:p w14:paraId="5AC09035" w14:textId="70235B2B" w:rsidR="00636FBF" w:rsidRDefault="00636FBF" w:rsidP="00636FBF">
      <w:pPr>
        <w:pStyle w:val="BodyText"/>
      </w:pPr>
      <w:r w:rsidRPr="00993869">
        <w:t xml:space="preserve">The snow crab, </w:t>
      </w:r>
      <w:r w:rsidRPr="00993869">
        <w:rPr>
          <w:i/>
        </w:rPr>
        <w:t>Chionoecetes opilio</w:t>
      </w:r>
      <w:r w:rsidRPr="00993869">
        <w:t xml:space="preserve">, is a common cold-water species found in many northern regions from Greenland, northern Europe, northern Russia, the Sea of Japan, the Bering Sea, and eastern Canada. </w:t>
      </w:r>
      <w:r w:rsidR="00BB6D96" w:rsidRPr="00993869">
        <w:t xml:space="preserve">In </w:t>
      </w:r>
      <w:r w:rsidRPr="00993869">
        <w:t>Eastern Canadian snow crab populations are found off the coast of Nova Scotia and western Cape Breton, around the coasts of Newfoundland, as well as the northern and southern portions of the of the Gulf of Saint-Lawrence.</w:t>
      </w:r>
      <w:r>
        <w:t xml:space="preserve"> </w:t>
      </w:r>
    </w:p>
    <w:p w14:paraId="28692536" w14:textId="0FB37BBB" w:rsidR="00636FBF" w:rsidRDefault="00636FBF" w:rsidP="00636FBF">
      <w:pPr>
        <w:pStyle w:val="BodyText"/>
      </w:pPr>
      <w:proofErr w:type="gramStart"/>
      <w:r>
        <w:t xml:space="preserve">The </w:t>
      </w:r>
      <w:r w:rsidRPr="00194512">
        <w:t>southern Gulf of St. Lawrence (sGSL)</w:t>
      </w:r>
      <w:r>
        <w:t xml:space="preserve"> snow crab population is naturally bounded by warm coastal temperatures</w:t>
      </w:r>
      <w:proofErr w:type="gramEnd"/>
      <w:r>
        <w:t xml:space="preserve"> to the </w:t>
      </w:r>
      <w:r w:rsidR="00993869">
        <w:t xml:space="preserve">south and </w:t>
      </w:r>
      <w:r>
        <w:t>west, and by warm deep waters of the Laurentian channel to the northeast, residing within an area of cold intermediate water layer during the summer and fall seasons. Since its beginnings in</w:t>
      </w:r>
      <w:r w:rsidRPr="00194512">
        <w:t xml:space="preserve"> the mid-1960</w:t>
      </w:r>
      <w:r>
        <w:t xml:space="preserve">s, the </w:t>
      </w:r>
      <w:r w:rsidR="00993869">
        <w:t xml:space="preserve">sGSL </w:t>
      </w:r>
      <w:r>
        <w:t xml:space="preserve">snow crab fishery has grown to be a </w:t>
      </w:r>
      <w:r w:rsidRPr="00194512">
        <w:t>commercially</w:t>
      </w:r>
      <w:r>
        <w:t xml:space="preserve"> importa</w:t>
      </w:r>
      <w:r w:rsidR="00993869">
        <w:t xml:space="preserve">nt fishery with </w:t>
      </w:r>
      <w:r>
        <w:t>landings generally in excess of 20,000 t</w:t>
      </w:r>
      <w:r w:rsidR="00993869">
        <w:t xml:space="preserve"> annually</w:t>
      </w:r>
      <w:r>
        <w:t xml:space="preserve">. </w:t>
      </w:r>
    </w:p>
    <w:p w14:paraId="4DE42451" w14:textId="26D87CD7" w:rsidR="00FC5BC8" w:rsidRDefault="00FC5BC8" w:rsidP="00636FBF">
      <w:pPr>
        <w:pStyle w:val="BodyText"/>
      </w:pPr>
      <w:r>
        <w:t xml:space="preserve">The snow crab population in the sGSL can be considered as a single stock unit, though there are </w:t>
      </w:r>
      <w:r w:rsidRPr="007F5A84">
        <w:t xml:space="preserve">limited </w:t>
      </w:r>
      <w:r>
        <w:t xml:space="preserve">exchanges with northern snow crab populations </w:t>
      </w:r>
      <w:ins w:id="16" w:author="Ｍｉｋｉｏ Ｍｏｒｉｙａｓｕ" w:date="2021-08-18T18:48:00Z">
        <w:r>
          <w:t>(</w:t>
        </w:r>
      </w:ins>
      <w:r>
        <w:t>Quebec</w:t>
      </w:r>
      <w:ins w:id="17" w:author="Ｍｉｋｉｏ Ｍｏｒｉｙａｓｕ" w:date="2021-08-18T18:48:00Z">
        <w:r>
          <w:t>)</w:t>
        </w:r>
      </w:ins>
      <w:r>
        <w:t>, and southeastern (western Cape Breton</w:t>
      </w:r>
      <w:r w:rsidRPr="007F5A84">
        <w:t xml:space="preserve"> (</w:t>
      </w:r>
      <w:r>
        <w:t>Biron et al., 200</w:t>
      </w:r>
      <w:r w:rsidR="00BB6D96">
        <w:t>8</w:t>
      </w:r>
      <w:r w:rsidRPr="007F5A84">
        <w:t xml:space="preserve">), </w:t>
      </w:r>
      <w:r>
        <w:t xml:space="preserve">through some </w:t>
      </w:r>
      <w:r w:rsidRPr="007F5A84">
        <w:t xml:space="preserve">free-floating larval inputs </w:t>
      </w:r>
      <w:r>
        <w:t xml:space="preserve">may arise </w:t>
      </w:r>
      <w:r w:rsidRPr="007F5A84">
        <w:t xml:space="preserve">from the </w:t>
      </w:r>
      <w:r>
        <w:t>Quebec</w:t>
      </w:r>
      <w:ins w:id="18" w:author="Ｍｉｋｉｏ Ｍｏｒｉｙａｓｕ" w:date="2021-08-18T18:50:00Z">
        <w:r w:rsidRPr="007F5A84">
          <w:t xml:space="preserve"> </w:t>
        </w:r>
      </w:ins>
      <w:r w:rsidRPr="007F5A84">
        <w:t xml:space="preserve">population </w:t>
      </w:r>
      <w:r>
        <w:t xml:space="preserve">to the north </w:t>
      </w:r>
      <w:r>
        <w:rPr>
          <w:highlight w:val="yellow"/>
        </w:rPr>
        <w:t>(ref)</w:t>
      </w:r>
      <w:r w:rsidRPr="008E72FC">
        <w:rPr>
          <w:highlight w:val="yellow"/>
        </w:rPr>
        <w:t>.</w:t>
      </w:r>
      <w:r>
        <w:t xml:space="preserve"> </w:t>
      </w:r>
    </w:p>
    <w:p w14:paraId="64C547EE" w14:textId="77777777" w:rsidR="00636FBF" w:rsidRDefault="00636FBF" w:rsidP="00636FBF">
      <w:pPr>
        <w:pStyle w:val="Heading2"/>
      </w:pPr>
      <w:r>
        <w:t>1.1</w:t>
      </w:r>
      <w:r w:rsidRPr="00194512">
        <w:t xml:space="preserve">. </w:t>
      </w:r>
      <w:r>
        <w:t>MANAGEMENT OF THE FISHERY</w:t>
      </w:r>
    </w:p>
    <w:p w14:paraId="7F6561F4" w14:textId="77777777" w:rsidR="00636FBF" w:rsidRDefault="00636FBF" w:rsidP="00636FBF">
      <w:pPr>
        <w:pStyle w:val="BodyText"/>
      </w:pPr>
      <w:r>
        <w:t xml:space="preserve">Management of the snow crab fishery is based on annually set quotas (attributed by management Area and distributed among license holders) and effort controls (number of licenses, trap allocations, trap dimensions, and seasons). Landing of female snow crab is prohibited and only large hard-shelled males with a minimum carapace width (CW) of 95mm are commercially exploited. </w:t>
      </w:r>
    </w:p>
    <w:p w14:paraId="6F6BCE71" w14:textId="63B0CE0E" w:rsidR="00636FBF" w:rsidRDefault="00636FBF" w:rsidP="00636FBF">
      <w:pPr>
        <w:pStyle w:val="BodyText"/>
      </w:pPr>
      <w:r>
        <w:t>There are currently four management areas</w:t>
      </w:r>
      <w:ins w:id="19" w:author="Ｍｉｋｉｏ Ｍｏｒｉｙａｓｕ" w:date="2021-08-18T18:14:00Z">
        <w:r>
          <w:t xml:space="preserve"> </w:t>
        </w:r>
      </w:ins>
      <w:r w:rsidR="00993869">
        <w:t xml:space="preserve">in the sGSL: </w:t>
      </w:r>
      <w:r>
        <w:t xml:space="preserve">12, </w:t>
      </w:r>
      <w:r w:rsidR="00BB6D96">
        <w:t xml:space="preserve">12E, 12F and </w:t>
      </w:r>
      <w:r>
        <w:t>19</w:t>
      </w:r>
      <w:r w:rsidR="003912C2">
        <w:t xml:space="preserve"> </w:t>
      </w:r>
      <w:r>
        <w:t xml:space="preserve">(Fig. 1), with Area 12 being the largest in terms of area, number of participants, and landings. </w:t>
      </w:r>
      <w:r w:rsidR="00993869">
        <w:t xml:space="preserve">Note that Area bounds </w:t>
      </w:r>
      <w:r>
        <w:t xml:space="preserve">were not based on biological considerations (Chiasson and Hébert 1990; Hébert et al. 2008; DFO 2009). The fishing season in Areas 12, 12E and 12F generally starts as soon as the sGSL is clear of ice in late April to early May and until mid-July or when the Area quota is caught. In Area 19, the fishing season starts in July and ends in mid-September or when the quota is caught. The number of traps per license varies by harvester group and management area. </w:t>
      </w:r>
    </w:p>
    <w:p w14:paraId="15DBA82F" w14:textId="77777777" w:rsidR="00636FBF" w:rsidRDefault="00636FBF" w:rsidP="00636FBF">
      <w:pPr>
        <w:pStyle w:val="BodyText"/>
      </w:pPr>
      <w:r>
        <w:t>The</w:t>
      </w:r>
      <w:r w:rsidRPr="000F1687">
        <w:t xml:space="preserve"> </w:t>
      </w:r>
      <w:r>
        <w:t>fishery is subject to two types of local area-closures during the fishing season. The first type arises from the application of a soft-</w:t>
      </w:r>
      <w:ins w:id="20" w:author="Ｍｉｋｉｏ Ｍｏｒｉｙａｓｕ" w:date="2021-08-18T18:15:00Z">
        <w:r>
          <w:t>/</w:t>
        </w:r>
      </w:ins>
      <w:r>
        <w:t xml:space="preserve">white-crab protocol, that aims to limit the quantity of vulnerable newly-molted crab occurring in at-sea catches, as they represent future recruits to the fishery. The second type aims to minimize entanglement risks of Northern Atlantic Right Whales with fishing gear, which has been an ongoing concern since 2017, resulting in significant displacements in fleet fishing effort.  </w:t>
      </w:r>
    </w:p>
    <w:p w14:paraId="26CFD28A" w14:textId="77777777" w:rsidR="00636FBF" w:rsidRDefault="00636FBF" w:rsidP="00636FBF">
      <w:pPr>
        <w:pStyle w:val="Heading2"/>
      </w:pPr>
      <w:r>
        <w:t>1.2</w:t>
      </w:r>
      <w:r w:rsidRPr="00194512">
        <w:t xml:space="preserve">. </w:t>
      </w:r>
      <w:r>
        <w:t>SURVEY CATCHABILITY ISSUES in 2019 &amp; 2020</w:t>
      </w:r>
    </w:p>
    <w:p w14:paraId="0DCCCC35" w14:textId="16D376AA" w:rsidR="00636FBF" w:rsidRDefault="00636FBF" w:rsidP="00636FBF">
      <w:pPr>
        <w:pStyle w:val="BodyText"/>
      </w:pPr>
      <w:r>
        <w:t>Stock status for sGSL snow crab is determined using fishery-independent stock indices from a post-fishery bottom trawl survey that is conducted each year. To be reliable, survey i</w:t>
      </w:r>
      <w:r w:rsidR="00AF5AF4">
        <w:t>ndices must</w:t>
      </w:r>
      <w:r w:rsidR="00176CD3">
        <w:t xml:space="preserve"> be able to reliably</w:t>
      </w:r>
      <w:r>
        <w:t xml:space="preserve"> </w:t>
      </w:r>
      <w:r w:rsidR="00AF5AF4">
        <w:t xml:space="preserve">track </w:t>
      </w:r>
      <w:r>
        <w:t xml:space="preserve">population </w:t>
      </w:r>
      <w:r w:rsidR="00176CD3">
        <w:t xml:space="preserve">as it </w:t>
      </w:r>
      <w:r>
        <w:t>changes</w:t>
      </w:r>
      <w:r w:rsidR="00176CD3">
        <w:t xml:space="preserve"> through time</w:t>
      </w:r>
      <w:r>
        <w:t xml:space="preserve">. </w:t>
      </w:r>
    </w:p>
    <w:p w14:paraId="04C2B917" w14:textId="447ABFBA" w:rsidR="00636FBF" w:rsidRDefault="00636FBF" w:rsidP="00636FBF">
      <w:pPr>
        <w:pStyle w:val="BodyText"/>
      </w:pPr>
      <w:r>
        <w:t>However, the reliability of stock indices in 2019 and 2020 were cast into doubt, owing to an apparent increase in survey catchability, coinciding with a change in survey vessel. Specifically, survey catches among su</w:t>
      </w:r>
      <w:r w:rsidR="00F91849">
        <w:t>b-legal male crab (from 34 to 94</w:t>
      </w:r>
      <w:r>
        <w:t xml:space="preserve"> mm CW) and mature female crab increased by 30-40% with respect to 2018. These increases could not be explained by natural processes such as recruitment, migration or mortality, but </w:t>
      </w:r>
      <w:r w:rsidR="00F91849">
        <w:t xml:space="preserve">rather </w:t>
      </w:r>
      <w:r>
        <w:t xml:space="preserve">pointed towards an increase in survey catchability as a likely cause. </w:t>
      </w:r>
    </w:p>
    <w:p w14:paraId="352A9354" w14:textId="33BBF295" w:rsidR="00540E63" w:rsidRDefault="00636FBF" w:rsidP="00636FBF">
      <w:pPr>
        <w:pStyle w:val="BodyText"/>
      </w:pPr>
      <w:r>
        <w:t xml:space="preserve">This issue has led to questions regarding the long-held assumption of perfect and constant catchability among </w:t>
      </w:r>
      <w:r w:rsidR="00F91849">
        <w:t>legal-sized male crab over the time series, specifically</w:t>
      </w:r>
      <w:r>
        <w:t xml:space="preserve"> that the 2019 and 2020 commercial abundance and biomass estimates</w:t>
      </w:r>
      <w:r w:rsidRPr="00C667B4">
        <w:t xml:space="preserve"> may not </w:t>
      </w:r>
      <w:r>
        <w:t>be accurate</w:t>
      </w:r>
      <w:r w:rsidRPr="00C667B4">
        <w:t xml:space="preserve"> reflect</w:t>
      </w:r>
      <w:r>
        <w:t>ions</w:t>
      </w:r>
      <w:r w:rsidRPr="00C667B4">
        <w:t xml:space="preserve"> </w:t>
      </w:r>
      <w:r>
        <w:t xml:space="preserve">of true commercial </w:t>
      </w:r>
      <w:r w:rsidRPr="00C667B4">
        <w:t>stock size</w:t>
      </w:r>
      <w:r>
        <w:t xml:space="preserve">. This uncertainty has undermined our ability to assess sGSL snow crab stock status for the 2020 and upcoming 2021 fishing seasons. </w:t>
      </w:r>
    </w:p>
    <w:p w14:paraId="6424292F" w14:textId="77777777" w:rsidR="00636FBF" w:rsidRDefault="00636FBF" w:rsidP="00636FBF">
      <w:pPr>
        <w:pStyle w:val="Heading2"/>
      </w:pPr>
      <w:bookmarkStart w:id="21" w:name="_Toc77929802"/>
      <w:r>
        <w:t>3.0. METHODS</w:t>
      </w:r>
      <w:bookmarkEnd w:id="21"/>
    </w:p>
    <w:p w14:paraId="5A4CEAF5" w14:textId="77777777" w:rsidR="00636FBF" w:rsidRPr="00CD407B" w:rsidRDefault="00636FBF" w:rsidP="00636FBF">
      <w:pPr>
        <w:pStyle w:val="Heading2"/>
      </w:pPr>
      <w:bookmarkStart w:id="22" w:name="_Toc77929803"/>
      <w:r>
        <w:t>3</w:t>
      </w:r>
      <w:r w:rsidRPr="00CD407B">
        <w:t xml:space="preserve">.1. </w:t>
      </w:r>
      <w:r>
        <w:t>OBSERVER AT-SEA</w:t>
      </w:r>
      <w:r w:rsidRPr="00CD407B">
        <w:t xml:space="preserve"> MONITORING</w:t>
      </w:r>
      <w:bookmarkEnd w:id="22"/>
    </w:p>
    <w:p w14:paraId="53DE8EA5" w14:textId="74E3374E" w:rsidR="00636FBF" w:rsidRPr="006F40DD" w:rsidRDefault="00636FBF" w:rsidP="00636FBF">
      <w:pPr>
        <w:rPr>
          <w:lang w:val="en-CA"/>
        </w:rPr>
      </w:pPr>
      <w:r>
        <w:rPr>
          <w:lang w:val="en-CA"/>
        </w:rPr>
        <w:t xml:space="preserve">Under Covid-19 restrictions, no at-sea observers were deployed aboard snow crab vessels in areas 12, 12E and 12F during the </w:t>
      </w:r>
      <w:proofErr w:type="gramStart"/>
      <w:r>
        <w:rPr>
          <w:lang w:val="en-CA"/>
        </w:rPr>
        <w:t>2020 fishing</w:t>
      </w:r>
      <w:proofErr w:type="gramEnd"/>
      <w:r>
        <w:rPr>
          <w:lang w:val="en-CA"/>
        </w:rPr>
        <w:t xml:space="preserve"> season. </w:t>
      </w:r>
      <w:r w:rsidR="006E708D">
        <w:rPr>
          <w:lang w:val="en-CA"/>
        </w:rPr>
        <w:t>Though some data were gathered in Area 19, these were not analyzed.</w:t>
      </w:r>
    </w:p>
    <w:p w14:paraId="1C134163" w14:textId="77777777" w:rsidR="00636FBF" w:rsidRPr="00CD407B" w:rsidRDefault="00636FBF" w:rsidP="00636FBF">
      <w:pPr>
        <w:pStyle w:val="Heading2"/>
      </w:pPr>
      <w:bookmarkStart w:id="23" w:name="_Toc513621207"/>
      <w:bookmarkStart w:id="24" w:name="_Toc77929804"/>
      <w:r>
        <w:t>3</w:t>
      </w:r>
      <w:r w:rsidRPr="00CD407B">
        <w:t>.</w:t>
      </w:r>
      <w:r>
        <w:t>2</w:t>
      </w:r>
      <w:r w:rsidRPr="00CD407B">
        <w:t>. LOGBOOKS AND LANDING MONITORING</w:t>
      </w:r>
      <w:bookmarkEnd w:id="23"/>
      <w:bookmarkEnd w:id="24"/>
    </w:p>
    <w:p w14:paraId="29C02698" w14:textId="22CEB68E" w:rsidR="00636FBF" w:rsidRPr="00CD407B" w:rsidRDefault="00636FBF" w:rsidP="00636FBF">
      <w:pPr>
        <w:spacing w:after="120"/>
      </w:pPr>
      <w:r w:rsidRPr="00CD407B">
        <w:t xml:space="preserve">Raw data on catches and fishing effort were obtained from mandatory logbooks and the quota monitoring report, which is based on dockside monitoring of landings. The data were compiled by the Statistics Divisions of the Quebec and Gulf Regions of </w:t>
      </w:r>
      <w:r w:rsidR="006E708D">
        <w:t>t</w:t>
      </w:r>
      <w:r w:rsidRPr="00CD407B">
        <w:t>he Department of Fisheries and Oceans (DFO), and verified by Science Gulf Region.</w:t>
      </w:r>
      <w:r>
        <w:t xml:space="preserve"> Information on revised quotas, allocation shares, trap allocations and opening dates for the fishery per area were obtained from DFO Fishery Aquaculture and Management sector.</w:t>
      </w:r>
    </w:p>
    <w:p w14:paraId="4B954E77" w14:textId="77777777" w:rsidR="00636FBF" w:rsidRDefault="00636FBF" w:rsidP="00636FBF">
      <w:r w:rsidRPr="00CD407B">
        <w:t>The geographic distribution of fishing effort is presented as the total number</w:t>
      </w:r>
      <w:r>
        <w:t xml:space="preserve"> of trap hauls within each 10’x10’ </w:t>
      </w:r>
      <w:r w:rsidRPr="00CD407B">
        <w:t>latitude-longitude grid</w:t>
      </w:r>
      <w:r>
        <w:t>, with f</w:t>
      </w:r>
      <w:r w:rsidRPr="00CD407B">
        <w:t xml:space="preserve">ishing positions </w:t>
      </w:r>
      <w:r>
        <w:t xml:space="preserve">obtained from logbooks. </w:t>
      </w:r>
    </w:p>
    <w:p w14:paraId="39EFFC61" w14:textId="77777777" w:rsidR="00636FBF" w:rsidRDefault="00636FBF" w:rsidP="00636FBF"/>
    <w:p w14:paraId="46B1E436" w14:textId="77777777" w:rsidR="00636FBF" w:rsidRDefault="00636FBF" w:rsidP="00636FBF">
      <w:r>
        <w:t>C</w:t>
      </w:r>
      <w:r w:rsidRPr="00CD407B">
        <w:t>atch-per-unit-of-effort (CPUE) in kilograms per trap haul (kg/</w:t>
      </w:r>
      <w:proofErr w:type="spellStart"/>
      <w:r w:rsidRPr="00CD407B">
        <w:t>th</w:t>
      </w:r>
      <w:proofErr w:type="spellEnd"/>
      <w:r w:rsidRPr="00CD407B">
        <w:t xml:space="preserve">) </w:t>
      </w:r>
      <w:r>
        <w:t xml:space="preserve">per </w:t>
      </w:r>
      <w:r w:rsidRPr="00CD407B">
        <w:t>year (</w:t>
      </w:r>
      <w:proofErr w:type="spellStart"/>
      <w:r w:rsidRPr="0046467E">
        <w:rPr>
          <w:i/>
        </w:rPr>
        <w:t>i</w:t>
      </w:r>
      <w:proofErr w:type="spellEnd"/>
      <w:r w:rsidRPr="00CD407B">
        <w:t xml:space="preserve">) </w:t>
      </w:r>
      <w:r>
        <w:t>per fishing area (</w:t>
      </w:r>
      <w:r w:rsidRPr="0046467E">
        <w:rPr>
          <w:i/>
        </w:rPr>
        <w:t>j</w:t>
      </w:r>
      <w:r>
        <w:t xml:space="preserve">) </w:t>
      </w:r>
      <w:r w:rsidRPr="00CD407B">
        <w:t xml:space="preserve">was calculated </w:t>
      </w:r>
      <w:r>
        <w:t>as the ratio of total landed catches (</w:t>
      </w:r>
      <w:proofErr w:type="spellStart"/>
      <w:r>
        <w:rPr>
          <w:i/>
        </w:rPr>
        <w:t>y</w:t>
      </w:r>
      <w:r>
        <w:rPr>
          <w:i/>
          <w:vertAlign w:val="subscript"/>
        </w:rPr>
        <w:t>ij</w:t>
      </w:r>
      <w:proofErr w:type="spellEnd"/>
      <w:r w:rsidRPr="00CD407B">
        <w:t>) and the corresponding number of trap hauls (</w:t>
      </w:r>
      <w:proofErr w:type="spellStart"/>
      <w:r w:rsidRPr="0046467E">
        <w:rPr>
          <w:i/>
        </w:rPr>
        <w:t>h</w:t>
      </w:r>
      <w:r w:rsidRPr="0046467E">
        <w:rPr>
          <w:i/>
          <w:vertAlign w:val="subscript"/>
        </w:rPr>
        <w:t>ij</w:t>
      </w:r>
      <w:proofErr w:type="spellEnd"/>
      <w:r w:rsidRPr="00CD407B">
        <w:t xml:space="preserve">) as reported in the logbooks: </w:t>
      </w:r>
      <w:commentRangeStart w:id="25"/>
      <w:proofErr w:type="spellStart"/>
      <w:r w:rsidRPr="00CD407B">
        <w:t>CPUE</w:t>
      </w:r>
      <w:r w:rsidRPr="00CD407B">
        <w:rPr>
          <w:vertAlign w:val="subscript"/>
        </w:rPr>
        <w:t>i</w:t>
      </w:r>
      <w:r>
        <w:rPr>
          <w:vertAlign w:val="subscript"/>
        </w:rPr>
        <w:t>j</w:t>
      </w:r>
      <w:commentRangeEnd w:id="25"/>
      <w:proofErr w:type="spellEnd"/>
      <w:r>
        <w:rPr>
          <w:rStyle w:val="CommentReference"/>
        </w:rPr>
        <w:commentReference w:id="25"/>
      </w:r>
      <w:r w:rsidRPr="00CD407B">
        <w:t xml:space="preserve"> = </w:t>
      </w:r>
      <w:proofErr w:type="spellStart"/>
      <w:r>
        <w:rPr>
          <w:i/>
        </w:rPr>
        <w:t>y</w:t>
      </w:r>
      <w:r>
        <w:rPr>
          <w:i/>
          <w:vertAlign w:val="subscript"/>
        </w:rPr>
        <w:t>ij</w:t>
      </w:r>
      <w:proofErr w:type="spellEnd"/>
      <w:r>
        <w:t xml:space="preserve"> / </w:t>
      </w:r>
      <w:proofErr w:type="spellStart"/>
      <w:r w:rsidRPr="0046467E">
        <w:rPr>
          <w:i/>
        </w:rPr>
        <w:t>h</w:t>
      </w:r>
      <w:r w:rsidRPr="0046467E">
        <w:rPr>
          <w:i/>
          <w:vertAlign w:val="subscript"/>
        </w:rPr>
        <w:t>ij</w:t>
      </w:r>
      <w:proofErr w:type="spellEnd"/>
      <w:r w:rsidRPr="00CD407B">
        <w:t>. As not all trap hauls were reported in the logbooks, the total</w:t>
      </w:r>
      <w:r>
        <w:t xml:space="preserve"> number of</w:t>
      </w:r>
      <w:r w:rsidRPr="00CD407B">
        <w:t xml:space="preserve"> trap hauls had to be estimated from th</w:t>
      </w:r>
      <w:r>
        <w:t>e total landings from the quota monitoring report (</w:t>
      </w:r>
      <w:proofErr w:type="spellStart"/>
      <w:r>
        <w:rPr>
          <w:i/>
        </w:rPr>
        <w:t>L</w:t>
      </w:r>
      <w:r>
        <w:rPr>
          <w:i/>
          <w:vertAlign w:val="subscript"/>
        </w:rPr>
        <w:t>ij</w:t>
      </w:r>
      <w:proofErr w:type="spellEnd"/>
      <w:r w:rsidRPr="00CD407B">
        <w:t>) divided</w:t>
      </w:r>
      <w:r>
        <w:t xml:space="preserve"> by the </w:t>
      </w:r>
      <w:commentRangeStart w:id="26"/>
      <w:r>
        <w:t>unadjusted mean CPUE</w:t>
      </w:r>
      <w:commentRangeEnd w:id="26"/>
      <w:r>
        <w:rPr>
          <w:rStyle w:val="CommentReference"/>
        </w:rPr>
        <w:commentReference w:id="26"/>
      </w:r>
      <w:r>
        <w:t xml:space="preserve">: </w:t>
      </w:r>
      <w:proofErr w:type="spellStart"/>
      <w:r>
        <w:t>h</w:t>
      </w:r>
      <w:r w:rsidRPr="00CD407B">
        <w:rPr>
          <w:vertAlign w:val="subscript"/>
        </w:rPr>
        <w:t>i</w:t>
      </w:r>
      <w:r>
        <w:rPr>
          <w:vertAlign w:val="subscript"/>
        </w:rPr>
        <w:t>j</w:t>
      </w:r>
      <w:proofErr w:type="spellEnd"/>
      <w:r w:rsidRPr="00CD407B">
        <w:t xml:space="preserve"> = </w:t>
      </w:r>
      <w:proofErr w:type="spellStart"/>
      <w:r>
        <w:t>L</w:t>
      </w:r>
      <w:r w:rsidRPr="00CD407B">
        <w:rPr>
          <w:vertAlign w:val="subscript"/>
        </w:rPr>
        <w:t>i</w:t>
      </w:r>
      <w:r>
        <w:rPr>
          <w:vertAlign w:val="subscript"/>
        </w:rPr>
        <w:t>j</w:t>
      </w:r>
      <w:proofErr w:type="spellEnd"/>
      <w:r w:rsidRPr="00CD407B">
        <w:t xml:space="preserve"> / </w:t>
      </w:r>
      <w:proofErr w:type="spellStart"/>
      <w:r w:rsidRPr="00CD407B">
        <w:t>CPUE</w:t>
      </w:r>
      <w:r w:rsidRPr="00CD407B">
        <w:rPr>
          <w:vertAlign w:val="subscript"/>
        </w:rPr>
        <w:t>i</w:t>
      </w:r>
      <w:r>
        <w:rPr>
          <w:vertAlign w:val="subscript"/>
        </w:rPr>
        <w:t>j</w:t>
      </w:r>
      <w:proofErr w:type="spellEnd"/>
      <w:r w:rsidRPr="00CD407B">
        <w:t xml:space="preserve">. </w:t>
      </w:r>
    </w:p>
    <w:p w14:paraId="668C4235" w14:textId="77777777" w:rsidR="00540E63" w:rsidRPr="00CD407B" w:rsidRDefault="00540E63" w:rsidP="00636FBF"/>
    <w:p w14:paraId="318CD6B1" w14:textId="0C628E73" w:rsidR="00636FBF" w:rsidRDefault="00636FBF" w:rsidP="00636FBF">
      <w:pPr>
        <w:pStyle w:val="Heading2"/>
      </w:pPr>
      <w:bookmarkStart w:id="27" w:name="_Toc77929805"/>
      <w:r>
        <w:t xml:space="preserve">3.3. TRAWL SURVEY </w:t>
      </w:r>
      <w:bookmarkEnd w:id="27"/>
    </w:p>
    <w:p w14:paraId="07E000A2" w14:textId="77777777" w:rsidR="00636FBF" w:rsidRPr="00293FBD" w:rsidRDefault="00636FBF" w:rsidP="00636FBF">
      <w:pPr>
        <w:pStyle w:val="BodyText"/>
      </w:pPr>
      <w:r>
        <w:t>In 2020</w:t>
      </w:r>
      <w:r w:rsidRPr="00293FBD">
        <w:t xml:space="preserve">, the number of </w:t>
      </w:r>
      <w:r>
        <w:t xml:space="preserve">target </w:t>
      </w:r>
      <w:r w:rsidRPr="00293FBD">
        <w:t>sampling stations remained at 355. T</w:t>
      </w:r>
      <w:r>
        <w:t>he 350</w:t>
      </w:r>
      <w:r w:rsidRPr="00293FBD">
        <w:t xml:space="preserve"> successful sampling stations f</w:t>
      </w:r>
      <w:r>
        <w:t>rom the 2019</w:t>
      </w:r>
      <w:r w:rsidRPr="00293FBD">
        <w:t xml:space="preserve"> trawl survey were use</w:t>
      </w:r>
      <w:r>
        <w:t>d as fixed stations in 2020 and five</w:t>
      </w:r>
      <w:r w:rsidRPr="00293FBD">
        <w:t xml:space="preserve"> </w:t>
      </w:r>
      <w:r>
        <w:t xml:space="preserve">new sampling stations (three abandoned </w:t>
      </w:r>
      <w:r w:rsidRPr="00293FBD">
        <w:t>sampling station</w:t>
      </w:r>
      <w:r>
        <w:t>s</w:t>
      </w:r>
      <w:r w:rsidRPr="00293FBD">
        <w:t xml:space="preserve"> </w:t>
      </w:r>
      <w:r>
        <w:t>plus</w:t>
      </w:r>
      <w:r w:rsidRPr="00293FBD">
        <w:t xml:space="preserve"> </w:t>
      </w:r>
      <w:r>
        <w:t>two</w:t>
      </w:r>
      <w:r w:rsidRPr="00293FBD">
        <w:t xml:space="preserve"> sampling stations that </w:t>
      </w:r>
      <w:r>
        <w:t>lay</w:t>
      </w:r>
      <w:r w:rsidRPr="00293FBD">
        <w:t xml:space="preserve"> outside their assigned square grid </w:t>
      </w:r>
      <w:r>
        <w:t>areas in 2019</w:t>
      </w:r>
      <w:r w:rsidRPr="00293FBD">
        <w:t>) w</w:t>
      </w:r>
      <w:r>
        <w:t>ere</w:t>
      </w:r>
      <w:r w:rsidRPr="00293FBD">
        <w:t xml:space="preserve"> randomly </w:t>
      </w:r>
      <w:r>
        <w:t xml:space="preserve">generated </w:t>
      </w:r>
      <w:r w:rsidRPr="00293FBD">
        <w:t>(Fig. 2).</w:t>
      </w:r>
    </w:p>
    <w:p w14:paraId="37850591" w14:textId="2EBED954" w:rsidR="00636FBF" w:rsidRDefault="00636FBF" w:rsidP="00636FBF">
      <w:pPr>
        <w:pStyle w:val="BodyText"/>
      </w:pPr>
      <w:r>
        <w:t xml:space="preserve">The </w:t>
      </w:r>
      <w:r w:rsidRPr="00132597">
        <w:t>Avalon Voyager II</w:t>
      </w:r>
      <w:r>
        <w:t>, a 65-foot stern-trawling (850 HP) fiberglass</w:t>
      </w:r>
      <w:r w:rsidRPr="00420238">
        <w:t xml:space="preserve"> boat</w:t>
      </w:r>
      <w:r>
        <w:t>, was used to conduct the 2020 trawl</w:t>
      </w:r>
      <w:r w:rsidRPr="00420238">
        <w:t xml:space="preserve"> surv</w:t>
      </w:r>
      <w:r>
        <w:t>ey between July 13</w:t>
      </w:r>
      <w:r w:rsidRPr="0072589E">
        <w:rPr>
          <w:vertAlign w:val="superscript"/>
        </w:rPr>
        <w:t>th</w:t>
      </w:r>
      <w:r>
        <w:t xml:space="preserve"> and September</w:t>
      </w:r>
      <w:r w:rsidRPr="00420238">
        <w:t xml:space="preserve"> </w:t>
      </w:r>
      <w:r>
        <w:t>10</w:t>
      </w:r>
      <w:r w:rsidRPr="0072589E">
        <w:rPr>
          <w:vertAlign w:val="superscript"/>
        </w:rPr>
        <w:t>th</w:t>
      </w:r>
      <w:r w:rsidRPr="00420238">
        <w:t>.</w:t>
      </w:r>
      <w:r>
        <w:t xml:space="preserve"> A total of 353</w:t>
      </w:r>
      <w:r w:rsidRPr="00420238">
        <w:t xml:space="preserve"> stations w</w:t>
      </w:r>
      <w:r>
        <w:t>ere successfully trawled in 2020</w:t>
      </w:r>
      <w:r w:rsidRPr="00420238">
        <w:t xml:space="preserve">; </w:t>
      </w:r>
      <w:r>
        <w:t>two sampling grids</w:t>
      </w:r>
      <w:r w:rsidRPr="00420238">
        <w:t xml:space="preserve"> </w:t>
      </w:r>
      <w:r>
        <w:t>were</w:t>
      </w:r>
      <w:r w:rsidRPr="00420238">
        <w:t xml:space="preserve"> abandoned due </w:t>
      </w:r>
      <w:r>
        <w:t>to sampling difficulty. For a description of the trawl net used, see Moriyasu et al. (2008).</w:t>
      </w:r>
    </w:p>
    <w:p w14:paraId="053366CB" w14:textId="77777777" w:rsidR="00636FBF" w:rsidRDefault="00636FBF" w:rsidP="00636FBF">
      <w:pPr>
        <w:pStyle w:val="BodyText"/>
      </w:pPr>
      <w:r>
        <w:t>All stations were fished between morning and evening civil twilight hours. A 3:1 warp-to-depth ratio was applied at all stations, to a maximum warp length of 550-575 fathoms. The start time of each tow was estimated using data from a Star Oddi</w:t>
      </w:r>
      <w:ins w:id="28" w:author="Ｍｉｋｉｏ Ｍｏｒｉｙａｓｕ" w:date="2021-08-18T19:59:00Z">
        <w:r>
          <w:rPr>
            <w:vertAlign w:val="superscript"/>
          </w:rPr>
          <w:sym w:font="Symbol" w:char="F0D2"/>
        </w:r>
      </w:ins>
      <w:r>
        <w:t xml:space="preserve"> tilt-angle probe attached to the trawl footrope. The target duration of each tow was five minutes at a target speed of two knots. The area swept by the trawl was calculated using the width of the trawl opening, as measured using a pair of eSonar</w:t>
      </w:r>
      <w:ins w:id="29" w:author="Ｍｉｋｉｏ Ｍｏｒｉｙａｓｕ" w:date="2021-08-18T19:59:00Z">
        <w:r w:rsidRPr="003912C2">
          <w:rPr>
            <w:vertAlign w:val="superscript"/>
          </w:rPr>
          <w:sym w:font="Symbol" w:char="F0D2"/>
        </w:r>
      </w:ins>
      <w:r>
        <w:t xml:space="preserve"> sensors affixed to the trawl wings, and the speed of the survey vessel according to GPS observations. </w:t>
      </w:r>
    </w:p>
    <w:p w14:paraId="1FFB286E" w14:textId="09951EC9" w:rsidR="00636FBF" w:rsidRDefault="00636FBF" w:rsidP="00636FBF">
      <w:pPr>
        <w:pStyle w:val="BodyText"/>
      </w:pPr>
      <w:r>
        <w:t>Tows were rejected if the net was significantly damaged. Replacement tows were conducted either near the original start point or at randomly selected alternate sampling stations within the sampled grid (Fig. 2). If the tow satisfied trawl survey protocols but the data signal quality from the eSonar</w:t>
      </w:r>
      <w:r w:rsidRPr="005D3AF5">
        <w:rPr>
          <w:vertAlign w:val="superscript"/>
        </w:rPr>
        <w:sym w:font="Symbol" w:char="F0D2"/>
      </w:r>
      <w:r>
        <w:t xml:space="preserve"> sensors was deemed to be inadequate to calculate the swept area, the swept area of the tow was set to the average of the values of the 10 nearest stations.</w:t>
      </w:r>
    </w:p>
    <w:p w14:paraId="2B5AAAA0" w14:textId="39CFA21A" w:rsidR="00636FBF" w:rsidRDefault="003912C2" w:rsidP="00636FBF">
      <w:pPr>
        <w:pStyle w:val="BodyText"/>
      </w:pPr>
      <w:r>
        <w:t>C</w:t>
      </w:r>
      <w:r w:rsidR="00636FBF">
        <w:t>atches were sorted by species or of taxonomic group directly on the vessel deck</w:t>
      </w:r>
      <w:r>
        <w:t xml:space="preserve"> and weighed</w:t>
      </w:r>
      <w:r w:rsidR="00636FBF">
        <w:t>. All snow crabs were measured for carapace width (CW), carapace condition, and the sex of each animal and their missing appendages were noted. For males, chela height (CH) was</w:t>
      </w:r>
      <w:r w:rsidR="00D8333A">
        <w:t xml:space="preserve"> also</w:t>
      </w:r>
      <w:r w:rsidR="00636FBF">
        <w:t xml:space="preserve"> measured. </w:t>
      </w:r>
    </w:p>
    <w:p w14:paraId="3F005D1E" w14:textId="77777777" w:rsidR="00636FBF" w:rsidRDefault="00636FBF" w:rsidP="00636FBF">
      <w:pPr>
        <w:pStyle w:val="Heading2"/>
      </w:pPr>
      <w:r>
        <w:t>3.4. Snow CRAb biological categories</w:t>
      </w:r>
    </w:p>
    <w:p w14:paraId="0C0130F4" w14:textId="77777777" w:rsidR="00636FBF" w:rsidRDefault="00636FBF" w:rsidP="00636FBF">
      <w:pPr>
        <w:pStyle w:val="BodyText"/>
      </w:pPr>
      <w:r>
        <w:t xml:space="preserve">The following definitions were used to specify snow crab biological categories contained within this assessment. </w:t>
      </w:r>
    </w:p>
    <w:p w14:paraId="24BFA715" w14:textId="581BC42B" w:rsidR="00636FBF" w:rsidRDefault="00636FBF" w:rsidP="00636FBF">
      <w:pPr>
        <w:pStyle w:val="BodyText"/>
      </w:pPr>
      <w:r>
        <w:t>Commercial crab are defined as adult male crab ≥ 95 mm CW. Commercial crab are divided into two groups: new recruits to the fishery (called R-1 crab), identified as crab having soft-shelled carapace</w:t>
      </w:r>
      <w:r w:rsidR="0069585B">
        <w:t>s</w:t>
      </w:r>
      <w:r>
        <w:t>; and remaining biomass, which represents the portion of the exploitable biomass that is left over after the fishery, identified as crab having hard-shelle</w:t>
      </w:r>
      <w:r w:rsidR="0069585B">
        <w:t>d carapaces</w:t>
      </w:r>
      <w:r>
        <w:t xml:space="preserve">. </w:t>
      </w:r>
      <w:r w:rsidR="0069585B">
        <w:t>Based on</w:t>
      </w:r>
      <w:r>
        <w:t xml:space="preserve"> a growth model (H</w:t>
      </w:r>
      <w:r w:rsidRPr="00D32922">
        <w:rPr>
          <w:lang w:val="en-CA"/>
        </w:rPr>
        <w:t>é</w:t>
      </w:r>
      <w:proofErr w:type="spellStart"/>
      <w:r>
        <w:t>bert</w:t>
      </w:r>
      <w:proofErr w:type="spellEnd"/>
      <w:r>
        <w:t xml:space="preserve"> et al. 2002), commercial recruitment can be traced back to adolesc</w:t>
      </w:r>
      <w:r w:rsidR="0069585B">
        <w:t>ent male categories that would</w:t>
      </w:r>
      <w:r>
        <w:t xml:space="preserve"> recruit in two, three </w:t>
      </w:r>
      <w:r w:rsidR="0069585B">
        <w:t xml:space="preserve">and four </w:t>
      </w:r>
      <w:r>
        <w:t xml:space="preserve">years’ time, corresponding to adolescent males </w:t>
      </w:r>
      <w:r w:rsidR="00C33C3D">
        <w:t xml:space="preserve">larger than 83 mm CW (called R-2), from 69 to 83 mm CW (called R-3), and from 56 to </w:t>
      </w:r>
      <w:r>
        <w:t>68 mm CW</w:t>
      </w:r>
      <w:r w:rsidR="0069585B">
        <w:t xml:space="preserve"> (called R-</w:t>
      </w:r>
      <w:r w:rsidR="00C33C3D">
        <w:t>4)</w:t>
      </w:r>
      <w:r>
        <w:t xml:space="preserve">, respectively. Instar VIII adolescent male crab (34-44 mm CW) is used as a long-term population recruitment index. </w:t>
      </w:r>
    </w:p>
    <w:p w14:paraId="717EACE7" w14:textId="77777777" w:rsidR="00636FBF" w:rsidRDefault="00636FBF" w:rsidP="00636FBF">
      <w:pPr>
        <w:pStyle w:val="Heading2"/>
      </w:pPr>
      <w:bookmarkStart w:id="30" w:name="_Toc31030744"/>
      <w:bookmarkStart w:id="31" w:name="_Toc77929808"/>
      <w:r>
        <w:t>3.5. Estimation of abundance</w:t>
      </w:r>
      <w:bookmarkEnd w:id="30"/>
      <w:bookmarkEnd w:id="31"/>
      <w:r>
        <w:t xml:space="preserve"> and Biomass</w:t>
      </w:r>
    </w:p>
    <w:p w14:paraId="23BC0AFD" w14:textId="5149B857" w:rsidR="00636FBF" w:rsidRDefault="00636FBF" w:rsidP="00636FBF">
      <w:pPr>
        <w:pStyle w:val="BodyText"/>
      </w:pPr>
      <w:r w:rsidRPr="00276D4E">
        <w:t xml:space="preserve">The survey area polygon has a total </w:t>
      </w:r>
      <w:r>
        <w:t xml:space="preserve">surface </w:t>
      </w:r>
      <w:r w:rsidRPr="00276D4E">
        <w:t>area of 57,842.8 km</w:t>
      </w:r>
      <w:r w:rsidRPr="00276D4E">
        <w:rPr>
          <w:vertAlign w:val="superscript"/>
        </w:rPr>
        <w:t>2</w:t>
      </w:r>
      <w:r>
        <w:t xml:space="preserve"> and the </w:t>
      </w:r>
      <w:r w:rsidRPr="00276D4E">
        <w:t>four corresponding management areas</w:t>
      </w:r>
      <w:r>
        <w:t xml:space="preserve"> within this polygon have surface areas of</w:t>
      </w:r>
      <w:r w:rsidRPr="00276D4E">
        <w:t xml:space="preserve"> 48,074 km</w:t>
      </w:r>
      <w:r w:rsidRPr="00276D4E">
        <w:rPr>
          <w:vertAlign w:val="superscript"/>
        </w:rPr>
        <w:t>2</w:t>
      </w:r>
      <w:r w:rsidRPr="00276D4E">
        <w:t xml:space="preserve"> for Area 12, </w:t>
      </w:r>
      <w:r w:rsidR="000F0FEF" w:rsidRPr="00276D4E">
        <w:t>2,436.9 km</w:t>
      </w:r>
      <w:r w:rsidR="000F0FEF" w:rsidRPr="00276D4E">
        <w:rPr>
          <w:vertAlign w:val="superscript"/>
        </w:rPr>
        <w:t>2</w:t>
      </w:r>
      <w:r w:rsidR="000F0FEF">
        <w:t xml:space="preserve"> for Area 12E, </w:t>
      </w:r>
      <w:r w:rsidR="000F0FEF" w:rsidRPr="00276D4E">
        <w:t>2,426.8 km</w:t>
      </w:r>
      <w:r w:rsidR="000F0FEF" w:rsidRPr="00276D4E">
        <w:rPr>
          <w:vertAlign w:val="superscript"/>
        </w:rPr>
        <w:t>2</w:t>
      </w:r>
      <w:r w:rsidR="000F0FEF" w:rsidRPr="00276D4E">
        <w:t xml:space="preserve"> for</w:t>
      </w:r>
      <w:r w:rsidR="000F0FEF">
        <w:t xml:space="preserve"> Area 12F</w:t>
      </w:r>
      <w:r w:rsidR="000F0FEF" w:rsidRPr="00276D4E">
        <w:t xml:space="preserve"> </w:t>
      </w:r>
      <w:r w:rsidR="000F0FEF">
        <w:t xml:space="preserve">and </w:t>
      </w:r>
      <w:r w:rsidRPr="00276D4E">
        <w:t>3,813 km</w:t>
      </w:r>
      <w:r w:rsidRPr="00276D4E">
        <w:rPr>
          <w:vertAlign w:val="superscript"/>
        </w:rPr>
        <w:t>2</w:t>
      </w:r>
      <w:r w:rsidRPr="00276D4E">
        <w:t xml:space="preserve"> for Area 19</w:t>
      </w:r>
      <w:r w:rsidR="003912C2">
        <w:t xml:space="preserve"> </w:t>
      </w:r>
      <w:r>
        <w:t>(Fig. 3</w:t>
      </w:r>
      <w:r w:rsidRPr="00276D4E">
        <w:t xml:space="preserve">). </w:t>
      </w:r>
      <w:r>
        <w:t>Contained within the survey area is a</w:t>
      </w:r>
      <w:r w:rsidRPr="00276D4E">
        <w:t>n additional zone A</w:t>
      </w:r>
      <w:r>
        <w:t xml:space="preserve">, with an area of </w:t>
      </w:r>
      <w:r w:rsidRPr="00276D4E">
        <w:t>667.9 km</w:t>
      </w:r>
      <w:r w:rsidRPr="00276D4E">
        <w:rPr>
          <w:vertAlign w:val="superscript"/>
        </w:rPr>
        <w:t>2</w:t>
      </w:r>
      <w:r w:rsidRPr="00276D4E">
        <w:t xml:space="preserve">, </w:t>
      </w:r>
      <w:r>
        <w:t>that lies</w:t>
      </w:r>
      <w:r w:rsidRPr="00276D4E">
        <w:t xml:space="preserve"> </w:t>
      </w:r>
      <w:r>
        <w:t>above Areas 12E and 12F and does not assigned to any snow crab management area</w:t>
      </w:r>
      <w:r w:rsidRPr="00276D4E">
        <w:t xml:space="preserve">. </w:t>
      </w:r>
      <w:r>
        <w:t>B</w:t>
      </w:r>
      <w:r w:rsidRPr="00276D4E">
        <w:t>uffer zones B and C cover an area of 134.2 and 289.5 km</w:t>
      </w:r>
      <w:r w:rsidRPr="00276D4E">
        <w:rPr>
          <w:vertAlign w:val="superscript"/>
        </w:rPr>
        <w:t>2</w:t>
      </w:r>
      <w:r w:rsidRPr="00276D4E">
        <w:t>, respectively.</w:t>
      </w:r>
      <w:r>
        <w:t xml:space="preserve"> </w:t>
      </w:r>
    </w:p>
    <w:p w14:paraId="7FFE4321" w14:textId="2EEC4CBC" w:rsidR="00636FBF" w:rsidRDefault="00636FBF" w:rsidP="00636FBF">
      <w:pPr>
        <w:pStyle w:val="BodyText"/>
      </w:pPr>
      <w:proofErr w:type="spellStart"/>
      <w:r>
        <w:t>Kriging</w:t>
      </w:r>
      <w:proofErr w:type="spellEnd"/>
      <w:r>
        <w:t xml:space="preserve"> with external drift (KED) was used to estimate all abundance and biomass indices (DFO 2012a). </w:t>
      </w:r>
      <w:r w:rsidR="006E708D">
        <w:t>For</w:t>
      </w:r>
      <w:r>
        <w:t xml:space="preserve"> the purposes of this assessment, abundance and biomass estimates within management zones do not include buffer zones. All survey catch observations were standardized using estimates of trawl swept area prior to analysis. For biomass estimates, crab counts at each tow were first converted to weights using the size-weight relationship </w:t>
      </w:r>
      <w:r w:rsidRPr="003341F2">
        <w:rPr>
          <w:i/>
          <w:lang w:val="en-CA"/>
        </w:rPr>
        <w:t>w</w:t>
      </w:r>
      <w:r>
        <w:rPr>
          <w:lang w:val="en-CA"/>
        </w:rPr>
        <w:t> = (2.665 x 10</w:t>
      </w:r>
      <w:r>
        <w:rPr>
          <w:vertAlign w:val="superscript"/>
          <w:lang w:val="en-CA"/>
        </w:rPr>
        <w:t>-4</w:t>
      </w:r>
      <w:r>
        <w:rPr>
          <w:lang w:val="en-CA"/>
        </w:rPr>
        <w:t xml:space="preserve">) CW </w:t>
      </w:r>
      <w:r>
        <w:rPr>
          <w:vertAlign w:val="superscript"/>
          <w:lang w:val="en-CA"/>
        </w:rPr>
        <w:t>3.098</w:t>
      </w:r>
      <w:r>
        <w:rPr>
          <w:lang w:val="en-CA"/>
        </w:rPr>
        <w:t xml:space="preserve">, </w:t>
      </w:r>
      <w:r>
        <w:t xml:space="preserve">where </w:t>
      </w:r>
      <w:r w:rsidRPr="003341F2">
        <w:rPr>
          <w:i/>
        </w:rPr>
        <w:t>w</w:t>
      </w:r>
      <w:r>
        <w:t xml:space="preserve"> is the weight in grams and CW is the carapace width in mm </w:t>
      </w:r>
      <w:r>
        <w:rPr>
          <w:lang w:val="en-CA"/>
        </w:rPr>
        <w:t>(Hébert et al. 1992)</w:t>
      </w:r>
      <w:r>
        <w:t xml:space="preserve">. </w:t>
      </w:r>
    </w:p>
    <w:p w14:paraId="4CDE1723" w14:textId="77777777" w:rsidR="00636FBF" w:rsidRDefault="00636FBF" w:rsidP="00636FBF">
      <w:pPr>
        <w:pStyle w:val="Heading2"/>
      </w:pPr>
      <w:bookmarkStart w:id="32" w:name="_Toc31030745"/>
      <w:bookmarkStart w:id="33" w:name="_Toc77929809"/>
      <w:r>
        <w:t>3.5. EXPLOITATION RATES</w:t>
      </w:r>
      <w:bookmarkEnd w:id="32"/>
      <w:bookmarkEnd w:id="33"/>
    </w:p>
    <w:p w14:paraId="7F2A7AAB" w14:textId="77777777" w:rsidR="00636FBF" w:rsidRDefault="00636FBF" w:rsidP="00636FBF">
      <w:pPr>
        <w:pStyle w:val="BodyText"/>
      </w:pPr>
      <w:r>
        <w:t xml:space="preserve">For the purpose of this assessment, exploitations rates </w:t>
      </w:r>
      <w:r w:rsidRPr="0064649D">
        <w:rPr>
          <w:i/>
        </w:rPr>
        <w:t>(ER)</w:t>
      </w:r>
      <w:r>
        <w:t xml:space="preserve"> for the sGSL were calculated as the ratio of the fishery landings </w:t>
      </w:r>
      <w:proofErr w:type="gramStart"/>
      <w:r>
        <w:rPr>
          <w:i/>
        </w:rPr>
        <w:t>L</w:t>
      </w:r>
      <w:r>
        <w:rPr>
          <w:i/>
          <w:vertAlign w:val="subscript"/>
        </w:rPr>
        <w:t>t</w:t>
      </w:r>
      <w:r>
        <w:t xml:space="preserve">  for</w:t>
      </w:r>
      <w:proofErr w:type="gramEnd"/>
      <w:r>
        <w:t xml:space="preserve"> fishing year </w:t>
      </w:r>
      <w:r w:rsidRPr="00335E17">
        <w:rPr>
          <w:i/>
        </w:rPr>
        <w:t>t</w:t>
      </w:r>
      <w:r>
        <w:t xml:space="preserve"> and the commercial biomass </w:t>
      </w:r>
      <w:r w:rsidRPr="0064649D">
        <w:rPr>
          <w:i/>
        </w:rPr>
        <w:t>B</w:t>
      </w:r>
      <w:r w:rsidRPr="0064649D">
        <w:rPr>
          <w:i/>
          <w:vertAlign w:val="subscript"/>
        </w:rPr>
        <w:t>t-1</w:t>
      </w:r>
      <w:r>
        <w:rPr>
          <w:i/>
          <w:vertAlign w:val="subscript"/>
        </w:rPr>
        <w:t xml:space="preserve">  </w:t>
      </w:r>
      <w:r>
        <w:t>from the previous year.</w:t>
      </w:r>
    </w:p>
    <w:p w14:paraId="1BB0F3F9" w14:textId="77777777" w:rsidR="00636FBF" w:rsidRPr="0064649D" w:rsidRDefault="00636FBF" w:rsidP="00636FBF">
      <w:pPr>
        <w:pStyle w:val="BodyText"/>
        <w:ind w:firstLine="720"/>
        <w:jc w:val="center"/>
        <w:rPr>
          <w:i/>
        </w:rPr>
      </w:pPr>
      <w:r w:rsidRPr="0064649D">
        <w:rPr>
          <w:i/>
        </w:rPr>
        <w:t xml:space="preserve">ER = </w:t>
      </w:r>
      <w:r>
        <w:rPr>
          <w:i/>
        </w:rPr>
        <w:t>L</w:t>
      </w:r>
      <w:r>
        <w:rPr>
          <w:i/>
          <w:vertAlign w:val="subscript"/>
        </w:rPr>
        <w:t>t</w:t>
      </w:r>
      <w:r w:rsidRPr="0064649D">
        <w:rPr>
          <w:i/>
        </w:rPr>
        <w:t xml:space="preserve"> / B</w:t>
      </w:r>
      <w:r w:rsidRPr="0064649D">
        <w:rPr>
          <w:i/>
          <w:vertAlign w:val="subscript"/>
        </w:rPr>
        <w:t>t-1</w:t>
      </w:r>
    </w:p>
    <w:p w14:paraId="6E8C690D" w14:textId="77777777" w:rsidR="00636FBF" w:rsidRPr="0007605B" w:rsidRDefault="00636FBF" w:rsidP="00636FBF">
      <w:r>
        <w:t xml:space="preserve">Note that this definition of exploitation rate does not take into account any natural mortality that may have occurred before or during the fishery. </w:t>
      </w:r>
    </w:p>
    <w:p w14:paraId="1BA71082" w14:textId="5D70D91E" w:rsidR="00636FBF" w:rsidRPr="00E74C54" w:rsidRDefault="00636FBF" w:rsidP="00636FBF">
      <w:pPr>
        <w:pStyle w:val="Heading2"/>
      </w:pPr>
      <w:bookmarkStart w:id="34" w:name="_Toc31030746"/>
      <w:bookmarkStart w:id="35" w:name="_Toc77929810"/>
      <w:r>
        <w:t>3.6</w:t>
      </w:r>
      <w:r w:rsidRPr="00E74C54">
        <w:t xml:space="preserve">. Risk analysis </w:t>
      </w:r>
      <w:bookmarkEnd w:id="34"/>
      <w:bookmarkEnd w:id="35"/>
    </w:p>
    <w:p w14:paraId="5FDE10F4" w14:textId="77777777" w:rsidR="00F17557" w:rsidRDefault="00F17557" w:rsidP="00F17557">
      <w:pPr>
        <w:pStyle w:val="BodyText"/>
      </w:pPr>
      <w:r>
        <w:t xml:space="preserve">Reference points conforming to the Precautionary Approach (DFO 2009) were developed in 2010 for sGSL snow crab (DFO 2010). Reference points, in conjunction with appropriate stock parameters, are used to classify stock status as belonging to critical, cautious or healthy zones, with each zone being assigned its particular management or harvest control rules. </w:t>
      </w:r>
    </w:p>
    <w:p w14:paraId="653D5561" w14:textId="3C5D4145" w:rsidR="00F17557" w:rsidRDefault="00F17557" w:rsidP="00F17557">
      <w:pPr>
        <w:pStyle w:val="BodyText"/>
      </w:pPr>
      <w:r>
        <w:t xml:space="preserve">The sGSL snow crab stock has three defined reference points (Fig. </w:t>
      </w:r>
      <w:r w:rsidR="000F0FEF">
        <w:rPr>
          <w:highlight w:val="yellow"/>
        </w:rPr>
        <w:t>4</w:t>
      </w:r>
      <w:r w:rsidR="009C62B3">
        <w:t>)</w:t>
      </w:r>
      <w:r>
        <w:t xml:space="preserve">. A limit reference point was defined as a function of residual commercial biomass, called </w:t>
      </w:r>
      <w:proofErr w:type="spellStart"/>
      <w:r>
        <w:t>B</w:t>
      </w:r>
      <w:r>
        <w:rPr>
          <w:vertAlign w:val="subscript"/>
        </w:rPr>
        <w:t>lim</w:t>
      </w:r>
      <w:proofErr w:type="spellEnd"/>
      <w:r>
        <w:t xml:space="preserve">, an upper stock reference point was defined as a function of total commercial biomass (i.e. the sum of recruitment and residual biomass), called </w:t>
      </w:r>
      <w:proofErr w:type="spellStart"/>
      <w:r>
        <w:t>B</w:t>
      </w:r>
      <w:r>
        <w:rPr>
          <w:vertAlign w:val="subscript"/>
        </w:rPr>
        <w:t>usr</w:t>
      </w:r>
      <w:proofErr w:type="spellEnd"/>
      <w:r>
        <w:t xml:space="preserve">, and a removal rate limit reference point was defined as the maximum removal rate of total commercial biomass in order to remain in healthy zone, called </w:t>
      </w:r>
      <w:proofErr w:type="spellStart"/>
      <w:r>
        <w:t>F</w:t>
      </w:r>
      <w:r>
        <w:rPr>
          <w:vertAlign w:val="subscript"/>
        </w:rPr>
        <w:t>lim</w:t>
      </w:r>
      <w:proofErr w:type="spellEnd"/>
      <w:r>
        <w:t xml:space="preserve"> (DFO 2012b).</w:t>
      </w:r>
    </w:p>
    <w:p w14:paraId="4AD23BC8" w14:textId="62442E5A" w:rsidR="00F17557" w:rsidRDefault="00F17557" w:rsidP="00636FBF">
      <w:pPr>
        <w:pStyle w:val="BodyText"/>
      </w:pPr>
      <w:proofErr w:type="spellStart"/>
      <w:r>
        <w:t>B</w:t>
      </w:r>
      <w:r>
        <w:rPr>
          <w:vertAlign w:val="subscript"/>
        </w:rPr>
        <w:t>usr</w:t>
      </w:r>
      <w:proofErr w:type="spellEnd"/>
      <w:r>
        <w:t xml:space="preserve"> was set at </w:t>
      </w:r>
      <w:r w:rsidRPr="00CC37CB">
        <w:t>41</w:t>
      </w:r>
      <w:r>
        <w:t>,</w:t>
      </w:r>
      <w:r w:rsidRPr="00CC37CB">
        <w:t>371</w:t>
      </w:r>
      <w:r>
        <w:t xml:space="preserve"> t of total commercial biomass, which corresponds to 40% of the maximum estimated commercial biomass over the period from 1997 to 2008 (Fig. </w:t>
      </w:r>
      <w:r w:rsidR="000F0FEF">
        <w:t>4</w:t>
      </w:r>
      <w:r>
        <w:t xml:space="preserve">), which serves as a proxy of maximum sustainable yield. </w:t>
      </w:r>
      <w:proofErr w:type="spellStart"/>
      <w:r>
        <w:t>B</w:t>
      </w:r>
      <w:r>
        <w:rPr>
          <w:vertAlign w:val="subscript"/>
        </w:rPr>
        <w:t>lim</w:t>
      </w:r>
      <w:proofErr w:type="spellEnd"/>
      <w:r>
        <w:t xml:space="preserve"> was set at </w:t>
      </w:r>
      <w:r w:rsidRPr="00CC37CB">
        <w:t>9</w:t>
      </w:r>
      <w:r>
        <w:t>,</w:t>
      </w:r>
      <w:r w:rsidRPr="00CC37CB">
        <w:t>970</w:t>
      </w:r>
      <w:r>
        <w:t xml:space="preserve"> t (Fig. </w:t>
      </w:r>
      <w:r w:rsidR="000F0FEF">
        <w:t>4</w:t>
      </w:r>
      <w:r>
        <w:t xml:space="preserve">) of residual commercial biomass, defined as the lowest estimated residual biomass over the period from 1997 to 2008. </w:t>
      </w:r>
      <w:proofErr w:type="spellStart"/>
      <w:r>
        <w:t>F</w:t>
      </w:r>
      <w:r>
        <w:rPr>
          <w:vertAlign w:val="subscript"/>
        </w:rPr>
        <w:t>lim</w:t>
      </w:r>
      <w:proofErr w:type="spellEnd"/>
      <w:r>
        <w:t xml:space="preserve"> was set at 34.6% (Fig. 4), corresponding to the average annual exploitation rate for fishery years 1998 to 2009, defined as the total landings divided by commercial biomass estimate from the previous year. See DFO (2010) for further details on the specification of these reference points.</w:t>
      </w:r>
    </w:p>
    <w:p w14:paraId="73311D92" w14:textId="7121A1A4" w:rsidR="00636FBF" w:rsidRDefault="00636FBF" w:rsidP="00636FBF">
      <w:pPr>
        <w:pStyle w:val="BodyText"/>
      </w:pPr>
      <w:r>
        <w:t>The risk analysis calculate</w:t>
      </w:r>
      <w:r w:rsidR="006925D1">
        <w:t>s</w:t>
      </w:r>
      <w:r>
        <w:t xml:space="preserve"> the probabilities of two events: that the remaining biomass from the 2021 survey falls below the Upper Stock Reference of </w:t>
      </w:r>
      <w:r w:rsidR="002A701F">
        <w:t>9,970</w:t>
      </w:r>
      <w:r>
        <w:t xml:space="preserve"> t, or that the total commercial biomass from the 2021 survey falls below the limit reference point </w:t>
      </w:r>
      <w:r w:rsidRPr="00F17557">
        <w:t>of 41,</w:t>
      </w:r>
      <w:r w:rsidR="002A701F" w:rsidRPr="00F17557">
        <w:t>371</w:t>
      </w:r>
      <w:r w:rsidRPr="00F17557">
        <w:t xml:space="preserve"> t. These</w:t>
      </w:r>
      <w:r>
        <w:t xml:space="preserve"> probabilities were calculated using projected recruitment biomass to the fishery (R-1) in 2021, application of the average mortality rate in the past 5-years, and application of the proposed </w:t>
      </w:r>
      <w:r w:rsidR="000F0FEF">
        <w:t xml:space="preserve">total allowable </w:t>
      </w:r>
      <w:proofErr w:type="gramStart"/>
      <w:r w:rsidR="000F0FEF">
        <w:t>catch</w:t>
      </w:r>
      <w:proofErr w:type="gramEnd"/>
      <w:r w:rsidR="000F0FEF">
        <w:t xml:space="preserve"> (</w:t>
      </w:r>
      <w:r>
        <w:t>TAC</w:t>
      </w:r>
      <w:ins w:id="36" w:author="Allain, Renée" w:date="2021-09-13T14:11:00Z">
        <w:r w:rsidR="000F0FEF">
          <w:t>)</w:t>
        </w:r>
      </w:ins>
      <w:r>
        <w:t xml:space="preserve"> level. </w:t>
      </w:r>
    </w:p>
    <w:p w14:paraId="27965725" w14:textId="6B5CA4AF" w:rsidR="000937F6" w:rsidRDefault="00636FBF" w:rsidP="00636FBF">
      <w:pPr>
        <w:pStyle w:val="BodyText"/>
      </w:pPr>
      <w:r>
        <w:t>The projected R-1 biomass in 2021 was estimated using a Bayesian model described in Surette and Wade (2006) and Wade et al. (2014), based on survey abundances of pre-recruits R-4, R-3 and R-2. The model incorporated estima</w:t>
      </w:r>
      <w:r w:rsidR="006925D1">
        <w:t xml:space="preserve">tion errors in the abundances. </w:t>
      </w:r>
      <w:r w:rsidR="000937F6">
        <w:t xml:space="preserve">Proposed </w:t>
      </w:r>
      <w:r w:rsidR="000937F6" w:rsidRPr="006925D1">
        <w:t xml:space="preserve">TACs were set according to the prescribed Harvest Control Rule for snow crab </w:t>
      </w:r>
      <w:r w:rsidR="000937F6" w:rsidRPr="00F14FB3">
        <w:rPr>
          <w:highlight w:val="yellow"/>
        </w:rPr>
        <w:t>(ref)</w:t>
      </w:r>
      <w:r w:rsidR="006A11E9">
        <w:t xml:space="preserve">. The risk analysis incorporated uncertainty due to </w:t>
      </w:r>
      <w:r w:rsidR="000937F6">
        <w:t xml:space="preserve">the recent increases in survey catchability by </w:t>
      </w:r>
      <w:r w:rsidR="006A11E9">
        <w:t xml:space="preserve">considering </w:t>
      </w:r>
      <w:r w:rsidR="000937F6">
        <w:t>different levels of bias on the commercial biomass estimates for 2019 and 2020.</w:t>
      </w:r>
      <w:r w:rsidR="000937F6" w:rsidRPr="000937F6">
        <w:t xml:space="preserve"> </w:t>
      </w:r>
    </w:p>
    <w:p w14:paraId="6132B75E" w14:textId="601DB583" w:rsidR="00381066" w:rsidRDefault="00381066" w:rsidP="003A24AF">
      <w:pPr>
        <w:pStyle w:val="Heading2"/>
      </w:pPr>
      <w:r>
        <w:t>4.0. RESULTS</w:t>
      </w:r>
      <w:bookmarkEnd w:id="14"/>
      <w:bookmarkEnd w:id="15"/>
    </w:p>
    <w:p w14:paraId="491912E9" w14:textId="355EC63D" w:rsidR="00863EAD" w:rsidRPr="00863EAD" w:rsidRDefault="00863EAD" w:rsidP="00CD78B2">
      <w:pPr>
        <w:keepNext/>
        <w:spacing w:before="240" w:after="120"/>
        <w:outlineLvl w:val="1"/>
        <w:rPr>
          <w:b/>
          <w:caps/>
          <w:sz w:val="24"/>
          <w:szCs w:val="22"/>
          <w:lang w:val="en-CA"/>
        </w:rPr>
      </w:pPr>
      <w:bookmarkStart w:id="37" w:name="_Toc513621213"/>
      <w:bookmarkStart w:id="38" w:name="_Toc77929812"/>
      <w:bookmarkStart w:id="39" w:name="_Toc31030749"/>
      <w:r>
        <w:rPr>
          <w:b/>
          <w:caps/>
          <w:sz w:val="24"/>
          <w:szCs w:val="22"/>
          <w:lang w:val="en-CA"/>
        </w:rPr>
        <w:t>4</w:t>
      </w:r>
      <w:r w:rsidRPr="00863EAD">
        <w:rPr>
          <w:b/>
          <w:caps/>
          <w:sz w:val="24"/>
          <w:szCs w:val="22"/>
          <w:lang w:val="en-CA"/>
        </w:rPr>
        <w:t>.1. FISHERY PERFORMANCE</w:t>
      </w:r>
      <w:bookmarkEnd w:id="37"/>
      <w:bookmarkEnd w:id="38"/>
    </w:p>
    <w:p w14:paraId="61F74E7B" w14:textId="3A990470" w:rsidR="00863EAD" w:rsidRPr="00863EAD" w:rsidRDefault="00863EAD" w:rsidP="00863EAD">
      <w:pPr>
        <w:spacing w:before="120" w:after="120"/>
      </w:pPr>
      <w:r w:rsidRPr="00863EAD">
        <w:t xml:space="preserve">Since 1969, </w:t>
      </w:r>
      <w:r w:rsidR="009D28C3" w:rsidRPr="00863EAD">
        <w:t xml:space="preserve">four periods of high landings </w:t>
      </w:r>
      <w:r w:rsidR="009D28C3">
        <w:t xml:space="preserve">exceeding 20,000 t have been observed in the sGSL: </w:t>
      </w:r>
      <w:r w:rsidRPr="00863EAD">
        <w:t>1981-1986, 1994-1995, 2002-2009 and</w:t>
      </w:r>
      <w:r w:rsidR="00793E9C">
        <w:t xml:space="preserve"> more recently from 2012 to 2020</w:t>
      </w:r>
      <w:r w:rsidR="006340AF">
        <w:t xml:space="preserve"> (Fig. </w:t>
      </w:r>
      <w:r w:rsidR="0006769B">
        <w:t>5</w:t>
      </w:r>
      <w:r w:rsidRPr="00863EAD">
        <w:t xml:space="preserve">). </w:t>
      </w:r>
      <w:r w:rsidR="009D28C3">
        <w:t>L</w:t>
      </w:r>
      <w:r w:rsidRPr="00863EAD">
        <w:t xml:space="preserve">andings in the sGSL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w:t>
      </w:r>
      <w:r w:rsidR="0006769B">
        <w:t>5</w:t>
      </w:r>
      <w:r w:rsidR="00B77E09">
        <w:t>). By</w:t>
      </w:r>
      <w:r w:rsidR="00D43075">
        <w:t xml:space="preserve"> r</w:t>
      </w:r>
      <w:r w:rsidR="00B77E09">
        <w:t>eason</w:t>
      </w:r>
      <w:r w:rsidR="00D43075">
        <w:t xml:space="preserve"> of</w:t>
      </w:r>
      <w:r w:rsidRPr="00863EAD">
        <w:t xml:space="preserve"> quota adjustments, reconciliations, and re-distribution of the scientific quota among a</w:t>
      </w:r>
      <w:r w:rsidR="00B77E09">
        <w:t xml:space="preserve">reas, the revised quota does </w:t>
      </w:r>
      <w:r w:rsidR="009D28C3">
        <w:t xml:space="preserve">not </w:t>
      </w:r>
      <w:r w:rsidR="00B77E09">
        <w:t>exactly</w:t>
      </w:r>
      <w:r w:rsidRPr="00863EAD">
        <w:t xml:space="preserve"> </w:t>
      </w:r>
      <w:r w:rsidR="009D28C3">
        <w:t xml:space="preserve">match </w:t>
      </w:r>
      <w:r w:rsidRPr="00863EAD">
        <w:t xml:space="preserve">the TAC </w:t>
      </w:r>
      <w:r w:rsidR="009D28C3">
        <w:t xml:space="preserve">given </w:t>
      </w:r>
      <w:r w:rsidRPr="00863EAD">
        <w:t>in the notice to harvesters</w:t>
      </w:r>
      <w:r w:rsidR="009D28C3">
        <w:t xml:space="preserve">, </w:t>
      </w:r>
      <w:r w:rsidR="00B71C93">
        <w:t xml:space="preserve">which was </w:t>
      </w:r>
      <w:r w:rsidR="009D28C3">
        <w:t xml:space="preserve">set at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40" w:name="_Toc513621214"/>
      <w:bookmarkStart w:id="41" w:name="_Toc77929813"/>
      <w:r w:rsidRPr="002625BE">
        <w:rPr>
          <w:b/>
          <w:sz w:val="24"/>
          <w:szCs w:val="24"/>
          <w:lang w:val="en-CA"/>
        </w:rPr>
        <w:t>4.1.1. Area 12</w:t>
      </w:r>
      <w:bookmarkEnd w:id="40"/>
      <w:bookmarkEnd w:id="41"/>
    </w:p>
    <w:p w14:paraId="5076B83C" w14:textId="4ADD5583"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w:t>
      </w:r>
      <w:r w:rsidR="00B77E09">
        <w:t xml:space="preserve">initially </w:t>
      </w:r>
      <w:r w:rsidR="00F67129">
        <w:t>27,204</w:t>
      </w:r>
      <w:r w:rsidR="00863EAD" w:rsidRPr="00863EAD">
        <w:t xml:space="preserve"> t. Harvesters participating in the fishery were from </w:t>
      </w:r>
      <w:r w:rsidR="00B71C93" w:rsidRPr="00863EAD">
        <w:t>New Brunswick</w:t>
      </w:r>
      <w:r w:rsidR="00863EAD" w:rsidRPr="00863EAD">
        <w:t>, Quebec, Nova Scotia and Prince Edward Island. T</w:t>
      </w:r>
      <w:r w:rsidR="00B77E09">
        <w:t>he number of participating fishing vessels</w:t>
      </w:r>
      <w:r w:rsidR="00863EAD" w:rsidRPr="00863EAD">
        <w:t xml:space="preserve"> </w:t>
      </w:r>
      <w:r w:rsidR="00F67129">
        <w:t xml:space="preserve">was </w:t>
      </w:r>
      <w:r w:rsidR="00CB4436" w:rsidRPr="00CB4436">
        <w:t>309</w:t>
      </w:r>
      <w:r w:rsidR="00F67129">
        <w:t xml:space="preserve"> in 2020 </w:t>
      </w:r>
      <w:r w:rsidR="00B77E09">
        <w:t>and</w:t>
      </w:r>
      <w:r w:rsidR="00F67129">
        <w:t xml:space="preserve"> 321 in 2019</w:t>
      </w:r>
      <w:r w:rsidR="00863EAD" w:rsidRPr="00863EAD">
        <w:t>.</w:t>
      </w:r>
    </w:p>
    <w:p w14:paraId="494F45EF" w14:textId="42C1BA4F" w:rsidR="00863EAD" w:rsidRPr="00863EAD" w:rsidRDefault="00B71C93" w:rsidP="00863EAD">
      <w:pPr>
        <w:spacing w:before="120" w:after="120"/>
      </w:pPr>
      <w:r>
        <w:t>F</w:t>
      </w:r>
      <w:r w:rsidR="00AF4C6E">
        <w:t>ishing effort in Area 12</w:t>
      </w:r>
      <w:r w:rsidR="00863EAD" w:rsidRPr="00863EAD">
        <w:t xml:space="preserve"> varied from 243,339 </w:t>
      </w:r>
      <w:r w:rsidR="00FD7E6B">
        <w:t xml:space="preserve">(1998) </w:t>
      </w:r>
      <w:r w:rsidR="00863EAD" w:rsidRPr="00863EAD">
        <w:t xml:space="preserve">to 544,454 </w:t>
      </w:r>
      <w:r w:rsidR="00FD7E6B">
        <w:t xml:space="preserve">(2002) </w:t>
      </w:r>
      <w:r w:rsidR="00863EAD" w:rsidRPr="00863EAD">
        <w:t>trap hauls (</w:t>
      </w:r>
      <w:proofErr w:type="spellStart"/>
      <w:r w:rsidR="00863EAD" w:rsidRPr="00863EAD">
        <w:t>th</w:t>
      </w:r>
      <w:proofErr w:type="spellEnd"/>
      <w:r w:rsidR="00863EAD" w:rsidRPr="00863EAD">
        <w:t xml:space="preserve">) between 1987 and 2009, but decreased considerably to 161,148 </w:t>
      </w:r>
      <w:proofErr w:type="spellStart"/>
      <w:r w:rsidR="00863EAD" w:rsidRPr="00863EAD">
        <w:t>th</w:t>
      </w:r>
      <w:proofErr w:type="spellEnd"/>
      <w:r w:rsidR="00863EAD" w:rsidRPr="00863EAD">
        <w:t xml:space="preserve"> in 2010, the lowest value of the time series since 1987 (Table 1). The fishing effort </w:t>
      </w:r>
      <w:r w:rsidR="008E56F9">
        <w:t xml:space="preserve">then </w:t>
      </w:r>
      <w:r w:rsidR="00863EAD" w:rsidRPr="00863EAD">
        <w:t>incr</w:t>
      </w:r>
      <w:r w:rsidR="00AF4C6E">
        <w:t xml:space="preserve">eased to 339,912 </w:t>
      </w:r>
      <w:proofErr w:type="spellStart"/>
      <w:proofErr w:type="gramStart"/>
      <w:r w:rsidR="00AF4C6E">
        <w:t>th</w:t>
      </w:r>
      <w:proofErr w:type="spellEnd"/>
      <w:proofErr w:type="gramEnd"/>
      <w:r w:rsidR="00AF4C6E">
        <w:t xml:space="preserve"> in 2015, </w:t>
      </w:r>
      <w:r w:rsidR="00863EAD" w:rsidRPr="00863EAD">
        <w:t xml:space="preserve">decreased </w:t>
      </w:r>
      <w:r w:rsidR="00AF4C6E">
        <w:t xml:space="preserve">slightly to 304,624 </w:t>
      </w:r>
      <w:proofErr w:type="spellStart"/>
      <w:r w:rsidR="00AF4C6E">
        <w:t>th</w:t>
      </w:r>
      <w:proofErr w:type="spellEnd"/>
      <w:r w:rsidR="00AF4C6E">
        <w:t xml:space="preserve"> in 2016, then saw a large increase to </w:t>
      </w:r>
      <w:r w:rsidR="00AF4C6E" w:rsidRPr="00863EAD">
        <w:t xml:space="preserve">553,125 </w:t>
      </w:r>
      <w:proofErr w:type="spellStart"/>
      <w:r w:rsidR="00AF4C6E" w:rsidRPr="00863EAD">
        <w:t>th</w:t>
      </w:r>
      <w:proofErr w:type="spellEnd"/>
      <w:r w:rsidR="00AF4C6E">
        <w:t xml:space="preserve"> in</w:t>
      </w:r>
      <w:r w:rsidR="00863EAD" w:rsidRPr="00863EAD">
        <w:t xml:space="preserve"> 2017</w:t>
      </w:r>
      <w:r w:rsidR="00AF4C6E">
        <w:t xml:space="preserve">. </w:t>
      </w:r>
      <w:r w:rsidR="003A5312">
        <w:t>In 2020</w:t>
      </w:r>
      <w:r w:rsidR="00863EAD" w:rsidRPr="00863EAD">
        <w:t xml:space="preserve">, the fishing effort was </w:t>
      </w:r>
      <w:r w:rsidR="00910809">
        <w:t xml:space="preserve">slightly above that of 2017 at a record </w:t>
      </w:r>
      <w:r w:rsidR="000A12FF">
        <w:t>556,780</w:t>
      </w:r>
      <w:r w:rsidR="00863EAD" w:rsidRPr="00863EAD">
        <w:t xml:space="preserve"> </w:t>
      </w:r>
      <w:proofErr w:type="spellStart"/>
      <w:proofErr w:type="gramStart"/>
      <w:r w:rsidR="00863EAD" w:rsidRPr="00863EAD">
        <w:t>th</w:t>
      </w:r>
      <w:proofErr w:type="spellEnd"/>
      <w:proofErr w:type="gramEnd"/>
      <w:r w:rsidR="00863EAD" w:rsidRPr="00863EAD">
        <w:t xml:space="preserve">, </w:t>
      </w:r>
      <w:r w:rsidR="00AF4C6E">
        <w:t xml:space="preserve">representing </w:t>
      </w:r>
      <w:r w:rsidR="00863EAD" w:rsidRPr="00863EAD">
        <w:t>an i</w:t>
      </w:r>
      <w:r w:rsidR="003A5312">
        <w:t>ncrease from 2019</w:t>
      </w:r>
      <w:r w:rsidR="00AF4C6E">
        <w:t xml:space="preserve"> at 496,468 </w:t>
      </w:r>
      <w:proofErr w:type="spellStart"/>
      <w:r w:rsidR="00AF4C6E">
        <w:t>th</w:t>
      </w:r>
      <w:proofErr w:type="spellEnd"/>
      <w:r w:rsidR="00AF4C6E">
        <w:t xml:space="preserve"> </w:t>
      </w:r>
      <w:r w:rsidR="003A5312">
        <w:t>(Table 1). During the 2020</w:t>
      </w:r>
      <w:r w:rsidR="00863EAD" w:rsidRPr="00863EAD">
        <w:t xml:space="preserve"> fishing season, fishing effort in Area 12 was concentrated mostly in</w:t>
      </w:r>
      <w:r w:rsidR="003A5312">
        <w:t xml:space="preserve"> Chaleur Bay, the </w:t>
      </w:r>
      <w:proofErr w:type="spellStart"/>
      <w:r w:rsidR="003A5312">
        <w:t>Shediac</w:t>
      </w:r>
      <w:proofErr w:type="spellEnd"/>
      <w:r w:rsidR="003A5312">
        <w:t xml:space="preserve"> valley, the </w:t>
      </w:r>
      <w:proofErr w:type="spellStart"/>
      <w:r w:rsidR="003A5312">
        <w:t>Bradelle</w:t>
      </w:r>
      <w:proofErr w:type="spellEnd"/>
      <w:r w:rsidR="003A5312">
        <w:t xml:space="preserve"> Bank,</w:t>
      </w:r>
      <w:r w:rsidR="00863EAD" w:rsidRPr="00863EAD">
        <w:t xml:space="preserve"> the Magdalen Channel and </w:t>
      </w:r>
      <w:r w:rsidR="006340AF">
        <w:t xml:space="preserve">the Cape Breton Corridor (Fig. </w:t>
      </w:r>
      <w:r w:rsidR="0006769B">
        <w:t>6</w:t>
      </w:r>
      <w:r w:rsidR="00863EAD" w:rsidRPr="00863EAD">
        <w:t>)</w:t>
      </w:r>
      <w:r>
        <w:t>. L</w:t>
      </w:r>
      <w:r w:rsidR="00AF4C6E">
        <w:t xml:space="preserve">andings were similarly distributed </w:t>
      </w:r>
      <w:r w:rsidR="006340AF">
        <w:t>(Fig. </w:t>
      </w:r>
      <w:r w:rsidR="0006769B">
        <w:t>7</w:t>
      </w:r>
      <w:r w:rsidR="00863EAD" w:rsidRPr="00863EAD">
        <w:t>).</w:t>
      </w:r>
    </w:p>
    <w:p w14:paraId="013AADE1" w14:textId="41E5DB80" w:rsidR="00863EAD" w:rsidRPr="00863EAD" w:rsidRDefault="00863EAD" w:rsidP="00863EAD">
      <w:pPr>
        <w:spacing w:before="120" w:after="120"/>
      </w:pPr>
      <w:proofErr w:type="gramStart"/>
      <w:r w:rsidRPr="00863EAD">
        <w:t xml:space="preserve">The </w:t>
      </w:r>
      <w:r w:rsidR="00AF4C6E">
        <w:t xml:space="preserve">logbook-derived </w:t>
      </w:r>
      <w:r w:rsidRPr="00863EAD">
        <w:t xml:space="preserve">CPUE </w:t>
      </w:r>
      <w:r w:rsidR="00AF4C6E">
        <w:t xml:space="preserve">for </w:t>
      </w:r>
      <w:r w:rsidRPr="00863EAD">
        <w:t xml:space="preserve">Area 12 was </w:t>
      </w:r>
      <w:r w:rsidR="00EB722D">
        <w:t>44.1</w:t>
      </w:r>
      <w:r w:rsidRPr="00863EAD">
        <w:t xml:space="preserve"> kg/</w:t>
      </w:r>
      <w:proofErr w:type="spellStart"/>
      <w:r w:rsidRPr="00863EAD">
        <w:t>th</w:t>
      </w:r>
      <w:proofErr w:type="spellEnd"/>
      <w:r w:rsidRPr="00863EAD">
        <w:t xml:space="preserve"> in 20</w:t>
      </w:r>
      <w:r w:rsidR="00EB722D">
        <w:t xml:space="preserve">20, a decrease </w:t>
      </w:r>
      <w:r w:rsidR="002B59EB">
        <w:t>from 55.5</w:t>
      </w:r>
      <w:r w:rsidR="002B59EB" w:rsidRPr="00863EAD">
        <w:t xml:space="preserve"> kg/</w:t>
      </w:r>
      <w:proofErr w:type="spellStart"/>
      <w:r w:rsidR="002B59EB" w:rsidRPr="00863EAD">
        <w:t>th</w:t>
      </w:r>
      <w:proofErr w:type="spellEnd"/>
      <w:r w:rsidR="002B59EB" w:rsidRPr="00863EAD">
        <w:t xml:space="preserve"> </w:t>
      </w:r>
      <w:r w:rsidR="00EB722D">
        <w:t>compared to 2019</w:t>
      </w:r>
      <w:r w:rsidRPr="00863EAD">
        <w:t xml:space="preserve"> (Table 1).</w:t>
      </w:r>
      <w:proofErr w:type="gramEnd"/>
      <w:r w:rsidRPr="00863EAD">
        <w:t xml:space="preserve"> High CPUEs </w:t>
      </w:r>
      <w:r w:rsidR="003A5312">
        <w:t xml:space="preserve">were observed in </w:t>
      </w:r>
      <w:proofErr w:type="spellStart"/>
      <w:r w:rsidR="003A5312">
        <w:t>Bradelle</w:t>
      </w:r>
      <w:proofErr w:type="spellEnd"/>
      <w:r w:rsidR="003A5312">
        <w:t xml:space="preserve"> bank</w:t>
      </w:r>
      <w:r w:rsidR="00910809">
        <w:t>, Orphan bank, the north</w:t>
      </w:r>
      <w:r w:rsidRPr="00863EAD">
        <w:t xml:space="preserve"> and central parts of the Magdalen Channel and in </w:t>
      </w:r>
      <w:r w:rsidR="006340AF">
        <w:t>the Cape Breton Corridor (Fig. </w:t>
      </w:r>
      <w:r w:rsidR="0006769B">
        <w:t>8</w:t>
      </w:r>
      <w:r w:rsidRPr="00863EAD">
        <w:t>).</w:t>
      </w:r>
    </w:p>
    <w:p w14:paraId="7DB7E8E6" w14:textId="6D430EA6" w:rsidR="002B229B" w:rsidRPr="00863EAD" w:rsidRDefault="00453FCD" w:rsidP="00863EAD">
      <w:pPr>
        <w:spacing w:before="120" w:after="120"/>
      </w:pPr>
      <w:r>
        <w:t>T</w:t>
      </w:r>
      <w:r w:rsidR="00863EAD" w:rsidRPr="00863EAD">
        <w:t>rap immersion</w:t>
      </w:r>
      <w:r w:rsidR="00837CAA">
        <w:t xml:space="preserve"> times are </w:t>
      </w:r>
      <w:r w:rsidR="00910809">
        <w:t>shown</w:t>
      </w:r>
      <w:r w:rsidR="00837CAA">
        <w:t xml:space="preserve"> in Table 2</w:t>
      </w:r>
      <w:r>
        <w:t xml:space="preserve">. Since 1997, times </w:t>
      </w:r>
      <w:r w:rsidR="00863EAD" w:rsidRPr="00863EAD">
        <w:t xml:space="preserve">in Area 12 </w:t>
      </w:r>
      <w:r>
        <w:t>have</w:t>
      </w:r>
      <w:r w:rsidR="00863EAD" w:rsidRPr="00863EAD">
        <w:t xml:space="preserve"> varied from 55 hours (2003) to 8</w:t>
      </w:r>
      <w:r w:rsidR="00231129">
        <w:t>8 hours (2017)</w:t>
      </w:r>
      <w:r w:rsidR="00863EAD" w:rsidRPr="00863EAD">
        <w:t xml:space="preserve">. The </w:t>
      </w:r>
      <w:r w:rsidR="00231129">
        <w:t>mean trap immersion time in 2020 was 75 hours while it was 73 hours in 2019</w:t>
      </w:r>
      <w:r w:rsidR="00837CAA">
        <w:t xml:space="preserve"> (Table 2</w:t>
      </w:r>
      <w:r w:rsidR="00863EAD" w:rsidRPr="00863EAD">
        <w:t xml:space="preserve">). </w:t>
      </w:r>
    </w:p>
    <w:p w14:paraId="61A43197" w14:textId="78416B5C" w:rsidR="0020694C" w:rsidRPr="002625BE" w:rsidRDefault="0020694C" w:rsidP="0020694C">
      <w:pPr>
        <w:keepNext/>
        <w:spacing w:before="120" w:after="120"/>
        <w:outlineLvl w:val="2"/>
        <w:rPr>
          <w:b/>
          <w:sz w:val="24"/>
          <w:szCs w:val="24"/>
          <w:lang w:val="en-CA"/>
        </w:rPr>
      </w:pPr>
      <w:bookmarkStart w:id="42" w:name="_Toc513621216"/>
      <w:bookmarkStart w:id="43" w:name="_Toc77929815"/>
      <w:bookmarkStart w:id="44" w:name="_Toc513621215"/>
      <w:bookmarkStart w:id="45" w:name="_Toc77929814"/>
      <w:r w:rsidRPr="002625BE">
        <w:rPr>
          <w:b/>
          <w:sz w:val="24"/>
          <w:szCs w:val="24"/>
          <w:lang w:val="en-CA"/>
        </w:rPr>
        <w:t>4</w:t>
      </w:r>
      <w:r>
        <w:rPr>
          <w:b/>
          <w:sz w:val="24"/>
          <w:szCs w:val="24"/>
          <w:lang w:val="en-CA"/>
        </w:rPr>
        <w:t>.1.2</w:t>
      </w:r>
      <w:r w:rsidRPr="002625BE">
        <w:rPr>
          <w:b/>
          <w:sz w:val="24"/>
          <w:szCs w:val="24"/>
          <w:lang w:val="en-CA"/>
        </w:rPr>
        <w:t>. Area 12E</w:t>
      </w:r>
      <w:bookmarkEnd w:id="42"/>
      <w:bookmarkEnd w:id="43"/>
    </w:p>
    <w:p w14:paraId="730F53C1" w14:textId="77777777" w:rsidR="0020694C" w:rsidRPr="00863EAD" w:rsidRDefault="0020694C" w:rsidP="0020694C">
      <w:pPr>
        <w:spacing w:before="120" w:after="120"/>
      </w:pPr>
      <w:r>
        <w:t>In Area 12E, the 2020 fishery opened on April 24</w:t>
      </w:r>
      <w:r w:rsidRPr="00863EAD">
        <w:t xml:space="preserve"> and the last day of landings were rec</w:t>
      </w:r>
      <w:r>
        <w:t>orded on June 30, with reported landings of 234 t from a revised quota of 238</w:t>
      </w:r>
      <w:r w:rsidRPr="00863EAD">
        <w:t xml:space="preserve"> t. The quota from the notice to harvesters was </w:t>
      </w:r>
      <w:r w:rsidRPr="00F67129">
        <w:t>239</w:t>
      </w:r>
      <w:r w:rsidRPr="00863EAD">
        <w:t xml:space="preserve"> t. </w:t>
      </w:r>
      <w:r>
        <w:t>Four</w:t>
      </w:r>
      <w:r w:rsidRPr="00863EAD">
        <w:t xml:space="preserve"> </w:t>
      </w:r>
      <w:r>
        <w:t>vessels</w:t>
      </w:r>
      <w:r w:rsidRPr="00863EAD">
        <w:t xml:space="preserve"> </w:t>
      </w:r>
      <w:r>
        <w:t xml:space="preserve">were active for the </w:t>
      </w:r>
      <w:proofErr w:type="gramStart"/>
      <w:r>
        <w:t>2020</w:t>
      </w:r>
      <w:r w:rsidRPr="00863EAD">
        <w:t xml:space="preserve"> fishing</w:t>
      </w:r>
      <w:proofErr w:type="gramEnd"/>
      <w:r w:rsidRPr="00863EAD">
        <w:t xml:space="preserve"> season. </w:t>
      </w:r>
    </w:p>
    <w:p w14:paraId="2E0D1484" w14:textId="527E17CF" w:rsidR="0020694C" w:rsidRPr="00863EAD" w:rsidRDefault="0020694C" w:rsidP="0020694C">
      <w:pPr>
        <w:spacing w:before="120" w:after="120"/>
      </w:pPr>
      <w:r w:rsidRPr="00863EAD">
        <w:t>Harvesters concentrated their fishing effort in the southeastern part of the area adja</w:t>
      </w:r>
      <w:r>
        <w:t xml:space="preserve">cent to Areas 12 and 12F (Fig. </w:t>
      </w:r>
      <w:r w:rsidR="0006769B">
        <w:t>6</w:t>
      </w:r>
      <w:r w:rsidRPr="00863EAD">
        <w:t xml:space="preserve">). The fishing effort decreased from 9,232 </w:t>
      </w:r>
      <w:proofErr w:type="spellStart"/>
      <w:proofErr w:type="gramStart"/>
      <w:r w:rsidRPr="00863EAD">
        <w:t>th</w:t>
      </w:r>
      <w:proofErr w:type="spellEnd"/>
      <w:proofErr w:type="gramEnd"/>
      <w:r w:rsidRPr="00863EAD">
        <w:t xml:space="preserve"> in 2008 to 1,825 </w:t>
      </w:r>
      <w:proofErr w:type="spellStart"/>
      <w:r w:rsidRPr="00863EAD">
        <w:t>th</w:t>
      </w:r>
      <w:proofErr w:type="spellEnd"/>
      <w:r w:rsidRPr="00863EAD">
        <w:t xml:space="preserve"> in 2010 but increased to 5,623 </w:t>
      </w:r>
      <w:proofErr w:type="spellStart"/>
      <w:r w:rsidRPr="00863EAD">
        <w:t>th</w:t>
      </w:r>
      <w:proofErr w:type="spellEnd"/>
      <w:r w:rsidRPr="00863EAD">
        <w:t xml:space="preserve"> in 2012 (Table 1). The fishing effort decreased to 2,796 </w:t>
      </w:r>
      <w:proofErr w:type="spellStart"/>
      <w:proofErr w:type="gramStart"/>
      <w:r w:rsidRPr="00863EAD">
        <w:t>th</w:t>
      </w:r>
      <w:proofErr w:type="spellEnd"/>
      <w:proofErr w:type="gramEnd"/>
      <w:r w:rsidRPr="00863EAD">
        <w:t xml:space="preserve"> by 2016 (Table 1). Since 2016, the fishing effort increased to reach 5,579 </w:t>
      </w:r>
      <w:proofErr w:type="spellStart"/>
      <w:proofErr w:type="gramStart"/>
      <w:r w:rsidRPr="00863EAD">
        <w:t>th</w:t>
      </w:r>
      <w:proofErr w:type="spellEnd"/>
      <w:proofErr w:type="gramEnd"/>
      <w:r w:rsidRPr="00863EAD">
        <w:t xml:space="preserve"> in 2018 (Table1). In 2019, the fishing effort decreased to 3,415 </w:t>
      </w:r>
      <w:proofErr w:type="spellStart"/>
      <w:proofErr w:type="gramStart"/>
      <w:r w:rsidRPr="00863EAD">
        <w:t>th</w:t>
      </w:r>
      <w:proofErr w:type="spellEnd"/>
      <w:r w:rsidRPr="00863EAD">
        <w:t xml:space="preserve"> </w:t>
      </w:r>
      <w:r>
        <w:t xml:space="preserve"> but</w:t>
      </w:r>
      <w:proofErr w:type="gramEnd"/>
      <w:r>
        <w:t xml:space="preserve"> increased to 5,098 </w:t>
      </w:r>
      <w:proofErr w:type="spellStart"/>
      <w:r>
        <w:t>th</w:t>
      </w:r>
      <w:proofErr w:type="spellEnd"/>
      <w:r>
        <w:t xml:space="preserve"> in 2020 </w:t>
      </w:r>
      <w:r w:rsidRPr="00863EAD">
        <w:t>(Table 1).</w:t>
      </w:r>
    </w:p>
    <w:p w14:paraId="46D8DA1A" w14:textId="03E01D53" w:rsidR="0020694C" w:rsidRPr="00863EAD" w:rsidRDefault="00365292" w:rsidP="0020694C">
      <w:pPr>
        <w:spacing w:before="120" w:after="120"/>
      </w:pPr>
      <w:r>
        <w:t>M</w:t>
      </w:r>
      <w:r w:rsidR="0020694C" w:rsidRPr="00863EAD">
        <w:t xml:space="preserve">ean CPUE </w:t>
      </w:r>
      <w:r>
        <w:t xml:space="preserve">from </w:t>
      </w:r>
      <w:r w:rsidRPr="00863EAD">
        <w:t xml:space="preserve">Area 12E </w:t>
      </w:r>
      <w:r w:rsidR="0020694C" w:rsidRPr="00863EAD">
        <w:t xml:space="preserve">from logbooks was </w:t>
      </w:r>
      <w:r w:rsidR="0020694C">
        <w:t>45.9 kg/</w:t>
      </w:r>
      <w:proofErr w:type="spellStart"/>
      <w:r w:rsidR="0020694C">
        <w:t>th</w:t>
      </w:r>
      <w:proofErr w:type="spellEnd"/>
      <w:r w:rsidR="0020694C">
        <w:t xml:space="preserve"> in 2019, a de</w:t>
      </w:r>
      <w:r w:rsidR="0020694C" w:rsidRPr="00863EAD">
        <w:t xml:space="preserve">crease compared to </w:t>
      </w:r>
      <w:r w:rsidR="0020694C">
        <w:t>65.7 kg/</w:t>
      </w:r>
      <w:proofErr w:type="spellStart"/>
      <w:r w:rsidR="0020694C">
        <w:t>th</w:t>
      </w:r>
      <w:proofErr w:type="spellEnd"/>
      <w:r w:rsidR="0020694C">
        <w:t xml:space="preserve"> in 2019</w:t>
      </w:r>
      <w:r w:rsidR="0020694C" w:rsidRPr="00863EAD">
        <w:t xml:space="preserve"> (Table 1).</w:t>
      </w:r>
      <w:r w:rsidR="002F7E20">
        <w:t xml:space="preserve"> </w:t>
      </w:r>
    </w:p>
    <w:p w14:paraId="08340299" w14:textId="057834E4" w:rsidR="0020694C" w:rsidRPr="00863EAD" w:rsidRDefault="0020694C" w:rsidP="0020694C">
      <w:pPr>
        <w:spacing w:before="120" w:after="120"/>
      </w:pPr>
      <w:r w:rsidRPr="00863EAD">
        <w:t>Since 1997, the mean trap immersion time has varied between 30 hours in 1998 and 72 hours in 2009. The mean trap immersion ti</w:t>
      </w:r>
      <w:r>
        <w:t>me decreased to 54 hours in 2020</w:t>
      </w:r>
      <w:r w:rsidRPr="00863EAD">
        <w:t xml:space="preserve"> comp</w:t>
      </w:r>
      <w:r>
        <w:t>ared to 66 hours in 2019 (Table 2</w:t>
      </w:r>
      <w:r w:rsidRPr="00863EAD">
        <w:t>).</w:t>
      </w:r>
    </w:p>
    <w:p w14:paraId="4E545151" w14:textId="43A8E960" w:rsidR="0020694C" w:rsidRPr="002625BE" w:rsidRDefault="0020694C" w:rsidP="0020694C">
      <w:pPr>
        <w:keepNext/>
        <w:spacing w:before="120" w:after="120"/>
        <w:outlineLvl w:val="2"/>
        <w:rPr>
          <w:b/>
          <w:sz w:val="24"/>
          <w:szCs w:val="24"/>
          <w:lang w:val="en-CA"/>
        </w:rPr>
      </w:pPr>
      <w:bookmarkStart w:id="46" w:name="_Toc513621217"/>
      <w:bookmarkStart w:id="47" w:name="_Toc77929816"/>
      <w:r w:rsidRPr="002625BE">
        <w:rPr>
          <w:b/>
          <w:sz w:val="24"/>
          <w:szCs w:val="24"/>
          <w:lang w:val="en-CA"/>
        </w:rPr>
        <w:t>4</w:t>
      </w:r>
      <w:r>
        <w:rPr>
          <w:b/>
          <w:sz w:val="24"/>
          <w:szCs w:val="24"/>
          <w:lang w:val="en-CA"/>
        </w:rPr>
        <w:t>.1.3</w:t>
      </w:r>
      <w:r w:rsidRPr="002625BE">
        <w:rPr>
          <w:b/>
          <w:sz w:val="24"/>
          <w:szCs w:val="24"/>
          <w:lang w:val="en-CA"/>
        </w:rPr>
        <w:t>. Area 12F</w:t>
      </w:r>
      <w:bookmarkEnd w:id="46"/>
      <w:bookmarkEnd w:id="47"/>
    </w:p>
    <w:p w14:paraId="13C070F0" w14:textId="1DB3A3ED" w:rsidR="0020694C" w:rsidRPr="00863EAD" w:rsidRDefault="00EC170C" w:rsidP="0020694C">
      <w:pPr>
        <w:spacing w:before="120" w:after="120"/>
      </w:pPr>
      <w:r>
        <w:t xml:space="preserve">The </w:t>
      </w:r>
      <w:r w:rsidR="0020694C">
        <w:t xml:space="preserve">2020 fishery </w:t>
      </w:r>
      <w:r>
        <w:t xml:space="preserve">for Area 12F </w:t>
      </w:r>
      <w:r w:rsidR="0020694C">
        <w:t>opened on April 24</w:t>
      </w:r>
      <w:r w:rsidR="0020694C" w:rsidRPr="00863EAD">
        <w:t xml:space="preserve"> and the last </w:t>
      </w:r>
      <w:r w:rsidR="0020694C">
        <w:t>landings were recorded on July 1 with reported landings of 1,084 t from a quota of 1,192</w:t>
      </w:r>
      <w:r w:rsidR="0020694C" w:rsidRPr="00863EAD">
        <w:t xml:space="preserve"> t. The allowable quota from th</w:t>
      </w:r>
      <w:r w:rsidR="0020694C">
        <w:t>e notice to harvesters was 1,192 t. There were 24 active vessels in 2020</w:t>
      </w:r>
      <w:r w:rsidR="0020694C" w:rsidRPr="00863EAD">
        <w:t>.</w:t>
      </w:r>
    </w:p>
    <w:p w14:paraId="3F4BE4CA" w14:textId="3F22AD15" w:rsidR="003E331B" w:rsidRPr="003E331B" w:rsidRDefault="00EC170C" w:rsidP="003E331B">
      <w:pPr>
        <w:rPr>
          <w:rFonts w:ascii="Times New Roman" w:hAnsi="Times New Roman"/>
          <w:sz w:val="20"/>
          <w:lang w:val="en-CA"/>
        </w:rPr>
      </w:pPr>
      <w:r>
        <w:t>F</w:t>
      </w:r>
      <w:r w:rsidR="0020694C" w:rsidRPr="00863EAD">
        <w:t>ishing effort was distr</w:t>
      </w:r>
      <w:r w:rsidR="0020694C">
        <w:t>ibuted all over Area 12F (Fig. </w:t>
      </w:r>
      <w:r w:rsidR="00FD7E6B">
        <w:t>6</w:t>
      </w:r>
      <w:r w:rsidR="0020694C" w:rsidRPr="00863EAD">
        <w:t xml:space="preserve">). The fishing effort decreased from 16,890 </w:t>
      </w:r>
      <w:proofErr w:type="spellStart"/>
      <w:proofErr w:type="gramStart"/>
      <w:r w:rsidR="0020694C" w:rsidRPr="00863EAD">
        <w:t>th</w:t>
      </w:r>
      <w:proofErr w:type="spellEnd"/>
      <w:proofErr w:type="gramEnd"/>
      <w:r w:rsidR="0020694C" w:rsidRPr="00863EAD">
        <w:t xml:space="preserve"> in 2012 to 11,086 </w:t>
      </w:r>
      <w:proofErr w:type="spellStart"/>
      <w:r w:rsidR="0020694C" w:rsidRPr="00863EAD">
        <w:t>th</w:t>
      </w:r>
      <w:proofErr w:type="spellEnd"/>
      <w:r w:rsidR="0020694C" w:rsidRPr="00863EAD">
        <w:t xml:space="preserve"> in 2013 but increased to 23,163 </w:t>
      </w:r>
      <w:proofErr w:type="spellStart"/>
      <w:r w:rsidR="0020694C" w:rsidRPr="00863EAD">
        <w:t>th</w:t>
      </w:r>
      <w:proofErr w:type="spellEnd"/>
      <w:r w:rsidR="0020694C" w:rsidRPr="00863EAD">
        <w:t xml:space="preserve"> in 2014 (Table 1). The fishing effort decreased to 8,667 </w:t>
      </w:r>
      <w:proofErr w:type="spellStart"/>
      <w:proofErr w:type="gramStart"/>
      <w:r w:rsidR="0020694C" w:rsidRPr="00863EAD">
        <w:t>th</w:t>
      </w:r>
      <w:proofErr w:type="spellEnd"/>
      <w:proofErr w:type="gramEnd"/>
      <w:r w:rsidR="0020694C" w:rsidRPr="00863EAD">
        <w:t xml:space="preserve"> by 2016 but increased to </w:t>
      </w:r>
      <w:r w:rsidR="003E331B" w:rsidRPr="003E331B">
        <w:t>22,168</w:t>
      </w:r>
      <w:r w:rsidR="003E331B">
        <w:t xml:space="preserve"> </w:t>
      </w:r>
      <w:proofErr w:type="spellStart"/>
      <w:r w:rsidR="0020694C">
        <w:t>th</w:t>
      </w:r>
      <w:proofErr w:type="spellEnd"/>
      <w:r w:rsidR="0020694C">
        <w:t xml:space="preserve"> in 2020</w:t>
      </w:r>
      <w:r w:rsidR="0020694C" w:rsidRPr="00863EAD">
        <w:t xml:space="preserve"> (Table 1).</w:t>
      </w:r>
    </w:p>
    <w:p w14:paraId="58B958DD" w14:textId="53D39BBC" w:rsidR="0020694C" w:rsidRPr="00863EAD" w:rsidRDefault="0020694C" w:rsidP="0020694C">
      <w:pPr>
        <w:spacing w:before="120" w:after="120"/>
      </w:pPr>
    </w:p>
    <w:p w14:paraId="59930088" w14:textId="558234F3" w:rsidR="0020694C" w:rsidRPr="00863EAD" w:rsidRDefault="004641E5" w:rsidP="0020694C">
      <w:pPr>
        <w:spacing w:before="120" w:after="120"/>
      </w:pPr>
      <w:r>
        <w:t>M</w:t>
      </w:r>
      <w:r w:rsidRPr="00863EAD">
        <w:t xml:space="preserve">ean CPUE </w:t>
      </w:r>
      <w:r>
        <w:t xml:space="preserve">from </w:t>
      </w:r>
      <w:r w:rsidRPr="00863EAD">
        <w:t>Area 12</w:t>
      </w:r>
      <w:r w:rsidR="0020694C" w:rsidRPr="00863EAD">
        <w:t xml:space="preserve">F from logbooks </w:t>
      </w:r>
      <w:r w:rsidR="0020694C">
        <w:t>decreased in 2020</w:t>
      </w:r>
      <w:r w:rsidR="0020694C" w:rsidRPr="00863EAD">
        <w:t xml:space="preserve"> (</w:t>
      </w:r>
      <w:r w:rsidR="0020694C">
        <w:t>45.2 kg/</w:t>
      </w:r>
      <w:proofErr w:type="spellStart"/>
      <w:r w:rsidR="0020694C">
        <w:t>th</w:t>
      </w:r>
      <w:proofErr w:type="spellEnd"/>
      <w:r w:rsidR="0020694C">
        <w:t>) compared to 2019 (64.5</w:t>
      </w:r>
      <w:r w:rsidR="0020694C" w:rsidRPr="00863EAD">
        <w:t> kg/</w:t>
      </w:r>
      <w:proofErr w:type="spellStart"/>
      <w:r w:rsidR="0020694C" w:rsidRPr="00863EAD">
        <w:t>th</w:t>
      </w:r>
      <w:proofErr w:type="spellEnd"/>
      <w:r w:rsidR="0020694C" w:rsidRPr="00863EAD">
        <w:t>, Table 1).</w:t>
      </w:r>
    </w:p>
    <w:p w14:paraId="15FE1F3E" w14:textId="6BA02A06" w:rsidR="0020694C" w:rsidRDefault="0020694C" w:rsidP="0020694C">
      <w:pPr>
        <w:spacing w:before="120" w:after="120"/>
      </w:pPr>
      <w:r w:rsidRPr="00863EAD">
        <w:t xml:space="preserve">Since 1997, the mean trap immersion time has varied between 49 hours (1997) and 118 hours (2011). The </w:t>
      </w:r>
      <w:r>
        <w:t>mean trap immersion time in 2020 (88 hours) increased compared to 2019 (83 hours, Table 2).</w:t>
      </w:r>
    </w:p>
    <w:p w14:paraId="1A75A6B7" w14:textId="1DCC1133" w:rsidR="00863EAD" w:rsidRPr="002625BE" w:rsidRDefault="0020694C" w:rsidP="00CD78B2">
      <w:pPr>
        <w:keepNext/>
        <w:spacing w:before="120" w:after="120"/>
        <w:outlineLvl w:val="2"/>
        <w:rPr>
          <w:b/>
          <w:sz w:val="24"/>
          <w:szCs w:val="24"/>
          <w:lang w:val="en-CA"/>
        </w:rPr>
      </w:pPr>
      <w:r>
        <w:rPr>
          <w:b/>
          <w:sz w:val="24"/>
          <w:szCs w:val="24"/>
          <w:lang w:val="en-CA"/>
        </w:rPr>
        <w:t>4.1.4</w:t>
      </w:r>
      <w:r w:rsidR="00863EAD" w:rsidRPr="002625BE">
        <w:rPr>
          <w:b/>
          <w:sz w:val="24"/>
          <w:szCs w:val="24"/>
          <w:lang w:val="en-CA"/>
        </w:rPr>
        <w:t>. Area 19</w:t>
      </w:r>
      <w:bookmarkEnd w:id="44"/>
      <w:bookmarkEnd w:id="45"/>
    </w:p>
    <w:p w14:paraId="2E896B8F" w14:textId="1DE7B91C"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2B59EB">
        <w:t>.  Reported landings were</w:t>
      </w:r>
      <w:r w:rsidR="00A274FB">
        <w:t xml:space="preserve">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C8054C4"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6</w:t>
      </w:r>
      <w:r w:rsidR="00D67FB2">
        <w:t>, 7</w:t>
      </w:r>
      <w:r w:rsidR="006340AF">
        <w:t xml:space="preserve"> and </w:t>
      </w:r>
      <w:r w:rsidR="00D67FB2">
        <w:t>8</w:t>
      </w:r>
      <w:r w:rsidR="00863EAD" w:rsidRPr="00863EAD">
        <w:t xml:space="preserve">). The fishing effort has varied from 16,733 </w:t>
      </w:r>
      <w:proofErr w:type="spellStart"/>
      <w:proofErr w:type="gramStart"/>
      <w:r w:rsidR="00863EAD" w:rsidRPr="00863EAD">
        <w:t>th</w:t>
      </w:r>
      <w:proofErr w:type="spellEnd"/>
      <w:proofErr w:type="gramEnd"/>
      <w:r w:rsidR="00863EAD" w:rsidRPr="00863EAD">
        <w:t xml:space="preserve"> to 55,977 </w:t>
      </w:r>
      <w:proofErr w:type="spellStart"/>
      <w:r w:rsidR="00863EAD" w:rsidRPr="00863EAD">
        <w:t>th</w:t>
      </w:r>
      <w:proofErr w:type="spellEnd"/>
      <w:r w:rsidR="00863EAD" w:rsidRPr="00863EAD">
        <w:t xml:space="preserve"> between 1987 and 2009, but decreased considerably to 11,138 </w:t>
      </w:r>
      <w:proofErr w:type="spellStart"/>
      <w:r w:rsidR="00863EAD" w:rsidRPr="00863EAD">
        <w:t>th</w:t>
      </w:r>
      <w:proofErr w:type="spellEnd"/>
      <w:r w:rsidR="00863EAD" w:rsidRPr="00863EAD">
        <w:t xml:space="preserve"> in 2010, the lowest value of the time series (Table 1). The fishing effort increased to 25,407 </w:t>
      </w:r>
      <w:proofErr w:type="spellStart"/>
      <w:proofErr w:type="gramStart"/>
      <w:r w:rsidR="00863EAD" w:rsidRPr="00863EAD">
        <w:t>th</w:t>
      </w:r>
      <w:proofErr w:type="spellEnd"/>
      <w:proofErr w:type="gramEnd"/>
      <w:r w:rsidR="00863EAD" w:rsidRPr="00863EAD">
        <w:t xml:space="preserve"> in 2014 and decreased to 11,937 </w:t>
      </w:r>
      <w:proofErr w:type="spellStart"/>
      <w:r w:rsidR="00863EAD" w:rsidRPr="00863EAD">
        <w:t>th</w:t>
      </w:r>
      <w:proofErr w:type="spellEnd"/>
      <w:r w:rsidR="00863EAD" w:rsidRPr="00863EAD">
        <w:t xml:space="preserve"> by 2016 (Table 1). In 2019, the fishing effort </w:t>
      </w:r>
      <w:r w:rsidR="00027B81">
        <w:t xml:space="preserve">increased to 24,518 </w:t>
      </w:r>
      <w:proofErr w:type="spellStart"/>
      <w:proofErr w:type="gramStart"/>
      <w:r w:rsidR="00027B81">
        <w:t>th</w:t>
      </w:r>
      <w:proofErr w:type="spellEnd"/>
      <w:proofErr w:type="gramEnd"/>
      <w:r w:rsidR="00027B81">
        <w:t xml:space="preserve"> but decreased to </w:t>
      </w:r>
      <w:commentRangeStart w:id="48"/>
      <w:r w:rsidR="00027B81">
        <w:t xml:space="preserve">22,458 </w:t>
      </w:r>
      <w:commentRangeEnd w:id="48"/>
      <w:r w:rsidR="00D67FB2">
        <w:rPr>
          <w:rStyle w:val="CommentReference"/>
        </w:rPr>
        <w:commentReference w:id="48"/>
      </w:r>
      <w:proofErr w:type="spellStart"/>
      <w:r w:rsidR="00027B81">
        <w:t>th</w:t>
      </w:r>
      <w:proofErr w:type="spellEnd"/>
      <w:r w:rsidR="00027B81">
        <w:t xml:space="preserve"> in 2020 (Table 1)</w:t>
      </w:r>
      <w:r w:rsidR="00863EAD" w:rsidRPr="00863EAD">
        <w:t>.</w:t>
      </w:r>
      <w:r w:rsidR="003E331B" w:rsidRPr="003E331B">
        <w:t xml:space="preserve"> </w:t>
      </w:r>
    </w:p>
    <w:p w14:paraId="5028C2E5" w14:textId="4CC1548F" w:rsidR="00863EAD" w:rsidRDefault="000C5FD0" w:rsidP="00863EAD">
      <w:pPr>
        <w:spacing w:before="120" w:after="120"/>
      </w:pPr>
      <w:r>
        <w:t xml:space="preserve">Logbook </w:t>
      </w:r>
      <w:r w:rsidR="00EB722D">
        <w:t>CPUE</w:t>
      </w:r>
      <w:r>
        <w:t>s</w:t>
      </w:r>
      <w:r w:rsidR="00EB722D">
        <w:t xml:space="preserve"> remained high in 2020</w:t>
      </w:r>
      <w:r w:rsidR="00863EAD" w:rsidRPr="00863EAD">
        <w:t xml:space="preserve"> (</w:t>
      </w:r>
      <w:r w:rsidR="00EB722D">
        <w:t>101.7</w:t>
      </w:r>
      <w:r w:rsidR="00863EAD" w:rsidRPr="00863EAD">
        <w:t xml:space="preserve"> kg/</w:t>
      </w:r>
      <w:proofErr w:type="spellStart"/>
      <w:r w:rsidR="00EB722D">
        <w:t>th</w:t>
      </w:r>
      <w:proofErr w:type="spellEnd"/>
      <w:r w:rsidR="00EB722D">
        <w:t>), a decrease compared to 2019</w:t>
      </w:r>
      <w:r w:rsidR="00863EAD" w:rsidRPr="00863EAD">
        <w:t xml:space="preserve"> (</w:t>
      </w:r>
      <w:r w:rsidR="00EB722D">
        <w:t>112.7</w:t>
      </w:r>
      <w:r w:rsidR="00863EAD" w:rsidRPr="00863EAD">
        <w:t xml:space="preserve"> kg/</w:t>
      </w:r>
      <w:proofErr w:type="spellStart"/>
      <w:r w:rsidR="00863EAD" w:rsidRPr="00863EAD">
        <w:t>th</w:t>
      </w:r>
      <w:proofErr w:type="spellEnd"/>
      <w:r w:rsidR="00863EAD" w:rsidRPr="00863EAD">
        <w:t xml:space="preserve"> (Table 1). The highest mean CPUE was observed in 2012 at 178.1 kg/</w:t>
      </w:r>
      <w:proofErr w:type="spellStart"/>
      <w:r w:rsidR="00863EAD" w:rsidRPr="00863EAD">
        <w:t>th</w:t>
      </w:r>
      <w:proofErr w:type="spellEnd"/>
      <w:r w:rsidR="00863EAD" w:rsidRPr="00863EAD">
        <w:t xml:space="preserve"> (Table 1).</w:t>
      </w:r>
    </w:p>
    <w:p w14:paraId="46C9BAE9" w14:textId="344EE1D9" w:rsidR="00863EAD" w:rsidRPr="00863EAD" w:rsidRDefault="000F5B2A" w:rsidP="00863EAD">
      <w:pPr>
        <w:spacing w:before="120" w:after="120"/>
      </w:pPr>
      <w:r>
        <w:t xml:space="preserve">Since 1997, </w:t>
      </w:r>
      <w:r w:rsidR="00942A53">
        <w:t xml:space="preserve">mean </w:t>
      </w:r>
      <w:r w:rsidR="00863EAD" w:rsidRPr="00863EAD">
        <w:t>trap immersion time</w:t>
      </w:r>
      <w:r>
        <w:t>s in Area 19 have</w:t>
      </w:r>
      <w:r w:rsidR="00863EAD" w:rsidRPr="00863EAD">
        <w:t xml:space="preserve"> varied from </w:t>
      </w:r>
      <w:r>
        <w:t xml:space="preserve">a </w:t>
      </w:r>
      <w:r w:rsidR="00942A53">
        <w:t xml:space="preserve">low </w:t>
      </w:r>
      <w:r>
        <w:t xml:space="preserve">of 28 hours </w:t>
      </w:r>
      <w:r w:rsidR="00942A53">
        <w:t>in 2004</w:t>
      </w:r>
      <w:r>
        <w:t xml:space="preserve"> to</w:t>
      </w:r>
      <w:r w:rsidR="00863EAD" w:rsidRPr="00863EAD">
        <w:t xml:space="preserve"> 38</w:t>
      </w:r>
      <w:r w:rsidR="00942A53">
        <w:t xml:space="preserve"> hours in 2003 and 2017</w:t>
      </w:r>
      <w:r w:rsidR="00DA0F54">
        <w:t xml:space="preserve"> (Table 2</w:t>
      </w:r>
      <w:r w:rsidR="00CB4436">
        <w:t>)</w:t>
      </w:r>
      <w:r w:rsidR="00027B81">
        <w:t>. In 2020</w:t>
      </w:r>
      <w:r w:rsidR="00863EAD" w:rsidRPr="00863EAD">
        <w:t xml:space="preserve">, </w:t>
      </w:r>
      <w:r w:rsidR="00942A53">
        <w:t>the value</w:t>
      </w:r>
      <w:r w:rsidR="00027B81">
        <w:t xml:space="preserve"> was 33</w:t>
      </w:r>
      <w:r w:rsidR="00863EAD" w:rsidRPr="00863EAD">
        <w:t xml:space="preserve"> hours, </w:t>
      </w:r>
      <w:r w:rsidR="00942A53">
        <w:t xml:space="preserve">up from </w:t>
      </w:r>
      <w:r w:rsidR="00027B81">
        <w:t>31 hours in 2019</w:t>
      </w:r>
      <w:r w:rsidR="00A106E0">
        <w:t xml:space="preserve"> (Table 2</w:t>
      </w:r>
      <w:r w:rsidR="00863EAD" w:rsidRPr="00863EAD">
        <w:t xml:space="preserve">). </w:t>
      </w:r>
    </w:p>
    <w:p w14:paraId="14A3A7EF" w14:textId="2A01FEF9" w:rsidR="00381066" w:rsidRDefault="00CB7C33" w:rsidP="003A24AF">
      <w:pPr>
        <w:pStyle w:val="Heading2"/>
      </w:pPr>
      <w:bookmarkStart w:id="49" w:name="_Toc31030751"/>
      <w:bookmarkStart w:id="50" w:name="_Toc77929818"/>
      <w:bookmarkEnd w:id="39"/>
      <w:r>
        <w:t>4.2</w:t>
      </w:r>
      <w:r w:rsidR="000C5FD0">
        <w:t>.</w:t>
      </w:r>
      <w:r w:rsidR="00381066">
        <w:t xml:space="preserve"> </w:t>
      </w:r>
      <w:r w:rsidR="00E50437">
        <w:t xml:space="preserve">SURVEY </w:t>
      </w:r>
      <w:r w:rsidR="00B77E09">
        <w:t xml:space="preserve">Catchability issues </w:t>
      </w:r>
      <w:bookmarkEnd w:id="49"/>
      <w:bookmarkEnd w:id="50"/>
      <w:r w:rsidR="000C6133">
        <w:t>IN 2019 and 2020</w:t>
      </w:r>
    </w:p>
    <w:p w14:paraId="3DC69547" w14:textId="225D656E" w:rsidR="006F28AA" w:rsidRDefault="00003E0E" w:rsidP="00003E0E">
      <w:pPr>
        <w:pStyle w:val="BodyText"/>
      </w:pPr>
      <w:r w:rsidRPr="00325265">
        <w:t>The change in survey vessel in 2019 was accompanied by signi</w:t>
      </w:r>
      <w:r>
        <w:t xml:space="preserve">ficant catch increases across a wide range of </w:t>
      </w:r>
      <w:r w:rsidR="00A77D8C">
        <w:t xml:space="preserve">crab </w:t>
      </w:r>
      <w:r>
        <w:t>sizes. Figure 9 shows a year-over-year comparison of standardized size-frequency distributions for 2018 and 2019, which shows that the increases are on the scale of 30-40</w:t>
      </w:r>
      <w:r w:rsidRPr="00325265">
        <w:t>% among male crab from 34 mm to 95 mm C</w:t>
      </w:r>
      <w:r>
        <w:t>W and mature female crab.</w:t>
      </w:r>
      <w:r w:rsidR="00A77D8C">
        <w:t xml:space="preserve"> </w:t>
      </w:r>
    </w:p>
    <w:p w14:paraId="73D08777" w14:textId="668ADDC4" w:rsidR="00003E0E" w:rsidRDefault="00A77D8C" w:rsidP="00003E0E">
      <w:pPr>
        <w:pStyle w:val="BodyText"/>
      </w:pPr>
      <w:r>
        <w:t>These increases cannot be explained by any combination of natural processes</w:t>
      </w:r>
      <w:r w:rsidR="00003E0E" w:rsidRPr="00325265">
        <w:t xml:space="preserve"> </w:t>
      </w:r>
      <w:r>
        <w:t xml:space="preserve">such as </w:t>
      </w:r>
      <w:r w:rsidR="00003E0E" w:rsidRPr="00325265">
        <w:t>recruitment, migration or mortality.</w:t>
      </w:r>
      <w:r>
        <w:t xml:space="preserve"> Specifically, strong population recruitment pulses are observed </w:t>
      </w:r>
      <w:r w:rsidR="00942A53">
        <w:t>in</w:t>
      </w:r>
      <w:r>
        <w:t xml:space="preserve"> only in a limited range of small sizes, migration on this scale would effectively require emptying of neighboring populations in Quebec and eastern Cape Breton, and </w:t>
      </w:r>
      <w:r w:rsidR="003319CE">
        <w:t>exceptionally low</w:t>
      </w:r>
      <w:r>
        <w:t xml:space="preserve"> mortality would only </w:t>
      </w:r>
      <w:r w:rsidR="00942A53">
        <w:t xml:space="preserve">have </w:t>
      </w:r>
      <w:r>
        <w:t>maintain</w:t>
      </w:r>
      <w:r w:rsidR="00942A53">
        <w:t>ed</w:t>
      </w:r>
      <w:r>
        <w:t xml:space="preserve"> 2018 le</w:t>
      </w:r>
      <w:r w:rsidR="00942A53">
        <w:t xml:space="preserve">vels in 2019, not </w:t>
      </w:r>
      <w:r w:rsidR="003319CE">
        <w:t xml:space="preserve">have </w:t>
      </w:r>
      <w:r w:rsidR="00942A53">
        <w:t>increase</w:t>
      </w:r>
      <w:r w:rsidR="003319CE">
        <w:t>d</w:t>
      </w:r>
      <w:r w:rsidR="00942A53">
        <w:t xml:space="preserve"> them. </w:t>
      </w:r>
    </w:p>
    <w:p w14:paraId="0D49FBCC" w14:textId="43D24CC3" w:rsidR="008469EE" w:rsidRDefault="00A77D8C" w:rsidP="00003E0E">
      <w:pPr>
        <w:pStyle w:val="BodyText"/>
      </w:pPr>
      <w:r>
        <w:t xml:space="preserve">The led us to conclude that these catch increases were due to an increase in survey catchability in 2019, relative to the 2018 survey, at least among the above </w:t>
      </w:r>
      <w:r w:rsidR="003319CE">
        <w:t>mentioned</w:t>
      </w:r>
      <w:r>
        <w:t xml:space="preserve"> crab categories. </w:t>
      </w:r>
      <w:r w:rsidR="003319CE">
        <w:t>Consequently</w:t>
      </w:r>
      <w:r>
        <w:t>, population estimates for these categories or any subset thereof would be overestimated by at least 30-40%</w:t>
      </w:r>
      <w:r w:rsidR="00C60191">
        <w:t>, relative to 2018.</w:t>
      </w:r>
      <w:r w:rsidR="001B17E9">
        <w:t xml:space="preserve"> Meaningful</w:t>
      </w:r>
      <w:r w:rsidR="008469EE">
        <w:t xml:space="preserve"> comparison</w:t>
      </w:r>
      <w:r w:rsidR="001B17E9">
        <w:t>s of abundance and biomass indices between different years rest</w:t>
      </w:r>
      <w:r w:rsidR="008469EE">
        <w:t xml:space="preserve"> on the assumption of constant </w:t>
      </w:r>
      <w:r w:rsidR="001B17E9">
        <w:t xml:space="preserve">survey </w:t>
      </w:r>
      <w:r w:rsidR="008469EE">
        <w:t xml:space="preserve">catchability over time. Under changing catchability, indices may no longer accurately reflect changes in stock size. </w:t>
      </w:r>
    </w:p>
    <w:p w14:paraId="1D933446" w14:textId="77682DF3" w:rsidR="00557AB4" w:rsidRDefault="00557AB4" w:rsidP="003A24AF">
      <w:pPr>
        <w:pStyle w:val="Heading2"/>
      </w:pPr>
      <w:r>
        <w:t>4.2.1. PASSIVE PHASE TRAWLING</w:t>
      </w:r>
    </w:p>
    <w:p w14:paraId="73A7220C" w14:textId="56BEB4F3" w:rsidR="001B17E9" w:rsidRDefault="003319CE" w:rsidP="001B17E9">
      <w:pPr>
        <w:pStyle w:val="BodyText"/>
      </w:pPr>
      <w:r>
        <w:t>When the catc</w:t>
      </w:r>
      <w:r w:rsidR="001B17E9">
        <w:t>h</w:t>
      </w:r>
      <w:r>
        <w:t>a</w:t>
      </w:r>
      <w:r w:rsidR="001B17E9">
        <w:t xml:space="preserve">bility issues </w:t>
      </w:r>
      <w:r w:rsidR="00D1208D">
        <w:t>initially</w:t>
      </w:r>
      <w:r w:rsidR="001B17E9">
        <w:t xml:space="preserve"> appeared in 2019, data stemming from probes attached to the trawl were analyzed </w:t>
      </w:r>
      <w:r w:rsidR="009A4D13">
        <w:t>for years 2017, 2018 and 2019</w:t>
      </w:r>
      <w:r w:rsidR="001B17E9">
        <w:t xml:space="preserve"> to determine if there were any differences in trawl or fishing behavior that could point to a mechanistic cause.</w:t>
      </w:r>
    </w:p>
    <w:p w14:paraId="4CC13FE4" w14:textId="142EF9E1" w:rsidR="0059325D" w:rsidRDefault="00036EFF" w:rsidP="009A4D13">
      <w:pPr>
        <w:pStyle w:val="BodyText"/>
      </w:pPr>
      <w:r>
        <w:t xml:space="preserve">This analysis showed </w:t>
      </w:r>
      <w:r w:rsidR="003319CE">
        <w:t xml:space="preserve">that </w:t>
      </w:r>
      <w:r>
        <w:t>a</w:t>
      </w:r>
      <w:r w:rsidRPr="006539A2">
        <w:t xml:space="preserve"> latent passive trawling phase </w:t>
      </w:r>
      <w:r w:rsidR="003319CE">
        <w:t xml:space="preserve">existed </w:t>
      </w:r>
      <w:r w:rsidRPr="006539A2">
        <w:t>between the trawl stop signal</w:t>
      </w:r>
      <w:r w:rsidR="003319CE">
        <w:t>, at which point the winch is activated,</w:t>
      </w:r>
      <w:r w:rsidRPr="006539A2">
        <w:t xml:space="preserve"> and the time the tra</w:t>
      </w:r>
      <w:r>
        <w:t xml:space="preserve">wl lifted off the bottom. </w:t>
      </w:r>
      <w:r w:rsidR="003319CE">
        <w:t xml:space="preserve">While swept area during active trawling is used to standardize catches, that of the passive trawling phase is not, leading to potential </w:t>
      </w:r>
      <w:r w:rsidR="00D1208D">
        <w:t xml:space="preserve">inflation of </w:t>
      </w:r>
      <w:r w:rsidR="003319CE">
        <w:t xml:space="preserve">local crab densities that form the basis of abundance and biomass </w:t>
      </w:r>
      <w:r w:rsidR="00EE6A88">
        <w:t>estimates used in the assessment</w:t>
      </w:r>
      <w:r w:rsidR="003319CE">
        <w:t xml:space="preserve">. </w:t>
      </w:r>
      <w:r w:rsidR="0059325D">
        <w:t xml:space="preserve">Moreover, it was shown that </w:t>
      </w:r>
      <w:r w:rsidR="00D1208D">
        <w:t xml:space="preserve">the </w:t>
      </w:r>
      <w:r w:rsidR="0059325D">
        <w:t>swept area</w:t>
      </w:r>
      <w:r>
        <w:t xml:space="preserve"> </w:t>
      </w:r>
      <w:r w:rsidR="0059325D">
        <w:t>during the</w:t>
      </w:r>
      <w:r>
        <w:t xml:space="preserve"> passive trawling </w:t>
      </w:r>
      <w:r w:rsidRPr="006539A2">
        <w:t xml:space="preserve">phase </w:t>
      </w:r>
      <w:r w:rsidR="0059325D">
        <w:t>had increased from</w:t>
      </w:r>
      <w:r w:rsidRPr="006539A2">
        <w:t xml:space="preserve"> 1</w:t>
      </w:r>
      <w:r>
        <w:t>,</w:t>
      </w:r>
      <w:r w:rsidRPr="006539A2">
        <w:t>014</w:t>
      </w:r>
      <w:r>
        <w:t xml:space="preserve"> </w:t>
      </w:r>
      <w:r w:rsidRPr="006539A2">
        <w:t>m</w:t>
      </w:r>
      <w:r w:rsidRPr="006539A2">
        <w:rPr>
          <w:vertAlign w:val="superscript"/>
        </w:rPr>
        <w:t>2</w:t>
      </w:r>
      <w:r w:rsidR="0059325D">
        <w:t xml:space="preserve"> and </w:t>
      </w:r>
      <w:r w:rsidRPr="006539A2">
        <w:t>938</w:t>
      </w:r>
      <w:r>
        <w:t xml:space="preserve"> </w:t>
      </w:r>
      <w:r w:rsidRPr="006539A2">
        <w:t>m</w:t>
      </w:r>
      <w:r w:rsidRPr="006539A2">
        <w:rPr>
          <w:vertAlign w:val="superscript"/>
        </w:rPr>
        <w:t>2</w:t>
      </w:r>
      <w:r w:rsidR="0059325D">
        <w:t xml:space="preserve"> in 2017 and 2018, respectively, to</w:t>
      </w:r>
      <w:r w:rsidR="009A4D13">
        <w:t xml:space="preserve"> </w:t>
      </w:r>
      <w:r w:rsidR="009A4D13" w:rsidRPr="006539A2">
        <w:t>1</w:t>
      </w:r>
      <w:r w:rsidR="009A4D13">
        <w:t>,</w:t>
      </w:r>
      <w:r w:rsidR="009A4D13" w:rsidRPr="006539A2">
        <w:t>270</w:t>
      </w:r>
      <w:r w:rsidR="009A4D13">
        <w:t xml:space="preserve"> </w:t>
      </w:r>
      <w:r w:rsidR="009A4D13" w:rsidRPr="006539A2">
        <w:t>m</w:t>
      </w:r>
      <w:r w:rsidR="009A4D13" w:rsidRPr="006539A2">
        <w:rPr>
          <w:vertAlign w:val="superscript"/>
        </w:rPr>
        <w:t>2</w:t>
      </w:r>
      <w:r w:rsidR="009A4D13">
        <w:t xml:space="preserve"> in </w:t>
      </w:r>
      <w:r w:rsidR="009A4D13" w:rsidRPr="00DC3FEF">
        <w:t>2019</w:t>
      </w:r>
      <w:r w:rsidR="00DC3FEF" w:rsidRPr="00DC3FEF">
        <w:t xml:space="preserve"> (Hébert et al. 2021)</w:t>
      </w:r>
      <w:r w:rsidR="009A4D13" w:rsidRPr="00DC3FEF">
        <w:t>.</w:t>
      </w:r>
      <w:r w:rsidR="009A4D13">
        <w:t xml:space="preserve"> </w:t>
      </w:r>
      <w:r w:rsidR="00D1208D">
        <w:t>This</w:t>
      </w:r>
      <w:r w:rsidR="0059325D">
        <w:t xml:space="preserve"> increase was</w:t>
      </w:r>
      <w:r w:rsidR="00D1208D">
        <w:t xml:space="preserve"> driven in large part by </w:t>
      </w:r>
      <w:r w:rsidR="0059325D">
        <w:t>s</w:t>
      </w:r>
      <w:r w:rsidRPr="006539A2">
        <w:t xml:space="preserve">lower operation of the winch during hauling </w:t>
      </w:r>
      <w:r w:rsidR="0059325D">
        <w:t>of the trawl</w:t>
      </w:r>
      <w:r w:rsidR="00D1208D">
        <w:t xml:space="preserve"> aboard the new survey vessel</w:t>
      </w:r>
      <w:r w:rsidR="00DC3FEF">
        <w:t xml:space="preserve">. </w:t>
      </w:r>
      <w:r w:rsidR="009A4D13">
        <w:t xml:space="preserve">This being said, </w:t>
      </w:r>
      <w:r w:rsidR="00D1208D">
        <w:t xml:space="preserve">even </w:t>
      </w:r>
      <w:r w:rsidR="009A4D13">
        <w:t xml:space="preserve">when the </w:t>
      </w:r>
      <w:r w:rsidR="0059325D">
        <w:t>passive swept area estimates were</w:t>
      </w:r>
      <w:r w:rsidR="009A4D13">
        <w:t xml:space="preserve"> included in the catch standardization, the expected catch increase of 2019</w:t>
      </w:r>
      <w:r w:rsidR="00DC3FEF">
        <w:t>,</w:t>
      </w:r>
      <w:r w:rsidR="009A4D13">
        <w:t xml:space="preserve"> </w:t>
      </w:r>
      <w:r w:rsidR="00DC3FEF">
        <w:t>relative to 2018 was only 12.9%</w:t>
      </w:r>
      <w:r w:rsidR="00921072">
        <w:t xml:space="preserve"> </w:t>
      </w:r>
      <w:r w:rsidR="001E0FC7">
        <w:t>(Hébert et al. 2021</w:t>
      </w:r>
      <w:r w:rsidR="00921072">
        <w:t>)</w:t>
      </w:r>
      <w:r w:rsidR="00D1208D">
        <w:t xml:space="preserve">, well </w:t>
      </w:r>
      <w:r w:rsidR="00DC3FEF">
        <w:t>short of the 30-40% that was observed among sub-legal crab</w:t>
      </w:r>
      <w:r w:rsidR="00921072">
        <w:t>.</w:t>
      </w:r>
    </w:p>
    <w:p w14:paraId="68D8B510" w14:textId="2CE87FE3" w:rsidR="008951D4" w:rsidRDefault="00D1208D" w:rsidP="009A4D13">
      <w:pPr>
        <w:pStyle w:val="BodyText"/>
      </w:pPr>
      <w:r>
        <w:t xml:space="preserve">So what can be said about the impact of passive phase trawling? </w:t>
      </w:r>
      <w:r w:rsidR="005C0C23">
        <w:t xml:space="preserve">One important issue is that </w:t>
      </w:r>
      <w:r>
        <w:t>trawl catchability during the passive trawling phase is much more dynamic than during active trawling, due to large changes in cable tension</w:t>
      </w:r>
      <w:r w:rsidR="005C0C23">
        <w:t xml:space="preserve">, </w:t>
      </w:r>
      <w:r>
        <w:t xml:space="preserve">and hoisting angle </w:t>
      </w:r>
      <w:r w:rsidR="005C0C23">
        <w:t xml:space="preserve">and vessel direction </w:t>
      </w:r>
      <w:r>
        <w:t>during hauling. While the center of the footrope, where the tilt-probe is attached, remains on the bottom</w:t>
      </w:r>
      <w:r w:rsidR="005C0C23">
        <w:t xml:space="preserve"> during the passive phase</w:t>
      </w:r>
      <w:r>
        <w:t>, it is likely that the trawl doors and trawl wings are lifting off t</w:t>
      </w:r>
      <w:r w:rsidR="005C0C23">
        <w:t>he bottom</w:t>
      </w:r>
      <w:r>
        <w:t xml:space="preserve">. In other words, catchability of the trawl during the passive phase is likely sub-optimal and may only be a fraction of that during active trawling. </w:t>
      </w:r>
      <w:r w:rsidR="008951D4">
        <w:t>Thus, the swept area estimates for the passive phase in 2017, 2018 and 2019 likely do not represent the effective area swept by the trawl.</w:t>
      </w:r>
    </w:p>
    <w:p w14:paraId="2CFB99D8" w14:textId="447DD5D3" w:rsidR="00401BB3" w:rsidRPr="006539A2" w:rsidRDefault="00DC3FEF" w:rsidP="006539A2">
      <w:pPr>
        <w:pStyle w:val="BodyText"/>
      </w:pPr>
      <w:r>
        <w:t>For the 2020 survey, winch speed was increased to levels comparable to 2017 and 2018 and the vessel decelerated more strongly during winching of the trawl, so as to minimize trawl dragging of the trawl.</w:t>
      </w:r>
      <w:r w:rsidR="00384DF4">
        <w:t xml:space="preserve"> </w:t>
      </w:r>
      <w:r w:rsidR="00790782">
        <w:t xml:space="preserve">Figure </w:t>
      </w:r>
      <w:r w:rsidR="00CB7515">
        <w:t>10</w:t>
      </w:r>
      <w:r w:rsidR="006539A2" w:rsidRPr="006539A2">
        <w:t xml:space="preserve"> shows survey vessel </w:t>
      </w:r>
      <w:r>
        <w:t>movement</w:t>
      </w:r>
      <w:r w:rsidR="006539A2" w:rsidRPr="006539A2">
        <w:t xml:space="preserve"> for 2017 to 2020 during </w:t>
      </w:r>
      <w:r>
        <w:t xml:space="preserve">the </w:t>
      </w:r>
      <w:r w:rsidR="006539A2" w:rsidRPr="006539A2">
        <w:t xml:space="preserve">active </w:t>
      </w:r>
      <w:r>
        <w:t xml:space="preserve">and passive </w:t>
      </w:r>
      <w:r w:rsidR="006539A2" w:rsidRPr="006539A2">
        <w:t>trawling</w:t>
      </w:r>
      <w:r>
        <w:t xml:space="preserve"> phases.</w:t>
      </w:r>
      <w:r w:rsidR="00384DF4">
        <w:t xml:space="preserve"> As the</w:t>
      </w:r>
      <w:r>
        <w:t xml:space="preserve"> passive swept area estimates</w:t>
      </w:r>
      <w:r w:rsidR="00384DF4">
        <w:t xml:space="preserve"> showed</w:t>
      </w:r>
      <w:r>
        <w:t xml:space="preserve">, </w:t>
      </w:r>
      <w:r w:rsidR="00384DF4">
        <w:t>forward movement of the survey vessel was</w:t>
      </w:r>
      <w:r w:rsidR="006539A2" w:rsidRPr="006539A2">
        <w:t xml:space="preserve"> </w:t>
      </w:r>
      <w:r w:rsidR="00384DF4">
        <w:t>longer</w:t>
      </w:r>
      <w:r w:rsidR="006539A2" w:rsidRPr="006539A2">
        <w:t xml:space="preserve"> </w:t>
      </w:r>
      <w:r w:rsidR="00384DF4">
        <w:t>i</w:t>
      </w:r>
      <w:r w:rsidR="00871FA7">
        <w:t>n 2019</w:t>
      </w:r>
      <w:r w:rsidR="00384DF4">
        <w:t>,</w:t>
      </w:r>
      <w:r w:rsidR="00871FA7">
        <w:t xml:space="preserve"> </w:t>
      </w:r>
      <w:r w:rsidR="006539A2" w:rsidRPr="006539A2">
        <w:t xml:space="preserve">relative to 2017 and 2018. </w:t>
      </w:r>
      <w:r>
        <w:t xml:space="preserve">Under the protocol change in 2020, </w:t>
      </w:r>
      <w:r w:rsidR="006539A2" w:rsidRPr="006539A2">
        <w:t xml:space="preserve">vessel </w:t>
      </w:r>
      <w:r>
        <w:t>movement du</w:t>
      </w:r>
      <w:r w:rsidR="00921072">
        <w:t>ring the passive phase was much reduced;</w:t>
      </w:r>
      <w:r>
        <w:t xml:space="preserve"> </w:t>
      </w:r>
      <w:r w:rsidR="004E29C7">
        <w:t xml:space="preserve">with the vessel </w:t>
      </w:r>
      <w:r>
        <w:t>often turning sideways after the stop was signaled.</w:t>
      </w:r>
    </w:p>
    <w:p w14:paraId="0CE1257C" w14:textId="4C9C1339" w:rsidR="00401BB3" w:rsidRDefault="004E29C7" w:rsidP="006539A2">
      <w:pPr>
        <w:pStyle w:val="BodyText"/>
      </w:pPr>
      <w:r>
        <w:t>As expected from the increased winch speed, t</w:t>
      </w:r>
      <w:r w:rsidR="006539A2" w:rsidRPr="006539A2">
        <w:t xml:space="preserve">he time required to haul the trawl doors to the </w:t>
      </w:r>
      <w:r w:rsidR="00401BB3">
        <w:t xml:space="preserve">water’s </w:t>
      </w:r>
      <w:r w:rsidR="006539A2" w:rsidRPr="006539A2">
        <w:t xml:space="preserve">surface decreased from an average </w:t>
      </w:r>
      <w:r w:rsidR="00C96FC7">
        <w:t xml:space="preserve">of </w:t>
      </w:r>
      <w:r w:rsidR="006539A2" w:rsidRPr="006539A2">
        <w:t>312</w:t>
      </w:r>
      <w:r w:rsidR="0040567B">
        <w:t xml:space="preserve"> </w:t>
      </w:r>
      <w:r w:rsidR="006539A2" w:rsidRPr="006539A2">
        <w:t>s</w:t>
      </w:r>
      <w:r w:rsidR="00871FA7">
        <w:t>econds (s)</w:t>
      </w:r>
      <w:r w:rsidR="006539A2" w:rsidRPr="006539A2">
        <w:t xml:space="preserve"> in 2019 to 218</w:t>
      </w:r>
      <w:r w:rsidR="0040567B">
        <w:t xml:space="preserve"> </w:t>
      </w:r>
      <w:r w:rsidR="006539A2" w:rsidRPr="006539A2">
        <w:t xml:space="preserve">s in 2020, which was </w:t>
      </w:r>
      <w:r>
        <w:t xml:space="preserve">even </w:t>
      </w:r>
      <w:r w:rsidR="006539A2" w:rsidRPr="006539A2">
        <w:t>lower than</w:t>
      </w:r>
      <w:r w:rsidR="00871FA7">
        <w:t xml:space="preserve"> the average of</w:t>
      </w:r>
      <w:r w:rsidR="006539A2" w:rsidRPr="006539A2">
        <w:t xml:space="preserve"> 263</w:t>
      </w:r>
      <w:r w:rsidR="0040567B">
        <w:t xml:space="preserve"> </w:t>
      </w:r>
      <w:r>
        <w:t>s observed in 2017</w:t>
      </w:r>
      <w:r w:rsidR="006539A2" w:rsidRPr="006539A2">
        <w:t xml:space="preserve">. </w:t>
      </w:r>
      <w:r w:rsidR="00921072">
        <w:t>However, t</w:t>
      </w:r>
      <w:r w:rsidR="006539A2" w:rsidRPr="006539A2">
        <w:t>he average time spent by the trawl on the bottom during winching</w:t>
      </w:r>
      <w:r>
        <w:t>, i.e. the duration of the passive trawling phase,</w:t>
      </w:r>
      <w:r w:rsidR="006539A2" w:rsidRPr="006539A2">
        <w:t xml:space="preserve"> increased slightly from 116</w:t>
      </w:r>
      <w:r w:rsidR="0040567B">
        <w:t xml:space="preserve"> </w:t>
      </w:r>
      <w:r w:rsidR="006539A2" w:rsidRPr="006539A2">
        <w:t>s in 2019 to 130</w:t>
      </w:r>
      <w:r w:rsidR="0040567B">
        <w:t xml:space="preserve"> </w:t>
      </w:r>
      <w:r w:rsidR="006539A2" w:rsidRPr="006539A2">
        <w:t>s in 2020, both of which are longer than the values of 82</w:t>
      </w:r>
      <w:r w:rsidR="0040567B">
        <w:t xml:space="preserve"> </w:t>
      </w:r>
      <w:r w:rsidR="006539A2" w:rsidRPr="006539A2">
        <w:t>s in 2017 and 75</w:t>
      </w:r>
      <w:r w:rsidR="0040567B">
        <w:t xml:space="preserve"> </w:t>
      </w:r>
      <w:r w:rsidR="006539A2" w:rsidRPr="006539A2">
        <w:t xml:space="preserve">s observed in 2018. </w:t>
      </w:r>
    </w:p>
    <w:p w14:paraId="4E309BEE" w14:textId="05EBA8F2" w:rsidR="00CE23DD" w:rsidRDefault="006539A2" w:rsidP="00921072">
      <w:pPr>
        <w:pStyle w:val="BodyText"/>
      </w:pPr>
      <w:r w:rsidRPr="006539A2">
        <w:t xml:space="preserve">One way to explain this </w:t>
      </w:r>
      <w:r w:rsidR="00921072">
        <w:t xml:space="preserve">counterintuitive result is to consider </w:t>
      </w:r>
      <w:r w:rsidR="004E29C7">
        <w:t>how the</w:t>
      </w:r>
      <w:r w:rsidRPr="006539A2">
        <w:t xml:space="preserve"> </w:t>
      </w:r>
      <w:r w:rsidR="00921072">
        <w:t>tension in the trawl cables</w:t>
      </w:r>
      <w:r w:rsidR="004E29C7">
        <w:t xml:space="preserve"> changed in response to the protocol changes</w:t>
      </w:r>
      <w:r w:rsidR="00921072">
        <w:t xml:space="preserve"> </w:t>
      </w:r>
      <w:r w:rsidR="004E29C7">
        <w:t xml:space="preserve">in </w:t>
      </w:r>
      <w:r w:rsidR="00921072">
        <w:t>2020.</w:t>
      </w:r>
      <w:r w:rsidRPr="006539A2">
        <w:t xml:space="preserve"> </w:t>
      </w:r>
      <w:r w:rsidR="004E29C7">
        <w:t xml:space="preserve">Since the vessel </w:t>
      </w:r>
      <w:r w:rsidR="00921072">
        <w:t>moved much less during winching</w:t>
      </w:r>
      <w:r w:rsidR="004E29C7">
        <w:t xml:space="preserve"> than</w:t>
      </w:r>
      <w:r w:rsidR="00921072">
        <w:t xml:space="preserve"> in 2019, cable tension </w:t>
      </w:r>
      <w:r w:rsidR="004E29C7">
        <w:t>likely</w:t>
      </w:r>
      <w:r w:rsidR="00921072">
        <w:t xml:space="preserve"> decreased</w:t>
      </w:r>
      <w:r w:rsidR="004E29C7">
        <w:t>, requiring the trawl</w:t>
      </w:r>
      <w:r w:rsidR="00921072">
        <w:t xml:space="preserve"> to be </w:t>
      </w:r>
      <w:r w:rsidR="004E29C7">
        <w:t xml:space="preserve">much </w:t>
      </w:r>
      <w:r w:rsidR="00921072">
        <w:t xml:space="preserve">closer to the survey vessel before </w:t>
      </w:r>
      <w:r w:rsidR="004E29C7">
        <w:t>lifting off the bottom, owing to an overall reduction in cable tension due to the vessel speed reduction, which counteracted the increase in winch speed. Also, b</w:t>
      </w:r>
      <w:r w:rsidR="00CE23DD">
        <w:t>ecause</w:t>
      </w:r>
      <w:r w:rsidR="00921072">
        <w:t xml:space="preserve"> the ve</w:t>
      </w:r>
      <w:r w:rsidR="00CE23DD">
        <w:t xml:space="preserve">ssel changed heading after the stop signal in 2020, passive phase </w:t>
      </w:r>
      <w:r w:rsidR="00921072">
        <w:t xml:space="preserve">swept areas could not be calculated using the method used in 2017, 2018 and 2019. Thus, though the duration of the phase is longer in 2020, it is unknown whether this </w:t>
      </w:r>
      <w:r w:rsidR="004E29C7">
        <w:t>translated in</w:t>
      </w:r>
      <w:r w:rsidR="00921072">
        <w:t xml:space="preserve"> further dragging of the trawl, relative to 2019.</w:t>
      </w:r>
    </w:p>
    <w:p w14:paraId="31DA1EB5" w14:textId="7A1C5E5E" w:rsidR="000C6133" w:rsidRPr="00325265" w:rsidRDefault="00557AB4" w:rsidP="003A24AF">
      <w:pPr>
        <w:pStyle w:val="Heading2"/>
      </w:pPr>
      <w:r>
        <w:t>4.2.2. IMPLIcations for COMMERCIAL CRAB</w:t>
      </w:r>
    </w:p>
    <w:p w14:paraId="7742CE3E" w14:textId="12458DD4" w:rsidR="006A3DA5" w:rsidRDefault="00F64F38" w:rsidP="005C0C17">
      <w:pPr>
        <w:pStyle w:val="BodyText"/>
      </w:pPr>
      <w:r>
        <w:t>In contrast to</w:t>
      </w:r>
      <w:r w:rsidR="00381F7E">
        <w:t xml:space="preserve"> the unexplained increases among</w:t>
      </w:r>
      <w:r>
        <w:t xml:space="preserve"> sub-legal crab, </w:t>
      </w:r>
      <w:r w:rsidR="00325265" w:rsidRPr="00325265">
        <w:t xml:space="preserve">commercial sized-crab abundance remained at </w:t>
      </w:r>
      <w:r w:rsidR="00153434">
        <w:t xml:space="preserve">stable levels </w:t>
      </w:r>
      <w:r>
        <w:t>from 2018, 2019 and 2020</w:t>
      </w:r>
      <w:r w:rsidR="00325265" w:rsidRPr="00325265">
        <w:t xml:space="preserve">. </w:t>
      </w:r>
      <w:r w:rsidR="006A11E9">
        <w:t>On the surface, this seems to</w:t>
      </w:r>
      <w:r w:rsidR="007636C2">
        <w:t xml:space="preserve"> </w:t>
      </w:r>
      <w:r w:rsidR="00381F7E">
        <w:t>imply</w:t>
      </w:r>
      <w:r w:rsidR="007636C2">
        <w:t xml:space="preserve"> that legal-sized crab</w:t>
      </w:r>
      <w:r w:rsidR="00722855">
        <w:t>s</w:t>
      </w:r>
      <w:r w:rsidR="009B3ECF">
        <w:t xml:space="preserve"> were not affected by the catc</w:t>
      </w:r>
      <w:r w:rsidR="007636C2">
        <w:t>h</w:t>
      </w:r>
      <w:r w:rsidR="009B3ECF">
        <w:t>a</w:t>
      </w:r>
      <w:r w:rsidR="007636C2">
        <w:t xml:space="preserve">bility increases </w:t>
      </w:r>
      <w:r w:rsidR="006A3DA5">
        <w:t xml:space="preserve">observed </w:t>
      </w:r>
      <w:r w:rsidR="007636C2">
        <w:t>am</w:t>
      </w:r>
      <w:r w:rsidR="006A3DA5">
        <w:t>ong sub-legal crab</w:t>
      </w:r>
      <w:r w:rsidR="006A11E9">
        <w:t xml:space="preserve">. </w:t>
      </w:r>
      <w:r w:rsidR="006A3DA5">
        <w:t>However, t</w:t>
      </w:r>
      <w:r w:rsidR="007636C2">
        <w:t xml:space="preserve">he dynamics </w:t>
      </w:r>
      <w:r w:rsidR="00381F7E">
        <w:t>of</w:t>
      </w:r>
      <w:r w:rsidR="007636C2">
        <w:t xml:space="preserve"> </w:t>
      </w:r>
      <w:r w:rsidR="00381F7E">
        <w:t xml:space="preserve">the </w:t>
      </w:r>
      <w:r w:rsidR="007636C2">
        <w:t xml:space="preserve">legal-sized </w:t>
      </w:r>
      <w:r w:rsidR="00381F7E">
        <w:t xml:space="preserve">component of the stock </w:t>
      </w:r>
      <w:r w:rsidR="007636C2">
        <w:t xml:space="preserve">are </w:t>
      </w:r>
      <w:r w:rsidR="00381F7E">
        <w:t xml:space="preserve">much </w:t>
      </w:r>
      <w:r w:rsidR="007636C2">
        <w:t xml:space="preserve">more complex, </w:t>
      </w:r>
      <w:r w:rsidR="00722855">
        <w:t xml:space="preserve">being </w:t>
      </w:r>
      <w:r w:rsidR="007636C2">
        <w:t xml:space="preserve">under the strong direct (landings) </w:t>
      </w:r>
      <w:r w:rsidR="00722855">
        <w:t>and indi</w:t>
      </w:r>
      <w:r w:rsidR="007636C2">
        <w:t>rect (discard mortality) influence of the fishery.</w:t>
      </w:r>
      <w:r w:rsidR="006A3DA5">
        <w:t xml:space="preserve"> </w:t>
      </w:r>
    </w:p>
    <w:p w14:paraId="5FFFE3E9" w14:textId="5C08C5A5" w:rsidR="002E384F" w:rsidRDefault="006A11E9" w:rsidP="00325265">
      <w:pPr>
        <w:pStyle w:val="BodyText"/>
      </w:pPr>
      <w:r>
        <w:t>Some</w:t>
      </w:r>
      <w:r w:rsidR="005C0C17">
        <w:t xml:space="preserve"> m</w:t>
      </w:r>
      <w:r w:rsidR="00722855">
        <w:t xml:space="preserve">echanistic explanations </w:t>
      </w:r>
      <w:r>
        <w:t xml:space="preserve">for the catch increases, </w:t>
      </w:r>
      <w:r w:rsidR="00381F7E">
        <w:t>such as a</w:t>
      </w:r>
      <w:r w:rsidR="00992C25">
        <w:t xml:space="preserve"> prolonged passive trawling phase</w:t>
      </w:r>
      <w:r>
        <w:t>,</w:t>
      </w:r>
      <w:r w:rsidR="00992C25">
        <w:t xml:space="preserve"> would </w:t>
      </w:r>
      <w:r>
        <w:t>be expected to inflate</w:t>
      </w:r>
      <w:r w:rsidR="00992C25">
        <w:t xml:space="preserve"> </w:t>
      </w:r>
      <w:r w:rsidR="00F9284F">
        <w:t xml:space="preserve">sub-legal and legal-sized crab </w:t>
      </w:r>
      <w:r w:rsidR="00BF047E">
        <w:t xml:space="preserve">catches </w:t>
      </w:r>
      <w:r w:rsidR="00F9284F">
        <w:t>to similar degrees.</w:t>
      </w:r>
      <w:r w:rsidR="009938F3">
        <w:t xml:space="preserve"> </w:t>
      </w:r>
      <w:r>
        <w:t xml:space="preserve">Following this reasoning, if </w:t>
      </w:r>
      <w:r w:rsidR="005C0C17">
        <w:t xml:space="preserve">legal-sized survey catches were inflated in 2019 and 2020, the inflation would </w:t>
      </w:r>
      <w:r>
        <w:t xml:space="preserve">necessarily </w:t>
      </w:r>
      <w:r w:rsidR="005C0C17">
        <w:t xml:space="preserve">have been counter-balanced by other processes </w:t>
      </w:r>
      <w:r>
        <w:t>in order to maintain the</w:t>
      </w:r>
      <w:r w:rsidR="005C0C17">
        <w:t xml:space="preserve"> 2018 </w:t>
      </w:r>
      <w:r>
        <w:t xml:space="preserve">catch </w:t>
      </w:r>
      <w:r w:rsidR="005C0C17">
        <w:t>levels. One possibility is that 2019 and 2020 saw</w:t>
      </w:r>
      <w:r w:rsidR="00325265" w:rsidRPr="00325265">
        <w:t xml:space="preserve"> strong increase</w:t>
      </w:r>
      <w:r w:rsidR="005C0C17">
        <w:t>s</w:t>
      </w:r>
      <w:r w:rsidR="00325265" w:rsidRPr="00325265">
        <w:t xml:space="preserve"> in commercial-sized male </w:t>
      </w:r>
      <w:r w:rsidR="005C0C17">
        <w:t>c</w:t>
      </w:r>
      <w:r w:rsidR="000F1B65">
        <w:t xml:space="preserve">rab mortality in 2019 and 2020. </w:t>
      </w:r>
      <w:r w:rsidR="009938F3">
        <w:t>Likely s</w:t>
      </w:r>
      <w:r w:rsidR="000F1B65">
        <w:t>ource</w:t>
      </w:r>
      <w:r w:rsidR="009938F3">
        <w:t xml:space="preserve">s of this putative mortality </w:t>
      </w:r>
      <w:r w:rsidR="000F1B65">
        <w:t xml:space="preserve">may have been </w:t>
      </w:r>
      <w:r w:rsidR="009938F3">
        <w:t>an</w:t>
      </w:r>
      <w:r w:rsidR="000F1B65">
        <w:t xml:space="preserve"> increase in fishery discard mortality in 2019 and 2020</w:t>
      </w:r>
      <w:r w:rsidR="009938F3">
        <w:t xml:space="preserve">, due to cancellation of observer-at-sea monitoring in 2019, and further exacerbated by large-scale </w:t>
      </w:r>
      <w:r w:rsidR="00CB19AC">
        <w:t>North Atlantic Right Whale (</w:t>
      </w:r>
      <w:r w:rsidR="009938F3">
        <w:t>NARW</w:t>
      </w:r>
      <w:r w:rsidR="00CB19AC">
        <w:t>)</w:t>
      </w:r>
      <w:r w:rsidR="009938F3">
        <w:t xml:space="preserve"> local area closures. However, at this point, these sources of mortality remain hypothetical.</w:t>
      </w:r>
    </w:p>
    <w:p w14:paraId="7ACC0454" w14:textId="309A7A46" w:rsidR="00002638" w:rsidRPr="00002638" w:rsidRDefault="009938F3" w:rsidP="00325265">
      <w:pPr>
        <w:pStyle w:val="BodyText"/>
      </w:pPr>
      <w:r>
        <w:t xml:space="preserve">Other types of mechanistic explanations, for example a change in the intensity of trawl </w:t>
      </w:r>
      <w:r w:rsidR="000B483B">
        <w:t xml:space="preserve">footrope contact, may lead to catchability that varies with </w:t>
      </w:r>
      <w:r>
        <w:t xml:space="preserve">crab </w:t>
      </w:r>
      <w:r w:rsidR="000B483B">
        <w:t>size.</w:t>
      </w:r>
      <w:r>
        <w:t xml:space="preserve"> However, it remains that the 30-40% increase</w:t>
      </w:r>
      <w:r w:rsidR="00957E7D">
        <w:t xml:space="preserve"> between 2018 and 2019 abruptly falls off around the 95 mm CW, is more reflective of the selectivity of traps used in the fishery than that of the survey trawl. </w:t>
      </w:r>
    </w:p>
    <w:p w14:paraId="4F4B19EE" w14:textId="53E967CA" w:rsidR="00002638" w:rsidRDefault="00002638" w:rsidP="00BF2A20">
      <w:pPr>
        <w:pStyle w:val="BodyText"/>
      </w:pPr>
      <w:r>
        <w:t xml:space="preserve">Fishery performance </w:t>
      </w:r>
      <w:r w:rsidR="00657731" w:rsidRPr="00002638">
        <w:t xml:space="preserve">indicators </w:t>
      </w:r>
      <w:r>
        <w:t xml:space="preserve">were consistent with an </w:t>
      </w:r>
      <w:r w:rsidRPr="00002638">
        <w:t>overestimation of the commercial biomass from the 2019</w:t>
      </w:r>
      <w:r>
        <w:t xml:space="preserve"> trawl survey: CPUEs decreased i</w:t>
      </w:r>
      <w:r w:rsidR="00657731" w:rsidRPr="00002638">
        <w:t xml:space="preserve">n all </w:t>
      </w:r>
      <w:r>
        <w:t xml:space="preserve">management </w:t>
      </w:r>
      <w:r w:rsidR="00657731" w:rsidRPr="00002638">
        <w:t>areas</w:t>
      </w:r>
      <w:r>
        <w:t xml:space="preserve"> and only 89% of the </w:t>
      </w:r>
      <w:r w:rsidR="00170151" w:rsidRPr="00002638">
        <w:t xml:space="preserve">quota was </w:t>
      </w:r>
      <w:r>
        <w:t xml:space="preserve">caught in </w:t>
      </w:r>
      <w:r w:rsidR="00170151" w:rsidRPr="00002638">
        <w:t>Area</w:t>
      </w:r>
      <w:r>
        <w:t xml:space="preserve"> 12, which </w:t>
      </w:r>
      <w:r w:rsidR="003F69CF">
        <w:t xml:space="preserve">also </w:t>
      </w:r>
      <w:r w:rsidR="00170151" w:rsidRPr="00002638">
        <w:t xml:space="preserve">showed the </w:t>
      </w:r>
      <w:r>
        <w:t xml:space="preserve">record levels of </w:t>
      </w:r>
      <w:r w:rsidR="00170151" w:rsidRPr="00002638">
        <w:t>fishing effort.</w:t>
      </w:r>
    </w:p>
    <w:p w14:paraId="7057372D" w14:textId="019A224D" w:rsidR="006F28AA" w:rsidRDefault="006F28AA" w:rsidP="006F28AA">
      <w:pPr>
        <w:pStyle w:val="Heading2"/>
      </w:pPr>
      <w:bookmarkStart w:id="51" w:name="_Toc77929817"/>
      <w:bookmarkStart w:id="52" w:name="_Toc31030752"/>
      <w:bookmarkStart w:id="53" w:name="_Toc77929819"/>
      <w:r>
        <w:t xml:space="preserve">4.3. </w:t>
      </w:r>
      <w:r w:rsidR="009A21CA">
        <w:t>Size</w:t>
      </w:r>
      <w:r>
        <w:t>-Frequency distributions</w:t>
      </w:r>
    </w:p>
    <w:p w14:paraId="7930542A" w14:textId="7976F6F1" w:rsidR="00242B78" w:rsidRDefault="00242B78" w:rsidP="00242B78">
      <w:r>
        <w:t>Average male and female size-frequency distributions from 2005 to 2020 were calculated over the set of sampled survey grids by year. When more than one tows were sampled within a survey grid, they were first averaged before calculating the global average.</w:t>
      </w:r>
    </w:p>
    <w:p w14:paraId="528176D9" w14:textId="77777777" w:rsidR="00242B78" w:rsidRDefault="00242B78" w:rsidP="00242B78"/>
    <w:p w14:paraId="5299FD3A" w14:textId="72F973F9" w:rsidR="000329F5" w:rsidRDefault="00242B78" w:rsidP="00242B78">
      <w:r>
        <w:t>Though the inflation brought about by the increase in survey catchability must be kept in mind, male size-frequencies (Fig. 18) show high abundance across over the range of sub-legal sizes</w:t>
      </w:r>
      <w:r w:rsidR="000329F5">
        <w:t xml:space="preserve"> for 2020, indicating that recruitment seems consistent</w:t>
      </w:r>
      <w:r>
        <w:t xml:space="preserve">, </w:t>
      </w:r>
      <w:r w:rsidR="000329F5">
        <w:t xml:space="preserve">punctuated by a particularly strong recruitment pulse </w:t>
      </w:r>
      <w:r>
        <w:t>among instar VII (~ 28 mm CW</w:t>
      </w:r>
      <w:r w:rsidR="000329F5">
        <w:t xml:space="preserve">. Mature female abundance is inflated by the increase in survey catchability (Fig. 20). As seen in immature males, immature females also show a strong recruitment pulse of instar VII. </w:t>
      </w:r>
    </w:p>
    <w:p w14:paraId="44173086" w14:textId="77777777" w:rsidR="00242B78" w:rsidRDefault="00242B78" w:rsidP="00242B78"/>
    <w:p w14:paraId="57FB36D0" w14:textId="40A916B6" w:rsidR="000C5FD0" w:rsidRDefault="000329F5" w:rsidP="003A24AF">
      <w:pPr>
        <w:pStyle w:val="Heading2"/>
      </w:pPr>
      <w:r>
        <w:t>4.4</w:t>
      </w:r>
      <w:r w:rsidR="000C5FD0">
        <w:t xml:space="preserve">. </w:t>
      </w:r>
      <w:r w:rsidR="006726E1">
        <w:t xml:space="preserve">ABUNDANCE and </w:t>
      </w:r>
      <w:r w:rsidR="000C5FD0">
        <w:t xml:space="preserve">BIOMASS </w:t>
      </w:r>
      <w:bookmarkEnd w:id="51"/>
      <w:r w:rsidR="000B6357">
        <w:t>ESTIMATION</w:t>
      </w:r>
    </w:p>
    <w:p w14:paraId="613FACC6" w14:textId="71F7F0AE" w:rsidR="00EB157E" w:rsidRPr="0060738A" w:rsidRDefault="000209C4" w:rsidP="0060738A">
      <w:r w:rsidRPr="0060738A">
        <w:t xml:space="preserve">Keeping in mind the survey catchability </w:t>
      </w:r>
      <w:r w:rsidR="00EB157E" w:rsidRPr="0060738A">
        <w:t>issues</w:t>
      </w:r>
      <w:r w:rsidRPr="0060738A">
        <w:t xml:space="preserve"> highlighted</w:t>
      </w:r>
      <w:r w:rsidR="00EB157E" w:rsidRPr="0060738A">
        <w:t xml:space="preserve"> above, we present here abundance and bioma</w:t>
      </w:r>
      <w:r w:rsidRPr="0060738A">
        <w:t>ss indices from the 2020 survey, in their unadjusted form.</w:t>
      </w:r>
      <w:r w:rsidR="0060738A" w:rsidRPr="0060738A">
        <w:t xml:space="preserve"> I</w:t>
      </w:r>
      <w:r w:rsidRPr="0060738A">
        <w:t xml:space="preserve">t is to be understood that all 2019 and 2020 abundance and biomass values are likely </w:t>
      </w:r>
      <w:r w:rsidR="0060738A" w:rsidRPr="0060738A">
        <w:t xml:space="preserve">over-estimated with respect to the 2017 and 2018 surveys. The </w:t>
      </w:r>
      <w:r w:rsidR="00420580">
        <w:t xml:space="preserve">potential </w:t>
      </w:r>
      <w:r w:rsidR="0060738A" w:rsidRPr="0060738A">
        <w:t xml:space="preserve">impact of these over-estimation biases </w:t>
      </w:r>
      <w:r w:rsidR="00EB157E" w:rsidRPr="0060738A">
        <w:t>will</w:t>
      </w:r>
      <w:r w:rsidRPr="0060738A">
        <w:t xml:space="preserve"> be treated in the risk analysi</w:t>
      </w:r>
      <w:r w:rsidR="00EB157E" w:rsidRPr="0060738A">
        <w:t>s section.</w:t>
      </w:r>
    </w:p>
    <w:p w14:paraId="3AE7B661" w14:textId="5BDB9DBF" w:rsidR="0060738A" w:rsidRDefault="000329F5" w:rsidP="0060738A">
      <w:pPr>
        <w:pStyle w:val="Heading2"/>
      </w:pPr>
      <w:bookmarkStart w:id="54" w:name="_Toc31030753"/>
      <w:bookmarkStart w:id="55" w:name="_Toc77929820"/>
      <w:bookmarkEnd w:id="52"/>
      <w:bookmarkEnd w:id="53"/>
      <w:r>
        <w:t>4.4</w:t>
      </w:r>
      <w:r w:rsidR="0060738A">
        <w:t>.1</w:t>
      </w:r>
      <w:r w:rsidR="00381066">
        <w:t xml:space="preserve">. </w:t>
      </w:r>
      <w:r w:rsidR="006A792F">
        <w:t xml:space="preserve">UNADJUSTED </w:t>
      </w:r>
      <w:r w:rsidR="00E21D59">
        <w:t xml:space="preserve">SOUTHERN GULF </w:t>
      </w:r>
      <w:r w:rsidR="00381066" w:rsidRPr="00CD3152">
        <w:t>Biomass</w:t>
      </w:r>
      <w:r w:rsidR="00381066">
        <w:t xml:space="preserve"> estimates</w:t>
      </w:r>
      <w:bookmarkEnd w:id="54"/>
      <w:r w:rsidR="00E21D59">
        <w:t xml:space="preserve"> IN 2020</w:t>
      </w:r>
      <w:bookmarkEnd w:id="55"/>
    </w:p>
    <w:p w14:paraId="2981F501" w14:textId="6EF75CF2" w:rsidR="0060738A" w:rsidRPr="0060738A" w:rsidRDefault="0060738A" w:rsidP="0060738A">
      <w:r>
        <w:t>Commercial biomass for the 2020 survey was estimated using the prescribed kriging method. The variogram used in the kriging was a three-year average</w:t>
      </w:r>
      <w:r w:rsidRPr="0088308D">
        <w:t xml:space="preserve"> model had a nugget value of 2.895 x 10</w:t>
      </w:r>
      <w:r w:rsidRPr="0088308D">
        <w:rPr>
          <w:vertAlign w:val="superscript"/>
        </w:rPr>
        <w:t>6</w:t>
      </w:r>
      <w:r w:rsidRPr="0088308D">
        <w:t>, a sill at 3.751 x 10</w:t>
      </w:r>
      <w:r w:rsidRPr="0088308D">
        <w:rPr>
          <w:vertAlign w:val="superscript"/>
        </w:rPr>
        <w:t>6</w:t>
      </w:r>
      <w:r w:rsidRPr="0088308D">
        <w:t xml:space="preserve"> and a range of 68.3</w:t>
      </w:r>
      <w:r>
        <w:t xml:space="preserve"> km (Fig.</w:t>
      </w:r>
      <w:r w:rsidR="003F655A">
        <w:t xml:space="preserve"> </w:t>
      </w:r>
      <w:r>
        <w:t>11</w:t>
      </w:r>
      <w:r w:rsidRPr="0088308D">
        <w:t xml:space="preserve">). </w:t>
      </w:r>
    </w:p>
    <w:p w14:paraId="47CB4389" w14:textId="77777777" w:rsidR="006A11E9" w:rsidRDefault="006A11E9" w:rsidP="00381066">
      <w:pPr>
        <w:pStyle w:val="BodyText"/>
      </w:pPr>
    </w:p>
    <w:p w14:paraId="31F21E77" w14:textId="48AF6FD6" w:rsidR="00381066" w:rsidRDefault="00EB157E" w:rsidP="00381066">
      <w:pPr>
        <w:pStyle w:val="BodyText"/>
      </w:pPr>
      <w:r w:rsidRPr="006331BF">
        <w:t>The unadjusted commercial</w:t>
      </w:r>
      <w:r w:rsidR="00381066">
        <w:t xml:space="preserve"> biomass </w:t>
      </w:r>
      <w:r>
        <w:t xml:space="preserve">for the sGSL is </w:t>
      </w:r>
      <w:r w:rsidR="00381066">
        <w:t>estimate</w:t>
      </w:r>
      <w:r>
        <w:t>d</w:t>
      </w:r>
      <w:r w:rsidR="00381066">
        <w:t xml:space="preserve"> </w:t>
      </w:r>
      <w:r>
        <w:t>at</w:t>
      </w:r>
      <w:r w:rsidR="00381066">
        <w:t xml:space="preserve">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BD2CC2">
        <w:t>3</w:t>
      </w:r>
      <w:r w:rsidR="00381066">
        <w:t>). 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E22A01">
        <w:t>% of the commercial biomass</w:t>
      </w:r>
      <w:r w:rsidR="001C2668">
        <w:t>. The 2020</w:t>
      </w:r>
      <w:r w:rsidR="00381066">
        <w:t xml:space="preserve"> residual 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w:t>
      </w:r>
      <w:proofErr w:type="spellStart"/>
      <w:r w:rsidR="00381066" w:rsidRPr="00D96D93">
        <w:t>Bradelle</w:t>
      </w:r>
      <w:proofErr w:type="spellEnd"/>
      <w:r w:rsidR="00381066" w:rsidRPr="00D96D93">
        <w:t xml:space="preserve"> Bank, </w:t>
      </w:r>
      <w:proofErr w:type="spellStart"/>
      <w:r w:rsidR="00A37202" w:rsidRPr="00D96D93">
        <w:t>Shediac</w:t>
      </w:r>
      <w:proofErr w:type="spellEnd"/>
      <w:r w:rsidR="00A37202" w:rsidRPr="00D96D93">
        <w:t xml:space="preserve">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Magdalen channel and in the south</w:t>
      </w:r>
      <w:r w:rsidR="00456F77" w:rsidRPr="00D96D93">
        <w:t>eastern part of the sGSL</w:t>
      </w:r>
      <w:r>
        <w:t xml:space="preserve">, which included Area 19 and the Cape Breton Corridor </w:t>
      </w:r>
      <w:r w:rsidR="00570919">
        <w:t>(Fig. 12</w:t>
      </w:r>
      <w:r w:rsidR="00381066" w:rsidRPr="00D96D93">
        <w:t>).</w:t>
      </w:r>
    </w:p>
    <w:p w14:paraId="729998A6" w14:textId="24A833D9" w:rsidR="006C593D" w:rsidRPr="00AC4CF1" w:rsidRDefault="0060738A" w:rsidP="00381066">
      <w:pPr>
        <w:pStyle w:val="BodyText"/>
      </w:pPr>
      <w:r>
        <w:t>C</w:t>
      </w:r>
      <w:r w:rsidR="00381066" w:rsidRPr="00AC4CF1">
        <w:t>ommerc</w:t>
      </w:r>
      <w:r w:rsidR="00AC4CF1">
        <w:t>ial crabs were comprised of 73</w:t>
      </w:r>
      <w:r w:rsidR="00D309F1">
        <w:t>.4</w:t>
      </w:r>
      <w:r w:rsidR="00381066" w:rsidRPr="00AC4CF1">
        <w:t>% fishery recruitment (carapace conditions 1 a</w:t>
      </w:r>
      <w:r w:rsidR="00D309F1">
        <w:t>nd 2) and 26.6</w:t>
      </w:r>
      <w:r w:rsidR="00381066" w:rsidRPr="00AC4CF1">
        <w:t>% residual biomass (carapace</w:t>
      </w:r>
      <w:r w:rsidR="008D31D8">
        <w:t xml:space="preserve"> conditions 3, </w:t>
      </w:r>
      <w:r w:rsidR="00570919">
        <w:t>4 and 5) (Table </w:t>
      </w:r>
      <w:r w:rsidR="00C3239F">
        <w:t>4</w:t>
      </w:r>
      <w:r w:rsidR="00381066" w:rsidRPr="00AC4CF1">
        <w:t xml:space="preserve">). </w:t>
      </w:r>
      <w:r>
        <w:t>T</w:t>
      </w:r>
      <w:r w:rsidR="00381066" w:rsidRPr="00AC4CF1">
        <w:t>he resi</w:t>
      </w:r>
      <w:r>
        <w:t>dual biomass was</w:t>
      </w:r>
      <w:r w:rsidR="00D309F1">
        <w:t xml:space="preserve"> composed of </w:t>
      </w:r>
      <w:r w:rsidR="00BD7087">
        <w:t>79.3</w:t>
      </w:r>
      <w:r w:rsidR="00381066" w:rsidRPr="00AC4CF1">
        <w:t xml:space="preserve">% </w:t>
      </w:r>
      <w:r w:rsidR="00D309F1">
        <w:t xml:space="preserve">carapace condition 3, </w:t>
      </w:r>
      <w:r w:rsidR="00BD7087">
        <w:t>19.2</w:t>
      </w:r>
      <w:r w:rsidR="00381066" w:rsidRPr="00AC4CF1">
        <w:t>% of crabs w</w:t>
      </w:r>
      <w:r w:rsidR="00D309F1">
        <w:t xml:space="preserve">ith carapace condition 4 and </w:t>
      </w:r>
      <w:r w:rsidR="00BD7087">
        <w:t>1.5</w:t>
      </w:r>
      <w:r w:rsidR="00381066" w:rsidRPr="00AC4CF1">
        <w:t>% of crabs wi</w:t>
      </w:r>
      <w:r w:rsidR="00CF60FF">
        <w:t>th carapace condition 5 (T</w:t>
      </w:r>
      <w:r w:rsidR="00570919">
        <w:t>able </w:t>
      </w:r>
      <w:r w:rsidR="00C3239F">
        <w:t>4</w:t>
      </w:r>
      <w:r w:rsidR="00BD7087">
        <w:t>). T</w:t>
      </w:r>
      <w:r w:rsidR="00381066" w:rsidRPr="00AC4CF1">
        <w:t xml:space="preserve">he </w:t>
      </w:r>
      <w:r w:rsidR="00BD7087">
        <w:t>large proportion of carapace condition 3 in the residual biomass shows that the post-fishery population</w:t>
      </w:r>
      <w:r w:rsidR="00381066" w:rsidRPr="00AC4CF1">
        <w:t xml:space="preserve"> is young and </w:t>
      </w:r>
      <w:r w:rsidR="00BD7087">
        <w:t xml:space="preserve">does not show </w:t>
      </w:r>
      <w:r w:rsidR="00381066" w:rsidRPr="00AC4CF1">
        <w:t>sign</w:t>
      </w:r>
      <w:r w:rsidR="00BD7087">
        <w:t>s</w:t>
      </w:r>
      <w:r w:rsidR="00381066" w:rsidRPr="00AC4CF1">
        <w:t xml:space="preserve"> of an ageing population. </w:t>
      </w:r>
    </w:p>
    <w:p w14:paraId="5C336114" w14:textId="378BBB60" w:rsidR="009B76A6" w:rsidRPr="009B76A6" w:rsidRDefault="00381066" w:rsidP="009B76A6">
      <w:pPr>
        <w:pStyle w:val="BodyText"/>
      </w:pPr>
      <w:r w:rsidRPr="006A11E9">
        <w:t>A</w:t>
      </w:r>
      <w:r w:rsidR="009E6285" w:rsidRPr="006A11E9">
        <w:t xml:space="preserve"> </w:t>
      </w:r>
      <w:r w:rsidRPr="006A11E9">
        <w:t>comparison between fishery recruitment predicted by the Bayesi</w:t>
      </w:r>
      <w:r w:rsidR="00832733" w:rsidRPr="006A11E9">
        <w:t>an model for the fishery of 2020</w:t>
      </w:r>
      <w:r w:rsidRPr="006A11E9">
        <w:t xml:space="preserve"> (</w:t>
      </w:r>
      <w:r w:rsidR="000F7FCF" w:rsidRPr="006A11E9">
        <w:t>74,280</w:t>
      </w:r>
      <w:r w:rsidRPr="006A11E9">
        <w:t xml:space="preserve"> t; 95% C.I. </w:t>
      </w:r>
      <w:r w:rsidR="000F7FCF" w:rsidRPr="006A11E9">
        <w:t>49,300</w:t>
      </w:r>
      <w:r w:rsidR="00C11D86" w:rsidRPr="006A11E9">
        <w:t xml:space="preserve"> to </w:t>
      </w:r>
      <w:r w:rsidR="000F7FCF" w:rsidRPr="006A11E9">
        <w:t>107,400</w:t>
      </w:r>
      <w:r w:rsidRPr="006A11E9">
        <w:t> t) and the re</w:t>
      </w:r>
      <w:r w:rsidR="00D67C14" w:rsidRPr="006A11E9">
        <w:t>cruitment biomass</w:t>
      </w:r>
      <w:r w:rsidR="00F568B3" w:rsidRPr="006A11E9">
        <w:t xml:space="preserve"> </w:t>
      </w:r>
      <w:r w:rsidR="00832733" w:rsidRPr="006A11E9">
        <w:t xml:space="preserve">observed </w:t>
      </w:r>
      <w:r w:rsidR="00F568B3" w:rsidRPr="006A11E9">
        <w:t>from the 2020</w:t>
      </w:r>
      <w:r w:rsidRPr="006A11E9">
        <w:t xml:space="preserve"> survey (</w:t>
      </w:r>
      <w:r w:rsidR="00F568B3" w:rsidRPr="006A11E9">
        <w:t>58,438</w:t>
      </w:r>
      <w:r w:rsidRPr="006A11E9">
        <w:t xml:space="preserve"> t; </w:t>
      </w:r>
      <w:r w:rsidR="00F568B3" w:rsidRPr="006A11E9">
        <w:t>49,759</w:t>
      </w:r>
      <w:r w:rsidRPr="006A11E9">
        <w:t xml:space="preserve"> to </w:t>
      </w:r>
      <w:r w:rsidR="00F568B3" w:rsidRPr="006A11E9">
        <w:t>68,189</w:t>
      </w:r>
      <w:r w:rsidRPr="006A11E9">
        <w:t> t) indicated that the es</w:t>
      </w:r>
      <w:r w:rsidR="00C11D86" w:rsidRPr="006A11E9">
        <w:t xml:space="preserve">timated </w:t>
      </w:r>
      <w:r w:rsidR="00832733" w:rsidRPr="006A11E9">
        <w:t xml:space="preserve">survey </w:t>
      </w:r>
      <w:r w:rsidR="00F568B3" w:rsidRPr="006A11E9">
        <w:t>recruitment for the 2021</w:t>
      </w:r>
      <w:r w:rsidRPr="006A11E9">
        <w:t xml:space="preserve"> fishery is within the limits of the 95% credibility interval</w:t>
      </w:r>
      <w:r w:rsidR="00F23459" w:rsidRPr="006A11E9">
        <w:t xml:space="preserve"> </w:t>
      </w:r>
      <w:r w:rsidR="00CF60FF" w:rsidRPr="006A11E9">
        <w:t>of the predicted value</w:t>
      </w:r>
      <w:r w:rsidR="00832733" w:rsidRPr="006A11E9">
        <w:t xml:space="preserve">, but </w:t>
      </w:r>
      <w:r w:rsidR="00E40BB5" w:rsidRPr="006A11E9">
        <w:t xml:space="preserve">represents </w:t>
      </w:r>
      <w:r w:rsidR="00832733" w:rsidRPr="006A11E9">
        <w:t>a</w:t>
      </w:r>
      <w:r w:rsidR="005923FC" w:rsidRPr="006A11E9">
        <w:t xml:space="preserve"> de</w:t>
      </w:r>
      <w:r w:rsidR="007C1D68" w:rsidRPr="006A11E9">
        <w:t>crease compared to the predicted value</w:t>
      </w:r>
      <w:r w:rsidR="00767E78" w:rsidRPr="006A11E9">
        <w:t xml:space="preserve"> </w:t>
      </w:r>
      <w:r w:rsidR="008D31D8" w:rsidRPr="006A11E9">
        <w:t>(Tab</w:t>
      </w:r>
      <w:r w:rsidR="00570919" w:rsidRPr="006A11E9">
        <w:t xml:space="preserve">le </w:t>
      </w:r>
      <w:r w:rsidR="00C3239F">
        <w:t>5</w:t>
      </w:r>
      <w:r w:rsidR="00570919" w:rsidRPr="006A11E9">
        <w:t>; Fig. 13</w:t>
      </w:r>
      <w:r w:rsidR="000D3988" w:rsidRPr="006A11E9">
        <w:t xml:space="preserve">). </w:t>
      </w:r>
      <w:r w:rsidR="009B76A6" w:rsidRPr="006A11E9">
        <w:t>From 2015 to 2019, the estimated abundance of commercial-sized adult male recruitment has been higher than the predicted values (Figure </w:t>
      </w:r>
      <w:r w:rsidR="00570919" w:rsidRPr="006A11E9">
        <w:t>13</w:t>
      </w:r>
      <w:r w:rsidR="009B76A6" w:rsidRPr="006A11E9">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p>
    <w:p w14:paraId="2168E4F8" w14:textId="4C66EF27" w:rsidR="005313BA" w:rsidRDefault="00C4159D" w:rsidP="003A24AF">
      <w:pPr>
        <w:pStyle w:val="Heading2"/>
      </w:pPr>
      <w:r w:rsidRPr="00B841D5">
        <w:t>4.</w:t>
      </w:r>
      <w:r w:rsidR="000329F5">
        <w:t>4</w:t>
      </w:r>
      <w:r w:rsidR="000B6357" w:rsidRPr="00B841D5">
        <w:t>.</w:t>
      </w:r>
      <w:r w:rsidR="002A4AC4">
        <w:t>2</w:t>
      </w:r>
      <w:r w:rsidRPr="00B841D5">
        <w:t xml:space="preserve">. </w:t>
      </w:r>
      <w:r w:rsidR="006A792F" w:rsidRPr="00B841D5">
        <w:t xml:space="preserve">SCALE of </w:t>
      </w:r>
      <w:r w:rsidRPr="00B841D5">
        <w:t xml:space="preserve">bias on Commercial </w:t>
      </w:r>
      <w:r w:rsidR="00A232A6" w:rsidRPr="00B841D5">
        <w:t>CRAB</w:t>
      </w:r>
      <w:r w:rsidRPr="00B841D5">
        <w:t xml:space="preserve"> BIOMASS</w:t>
      </w:r>
    </w:p>
    <w:p w14:paraId="491367F9" w14:textId="2796C6CD" w:rsidR="006E3077" w:rsidRDefault="00445E9D" w:rsidP="006E3077">
      <w:pPr>
        <w:pStyle w:val="BodyText"/>
      </w:pPr>
      <w:r>
        <w:t>Simple</w:t>
      </w:r>
      <w:r w:rsidR="006E3077">
        <w:t xml:space="preserve"> m</w:t>
      </w:r>
      <w:r w:rsidR="006E3077" w:rsidRPr="00BF2A20">
        <w:t xml:space="preserve">ethods were proposed to estimate the potential bias on the commercial-sized male survey biomass using the 2020 fishery landings data and/or the residual biomass from the 2020 post-fishery survey. </w:t>
      </w:r>
    </w:p>
    <w:p w14:paraId="088899CC" w14:textId="3455BC39" w:rsidR="006E3077" w:rsidRPr="00BF2A20" w:rsidRDefault="006E3077" w:rsidP="006E3077">
      <w:pPr>
        <w:pStyle w:val="BodyText"/>
      </w:pPr>
      <w:r w:rsidRPr="00BF2A20">
        <w:t>The first method compared the sum of the 2020 landings plus the 2020 residual biomass with the commercial biomas</w:t>
      </w:r>
      <w:r>
        <w:t xml:space="preserve">s estimate from the 2019 survey, assuming </w:t>
      </w:r>
      <w:r w:rsidRPr="00BF2A20">
        <w:t>a 70 % survival rate (</w:t>
      </w:r>
      <w:r>
        <w:t xml:space="preserve">i.e. the 5-year </w:t>
      </w:r>
      <w:r w:rsidRPr="00BF2A20">
        <w:t xml:space="preserve">average </w:t>
      </w:r>
      <w:r>
        <w:t xml:space="preserve">survival rate of </w:t>
      </w:r>
      <w:r w:rsidRPr="00BF2A20">
        <w:t xml:space="preserve">commercial-sized adult males). The sum of the </w:t>
      </w:r>
      <w:r>
        <w:t xml:space="preserve">2020 </w:t>
      </w:r>
      <w:r w:rsidRPr="00BF2A20">
        <w:t>residual biomass</w:t>
      </w:r>
      <w:r>
        <w:t xml:space="preserve"> and</w:t>
      </w:r>
      <w:r w:rsidRPr="00BF2A20">
        <w:t xml:space="preserve"> landings was 14.4 % lower than the commercial biomass estimate from the 2019 survey</w:t>
      </w:r>
      <w:r>
        <w:t xml:space="preserve"> (Table </w:t>
      </w:r>
      <w:r w:rsidR="00C3239F">
        <w:t>6</w:t>
      </w:r>
      <w:r>
        <w:t xml:space="preserve">), suggesting over-estimation on this order. </w:t>
      </w:r>
      <w:r w:rsidRPr="00BF2A20">
        <w:t>Moreover, the overestimation of the survey indices would also apply to the residual biomass estimate, resulting in the difference from the method described above being possibly higher than 14.4 %</w:t>
      </w:r>
      <w:r w:rsidR="00445E9D">
        <w:t xml:space="preserve"> (Table </w:t>
      </w:r>
      <w:r w:rsidR="00C3239F">
        <w:t>6</w:t>
      </w:r>
      <w:r w:rsidR="00445E9D">
        <w:t>)</w:t>
      </w:r>
      <w:r w:rsidRPr="00BF2A20">
        <w:t>.</w:t>
      </w:r>
    </w:p>
    <w:p w14:paraId="14A3E0F3" w14:textId="4F894DBD" w:rsidR="007D25DF" w:rsidRDefault="006E3077" w:rsidP="00381066">
      <w:pPr>
        <w:pStyle w:val="BodyText"/>
      </w:pPr>
      <w:r>
        <w:t>As a second method, a</w:t>
      </w:r>
      <w:r w:rsidRPr="00BF2A20">
        <w:t xml:space="preserve"> Leslie analysis was </w:t>
      </w:r>
      <w:r>
        <w:t xml:space="preserve">performed using </w:t>
      </w:r>
      <w:r w:rsidRPr="00BF2A20">
        <w:t xml:space="preserve">weekly CPUE </w:t>
      </w:r>
      <w:r>
        <w:t xml:space="preserve">for the sGSL </w:t>
      </w:r>
      <w:r w:rsidRPr="00BF2A20">
        <w:t>during the 2020 fishery</w:t>
      </w:r>
      <w:r>
        <w:t xml:space="preserve">. This method plots the progressive decrease of CPUE as a function of time. Under strong assumptions, this method </w:t>
      </w:r>
      <w:r w:rsidR="00445E9D">
        <w:t>can provide</w:t>
      </w:r>
      <w:r>
        <w:t xml:space="preserve"> an estimate of the commercial</w:t>
      </w:r>
      <w:r w:rsidRPr="00BF2A20">
        <w:t xml:space="preserve"> biomass </w:t>
      </w:r>
      <w:r>
        <w:t>just prior to the fishery (Fig. 1</w:t>
      </w:r>
      <w:r w:rsidR="00BD2CC2">
        <w:t>4</w:t>
      </w:r>
      <w:r>
        <w:t>)</w:t>
      </w:r>
      <w:r w:rsidRPr="00BF2A20">
        <w:t xml:space="preserve">. </w:t>
      </w:r>
      <w:r w:rsidR="00445E9D">
        <w:t>However, t</w:t>
      </w:r>
      <w:r w:rsidRPr="00BF2A20">
        <w:t xml:space="preserve">he use of CPUE </w:t>
      </w:r>
      <w:r>
        <w:t>as data</w:t>
      </w:r>
      <w:r w:rsidRPr="00BF2A20">
        <w:t xml:space="preserve"> raised concerns as fishery catches are influenced by many factors and may not reflect true stock abundance signals. While the results of the Leslie analysis supported an overestimation bias of </w:t>
      </w:r>
      <w:r w:rsidR="00445E9D">
        <w:t>22.9</w:t>
      </w:r>
      <w:r w:rsidRPr="00BF2A20">
        <w:t>% on the commercial biomass estimate</w:t>
      </w:r>
      <w:r w:rsidR="00445E9D">
        <w:t xml:space="preserve"> (Table </w:t>
      </w:r>
      <w:r w:rsidR="00C3239F">
        <w:t>6</w:t>
      </w:r>
      <w:r w:rsidR="00445E9D">
        <w:t>)</w:t>
      </w:r>
      <w:r w:rsidRPr="00BF2A20">
        <w:t xml:space="preserve">, </w:t>
      </w:r>
      <w:r w:rsidR="00445E9D">
        <w:t>though the method is generally considered</w:t>
      </w:r>
      <w:r w:rsidRPr="00BF2A20">
        <w:t xml:space="preserve"> unreliable.</w:t>
      </w:r>
      <w:r>
        <w:t xml:space="preserve"> </w:t>
      </w:r>
    </w:p>
    <w:p w14:paraId="4895BAB7" w14:textId="0A9FCA02" w:rsidR="00C44BB8" w:rsidRDefault="000329F5" w:rsidP="00C44BB8">
      <w:pPr>
        <w:pStyle w:val="Heading2"/>
      </w:pPr>
      <w:r>
        <w:t>4.5</w:t>
      </w:r>
      <w:r w:rsidR="00C44BB8">
        <w:t xml:space="preserve">. RISK ANALYSIS </w:t>
      </w:r>
    </w:p>
    <w:p w14:paraId="44AB7055" w14:textId="6DDFB2EA" w:rsidR="004B5167" w:rsidRDefault="006A11E9" w:rsidP="004B5167">
      <w:r>
        <w:t>The risk analysis</w:t>
      </w:r>
      <w:r w:rsidR="00EC4FE3">
        <w:t xml:space="preserve"> considered how risk increased </w:t>
      </w:r>
      <w:r>
        <w:t>under</w:t>
      </w:r>
      <w:r w:rsidR="00EC4FE3">
        <w:t xml:space="preserve"> different levels of assumed</w:t>
      </w:r>
      <w:r w:rsidR="004B5167">
        <w:t xml:space="preserve"> overestimation bias on </w:t>
      </w:r>
      <w:r w:rsidR="00EC4FE3">
        <w:t xml:space="preserve">the inputs of the analyses, under a fixed catch option of 31,410 t, i.e. the catch option if overestimation bias on the commercial biomass is not considered for the 2021 fishery. The predicted fishery recruitment (i.e. R-1) for the 2021 survey from the Bayesian recruitment model was assigned a 30% overestimation bias, while the 2021 commercial biomass was assigned overestimation biases of 0%, 5%, 10%, 15% and 20%. </w:t>
      </w:r>
    </w:p>
    <w:p w14:paraId="436767B0" w14:textId="77777777" w:rsidR="00EC4FE3" w:rsidRDefault="00EC4FE3" w:rsidP="004B5167"/>
    <w:p w14:paraId="73D17966" w14:textId="19CC2FBD" w:rsidR="003B1E67" w:rsidRDefault="00086832" w:rsidP="006A11E9">
      <w:pPr>
        <w:pStyle w:val="BodyText"/>
      </w:pPr>
      <w:r w:rsidRPr="00A86E26">
        <w:t>Table </w:t>
      </w:r>
      <w:r w:rsidR="00C3239F">
        <w:t>7</w:t>
      </w:r>
      <w:r w:rsidR="00EC4FE3">
        <w:t xml:space="preserve"> shows a summary of the resulting probabilities</w:t>
      </w:r>
      <w:r w:rsidRPr="00A86E26">
        <w:t xml:space="preserve"> associated </w:t>
      </w:r>
      <w:r w:rsidR="00EC4FE3">
        <w:t>with the varying bias levels on the commercial biomass.</w:t>
      </w:r>
      <w:r w:rsidR="003B1E67">
        <w:t xml:space="preserve"> </w:t>
      </w:r>
      <w:r w:rsidR="00D33549">
        <w:t>The probability of the projected commercial biomass f</w:t>
      </w:r>
      <w:r w:rsidRPr="00A86E26">
        <w:t xml:space="preserve">alling under </w:t>
      </w:r>
      <w:proofErr w:type="spellStart"/>
      <w:r w:rsidRPr="00A86E26">
        <w:t>B</w:t>
      </w:r>
      <w:r w:rsidR="00EF3842">
        <w:rPr>
          <w:vertAlign w:val="subscript"/>
        </w:rPr>
        <w:t>usr</w:t>
      </w:r>
      <w:proofErr w:type="spellEnd"/>
      <w:r w:rsidRPr="00A86E26">
        <w:t xml:space="preserve"> re</w:t>
      </w:r>
      <w:r w:rsidR="00D33549">
        <w:t>mains close to zero, even under a 20% bias in commercial biomass, at 0.4%. This is d</w:t>
      </w:r>
      <w:r w:rsidRPr="00A86E26">
        <w:t xml:space="preserve">ue to the strong predicted </w:t>
      </w:r>
      <w:r w:rsidR="00D33549">
        <w:t xml:space="preserve">fishery </w:t>
      </w:r>
      <w:r w:rsidRPr="00A86E26">
        <w:t xml:space="preserve">recruitment </w:t>
      </w:r>
      <w:r w:rsidR="00D33549">
        <w:t>for 2021</w:t>
      </w:r>
      <w:r w:rsidRPr="00A86E26">
        <w:t xml:space="preserve">, even </w:t>
      </w:r>
      <w:r w:rsidR="004B5167">
        <w:t>when considering a 30</w:t>
      </w:r>
      <w:r w:rsidRPr="00A86E26">
        <w:t>% overestimation on the recrui</w:t>
      </w:r>
      <w:r w:rsidR="004B5167">
        <w:t xml:space="preserve">tment index. </w:t>
      </w:r>
      <w:r w:rsidR="00D33549">
        <w:t xml:space="preserve">In contrast, the probability of the projected residual biomass falling under </w:t>
      </w:r>
      <w:proofErr w:type="spellStart"/>
      <w:r w:rsidR="00D33549" w:rsidRPr="00A86E26">
        <w:t>B</w:t>
      </w:r>
      <w:r w:rsidR="00D33549" w:rsidRPr="00A86E26">
        <w:rPr>
          <w:vertAlign w:val="subscript"/>
        </w:rPr>
        <w:t>lim</w:t>
      </w:r>
      <w:proofErr w:type="spellEnd"/>
      <w:r w:rsidR="00D33549">
        <w:t xml:space="preserve"> in 2021 rises significantly with commercial estimation bias, with 4.2% at a 10</w:t>
      </w:r>
      <w:r w:rsidRPr="00A86E26">
        <w:t xml:space="preserve">% </w:t>
      </w:r>
      <w:r w:rsidR="00D33549">
        <w:t xml:space="preserve">bias, 17.4% at a 15% </w:t>
      </w:r>
      <w:r w:rsidR="003B1E67">
        <w:t xml:space="preserve">bias, and 44.8% at a 20% bias. </w:t>
      </w:r>
      <w:r w:rsidR="00563B0D">
        <w:t>Similarly, the projected exploitation rates for bias levels of 10%, 15% and 20% would be 44.9%, 47.</w:t>
      </w:r>
      <w:r w:rsidR="00F17557">
        <w:t>5</w:t>
      </w:r>
      <w:r w:rsidR="00563B0D">
        <w:t>% and 50.5%, respectively. These exploitation rates would be at or above the maximum exploitation rate of 45</w:t>
      </w:r>
      <w:r w:rsidR="00563B0D" w:rsidRPr="00A86E26">
        <w:t>%</w:t>
      </w:r>
      <w:r w:rsidR="00563B0D">
        <w:t xml:space="preserve"> allowed by the harvest decision rule</w:t>
      </w:r>
      <w:r w:rsidR="00563B0D" w:rsidRPr="00A86E26">
        <w:t xml:space="preserve"> in the snow crab PA (DFO 2014</w:t>
      </w:r>
      <w:r w:rsidR="00563B0D">
        <w:t xml:space="preserve">). </w:t>
      </w:r>
      <w:r w:rsidR="003B1E67">
        <w:t>Thus, overestimation bias would likely expose the fishery to</w:t>
      </w:r>
      <w:r w:rsidR="00563B0D">
        <w:t xml:space="preserve"> high exploitatio</w:t>
      </w:r>
      <w:r w:rsidR="003B1E67">
        <w:t xml:space="preserve">n rates, which would lead to reduced fishery performance, in particular a longer fishing season, driven by a higher effort required to reach set quotas, lower CPUEs. </w:t>
      </w:r>
    </w:p>
    <w:p w14:paraId="09A78756" w14:textId="20D77FB0" w:rsidR="002A10D4" w:rsidRDefault="003B1E67" w:rsidP="002A10D4">
      <w:pPr>
        <w:pStyle w:val="BodyText"/>
      </w:pPr>
      <w:r>
        <w:t>Indeed, the increase survey catchability and</w:t>
      </w:r>
      <w:r w:rsidRPr="00A86E26">
        <w:t xml:space="preserve"> increases in passive phase trawling were identified and presented following the 2019 survey, however no corrective action</w:t>
      </w:r>
      <w:r>
        <w:t>s</w:t>
      </w:r>
      <w:r w:rsidRPr="00A86E26">
        <w:t xml:space="preserve"> on the</w:t>
      </w:r>
      <w:r>
        <w:t xml:space="preserve"> commercial biomass estimate were</w:t>
      </w:r>
      <w:r w:rsidRPr="00A86E26">
        <w:t xml:space="preserve"> applied for the 2020 season (</w:t>
      </w:r>
      <w:r w:rsidR="001E0FC7">
        <w:t>Hébert et al. 2021</w:t>
      </w:r>
      <w:r w:rsidRPr="00A86E26">
        <w:t xml:space="preserve">). </w:t>
      </w:r>
      <w:r w:rsidR="002A10D4">
        <w:t>As such,</w:t>
      </w:r>
      <w:r>
        <w:t xml:space="preserve"> the 2020 fishery showed signs of over</w:t>
      </w:r>
      <w:r w:rsidR="002A10D4">
        <w:t>-exploitation, with record high levels of fishing effort, low CPUEs, and a prolonged fishing season which saw 11% of the Area 12 TAC left un</w:t>
      </w:r>
      <w:r w:rsidR="00F17557">
        <w:t>-</w:t>
      </w:r>
      <w:r w:rsidR="002A10D4">
        <w:t xml:space="preserve">fished, for the first time since 1997, though local area closures due to NARW sightings likely exacerbated these issues. </w:t>
      </w:r>
    </w:p>
    <w:p w14:paraId="6EA1DF25" w14:textId="5461D68B" w:rsidR="002A10D4" w:rsidRDefault="004718D2" w:rsidP="002A10D4">
      <w:pPr>
        <w:pStyle w:val="BodyText"/>
      </w:pPr>
      <w:r w:rsidRPr="00E92EE4">
        <w:t xml:space="preserve">In spite of </w:t>
      </w:r>
      <w:r w:rsidR="002A10D4" w:rsidRPr="00E92EE4">
        <w:t xml:space="preserve">potential </w:t>
      </w:r>
      <w:r w:rsidRPr="00E92EE4">
        <w:t xml:space="preserve">commercial biomass </w:t>
      </w:r>
      <w:r w:rsidR="002A10D4" w:rsidRPr="00E92EE4">
        <w:t xml:space="preserve">overestimation </w:t>
      </w:r>
      <w:r w:rsidRPr="00E92EE4">
        <w:t>in</w:t>
      </w:r>
      <w:r w:rsidR="002A10D4" w:rsidRPr="00E92EE4">
        <w:t xml:space="preserve"> 2019 and 2020, productivity of the snow crab stock continues to be </w:t>
      </w:r>
      <w:r w:rsidR="002A10D4" w:rsidRPr="004E790E">
        <w:t>considered in the healthy zone of the PA and show</w:t>
      </w:r>
      <w:r w:rsidR="004E790E" w:rsidRPr="004E790E">
        <w:t>ing</w:t>
      </w:r>
      <w:r w:rsidR="004E790E">
        <w:t xml:space="preserve"> consistent and </w:t>
      </w:r>
      <w:r w:rsidR="002A10D4" w:rsidRPr="00E92EE4">
        <w:t xml:space="preserve">strong signs </w:t>
      </w:r>
      <w:r w:rsidR="004E790E">
        <w:t>of recruitment and productivity, even when</w:t>
      </w:r>
      <w:r w:rsidR="00EA3500">
        <w:t xml:space="preserve"> </w:t>
      </w:r>
      <w:r w:rsidR="004E790E">
        <w:t xml:space="preserve">an overestimation bias is considered. </w:t>
      </w:r>
    </w:p>
    <w:p w14:paraId="3063406A" w14:textId="4826671E" w:rsidR="00381066" w:rsidRDefault="00F17557" w:rsidP="003A24AF">
      <w:pPr>
        <w:pStyle w:val="Heading2"/>
      </w:pPr>
      <w:bookmarkStart w:id="56" w:name="_Toc395535009"/>
      <w:bookmarkStart w:id="57" w:name="_Toc77929825"/>
      <w:r>
        <w:t>5</w:t>
      </w:r>
      <w:r w:rsidR="00381066">
        <w:t>.0. UNCERTAINTIES</w:t>
      </w:r>
      <w:bookmarkEnd w:id="56"/>
      <w:bookmarkEnd w:id="57"/>
    </w:p>
    <w:p w14:paraId="4E680B5F" w14:textId="54782145" w:rsidR="005574FE" w:rsidRDefault="00FC718B" w:rsidP="005574FE">
      <w:pPr>
        <w:pStyle w:val="BodyText"/>
      </w:pPr>
      <w:r>
        <w:t>Meaningful inference</w:t>
      </w:r>
      <w:r w:rsidR="005574FE" w:rsidRPr="00C96FC7">
        <w:t xml:space="preserve"> of </w:t>
      </w:r>
      <w:r>
        <w:t>temporal variation and</w:t>
      </w:r>
      <w:r w:rsidRPr="00C96FC7">
        <w:t xml:space="preserve"> </w:t>
      </w:r>
      <w:r w:rsidR="005574FE" w:rsidRPr="00C96FC7">
        <w:t xml:space="preserve">long-term trends of snow crab stocks </w:t>
      </w:r>
      <w:r>
        <w:t xml:space="preserve">from survey catches </w:t>
      </w:r>
      <w:r w:rsidR="005574FE" w:rsidRPr="00C96FC7">
        <w:t xml:space="preserve">relies on </w:t>
      </w:r>
      <w:r>
        <w:t xml:space="preserve">the survey having </w:t>
      </w:r>
      <w:r w:rsidR="005574FE" w:rsidRPr="00C96FC7">
        <w:t xml:space="preserve">a robust sampling protocol, sampling design and </w:t>
      </w:r>
      <w:r>
        <w:t xml:space="preserve">proper </w:t>
      </w:r>
      <w:r w:rsidR="005574FE" w:rsidRPr="00C96FC7">
        <w:t>standardization</w:t>
      </w:r>
      <w:r>
        <w:t xml:space="preserve"> of observed catches</w:t>
      </w:r>
      <w:r w:rsidR="005574FE" w:rsidRPr="00C96FC7">
        <w:t xml:space="preserve">. In addition to </w:t>
      </w:r>
      <w:r>
        <w:t>recent</w:t>
      </w:r>
      <w:r w:rsidR="005574FE" w:rsidRPr="00C96FC7">
        <w:t xml:space="preserve"> </w:t>
      </w:r>
      <w:r>
        <w:t xml:space="preserve">survey catchability issues, </w:t>
      </w:r>
      <w:r w:rsidR="005574FE" w:rsidRPr="00C96FC7">
        <w:t xml:space="preserve">survey </w:t>
      </w:r>
      <w:r>
        <w:t>catchability has likely changed in response to historical changes in</w:t>
      </w:r>
      <w:r w:rsidR="005574FE" w:rsidRPr="00C96FC7">
        <w:t xml:space="preserve"> sampling design, </w:t>
      </w:r>
      <w:r>
        <w:t>such as</w:t>
      </w:r>
      <w:r w:rsidR="005574FE" w:rsidRPr="00C96FC7">
        <w:t xml:space="preserve"> multiple areal expansions, survey station redistributions and survey vessel changes. </w:t>
      </w:r>
      <w:r>
        <w:t xml:space="preserve">Another issue is that </w:t>
      </w:r>
      <w:r w:rsidR="005574FE" w:rsidRPr="00C96FC7">
        <w:t>only half of the survey stations have remained fixed since the last survey redesign in 2013</w:t>
      </w:r>
      <w:r>
        <w:t>,</w:t>
      </w:r>
      <w:r w:rsidR="005574FE" w:rsidRPr="00C96FC7">
        <w:t xml:space="preserve"> due to the practice of relocating survey stations when trawl damage is encountered. The relocation of</w:t>
      </w:r>
      <w:r>
        <w:t xml:space="preserve"> stations introduces</w:t>
      </w:r>
      <w:r w:rsidR="005574FE" w:rsidRPr="00C96FC7">
        <w:t xml:space="preserve"> a potential source of </w:t>
      </w:r>
      <w:r w:rsidR="00FA7BB7" w:rsidRPr="00C96FC7">
        <w:t>bias,</w:t>
      </w:r>
      <w:r w:rsidR="005574FE" w:rsidRPr="00C96FC7">
        <w:t xml:space="preserve"> </w:t>
      </w:r>
      <w:r>
        <w:t>as</w:t>
      </w:r>
      <w:r w:rsidR="00FA7BB7">
        <w:t xml:space="preserve"> stations</w:t>
      </w:r>
      <w:r w:rsidR="005574FE" w:rsidRPr="00C96FC7">
        <w:t xml:space="preserve"> </w:t>
      </w:r>
      <w:r>
        <w:t>would tend to be</w:t>
      </w:r>
      <w:r w:rsidR="005574FE" w:rsidRPr="00C96FC7">
        <w:t xml:space="preserve"> m</w:t>
      </w:r>
      <w:r>
        <w:t xml:space="preserve">oved to </w:t>
      </w:r>
      <w:r w:rsidR="00FA7BB7">
        <w:t>sea bottoms that are more</w:t>
      </w:r>
      <w:r>
        <w:t xml:space="preserve"> </w:t>
      </w:r>
      <w:proofErr w:type="spellStart"/>
      <w:r>
        <w:t>trawlable</w:t>
      </w:r>
      <w:proofErr w:type="spellEnd"/>
      <w:r>
        <w:t xml:space="preserve"> bottoms over time.</w:t>
      </w:r>
      <w:r w:rsidR="00FA7BB7">
        <w:t xml:space="preserve"> </w:t>
      </w:r>
      <w:r w:rsidR="005574FE" w:rsidRPr="00C96FC7">
        <w:t>These issues can weaken the ability to track population trends as well as situating the stock with respect to the harvest control rule limits and reference points.</w:t>
      </w:r>
    </w:p>
    <w:p w14:paraId="28A44DBA" w14:textId="5305CED0" w:rsidR="0059325D" w:rsidRPr="0059325D" w:rsidRDefault="005574FE" w:rsidP="00FA7BB7">
      <w:pPr>
        <w:pStyle w:val="BodyText"/>
      </w:pPr>
      <w:r w:rsidRPr="00C96FC7">
        <w:t xml:space="preserve">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w:t>
      </w:r>
      <w:r w:rsidR="00FA7BB7">
        <w:t>may</w:t>
      </w:r>
      <w:r w:rsidRPr="00C96FC7">
        <w:t xml:space="preserve"> have played a role. As the catches of commercial-sized male</w:t>
      </w:r>
      <w:r>
        <w:t xml:space="preserve"> snow crab in 2019 and 2020 were </w:t>
      </w:r>
      <w:r w:rsidRPr="00C96FC7">
        <w:t xml:space="preserve">comparable to </w:t>
      </w:r>
      <w:r>
        <w:t xml:space="preserve">those of </w:t>
      </w:r>
      <w:r w:rsidRPr="00C96FC7">
        <w:t xml:space="preserve">2018, the </w:t>
      </w:r>
      <w:r>
        <w:t>impact</w:t>
      </w:r>
      <w:r w:rsidRPr="00C96FC7">
        <w:t xml:space="preserve"> of these mechanisms </w:t>
      </w:r>
      <w:r>
        <w:t>on</w:t>
      </w:r>
      <w:r w:rsidRPr="00C96FC7">
        <w:t xml:space="preserve"> the commercial stock is </w:t>
      </w:r>
      <w:r>
        <w:t>currently not well characterized</w:t>
      </w:r>
      <w:r w:rsidRPr="00C96FC7">
        <w:t>.</w:t>
      </w:r>
    </w:p>
    <w:p w14:paraId="0988DA55" w14:textId="68586FB0" w:rsidR="00E22A01" w:rsidRDefault="00E95D50" w:rsidP="00075780">
      <w:pPr>
        <w:pStyle w:val="BodyText"/>
      </w:pPr>
      <w:r>
        <w:t xml:space="preserve">Short-term prediction of fishery </w:t>
      </w:r>
      <w:r w:rsidR="00075780" w:rsidRPr="00075780">
        <w:t xml:space="preserve">recruitment </w:t>
      </w:r>
      <w:r>
        <w:t>is complicated by</w:t>
      </w:r>
      <w:r w:rsidR="00075780" w:rsidRPr="00075780">
        <w:t xml:space="preserve"> </w:t>
      </w:r>
      <w:r>
        <w:t>annual variations in mortality and</w:t>
      </w:r>
      <w:r w:rsidR="00075780" w:rsidRPr="00075780">
        <w:t xml:space="preserve"> </w:t>
      </w:r>
      <w:r>
        <w:t xml:space="preserve">molting, particularly </w:t>
      </w:r>
      <w:proofErr w:type="gramStart"/>
      <w:r>
        <w:t>skip-molting</w:t>
      </w:r>
      <w:proofErr w:type="gramEnd"/>
      <w:r>
        <w:t xml:space="preserve"> among </w:t>
      </w:r>
      <w:r w:rsidR="00075780" w:rsidRPr="00075780">
        <w:t>pre-recrui</w:t>
      </w:r>
      <w:r w:rsidR="00975DCC">
        <w:t>ts.</w:t>
      </w:r>
      <w:r w:rsidR="006A2D73" w:rsidRPr="006A2D73">
        <w:t xml:space="preserve"> </w:t>
      </w:r>
      <w:r>
        <w:t xml:space="preserve">Long-term dynamics of the population are difficult to predict </w:t>
      </w:r>
      <w:r w:rsidR="006A2D73">
        <w:t>(Comeau and Conan 1992; Sainte-Marie et al. 1995; Comeau et al. 1998; Moriyasu et al. 1998)</w:t>
      </w:r>
      <w:r>
        <w:t>, as they depend</w:t>
      </w:r>
      <w:r w:rsidR="006A2D73">
        <w:t xml:space="preserve"> on </w:t>
      </w:r>
      <w:r w:rsidR="00E22A01">
        <w:t xml:space="preserve">changing </w:t>
      </w:r>
      <w:r w:rsidR="006A2D73">
        <w:t>environmental conditions, predation</w:t>
      </w:r>
      <w:r w:rsidR="00171625">
        <w:t>, natural mortality</w:t>
      </w:r>
      <w:r w:rsidR="006A2D73">
        <w:t xml:space="preserve"> and population levels. </w:t>
      </w:r>
    </w:p>
    <w:p w14:paraId="57C3110C" w14:textId="6B694545" w:rsidR="006E708D" w:rsidRPr="004F7656" w:rsidRDefault="006E708D" w:rsidP="004F7656">
      <w:pPr>
        <w:rPr>
          <w:lang w:val="en-CA"/>
        </w:rPr>
      </w:pPr>
      <w:r>
        <w:rPr>
          <w:lang w:val="en-CA"/>
        </w:rPr>
        <w:t xml:space="preserve">Consequently, soft-shelled crab monitoring and area closure protocols in for the 2020 season were not applied. However, the protocol for white-shelled crab was applied in Area 19 with the easing of Covid-19 restrictions in July 2020. Given the sparseness of available data, fishery-performance indicators based on at-sea observer data were not estimated in this assessment. These included the fishery catch composition, the percentage of-soft-shelled and white crab in catches, the CPUE and the mean size of commercial-sized adult males. </w:t>
      </w:r>
    </w:p>
    <w:p w14:paraId="07A8F202" w14:textId="6A34775E" w:rsidR="00381066" w:rsidRDefault="00F17557" w:rsidP="003A24AF">
      <w:pPr>
        <w:pStyle w:val="Heading2"/>
      </w:pPr>
      <w:bookmarkStart w:id="58" w:name="_Toc395535014"/>
      <w:bookmarkStart w:id="59" w:name="_Toc31030769"/>
      <w:bookmarkStart w:id="60" w:name="_Toc77929826"/>
      <w:r>
        <w:t>6</w:t>
      </w:r>
      <w:r w:rsidR="006A2D73">
        <w:t>.0</w:t>
      </w:r>
      <w:r w:rsidR="00381066">
        <w:t>. ENVIRONMENTAL CONSIDERATIONS</w:t>
      </w:r>
      <w:bookmarkEnd w:id="58"/>
      <w:bookmarkEnd w:id="59"/>
      <w:bookmarkEnd w:id="60"/>
    </w:p>
    <w:p w14:paraId="7A040861" w14:textId="7B56BEB5" w:rsidR="00E22A01" w:rsidRDefault="00E22A01" w:rsidP="002C6461">
      <w:pPr>
        <w:pStyle w:val="BodyText"/>
      </w:pPr>
      <w:r w:rsidRPr="00C96FC7">
        <w:t xml:space="preserve">Environmental conditions in the sGSL are known to affect a number of life history processes including molting and growth, reproduction, larval development and migratory behavior. </w:t>
      </w:r>
      <w:proofErr w:type="spellStart"/>
      <w:r w:rsidR="002C6461">
        <w:t>Chassé</w:t>
      </w:r>
      <w:proofErr w:type="spellEnd"/>
      <w:r w:rsidR="002C6461">
        <w:t xml:space="preserve"> and Pettipas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(Chassé and Pettipas, 2009). </w:t>
      </w:r>
    </w:p>
    <w:p w14:paraId="08C5A8E4" w14:textId="47316742" w:rsidR="002C6461" w:rsidRDefault="002C6461" w:rsidP="002C6461">
      <w:pPr>
        <w:pStyle w:val="BodyText"/>
      </w:pPr>
      <w:r>
        <w:t xml:space="preserve">In September 2020, near-bottom temperatures were near the mean value of the period 1991 to 2020 in the </w:t>
      </w:r>
      <w:proofErr w:type="gramStart"/>
      <w:r>
        <w:t>central</w:t>
      </w:r>
      <w:proofErr w:type="gramEnd"/>
      <w:r>
        <w:t xml:space="preserve"> portion of Area 12 as well as in the weste</w:t>
      </w:r>
      <w:r w:rsidR="00964E62">
        <w:t xml:space="preserve">rn part Chaleur Bay (Fig. </w:t>
      </w:r>
      <w:r w:rsidR="002F15B0">
        <w:t>15</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w:t>
      </w:r>
      <w:proofErr w:type="spellStart"/>
      <w:r>
        <w:t>Shediac</w:t>
      </w:r>
      <w:proofErr w:type="spellEnd"/>
      <w:r>
        <w:t xml:space="preserve"> Valley and in St. George’s Bay. </w:t>
      </w:r>
    </w:p>
    <w:p w14:paraId="1ADE5265" w14:textId="5BA4E3E7" w:rsidR="002C6461" w:rsidRDefault="002C6461" w:rsidP="002C6461">
      <w:pPr>
        <w:pStyle w:val="BodyText"/>
      </w:pPr>
      <w:r>
        <w:t xml:space="preserve">Most of the snow crab fishing grounds in the main portion of Area 12 had similar temperatures, or slightly warmer, in 2020 compared to 2019 except on the western side of the area, in and around </w:t>
      </w:r>
      <w:proofErr w:type="spellStart"/>
      <w:r>
        <w:t>Shediac</w:t>
      </w:r>
      <w:proofErr w:type="spellEnd"/>
      <w:r>
        <w:t xml:space="preserve">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w:t>
      </w:r>
      <w:r w:rsidR="002F15B0">
        <w:t>15</w:t>
      </w:r>
      <w:r w:rsidR="00964E62">
        <w:t>26)</w:t>
      </w:r>
      <w:r>
        <w:t xml:space="preserve">.  </w:t>
      </w:r>
    </w:p>
    <w:p w14:paraId="039C2B63" w14:textId="318388DA" w:rsidR="00E22A01" w:rsidRDefault="002C6461" w:rsidP="002C6461">
      <w:pPr>
        <w:pStyle w:val="BodyText"/>
      </w:pPr>
      <w:r>
        <w:t>In September 2020, the snow crab habitat index (bottom area with temperatures from -1 to 3°C) was the fourth lowest of th</w:t>
      </w:r>
      <w:r w:rsidR="00964E62">
        <w:t xml:space="preserve">e 1971-2020 time series (Fig. </w:t>
      </w:r>
      <w:r w:rsidR="002F15B0">
        <w:t>16</w:t>
      </w:r>
      <w:r>
        <w:t xml:space="preserve">). It was 10% below the 1991-2020 average in 2020 and is similar to the 2019 value </w:t>
      </w:r>
      <w:r w:rsidR="007C0A02">
        <w:t>that</w:t>
      </w:r>
      <w:r>
        <w:t xml:space="preserve"> was down 11% from the 2018 value. The mean temperature (1.3°C) within the defined snow crab habitat area index (-1 to 3°C) in 2020 increased by about 0.3°C </w:t>
      </w:r>
      <w:r w:rsidR="00D13BF3">
        <w:t>compared to 2019 (1.0ºC</w:t>
      </w:r>
      <w:r w:rsidR="00964E62">
        <w:t xml:space="preserve">, Fig. </w:t>
      </w:r>
      <w:r w:rsidR="002F15B0">
        <w:t>16</w:t>
      </w:r>
      <w:r>
        <w:t xml:space="preserve">). Looking at the last three decades, the mean temperature was at the highest of the time series in 2012, decreased in 2013 and 2014, and remained above the normal since then.  </w:t>
      </w:r>
    </w:p>
    <w:p w14:paraId="3C8837AC" w14:textId="58D20A79" w:rsidR="00E22A01" w:rsidRPr="00EA7A64" w:rsidRDefault="00E22A01" w:rsidP="002C6461">
      <w:pPr>
        <w:pStyle w:val="BodyText"/>
      </w:pPr>
      <w:r w:rsidRPr="00EA7A64">
        <w:t>The consistent warming of the deep waters of the Laurentian Channel is of major concern for the long-term future of the stock</w:t>
      </w:r>
      <w:r w:rsidR="00EA7A64" w:rsidRPr="00EA7A64">
        <w:t>, since p</w:t>
      </w:r>
      <w:r w:rsidRPr="00EA7A64">
        <w:t>enetration of this water mass into the sGSL would significantly lower th</w:t>
      </w:r>
      <w:r w:rsidR="00E50437">
        <w:t>e quality of snow crab habitat.</w:t>
      </w:r>
    </w:p>
    <w:p w14:paraId="502CE582" w14:textId="1B214C30" w:rsidR="00381066" w:rsidRDefault="00F17557" w:rsidP="003A24AF">
      <w:pPr>
        <w:pStyle w:val="Heading2"/>
      </w:pPr>
      <w:bookmarkStart w:id="61" w:name="_Toc77929827"/>
      <w:r>
        <w:t>7</w:t>
      </w:r>
      <w:r w:rsidR="00381066">
        <w:t>.0. ACKNOWLEDGMENTS</w:t>
      </w:r>
      <w:bookmarkEnd w:id="61"/>
    </w:p>
    <w:p w14:paraId="2489B4D1" w14:textId="563FF9EE" w:rsidR="00881FCA" w:rsidRPr="00881FCA" w:rsidRDefault="00381066" w:rsidP="00381066">
      <w:pPr>
        <w:pStyle w:val="BodyText"/>
      </w:pPr>
      <w:r>
        <w:t>Authors thank J. Chassé (DFO Gulf Region) for providing information on</w:t>
      </w:r>
      <w:r w:rsidR="00621CD4">
        <w:t xml:space="preserve"> oceanographic condition</w:t>
      </w:r>
      <w:r w:rsidR="009226BC">
        <w:t>s</w:t>
      </w:r>
      <w:r w:rsidR="00621CD4">
        <w:t xml:space="preserve"> in 2020</w:t>
      </w:r>
      <w:r>
        <w:t>. Aut</w:t>
      </w:r>
      <w:r w:rsidR="00E54316">
        <w:t>hors also acknowledge R. Allain</w:t>
      </w:r>
      <w:r w:rsidR="0088266C">
        <w:t>, M. McWilliams</w:t>
      </w:r>
      <w:r>
        <w:t xml:space="preserve"> and </w:t>
      </w:r>
      <w:r w:rsidR="0088266C">
        <w:t>Y, Larocque</w:t>
      </w:r>
      <w:r>
        <w:t xml:space="preserve"> for thei</w:t>
      </w:r>
      <w:r w:rsidR="009226BC">
        <w:t xml:space="preserve">r assistance in </w:t>
      </w:r>
      <w:proofErr w:type="gramStart"/>
      <w:r w:rsidR="009226BC">
        <w:t>field work</w:t>
      </w:r>
      <w:proofErr w:type="gramEnd"/>
      <w:r w:rsidR="009226BC">
        <w:t>, data collection</w:t>
      </w:r>
      <w:r>
        <w:t xml:space="preserve"> </w:t>
      </w:r>
      <w:r w:rsidR="009226BC">
        <w:t xml:space="preserve">and </w:t>
      </w:r>
      <w:r>
        <w:t>data entry.</w:t>
      </w:r>
    </w:p>
    <w:p w14:paraId="7213465F" w14:textId="5A013EB0" w:rsidR="00381066" w:rsidRDefault="00F17557" w:rsidP="004641E5">
      <w:pPr>
        <w:pStyle w:val="Heading2"/>
      </w:pPr>
      <w:bookmarkStart w:id="62" w:name="_Toc395535016"/>
      <w:bookmarkStart w:id="63" w:name="_Toc31030771"/>
      <w:bookmarkStart w:id="64" w:name="_Toc77929828"/>
      <w:r>
        <w:t>8</w:t>
      </w:r>
      <w:r w:rsidR="00381066">
        <w:t>.0. REFERENCES CITED</w:t>
      </w:r>
      <w:bookmarkEnd w:id="62"/>
      <w:bookmarkEnd w:id="63"/>
      <w:bookmarkEnd w:id="64"/>
    </w:p>
    <w:p w14:paraId="5FDABEF7" w14:textId="3CFF311A" w:rsidR="00381066" w:rsidRDefault="006323C8" w:rsidP="00381066">
      <w:pPr>
        <w:pStyle w:val="citation"/>
        <w:rPr>
          <w:lang w:val="en-CA"/>
        </w:rPr>
      </w:pPr>
      <w:proofErr w:type="spellStart"/>
      <w:proofErr w:type="gramStart"/>
      <w:r>
        <w:rPr>
          <w:lang w:val="en-US"/>
        </w:rPr>
        <w:t>Biron</w:t>
      </w:r>
      <w:proofErr w:type="spellEnd"/>
      <w:r>
        <w:rPr>
          <w:lang w:val="en-US"/>
        </w:rPr>
        <w:t>, M., Ferron, C., and</w:t>
      </w:r>
      <w:r w:rsidRPr="006323C8">
        <w:rPr>
          <w:lang w:val="en-US"/>
        </w:rPr>
        <w:t xml:space="preserve"> </w:t>
      </w:r>
      <w:r>
        <w:rPr>
          <w:lang w:val="en-US"/>
        </w:rPr>
        <w:t>Moriyasu, M.</w:t>
      </w:r>
      <w:proofErr w:type="gramEnd"/>
      <w:r>
        <w:rPr>
          <w:lang w:val="en-US"/>
        </w:rPr>
        <w:t xml:space="preserve">  2008</w:t>
      </w:r>
      <w:r w:rsidRPr="006323C8">
        <w:rPr>
          <w:lang w:val="en-US"/>
        </w:rPr>
        <w:t>. Movement of adult male snow crab, Chionoecetes opilio, in the southern Gulf of St. Lawrence and eastern Nova Scotia, Canada. </w:t>
      </w:r>
      <w:r w:rsidRPr="00E22A01">
        <w:rPr>
          <w:iCs/>
        </w:rPr>
        <w:t>Fish. Res. 91</w:t>
      </w:r>
      <w:r>
        <w:rPr>
          <w:lang w:val="en-US"/>
        </w:rPr>
        <w:t xml:space="preserve">: </w:t>
      </w:r>
      <w:r w:rsidRPr="006323C8">
        <w:rPr>
          <w:lang w:val="en-US"/>
        </w:rPr>
        <w:t>260-270.</w:t>
      </w:r>
      <w:proofErr w:type="spellStart"/>
      <w:r w:rsidR="00381066">
        <w:rPr>
          <w:lang w:val="en-CA"/>
        </w:rPr>
        <w:t>Chassé</w:t>
      </w:r>
      <w:proofErr w:type="spellEnd"/>
      <w:r w:rsidR="00381066">
        <w:rPr>
          <w:lang w:val="en-CA"/>
        </w:rPr>
        <w:t xml:space="preserve">, J., and Pettipas, R.G. 2009. </w:t>
      </w:r>
      <w:hyperlink r:id="rId24" w:tooltip="Temperature conditions in the southern Gulf of St. Lawrence during 2008 relevant to snow crab" w:history="1">
        <w:r w:rsidR="00381066">
          <w:rPr>
            <w:rStyle w:val="Hyperlink"/>
            <w:lang w:val="en-CA"/>
          </w:rPr>
          <w:t>Temperature Conditions in the southern Gulf of St. Lawrence during 2008 relevant to snow crab.</w:t>
        </w:r>
      </w:hyperlink>
      <w:r w:rsidR="00381066">
        <w:rPr>
          <w:lang w:val="en-CA"/>
        </w:rPr>
        <w:t xml:space="preserve"> DFO Can. Sci. </w:t>
      </w:r>
      <w:proofErr w:type="spellStart"/>
      <w:r w:rsidR="00381066">
        <w:rPr>
          <w:lang w:val="en-CA"/>
        </w:rPr>
        <w:t>Advis</w:t>
      </w:r>
      <w:proofErr w:type="spellEnd"/>
      <w:r w:rsidR="00381066">
        <w:rPr>
          <w:lang w:val="en-CA"/>
        </w:rPr>
        <w:t>. Sec. Res. Doc. 2009/087.</w:t>
      </w:r>
    </w:p>
    <w:p w14:paraId="65DCE30B" w14:textId="77777777" w:rsidR="00381066" w:rsidRDefault="00381066" w:rsidP="00381066">
      <w:pPr>
        <w:pStyle w:val="citation"/>
        <w:rPr>
          <w:lang w:val="en-CA"/>
        </w:rPr>
      </w:pPr>
      <w:proofErr w:type="gramStart"/>
      <w:r>
        <w:rPr>
          <w:lang w:val="en-CA"/>
        </w:rPr>
        <w:t>Chiasson, Y., and Hébert, M. 1990.</w:t>
      </w:r>
      <w:proofErr w:type="gramEnd"/>
      <w:r>
        <w:rPr>
          <w:lang w:val="en-CA"/>
        </w:rPr>
        <w:t xml:space="preserve"> </w:t>
      </w:r>
      <w:proofErr w:type="gramStart"/>
      <w:r>
        <w:rPr>
          <w:lang w:val="en-CA"/>
        </w:rPr>
        <w:t>Literature review on stock delimitation pertaining to the Western Cape Breton Island snow crab (</w:t>
      </w:r>
      <w:r>
        <w:rPr>
          <w:i/>
          <w:lang w:val="en-CA"/>
        </w:rPr>
        <w:t>Chionoecetes opilio</w:t>
      </w:r>
      <w:r>
        <w:rPr>
          <w:lang w:val="en-CA"/>
        </w:rPr>
        <w:t>) and advice on a spring fishery in Area 18.</w:t>
      </w:r>
      <w:proofErr w:type="gramEnd"/>
      <w:r>
        <w:rPr>
          <w:lang w:val="en-CA"/>
        </w:rPr>
        <w:t xml:space="preserve"> DFO CAFSAC Res. Doc. 90/65.</w:t>
      </w:r>
    </w:p>
    <w:p w14:paraId="65FF0A9D" w14:textId="77777777" w:rsidR="00381066" w:rsidRDefault="00381066" w:rsidP="00381066">
      <w:pPr>
        <w:pStyle w:val="citation"/>
        <w:rPr>
          <w:lang w:val="en-CA"/>
        </w:rPr>
      </w:pPr>
      <w:proofErr w:type="gramStart"/>
      <w:r>
        <w:rPr>
          <w:lang w:val="en-CA"/>
        </w:rPr>
        <w:t>Comeau, M., and Conan, G.Y. 1992.</w:t>
      </w:r>
      <w:proofErr w:type="gramEnd"/>
      <w:r>
        <w:rPr>
          <w:lang w:val="en-CA"/>
        </w:rPr>
        <w:t xml:space="preserve"> </w:t>
      </w:r>
      <w:proofErr w:type="gramStart"/>
      <w:r>
        <w:rPr>
          <w:lang w:val="en-CA"/>
        </w:rPr>
        <w:t xml:space="preserve">Morphometry and gonad maturity of male snow crab, </w:t>
      </w:r>
      <w:r>
        <w:rPr>
          <w:i/>
          <w:lang w:val="en-CA"/>
        </w:rPr>
        <w:t>Chionoecetes opilio</w:t>
      </w:r>
      <w:r>
        <w:rPr>
          <w:lang w:val="en-CA"/>
        </w:rPr>
        <w:t>.</w:t>
      </w:r>
      <w:proofErr w:type="gramEnd"/>
      <w:r>
        <w:rPr>
          <w:lang w:val="en-CA"/>
        </w:rPr>
        <w:t xml:space="preserve"> Can. J. Fish. </w:t>
      </w:r>
      <w:proofErr w:type="spellStart"/>
      <w:r>
        <w:rPr>
          <w:lang w:val="en-CA"/>
        </w:rPr>
        <w:t>Aquat</w:t>
      </w:r>
      <w:proofErr w:type="spellEnd"/>
      <w:r>
        <w:rPr>
          <w:lang w:val="en-CA"/>
        </w:rPr>
        <w:t xml:space="preserve">. </w:t>
      </w:r>
      <w:proofErr w:type="gramStart"/>
      <w:r>
        <w:rPr>
          <w:lang w:val="en-CA"/>
        </w:rPr>
        <w:t>Sci. 49: 2460-2468.</w:t>
      </w:r>
      <w:proofErr w:type="gramEnd"/>
    </w:p>
    <w:p w14:paraId="4C94A06C" w14:textId="17072833" w:rsidR="00381066" w:rsidRPr="007E2073" w:rsidRDefault="00381066" w:rsidP="00CB7515">
      <w:pPr>
        <w:pStyle w:val="citation"/>
        <w:rPr>
          <w:lang w:val="en-CA"/>
        </w:rPr>
      </w:pPr>
      <w:r>
        <w:rPr>
          <w:lang w:val="en-CA"/>
        </w:rPr>
        <w:t xml:space="preserve">Comeau, M., Conan, G.Y., </w:t>
      </w:r>
      <w:proofErr w:type="spellStart"/>
      <w:r>
        <w:rPr>
          <w:lang w:val="en-CA"/>
        </w:rPr>
        <w:t>Maynou</w:t>
      </w:r>
      <w:proofErr w:type="spellEnd"/>
      <w:r>
        <w:rPr>
          <w:lang w:val="en-CA"/>
        </w:rPr>
        <w:t xml:space="preserve">, F., Robichaud, G., </w:t>
      </w:r>
      <w:proofErr w:type="spellStart"/>
      <w:r>
        <w:rPr>
          <w:lang w:val="en-CA"/>
        </w:rPr>
        <w:t>Therriault</w:t>
      </w:r>
      <w:proofErr w:type="spellEnd"/>
      <w:r>
        <w:rPr>
          <w:lang w:val="en-CA"/>
        </w:rPr>
        <w:t>, J</w:t>
      </w:r>
      <w:proofErr w:type="gramStart"/>
      <w:r>
        <w:rPr>
          <w:lang w:val="en-CA"/>
        </w:rPr>
        <w:t>.-</w:t>
      </w:r>
      <w:proofErr w:type="gramEnd"/>
      <w:r>
        <w:rPr>
          <w:lang w:val="en-CA"/>
        </w:rPr>
        <w:t>C., and Starr, M. 1998. Growth, spatial distribution, and abundance of benthic stages of the snow crab (</w:t>
      </w:r>
      <w:r>
        <w:rPr>
          <w:i/>
          <w:lang w:val="en-CA"/>
        </w:rPr>
        <w:t>Chionoecetes opilio</w:t>
      </w:r>
      <w:r>
        <w:rPr>
          <w:lang w:val="en-CA"/>
        </w:rPr>
        <w:t xml:space="preserve">) in Bonne Bay, </w:t>
      </w:r>
    </w:p>
    <w:p w14:paraId="7F30CAA8" w14:textId="77777777" w:rsidR="00381066" w:rsidRDefault="00381066" w:rsidP="00381066">
      <w:pPr>
        <w:pStyle w:val="citation"/>
        <w:rPr>
          <w:lang w:val="en-CA"/>
        </w:rPr>
      </w:pPr>
      <w:r>
        <w:rPr>
          <w:lang w:val="en-CA"/>
        </w:rPr>
        <w:t xml:space="preserve">DFO. 2009. </w:t>
      </w:r>
      <w:hyperlink r:id="rId25"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26"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2010/014.</w:t>
      </w:r>
    </w:p>
    <w:p w14:paraId="2C8A541B" w14:textId="77777777" w:rsidR="00381066" w:rsidRDefault="00381066" w:rsidP="00381066">
      <w:pPr>
        <w:pStyle w:val="citation"/>
        <w:rPr>
          <w:lang w:val="en-CA"/>
        </w:rPr>
      </w:pPr>
      <w:r>
        <w:rPr>
          <w:lang w:val="en-CA"/>
        </w:rPr>
        <w:t xml:space="preserve">DFO. 2012a. </w:t>
      </w:r>
      <w:hyperlink r:id="rId27"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w:t>
      </w:r>
      <w:proofErr w:type="spellStart"/>
      <w:r>
        <w:rPr>
          <w:lang w:val="en-CA"/>
        </w:rPr>
        <w:t>Advis</w:t>
      </w:r>
      <w:proofErr w:type="spellEnd"/>
      <w:r>
        <w:rPr>
          <w:lang w:val="en-CA"/>
        </w:rPr>
        <w:t>. Sec. Proceed. Ser. 2012/023.</w:t>
      </w:r>
    </w:p>
    <w:p w14:paraId="51C947EE" w14:textId="77777777" w:rsidR="00381066" w:rsidRDefault="00381066" w:rsidP="00381066">
      <w:pPr>
        <w:pStyle w:val="citation"/>
        <w:rPr>
          <w:lang w:val="en-CA"/>
        </w:rPr>
      </w:pPr>
      <w:r>
        <w:rPr>
          <w:lang w:val="en-CA"/>
        </w:rPr>
        <w:t xml:space="preserve">DFO. 2012b. </w:t>
      </w:r>
      <w:hyperlink r:id="rId28"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2012/002.</w:t>
      </w:r>
    </w:p>
    <w:p w14:paraId="31D9512D" w14:textId="28485ADD" w:rsidR="00381066" w:rsidRDefault="00381066" w:rsidP="00381066">
      <w:pPr>
        <w:autoSpaceDE w:val="0"/>
        <w:autoSpaceDN w:val="0"/>
        <w:adjustRightInd w:val="0"/>
        <w:spacing w:after="120"/>
        <w:ind w:left="567" w:hanging="567"/>
        <w:rPr>
          <w:ins w:id="65" w:author="Allain, Renée" w:date="2021-09-13T16:25:00Z"/>
          <w:lang w:val="en-CA"/>
        </w:rPr>
      </w:pPr>
      <w:r>
        <w:rPr>
          <w:lang w:val="en-CA"/>
        </w:rPr>
        <w:t xml:space="preserve">DFO. 2014. Assessment of candidate harvest decision rules for compliance to the precautionary approach framework for the snow crab fishery in the southern Gulf of St. Lawrence.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xml:space="preserve">. Rep. 2014/007. </w:t>
      </w:r>
    </w:p>
    <w:p w14:paraId="604AC552" w14:textId="77777777" w:rsidR="00381066" w:rsidRDefault="00381066" w:rsidP="00381066">
      <w:pPr>
        <w:pStyle w:val="citation"/>
        <w:rPr>
          <w:lang w:val="en-CA"/>
        </w:rPr>
      </w:pPr>
      <w:r w:rsidRPr="009757AA">
        <w:rPr>
          <w:lang w:val="fr-CA"/>
        </w:rPr>
        <w:t xml:space="preserve">Hébert, M., Gallant, C., Chiasson, Y., Mallet, P., </w:t>
      </w:r>
      <w:proofErr w:type="spellStart"/>
      <w:r w:rsidRPr="009757AA">
        <w:rPr>
          <w:lang w:val="fr-CA"/>
        </w:rPr>
        <w:t>DeGrâce</w:t>
      </w:r>
      <w:proofErr w:type="spellEnd"/>
      <w:r w:rsidRPr="009757AA">
        <w:rPr>
          <w:lang w:val="fr-CA"/>
        </w:rPr>
        <w:t xml:space="preserve">, P., et Moriyasu, M. 1992. Le suivi du pourcentage de crabes mous </w:t>
      </w:r>
      <w:r>
        <w:t>dans les prises commerciales de crabe des neiges (</w:t>
      </w:r>
      <w:r>
        <w:rPr>
          <w:i/>
        </w:rPr>
        <w:t>Chionoecetes opilio</w:t>
      </w:r>
      <w:r>
        <w:t xml:space="preserve">) dans le sud-ouest du golfe du Saint-Laurent (zone 12) en 1990 et 1991. </w:t>
      </w:r>
      <w:r>
        <w:rPr>
          <w:lang w:val="en-CA"/>
        </w:rPr>
        <w:t xml:space="preserve">Rapp. Tech. Can. Sci. </w:t>
      </w:r>
      <w:proofErr w:type="spellStart"/>
      <w:r>
        <w:rPr>
          <w:lang w:val="en-CA"/>
        </w:rPr>
        <w:t>Halieut</w:t>
      </w:r>
      <w:proofErr w:type="spellEnd"/>
      <w:r>
        <w:rPr>
          <w:lang w:val="en-CA"/>
        </w:rPr>
        <w:t xml:space="preserve">. </w:t>
      </w:r>
      <w:proofErr w:type="spellStart"/>
      <w:r>
        <w:rPr>
          <w:lang w:val="en-CA"/>
        </w:rPr>
        <w:t>Aquat</w:t>
      </w:r>
      <w:proofErr w:type="spellEnd"/>
      <w:r>
        <w:rPr>
          <w:lang w:val="en-CA"/>
        </w:rPr>
        <w:t>. 1886.</w:t>
      </w:r>
    </w:p>
    <w:p w14:paraId="7BA647BB" w14:textId="77777777" w:rsidR="00381066" w:rsidRDefault="00381066" w:rsidP="00381066">
      <w:pPr>
        <w:pStyle w:val="citation"/>
        <w:rPr>
          <w:lang w:val="en-CA"/>
        </w:rPr>
      </w:pPr>
      <w:proofErr w:type="gramStart"/>
      <w:r>
        <w:rPr>
          <w:lang w:val="en-CA"/>
        </w:rPr>
        <w:t xml:space="preserve">Hébert, M., Benhalima, K., </w:t>
      </w:r>
      <w:proofErr w:type="spellStart"/>
      <w:r>
        <w:rPr>
          <w:lang w:val="en-CA"/>
        </w:rPr>
        <w:t>Miron</w:t>
      </w:r>
      <w:proofErr w:type="spellEnd"/>
      <w:r>
        <w:rPr>
          <w:lang w:val="en-CA"/>
        </w:rPr>
        <w:t>, G., and Moriyasu, M. 2002.</w:t>
      </w:r>
      <w:proofErr w:type="gramEnd"/>
      <w:r>
        <w:rPr>
          <w:lang w:val="en-CA"/>
        </w:rPr>
        <w:t xml:space="preserve"> Molting and growth of male snow crab, </w:t>
      </w:r>
      <w:r>
        <w:rPr>
          <w:i/>
          <w:lang w:val="en-CA"/>
        </w:rPr>
        <w:t>Chionoecetes opilio</w:t>
      </w:r>
      <w:r>
        <w:rPr>
          <w:lang w:val="en-CA"/>
        </w:rPr>
        <w:t xml:space="preserve">, (O. </w:t>
      </w:r>
      <w:proofErr w:type="spellStart"/>
      <w:r>
        <w:rPr>
          <w:lang w:val="en-CA"/>
        </w:rPr>
        <w:t>Fabricius</w:t>
      </w:r>
      <w:proofErr w:type="spellEnd"/>
      <w:r>
        <w:rPr>
          <w:lang w:val="en-CA"/>
        </w:rPr>
        <w:t>, 1788)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xml:space="preserve">) in the southern Gulf of St. Lawrence. </w:t>
      </w:r>
      <w:proofErr w:type="spellStart"/>
      <w:proofErr w:type="gramStart"/>
      <w:r>
        <w:rPr>
          <w:lang w:val="en-CA"/>
        </w:rPr>
        <w:t>Crustaceana</w:t>
      </w:r>
      <w:proofErr w:type="spellEnd"/>
      <w:r>
        <w:rPr>
          <w:lang w:val="en-CA"/>
        </w:rPr>
        <w:t xml:space="preserve"> 75: 671-702.</w:t>
      </w:r>
      <w:proofErr w:type="gramEnd"/>
    </w:p>
    <w:p w14:paraId="5D860389"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Bélanger, P., and Moriyasu, M. 2008. </w:t>
      </w:r>
      <w:hyperlink r:id="rId29" w:tooltip="The 2007 assessment of snow crab, Chionoecetes opilio, stocks in the southern Gulf of St. Lawrence (Areas 12, 19, E and F)" w:history="1">
        <w:r>
          <w:rPr>
            <w:rStyle w:val="Hyperlink"/>
            <w:lang w:val="en-CA"/>
          </w:rPr>
          <w:t>The 2007 assessment of snow crab (</w:t>
        </w:r>
        <w:r>
          <w:rPr>
            <w:rStyle w:val="Hyperlink"/>
            <w:i/>
            <w:lang w:val="en-CA"/>
          </w:rPr>
          <w:t>Chionoecetes opilio</w:t>
        </w:r>
        <w:r>
          <w:rPr>
            <w:rStyle w:val="Hyperlink"/>
            <w:lang w:val="en-CA"/>
          </w:rPr>
          <w:t>) stock in the southern Gulf of St. Lawrence (Areas 12, 19, E and F).</w:t>
        </w:r>
      </w:hyperlink>
      <w:r>
        <w:rPr>
          <w:lang w:val="en-CA"/>
        </w:rPr>
        <w:t xml:space="preserve"> DFO Can. Sci. </w:t>
      </w:r>
      <w:proofErr w:type="spellStart"/>
      <w:r>
        <w:rPr>
          <w:lang w:val="en-CA"/>
        </w:rPr>
        <w:t>Advis</w:t>
      </w:r>
      <w:proofErr w:type="spellEnd"/>
      <w:r>
        <w:rPr>
          <w:lang w:val="en-CA"/>
        </w:rPr>
        <w:t>. Sec. Res. Doc. 2008/040.</w:t>
      </w:r>
    </w:p>
    <w:p w14:paraId="6DA41DA3" w14:textId="14C91D20" w:rsidR="00D741DA" w:rsidRDefault="00821656" w:rsidP="00821656">
      <w:pPr>
        <w:pStyle w:val="citation"/>
        <w:rPr>
          <w:lang w:val="en-CA"/>
        </w:rPr>
      </w:pPr>
      <w:r w:rsidRPr="00821656">
        <w:rPr>
          <w:lang w:val="en-US"/>
        </w:rPr>
        <w:t>Hébert, M., Surette, T., Wade, E., Land</w:t>
      </w:r>
      <w:r>
        <w:rPr>
          <w:lang w:val="en-US"/>
        </w:rPr>
        <w:t>ry, J</w:t>
      </w:r>
      <w:proofErr w:type="gramStart"/>
      <w:r>
        <w:rPr>
          <w:lang w:val="en-US"/>
        </w:rPr>
        <w:t>.-</w:t>
      </w:r>
      <w:proofErr w:type="gramEnd"/>
      <w:r>
        <w:rPr>
          <w:lang w:val="en-US"/>
        </w:rPr>
        <w:t>F., and Moriyasu, M. 2021</w:t>
      </w:r>
      <w:r w:rsidRPr="00821656">
        <w:rPr>
          <w:lang w:val="en-US"/>
        </w:rPr>
        <w:t xml:space="preserve">. </w:t>
      </w:r>
      <w:hyperlink r:id="rId30" w:tooltip="The 2010 assessment of the snow crab (Chionoecetes opilio) stock in the southern Gulf of St. Lawrence (Areas 12, 19, 12E and 12F)" w:history="1">
        <w:proofErr w:type="gramStart"/>
        <w:r>
          <w:rPr>
            <w:rStyle w:val="Hyperlink"/>
            <w:lang w:val="en-CA"/>
          </w:rPr>
          <w:t>The 2020</w:t>
        </w:r>
        <w:r w:rsidRPr="00821656">
          <w:rPr>
            <w:rStyle w:val="Hyperlink"/>
            <w:lang w:val="en-CA"/>
          </w:rPr>
          <w:t xml:space="preserve"> assessment of snow crab, </w:t>
        </w:r>
        <w:r w:rsidRPr="00821656">
          <w:rPr>
            <w:rStyle w:val="Hyperlink"/>
            <w:i/>
            <w:lang w:val="en-CA"/>
          </w:rPr>
          <w:t>Chionoecetes opilio</w:t>
        </w:r>
        <w:r w:rsidRPr="00821656">
          <w:rPr>
            <w:rStyle w:val="Hyperlink"/>
            <w:lang w:val="en-CA"/>
          </w:rPr>
          <w:t>, stocks in the southern Gulf of St. Lawrence (Areas 12, 19, E and F).</w:t>
        </w:r>
        <w:proofErr w:type="gramEnd"/>
      </w:hyperlink>
      <w:r w:rsidRPr="00821656">
        <w:rPr>
          <w:lang w:val="en-CA"/>
        </w:rPr>
        <w:t xml:space="preserve"> DFO Can.</w:t>
      </w:r>
      <w:r>
        <w:rPr>
          <w:lang w:val="en-CA"/>
        </w:rPr>
        <w:t xml:space="preserve"> Sci. </w:t>
      </w:r>
      <w:proofErr w:type="spellStart"/>
      <w:r>
        <w:rPr>
          <w:lang w:val="en-CA"/>
        </w:rPr>
        <w:t>Advis</w:t>
      </w:r>
      <w:proofErr w:type="spellEnd"/>
      <w:r>
        <w:rPr>
          <w:lang w:val="en-CA"/>
        </w:rPr>
        <w:t xml:space="preserve">. </w:t>
      </w:r>
      <w:proofErr w:type="gramStart"/>
      <w:r>
        <w:rPr>
          <w:lang w:val="en-CA"/>
        </w:rPr>
        <w:t>Sec. Res. Doc. 2021/0XX.</w:t>
      </w:r>
      <w:proofErr w:type="gramEnd"/>
    </w:p>
    <w:p w14:paraId="2041DD6E" w14:textId="77777777" w:rsidR="00381066" w:rsidRDefault="00381066" w:rsidP="00381066">
      <w:pPr>
        <w:pStyle w:val="citation"/>
        <w:rPr>
          <w:lang w:val="en-CA"/>
        </w:rPr>
      </w:pPr>
      <w:proofErr w:type="spellStart"/>
      <w:r>
        <w:rPr>
          <w:lang w:val="en-CA"/>
        </w:rPr>
        <w:t>Moriyasu</w:t>
      </w:r>
      <w:proofErr w:type="spellEnd"/>
      <w:r>
        <w:rPr>
          <w:lang w:val="en-CA"/>
        </w:rPr>
        <w:t xml:space="preserve">, M., Wade, E., Sinclair, A., and Chiasson, Y. 1998. Snow crab, </w:t>
      </w:r>
      <w:r>
        <w:rPr>
          <w:i/>
          <w:lang w:val="en-CA"/>
        </w:rPr>
        <w:t>Chionoecetes opilio</w:t>
      </w:r>
      <w:r>
        <w:rPr>
          <w:lang w:val="en-CA"/>
        </w:rPr>
        <w:t xml:space="preserve">, </w:t>
      </w:r>
      <w:proofErr w:type="gramStart"/>
      <w:r>
        <w:rPr>
          <w:lang w:val="en-CA"/>
        </w:rPr>
        <w:t>stock</w:t>
      </w:r>
      <w:proofErr w:type="gramEnd"/>
      <w:r>
        <w:rPr>
          <w:lang w:val="en-CA"/>
        </w:rPr>
        <w:t xml:space="preserve"> assessment in the southwestern Gulf of St. Lawrence by bottom trawl survey. Can. Spec. Publ. Fish. </w:t>
      </w:r>
      <w:proofErr w:type="spellStart"/>
      <w:r>
        <w:rPr>
          <w:lang w:val="en-CA"/>
        </w:rPr>
        <w:t>Aquat</w:t>
      </w:r>
      <w:proofErr w:type="spellEnd"/>
      <w:r>
        <w:rPr>
          <w:lang w:val="en-CA"/>
        </w:rPr>
        <w:t xml:space="preserve">. </w:t>
      </w:r>
      <w:proofErr w:type="gramStart"/>
      <w:r>
        <w:rPr>
          <w:lang w:val="en-CA"/>
        </w:rPr>
        <w:t>Sci. 125:29-40.</w:t>
      </w:r>
      <w:proofErr w:type="gramEnd"/>
    </w:p>
    <w:p w14:paraId="5627DB77" w14:textId="45AD6ADC" w:rsidR="00381066" w:rsidRDefault="00381066" w:rsidP="00EA7A64">
      <w:pPr>
        <w:pStyle w:val="citation"/>
        <w:rPr>
          <w:lang w:val="en-CA"/>
        </w:rPr>
      </w:pPr>
      <w:r>
        <w:rPr>
          <w:lang w:val="en-CA"/>
        </w:rPr>
        <w:t xml:space="preserve">Moriyasu, M., Wade, E., Hébert, M., and Biron, M. 2008. </w:t>
      </w:r>
      <w:hyperlink r:id="rId31"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w:t>
      </w:r>
      <w:proofErr w:type="spellStart"/>
      <w:r>
        <w:rPr>
          <w:lang w:val="en-CA"/>
        </w:rPr>
        <w:t>Advis</w:t>
      </w:r>
      <w:proofErr w:type="spellEnd"/>
      <w:r>
        <w:rPr>
          <w:lang w:val="en-CA"/>
        </w:rPr>
        <w:t xml:space="preserve">. </w:t>
      </w:r>
      <w:r w:rsidRPr="0092246E">
        <w:rPr>
          <w:lang w:val="en-CA"/>
        </w:rPr>
        <w:t>Sec. Res. Doc. 2008/069.</w:t>
      </w:r>
    </w:p>
    <w:p w14:paraId="521B4077" w14:textId="77777777" w:rsidR="00381066" w:rsidRDefault="00381066" w:rsidP="00381066">
      <w:pPr>
        <w:pStyle w:val="citation"/>
        <w:rPr>
          <w:lang w:val="en-CA"/>
        </w:rPr>
      </w:pPr>
      <w:r>
        <w:rPr>
          <w:lang w:val="en-CA"/>
        </w:rPr>
        <w:t xml:space="preserve">Sainte-Marie, B., Raymond, S., and </w:t>
      </w:r>
      <w:proofErr w:type="spellStart"/>
      <w:r>
        <w:rPr>
          <w:lang w:val="en-CA"/>
        </w:rPr>
        <w:t>Brêthes</w:t>
      </w:r>
      <w:proofErr w:type="spellEnd"/>
      <w:r>
        <w:rPr>
          <w:lang w:val="en-CA"/>
        </w:rPr>
        <w:t>, J</w:t>
      </w:r>
      <w:proofErr w:type="gramStart"/>
      <w:r>
        <w:rPr>
          <w:lang w:val="en-CA"/>
        </w:rPr>
        <w:t>.-</w:t>
      </w:r>
      <w:proofErr w:type="gramEnd"/>
      <w:r>
        <w:rPr>
          <w:lang w:val="en-CA"/>
        </w:rPr>
        <w:t xml:space="preserve">C. 1995. Growth and maturation of the benthic stages of male snow crab, </w:t>
      </w:r>
      <w:r>
        <w:rPr>
          <w:i/>
          <w:lang w:val="en-CA"/>
        </w:rPr>
        <w:t>Chionoecetes opilio</w:t>
      </w:r>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Can. J. Fish. </w:t>
      </w:r>
      <w:proofErr w:type="spellStart"/>
      <w:r>
        <w:rPr>
          <w:lang w:val="en-CA"/>
        </w:rPr>
        <w:t>Aquat</w:t>
      </w:r>
      <w:proofErr w:type="spellEnd"/>
      <w:r>
        <w:rPr>
          <w:lang w:val="en-CA"/>
        </w:rPr>
        <w:t xml:space="preserve">. </w:t>
      </w:r>
      <w:proofErr w:type="gramStart"/>
      <w:r>
        <w:rPr>
          <w:lang w:val="en-CA"/>
        </w:rPr>
        <w:t>Sci. 52: 903-924.</w:t>
      </w:r>
      <w:proofErr w:type="gramEnd"/>
    </w:p>
    <w:p w14:paraId="23938884" w14:textId="77777777" w:rsidR="00381066" w:rsidRDefault="00381066" w:rsidP="00381066">
      <w:pPr>
        <w:pStyle w:val="citation"/>
        <w:rPr>
          <w:lang w:val="en-CA"/>
        </w:rPr>
      </w:pPr>
      <w:proofErr w:type="spellStart"/>
      <w:proofErr w:type="gramStart"/>
      <w:r>
        <w:rPr>
          <w:lang w:val="en-CA"/>
        </w:rPr>
        <w:t>Surette</w:t>
      </w:r>
      <w:proofErr w:type="spellEnd"/>
      <w:r>
        <w:rPr>
          <w:lang w:val="en-CA"/>
        </w:rPr>
        <w:t>, T., and Wade, E. 2006.</w:t>
      </w:r>
      <w:proofErr w:type="gramEnd"/>
      <w:r>
        <w:rPr>
          <w:lang w:val="en-CA"/>
        </w:rPr>
        <w:t xml:space="preserve"> Bayesian serial linear regression models for forecasting the short-term abundance of commercial snow crab (</w:t>
      </w:r>
      <w:r>
        <w:rPr>
          <w:i/>
          <w:lang w:val="en-CA"/>
        </w:rPr>
        <w:t>Chionoecetes opilio</w:t>
      </w:r>
      <w:r>
        <w:rPr>
          <w:lang w:val="en-CA"/>
        </w:rPr>
        <w:t xml:space="preserve">). Can. Tech. Rep. Fish. </w:t>
      </w:r>
      <w:proofErr w:type="spellStart"/>
      <w:r>
        <w:rPr>
          <w:lang w:val="en-CA"/>
        </w:rPr>
        <w:t>Aquat</w:t>
      </w:r>
      <w:proofErr w:type="spellEnd"/>
      <w:r>
        <w:rPr>
          <w:lang w:val="en-CA"/>
        </w:rPr>
        <w:t>. Sci. 2672.</w:t>
      </w:r>
    </w:p>
    <w:p w14:paraId="6DE90512" w14:textId="77777777" w:rsidR="00381066" w:rsidRDefault="00381066" w:rsidP="00381066">
      <w:pPr>
        <w:pStyle w:val="citation"/>
        <w:rPr>
          <w:lang w:val="en-CA"/>
        </w:rPr>
      </w:pPr>
      <w:proofErr w:type="gramStart"/>
      <w:r>
        <w:rPr>
          <w:lang w:val="en-CA"/>
        </w:rPr>
        <w:t>Wade, E., Moriyasu, M., and Hébert, M. 2014.</w:t>
      </w:r>
      <w:proofErr w:type="gramEnd"/>
      <w:r>
        <w:rPr>
          <w:lang w:val="en-CA"/>
        </w:rPr>
        <w:t xml:space="preserve"> </w:t>
      </w:r>
      <w:hyperlink r:id="rId32"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r>
          <w:rPr>
            <w:rStyle w:val="Hyperlink"/>
            <w:i/>
            <w:iCs/>
            <w:szCs w:val="22"/>
            <w:lang w:val="en-CA"/>
          </w:rPr>
          <w:t>Chionoecetes opilio</w:t>
        </w:r>
        <w:r>
          <w:rPr>
            <w:rStyle w:val="Hyperlink"/>
            <w:szCs w:val="22"/>
            <w:lang w:val="en-CA"/>
          </w:rPr>
          <w:t>), stock in the southern Gulf of St-</w:t>
        </w:r>
        <w:proofErr w:type="spellStart"/>
        <w:r>
          <w:rPr>
            <w:rStyle w:val="Hyperlink"/>
            <w:szCs w:val="22"/>
            <w:lang w:val="en-CA"/>
          </w:rPr>
          <w:t>Lawrence</w:t>
        </w:r>
      </w:hyperlink>
      <w:proofErr w:type="gramStart"/>
      <w:r w:rsidRPr="00381066">
        <w:rPr>
          <w:rStyle w:val="CommentReference"/>
          <w:rFonts w:eastAsiaTheme="majorEastAsia"/>
          <w:lang w:val="en-CA"/>
        </w:rPr>
        <w:t>.</w:t>
      </w:r>
      <w:r>
        <w:rPr>
          <w:lang w:val="en-CA"/>
        </w:rPr>
        <w:t>DFO</w:t>
      </w:r>
      <w:proofErr w:type="spellEnd"/>
      <w:proofErr w:type="gramEnd"/>
      <w:r>
        <w:rPr>
          <w:lang w:val="en-CA"/>
        </w:rPr>
        <w:t xml:space="preserve"> Can. Sci. </w:t>
      </w:r>
      <w:proofErr w:type="spellStart"/>
      <w:r>
        <w:rPr>
          <w:lang w:val="en-CA"/>
        </w:rPr>
        <w:t>Advis</w:t>
      </w:r>
      <w:proofErr w:type="spellEnd"/>
      <w:r>
        <w:rPr>
          <w:lang w:val="en-CA"/>
        </w:rPr>
        <w:t>. Sec. Res. Doc. 2013/113.</w:t>
      </w:r>
    </w:p>
    <w:p w14:paraId="0415E84C" w14:textId="71E1C672" w:rsidR="00F6562B" w:rsidRPr="00F6562B" w:rsidRDefault="00F6562B" w:rsidP="00F6562B">
      <w:pPr>
        <w:pStyle w:val="citation"/>
        <w:rPr>
          <w:lang w:val="en-CA"/>
        </w:rPr>
      </w:pPr>
      <w:bookmarkStart w:id="66" w:name="_Toc395535017"/>
      <w:r w:rsidRPr="00A2400F">
        <w:rPr>
          <w:lang w:val="en-US"/>
        </w:rPr>
        <w:br w:type="page"/>
      </w:r>
    </w:p>
    <w:p w14:paraId="376245AD" w14:textId="77777777" w:rsidR="00717C65" w:rsidRDefault="00717C65" w:rsidP="003A24AF">
      <w:pPr>
        <w:pStyle w:val="Heading2"/>
        <w:sectPr w:rsidR="00717C65" w:rsidSect="00F74D2B">
          <w:headerReference w:type="even" r:id="rId33"/>
          <w:headerReference w:type="default" r:id="rId34"/>
          <w:footerReference w:type="even" r:id="rId35"/>
          <w:footerReference w:type="default" r:id="rId36"/>
          <w:headerReference w:type="first" r:id="rId37"/>
          <w:footerReference w:type="first" r:id="rId38"/>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rsidP="004C1E46">
      <w:pPr>
        <w:pStyle w:val="Heading2"/>
        <w:jc w:val="center"/>
      </w:pPr>
      <w:bookmarkStart w:id="67" w:name="_Toc77929829"/>
      <w:r>
        <w:t>TABLES</w:t>
      </w:r>
      <w:bookmarkEnd w:id="66"/>
      <w:bookmarkEnd w:id="67"/>
    </w:p>
    <w:p w14:paraId="5A96B789" w14:textId="630BF5A2" w:rsidR="0025214F" w:rsidRPr="00C5180C" w:rsidRDefault="00C5180C" w:rsidP="00C5180C">
      <w:pPr>
        <w:widowControl w:val="0"/>
        <w:spacing w:before="240" w:after="120"/>
        <w:rPr>
          <w:i/>
          <w:sz w:val="20"/>
          <w:lang w:val="en-CA"/>
        </w:rPr>
      </w:pPr>
      <w:r w:rsidRPr="00C5180C">
        <w:rPr>
          <w:i/>
          <w:sz w:val="20"/>
          <w:lang w:val="en-CA"/>
        </w:rPr>
        <w:t>Table 1. Land</w:t>
      </w:r>
      <w:r w:rsidR="00321DBB">
        <w:rPr>
          <w:i/>
          <w:sz w:val="20"/>
          <w:lang w:val="en-CA"/>
        </w:rPr>
        <w:t>ings, fishing effort and catch-per-</w:t>
      </w:r>
      <w:r w:rsidRPr="00C5180C">
        <w:rPr>
          <w:i/>
          <w:sz w:val="20"/>
          <w:lang w:val="en-CA"/>
        </w:rPr>
        <w:t>unit-of effort (CPUE) from logbooks in the southern Gulf of St. Lawrence snow crab</w:t>
      </w:r>
      <w:r w:rsidR="00321DBB">
        <w:rPr>
          <w:i/>
          <w:sz w:val="20"/>
          <w:lang w:val="en-CA"/>
        </w:rPr>
        <w:t xml:space="preserve"> </w:t>
      </w:r>
      <w:r w:rsidRPr="00C5180C">
        <w:rPr>
          <w:i/>
          <w:sz w:val="20"/>
          <w:lang w:val="en-CA"/>
        </w:rPr>
        <w:t xml:space="preserve">fisheries (Areas 12, </w:t>
      </w:r>
      <w:r w:rsidR="00D86E34">
        <w:rPr>
          <w:i/>
          <w:sz w:val="20"/>
          <w:lang w:val="en-CA"/>
        </w:rPr>
        <w:t xml:space="preserve">12E, 12F and </w:t>
      </w:r>
      <w:r w:rsidRPr="00C5180C">
        <w:rPr>
          <w:i/>
          <w:sz w:val="20"/>
          <w:lang w:val="en-CA"/>
        </w:rPr>
        <w:t>19) since 1987.</w:t>
      </w:r>
    </w:p>
    <w:tbl>
      <w:tblPr>
        <w:tblW w:w="12204" w:type="dxa"/>
        <w:jc w:val="center"/>
        <w:tblLayout w:type="fixed"/>
        <w:tblLook w:val="0000" w:firstRow="0" w:lastRow="0" w:firstColumn="0" w:lastColumn="0" w:noHBand="0" w:noVBand="0"/>
      </w:tblPr>
      <w:tblGrid>
        <w:gridCol w:w="1008"/>
        <w:gridCol w:w="900"/>
        <w:gridCol w:w="588"/>
        <w:gridCol w:w="759"/>
        <w:gridCol w:w="786"/>
        <w:gridCol w:w="864"/>
        <w:gridCol w:w="993"/>
        <w:gridCol w:w="850"/>
        <w:gridCol w:w="992"/>
        <w:gridCol w:w="993"/>
        <w:gridCol w:w="992"/>
        <w:gridCol w:w="709"/>
        <w:gridCol w:w="992"/>
        <w:gridCol w:w="778"/>
      </w:tblGrid>
      <w:tr w:rsidR="003201D3" w:rsidRPr="00C5180C" w14:paraId="3D80D485" w14:textId="0A112E01" w:rsidTr="003201D3">
        <w:trPr>
          <w:cantSplit/>
          <w:tblHeader/>
          <w:jc w:val="center"/>
        </w:trPr>
        <w:tc>
          <w:tcPr>
            <w:tcW w:w="1008" w:type="dxa"/>
            <w:vMerge w:val="restart"/>
            <w:tcBorders>
              <w:top w:val="single" w:sz="4" w:space="0" w:color="auto"/>
              <w:right w:val="single" w:sz="4" w:space="0" w:color="auto"/>
            </w:tcBorders>
            <w:vAlign w:val="center"/>
          </w:tcPr>
          <w:p w14:paraId="5805EE54" w14:textId="77777777" w:rsidR="003F69CF" w:rsidRPr="00923ECF" w:rsidRDefault="003F69CF" w:rsidP="00C5180C">
            <w:pPr>
              <w:jc w:val="center"/>
              <w:rPr>
                <w:rFonts w:ascii="Helvetica" w:hAnsi="Helvetica"/>
                <w:b/>
                <w:sz w:val="20"/>
                <w:lang w:val="fr-CA"/>
              </w:rPr>
            </w:pPr>
            <w:proofErr w:type="spellStart"/>
            <w:r w:rsidRPr="00923ECF">
              <w:rPr>
                <w:rFonts w:cs="Arial"/>
                <w:b/>
                <w:sz w:val="20"/>
                <w:lang w:val="fr-CA"/>
              </w:rPr>
              <w:t>Year</w:t>
            </w:r>
            <w:proofErr w:type="spellEnd"/>
          </w:p>
        </w:tc>
        <w:tc>
          <w:tcPr>
            <w:tcW w:w="3897" w:type="dxa"/>
            <w:gridSpan w:val="5"/>
            <w:tcBorders>
              <w:top w:val="single" w:sz="4" w:space="0" w:color="auto"/>
              <w:left w:val="single" w:sz="4" w:space="0" w:color="auto"/>
              <w:right w:val="single" w:sz="4" w:space="0" w:color="auto"/>
            </w:tcBorders>
            <w:vAlign w:val="bottom"/>
          </w:tcPr>
          <w:p w14:paraId="7694F88F" w14:textId="77777777" w:rsidR="003F69CF" w:rsidRPr="00923ECF" w:rsidRDefault="003F69CF" w:rsidP="00C5180C">
            <w:pPr>
              <w:jc w:val="center"/>
              <w:rPr>
                <w:b/>
                <w:sz w:val="20"/>
                <w:lang w:val="fr-FR"/>
              </w:rPr>
            </w:pPr>
            <w:r w:rsidRPr="00923ECF">
              <w:rPr>
                <w:b/>
                <w:sz w:val="20"/>
                <w:lang w:val="fr-CA"/>
              </w:rPr>
              <w:t>Landings (t)</w:t>
            </w:r>
          </w:p>
        </w:tc>
        <w:tc>
          <w:tcPr>
            <w:tcW w:w="3828" w:type="dxa"/>
            <w:gridSpan w:val="4"/>
            <w:tcBorders>
              <w:top w:val="single" w:sz="4" w:space="0" w:color="auto"/>
              <w:left w:val="single" w:sz="4" w:space="0" w:color="auto"/>
              <w:right w:val="single" w:sz="4" w:space="0" w:color="auto"/>
            </w:tcBorders>
            <w:vAlign w:val="bottom"/>
          </w:tcPr>
          <w:p w14:paraId="4C10834E" w14:textId="77777777" w:rsidR="003F69CF" w:rsidRPr="00923ECF" w:rsidRDefault="003F69CF" w:rsidP="00C5180C">
            <w:pPr>
              <w:jc w:val="center"/>
              <w:rPr>
                <w:b/>
                <w:sz w:val="20"/>
                <w:lang w:val="en-CA"/>
              </w:rPr>
            </w:pPr>
            <w:r w:rsidRPr="00923ECF">
              <w:rPr>
                <w:b/>
                <w:sz w:val="20"/>
                <w:lang w:val="en-CA"/>
              </w:rPr>
              <w:t>Effort (number of trap hauls)</w:t>
            </w:r>
          </w:p>
        </w:tc>
        <w:tc>
          <w:tcPr>
            <w:tcW w:w="3471" w:type="dxa"/>
            <w:gridSpan w:val="4"/>
            <w:tcBorders>
              <w:top w:val="single" w:sz="4" w:space="0" w:color="auto"/>
              <w:left w:val="single" w:sz="4" w:space="0" w:color="auto"/>
            </w:tcBorders>
            <w:vAlign w:val="bottom"/>
          </w:tcPr>
          <w:p w14:paraId="308A1CD5" w14:textId="77777777" w:rsidR="003F69CF" w:rsidRPr="00923ECF" w:rsidRDefault="003F69CF" w:rsidP="00C5180C">
            <w:pPr>
              <w:jc w:val="center"/>
              <w:rPr>
                <w:b/>
                <w:sz w:val="20"/>
                <w:lang w:val="fr-FR"/>
              </w:rPr>
            </w:pPr>
            <w:r w:rsidRPr="00923ECF">
              <w:rPr>
                <w:b/>
                <w:sz w:val="20"/>
                <w:lang w:val="fr-CA"/>
              </w:rPr>
              <w:t xml:space="preserve">CPUE (kg / </w:t>
            </w:r>
            <w:proofErr w:type="spellStart"/>
            <w:r w:rsidRPr="00923ECF">
              <w:rPr>
                <w:b/>
                <w:sz w:val="20"/>
                <w:lang w:val="fr-CA"/>
              </w:rPr>
              <w:t>trap</w:t>
            </w:r>
            <w:proofErr w:type="spellEnd"/>
            <w:r w:rsidRPr="00923ECF">
              <w:rPr>
                <w:b/>
                <w:sz w:val="20"/>
                <w:lang w:val="fr-CA"/>
              </w:rPr>
              <w:t xml:space="preserve"> </w:t>
            </w:r>
            <w:proofErr w:type="spellStart"/>
            <w:r w:rsidRPr="00923ECF">
              <w:rPr>
                <w:b/>
                <w:sz w:val="20"/>
                <w:lang w:val="fr-CA"/>
              </w:rPr>
              <w:t>haul</w:t>
            </w:r>
            <w:proofErr w:type="spellEnd"/>
            <w:r w:rsidRPr="00923ECF">
              <w:rPr>
                <w:b/>
                <w:sz w:val="20"/>
                <w:lang w:val="fr-CA"/>
              </w:rPr>
              <w:t>)</w:t>
            </w:r>
          </w:p>
        </w:tc>
      </w:tr>
      <w:tr w:rsidR="003201D3" w:rsidRPr="00C5180C" w14:paraId="06C64174" w14:textId="41A32435" w:rsidTr="003201D3">
        <w:trPr>
          <w:trHeight w:val="251"/>
          <w:tblHeader/>
          <w:jc w:val="center"/>
        </w:trPr>
        <w:tc>
          <w:tcPr>
            <w:tcW w:w="1008" w:type="dxa"/>
            <w:vMerge/>
            <w:tcBorders>
              <w:bottom w:val="single" w:sz="4" w:space="0" w:color="auto"/>
              <w:right w:val="single" w:sz="4" w:space="0" w:color="auto"/>
            </w:tcBorders>
            <w:vAlign w:val="bottom"/>
          </w:tcPr>
          <w:p w14:paraId="1265D48D" w14:textId="77777777" w:rsidR="003F69CF" w:rsidRPr="00923ECF" w:rsidRDefault="003F69CF" w:rsidP="00C5180C">
            <w:pPr>
              <w:jc w:val="center"/>
              <w:rPr>
                <w:b/>
                <w:sz w:val="20"/>
                <w:lang w:val="fr-CA"/>
              </w:rPr>
            </w:pPr>
          </w:p>
        </w:tc>
        <w:tc>
          <w:tcPr>
            <w:tcW w:w="900" w:type="dxa"/>
            <w:tcBorders>
              <w:top w:val="single" w:sz="4" w:space="0" w:color="auto"/>
              <w:left w:val="nil"/>
              <w:bottom w:val="single" w:sz="4" w:space="0" w:color="auto"/>
            </w:tcBorders>
            <w:vAlign w:val="center"/>
          </w:tcPr>
          <w:p w14:paraId="6797DDB7" w14:textId="77777777" w:rsidR="003F69CF" w:rsidRPr="00923ECF" w:rsidRDefault="003F69CF" w:rsidP="00C5180C">
            <w:pPr>
              <w:jc w:val="center"/>
              <w:rPr>
                <w:b/>
                <w:sz w:val="20"/>
              </w:rPr>
            </w:pPr>
            <w:r w:rsidRPr="00923ECF">
              <w:rPr>
                <w:b/>
                <w:sz w:val="20"/>
              </w:rPr>
              <w:t>12</w:t>
            </w:r>
          </w:p>
        </w:tc>
        <w:tc>
          <w:tcPr>
            <w:tcW w:w="588" w:type="dxa"/>
            <w:tcBorders>
              <w:top w:val="single" w:sz="4" w:space="0" w:color="auto"/>
              <w:bottom w:val="single" w:sz="4" w:space="0" w:color="auto"/>
            </w:tcBorders>
            <w:vAlign w:val="center"/>
          </w:tcPr>
          <w:p w14:paraId="4821B409" w14:textId="436E66E3" w:rsidR="003F69CF" w:rsidRPr="00923ECF" w:rsidRDefault="003F69CF" w:rsidP="00C5180C">
            <w:pPr>
              <w:jc w:val="center"/>
              <w:rPr>
                <w:b/>
                <w:sz w:val="20"/>
              </w:rPr>
            </w:pPr>
            <w:r w:rsidRPr="00923ECF">
              <w:rPr>
                <w:b/>
                <w:sz w:val="20"/>
              </w:rPr>
              <w:t>12E</w:t>
            </w:r>
          </w:p>
        </w:tc>
        <w:tc>
          <w:tcPr>
            <w:tcW w:w="759" w:type="dxa"/>
            <w:tcBorders>
              <w:top w:val="single" w:sz="4" w:space="0" w:color="auto"/>
              <w:bottom w:val="single" w:sz="4" w:space="0" w:color="auto"/>
            </w:tcBorders>
            <w:vAlign w:val="center"/>
          </w:tcPr>
          <w:p w14:paraId="50048F17" w14:textId="7D6DF84A" w:rsidR="003F69CF" w:rsidRPr="00923ECF" w:rsidRDefault="003F69CF" w:rsidP="00C5180C">
            <w:pPr>
              <w:jc w:val="center"/>
              <w:rPr>
                <w:b/>
                <w:sz w:val="20"/>
              </w:rPr>
            </w:pPr>
            <w:r w:rsidRPr="00923ECF">
              <w:rPr>
                <w:b/>
                <w:sz w:val="20"/>
              </w:rPr>
              <w:t>12F</w:t>
            </w:r>
          </w:p>
        </w:tc>
        <w:tc>
          <w:tcPr>
            <w:tcW w:w="786" w:type="dxa"/>
            <w:tcBorders>
              <w:top w:val="single" w:sz="4" w:space="0" w:color="auto"/>
              <w:bottom w:val="single" w:sz="4" w:space="0" w:color="auto"/>
              <w:right w:val="single" w:sz="4" w:space="0" w:color="auto"/>
            </w:tcBorders>
            <w:vAlign w:val="center"/>
          </w:tcPr>
          <w:p w14:paraId="59F24CAE" w14:textId="51CA6AD7" w:rsidR="003F69CF" w:rsidRPr="00923ECF" w:rsidRDefault="003F69CF" w:rsidP="00C5180C">
            <w:pPr>
              <w:jc w:val="center"/>
              <w:rPr>
                <w:b/>
                <w:sz w:val="20"/>
              </w:rPr>
            </w:pPr>
            <w:r w:rsidRPr="00923ECF">
              <w:rPr>
                <w:b/>
                <w:sz w:val="20"/>
              </w:rPr>
              <w:t>19</w:t>
            </w:r>
          </w:p>
        </w:tc>
        <w:tc>
          <w:tcPr>
            <w:tcW w:w="864" w:type="dxa"/>
            <w:tcBorders>
              <w:top w:val="single" w:sz="4" w:space="0" w:color="auto"/>
              <w:bottom w:val="single" w:sz="4" w:space="0" w:color="auto"/>
              <w:right w:val="single" w:sz="4" w:space="0" w:color="auto"/>
            </w:tcBorders>
            <w:vAlign w:val="bottom"/>
          </w:tcPr>
          <w:p w14:paraId="3F749B8F" w14:textId="62DA5E06" w:rsidR="003F69CF" w:rsidRPr="00923ECF" w:rsidRDefault="003201D3" w:rsidP="00C5180C">
            <w:pPr>
              <w:jc w:val="center"/>
              <w:rPr>
                <w:b/>
                <w:sz w:val="20"/>
              </w:rPr>
            </w:pPr>
            <w:r>
              <w:rPr>
                <w:b/>
                <w:sz w:val="20"/>
              </w:rPr>
              <w:t>Total</w:t>
            </w:r>
          </w:p>
        </w:tc>
        <w:tc>
          <w:tcPr>
            <w:tcW w:w="993" w:type="dxa"/>
            <w:tcBorders>
              <w:top w:val="single" w:sz="4" w:space="0" w:color="auto"/>
              <w:left w:val="single" w:sz="4" w:space="0" w:color="auto"/>
              <w:bottom w:val="single" w:sz="4" w:space="0" w:color="auto"/>
            </w:tcBorders>
            <w:vAlign w:val="center"/>
          </w:tcPr>
          <w:p w14:paraId="77808973" w14:textId="77777777" w:rsidR="003F69CF" w:rsidRPr="00923ECF" w:rsidRDefault="003F69CF" w:rsidP="00C5180C">
            <w:pPr>
              <w:jc w:val="center"/>
              <w:rPr>
                <w:b/>
                <w:sz w:val="20"/>
              </w:rPr>
            </w:pPr>
            <w:r w:rsidRPr="00923ECF">
              <w:rPr>
                <w:b/>
                <w:sz w:val="20"/>
              </w:rPr>
              <w:t>12</w:t>
            </w:r>
          </w:p>
        </w:tc>
        <w:tc>
          <w:tcPr>
            <w:tcW w:w="850" w:type="dxa"/>
            <w:tcBorders>
              <w:top w:val="single" w:sz="4" w:space="0" w:color="auto"/>
              <w:bottom w:val="single" w:sz="4" w:space="0" w:color="auto"/>
            </w:tcBorders>
            <w:vAlign w:val="center"/>
          </w:tcPr>
          <w:p w14:paraId="1925EC14" w14:textId="205AEECA" w:rsidR="003F69CF" w:rsidRPr="00923ECF" w:rsidRDefault="003F69CF" w:rsidP="00C5180C">
            <w:pPr>
              <w:jc w:val="center"/>
              <w:rPr>
                <w:b/>
                <w:sz w:val="20"/>
              </w:rPr>
            </w:pPr>
            <w:r w:rsidRPr="00923ECF">
              <w:rPr>
                <w:b/>
                <w:sz w:val="20"/>
              </w:rPr>
              <w:t>12E</w:t>
            </w:r>
          </w:p>
        </w:tc>
        <w:tc>
          <w:tcPr>
            <w:tcW w:w="992" w:type="dxa"/>
            <w:tcBorders>
              <w:top w:val="single" w:sz="4" w:space="0" w:color="auto"/>
              <w:bottom w:val="single" w:sz="4" w:space="0" w:color="auto"/>
            </w:tcBorders>
            <w:vAlign w:val="center"/>
          </w:tcPr>
          <w:p w14:paraId="5EDE72F0" w14:textId="5B8770A8" w:rsidR="003F69CF" w:rsidRPr="00923ECF" w:rsidRDefault="003F69CF" w:rsidP="00C5180C">
            <w:pPr>
              <w:jc w:val="center"/>
              <w:rPr>
                <w:b/>
                <w:sz w:val="20"/>
              </w:rPr>
            </w:pPr>
            <w:r w:rsidRPr="00923ECF">
              <w:rPr>
                <w:b/>
                <w:sz w:val="20"/>
              </w:rPr>
              <w:t>12F</w:t>
            </w:r>
          </w:p>
        </w:tc>
        <w:tc>
          <w:tcPr>
            <w:tcW w:w="993" w:type="dxa"/>
            <w:tcBorders>
              <w:top w:val="single" w:sz="4" w:space="0" w:color="auto"/>
              <w:left w:val="nil"/>
              <w:bottom w:val="single" w:sz="4" w:space="0" w:color="auto"/>
              <w:right w:val="single" w:sz="4" w:space="0" w:color="auto"/>
            </w:tcBorders>
            <w:vAlign w:val="center"/>
          </w:tcPr>
          <w:p w14:paraId="16EC3975" w14:textId="26D3419D" w:rsidR="003F69CF" w:rsidRPr="00923ECF" w:rsidRDefault="003F69CF" w:rsidP="00C5180C">
            <w:pPr>
              <w:jc w:val="center"/>
              <w:rPr>
                <w:b/>
                <w:sz w:val="20"/>
              </w:rPr>
            </w:pPr>
            <w:r w:rsidRPr="00923ECF">
              <w:rPr>
                <w:b/>
                <w:sz w:val="20"/>
              </w:rPr>
              <w:t>19</w:t>
            </w:r>
          </w:p>
        </w:tc>
        <w:tc>
          <w:tcPr>
            <w:tcW w:w="992" w:type="dxa"/>
            <w:tcBorders>
              <w:top w:val="single" w:sz="4" w:space="0" w:color="auto"/>
              <w:left w:val="single" w:sz="4" w:space="0" w:color="auto"/>
              <w:bottom w:val="single" w:sz="4" w:space="0" w:color="auto"/>
            </w:tcBorders>
            <w:vAlign w:val="center"/>
          </w:tcPr>
          <w:p w14:paraId="7F64EFED" w14:textId="77777777" w:rsidR="003F69CF" w:rsidRPr="00923ECF" w:rsidRDefault="003F69CF" w:rsidP="00C5180C">
            <w:pPr>
              <w:jc w:val="center"/>
              <w:rPr>
                <w:b/>
                <w:sz w:val="20"/>
              </w:rPr>
            </w:pPr>
            <w:r w:rsidRPr="00923ECF">
              <w:rPr>
                <w:b/>
                <w:sz w:val="20"/>
              </w:rPr>
              <w:t>12</w:t>
            </w:r>
          </w:p>
        </w:tc>
        <w:tc>
          <w:tcPr>
            <w:tcW w:w="709" w:type="dxa"/>
            <w:tcBorders>
              <w:top w:val="single" w:sz="4" w:space="0" w:color="auto"/>
              <w:bottom w:val="single" w:sz="4" w:space="0" w:color="auto"/>
            </w:tcBorders>
            <w:vAlign w:val="center"/>
          </w:tcPr>
          <w:p w14:paraId="5E5560AA" w14:textId="4B39D928" w:rsidR="003F69CF" w:rsidRPr="00923ECF" w:rsidRDefault="003F69CF" w:rsidP="00C5180C">
            <w:pPr>
              <w:jc w:val="center"/>
              <w:rPr>
                <w:b/>
                <w:sz w:val="20"/>
              </w:rPr>
            </w:pPr>
            <w:r w:rsidRPr="00923ECF">
              <w:rPr>
                <w:b/>
                <w:sz w:val="20"/>
              </w:rPr>
              <w:t>12E</w:t>
            </w:r>
          </w:p>
        </w:tc>
        <w:tc>
          <w:tcPr>
            <w:tcW w:w="992" w:type="dxa"/>
            <w:tcBorders>
              <w:top w:val="single" w:sz="4" w:space="0" w:color="auto"/>
              <w:left w:val="nil"/>
              <w:bottom w:val="single" w:sz="4" w:space="0" w:color="auto"/>
            </w:tcBorders>
            <w:vAlign w:val="center"/>
          </w:tcPr>
          <w:p w14:paraId="0C6A467B" w14:textId="054CBE4F" w:rsidR="003F69CF" w:rsidRPr="00923ECF" w:rsidRDefault="003F69CF" w:rsidP="00C5180C">
            <w:pPr>
              <w:jc w:val="center"/>
              <w:rPr>
                <w:b/>
                <w:sz w:val="20"/>
              </w:rPr>
            </w:pPr>
            <w:r w:rsidRPr="00923ECF">
              <w:rPr>
                <w:b/>
                <w:sz w:val="20"/>
              </w:rPr>
              <w:t>12F</w:t>
            </w:r>
          </w:p>
        </w:tc>
        <w:tc>
          <w:tcPr>
            <w:tcW w:w="778" w:type="dxa"/>
            <w:tcBorders>
              <w:top w:val="single" w:sz="4" w:space="0" w:color="auto"/>
              <w:bottom w:val="single" w:sz="4" w:space="0" w:color="auto"/>
            </w:tcBorders>
            <w:vAlign w:val="center"/>
          </w:tcPr>
          <w:p w14:paraId="641EA5A9" w14:textId="64B9BBAC" w:rsidR="003F69CF" w:rsidRPr="00923ECF" w:rsidRDefault="003F69CF" w:rsidP="003201D3">
            <w:pPr>
              <w:jc w:val="center"/>
              <w:rPr>
                <w:b/>
                <w:sz w:val="20"/>
              </w:rPr>
            </w:pPr>
            <w:r w:rsidRPr="00923ECF">
              <w:rPr>
                <w:b/>
                <w:sz w:val="20"/>
              </w:rPr>
              <w:t>19</w:t>
            </w:r>
          </w:p>
        </w:tc>
      </w:tr>
      <w:tr w:rsidR="003201D3" w:rsidRPr="00C5180C" w14:paraId="0AF8D495" w14:textId="5BFE8953" w:rsidTr="003201D3">
        <w:trPr>
          <w:jc w:val="center"/>
        </w:trPr>
        <w:tc>
          <w:tcPr>
            <w:tcW w:w="1008" w:type="dxa"/>
            <w:tcBorders>
              <w:right w:val="single" w:sz="4" w:space="0" w:color="auto"/>
            </w:tcBorders>
          </w:tcPr>
          <w:p w14:paraId="7EC9B8AF" w14:textId="77777777" w:rsidR="003F69CF" w:rsidRPr="00923ECF" w:rsidRDefault="003F69CF" w:rsidP="00C5180C">
            <w:pPr>
              <w:jc w:val="center"/>
              <w:rPr>
                <w:sz w:val="18"/>
                <w:szCs w:val="18"/>
              </w:rPr>
            </w:pPr>
            <w:r w:rsidRPr="00923ECF">
              <w:rPr>
                <w:sz w:val="18"/>
                <w:szCs w:val="18"/>
              </w:rPr>
              <w:t>1987</w:t>
            </w:r>
          </w:p>
        </w:tc>
        <w:tc>
          <w:tcPr>
            <w:tcW w:w="900" w:type="dxa"/>
            <w:tcBorders>
              <w:left w:val="nil"/>
            </w:tcBorders>
          </w:tcPr>
          <w:p w14:paraId="1BBEFE99" w14:textId="77777777" w:rsidR="003F69CF" w:rsidRPr="00923ECF" w:rsidRDefault="003F69CF" w:rsidP="00C87FC0">
            <w:pPr>
              <w:jc w:val="right"/>
              <w:rPr>
                <w:sz w:val="18"/>
                <w:szCs w:val="18"/>
              </w:rPr>
            </w:pPr>
            <w:r w:rsidRPr="00923ECF">
              <w:rPr>
                <w:sz w:val="18"/>
                <w:szCs w:val="18"/>
              </w:rPr>
              <w:t>11,782</w:t>
            </w:r>
          </w:p>
        </w:tc>
        <w:tc>
          <w:tcPr>
            <w:tcW w:w="588" w:type="dxa"/>
          </w:tcPr>
          <w:p w14:paraId="0939F227" w14:textId="7EDB2950" w:rsidR="003F69CF" w:rsidRPr="00923ECF" w:rsidRDefault="003F69CF" w:rsidP="00C5180C">
            <w:pPr>
              <w:jc w:val="center"/>
              <w:rPr>
                <w:sz w:val="18"/>
                <w:szCs w:val="18"/>
              </w:rPr>
            </w:pPr>
            <w:r w:rsidRPr="00923ECF">
              <w:rPr>
                <w:sz w:val="18"/>
                <w:szCs w:val="18"/>
              </w:rPr>
              <w:t>-</w:t>
            </w:r>
          </w:p>
        </w:tc>
        <w:tc>
          <w:tcPr>
            <w:tcW w:w="759" w:type="dxa"/>
          </w:tcPr>
          <w:p w14:paraId="0F0B68FC" w14:textId="38CCDAC6" w:rsidR="003F69CF" w:rsidRPr="00923ECF" w:rsidRDefault="003F69CF" w:rsidP="00C5180C">
            <w:pPr>
              <w:jc w:val="center"/>
              <w:rPr>
                <w:sz w:val="18"/>
                <w:szCs w:val="18"/>
              </w:rPr>
            </w:pPr>
            <w:r w:rsidRPr="00923ECF">
              <w:rPr>
                <w:sz w:val="18"/>
                <w:szCs w:val="18"/>
              </w:rPr>
              <w:t>-</w:t>
            </w:r>
          </w:p>
        </w:tc>
        <w:tc>
          <w:tcPr>
            <w:tcW w:w="786" w:type="dxa"/>
            <w:tcBorders>
              <w:right w:val="single" w:sz="4" w:space="0" w:color="auto"/>
            </w:tcBorders>
          </w:tcPr>
          <w:p w14:paraId="43C74278" w14:textId="5D71907F" w:rsidR="003F69CF" w:rsidRPr="00923ECF" w:rsidRDefault="003F69CF" w:rsidP="00C87FC0">
            <w:pPr>
              <w:jc w:val="right"/>
              <w:rPr>
                <w:sz w:val="18"/>
                <w:szCs w:val="18"/>
              </w:rPr>
            </w:pPr>
            <w:r w:rsidRPr="00923ECF">
              <w:rPr>
                <w:sz w:val="18"/>
                <w:szCs w:val="18"/>
              </w:rPr>
              <w:t>1,151</w:t>
            </w:r>
          </w:p>
        </w:tc>
        <w:tc>
          <w:tcPr>
            <w:tcW w:w="864" w:type="dxa"/>
            <w:tcBorders>
              <w:right w:val="single" w:sz="4" w:space="0" w:color="auto"/>
            </w:tcBorders>
          </w:tcPr>
          <w:p w14:paraId="4E4DD4E7"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12,933</w:t>
            </w:r>
          </w:p>
        </w:tc>
        <w:tc>
          <w:tcPr>
            <w:tcW w:w="993" w:type="dxa"/>
            <w:tcBorders>
              <w:left w:val="single" w:sz="4" w:space="0" w:color="auto"/>
            </w:tcBorders>
          </w:tcPr>
          <w:p w14:paraId="1AED7D8F" w14:textId="77777777" w:rsidR="003F69CF" w:rsidRPr="00923ECF" w:rsidRDefault="003F69CF" w:rsidP="00C5180C">
            <w:pPr>
              <w:jc w:val="center"/>
              <w:rPr>
                <w:sz w:val="18"/>
                <w:szCs w:val="18"/>
              </w:rPr>
            </w:pPr>
            <w:r w:rsidRPr="00923ECF">
              <w:rPr>
                <w:sz w:val="18"/>
                <w:szCs w:val="18"/>
              </w:rPr>
              <w:t>449,293</w:t>
            </w:r>
          </w:p>
        </w:tc>
        <w:tc>
          <w:tcPr>
            <w:tcW w:w="850" w:type="dxa"/>
          </w:tcPr>
          <w:p w14:paraId="23F6900C" w14:textId="75F9BC7D" w:rsidR="003F69CF" w:rsidRPr="00923ECF" w:rsidRDefault="003F69CF" w:rsidP="00C5180C">
            <w:pPr>
              <w:jc w:val="center"/>
              <w:rPr>
                <w:sz w:val="18"/>
                <w:szCs w:val="18"/>
              </w:rPr>
            </w:pPr>
            <w:r w:rsidRPr="00923ECF">
              <w:rPr>
                <w:sz w:val="18"/>
                <w:szCs w:val="18"/>
              </w:rPr>
              <w:t>-</w:t>
            </w:r>
          </w:p>
        </w:tc>
        <w:tc>
          <w:tcPr>
            <w:tcW w:w="992" w:type="dxa"/>
          </w:tcPr>
          <w:p w14:paraId="4500DF92" w14:textId="08C0F0FD" w:rsidR="003F69CF" w:rsidRPr="00923ECF" w:rsidRDefault="003F69CF" w:rsidP="00C5180C">
            <w:pPr>
              <w:jc w:val="center"/>
              <w:rPr>
                <w:sz w:val="18"/>
                <w:szCs w:val="18"/>
              </w:rPr>
            </w:pPr>
            <w:r w:rsidRPr="00923ECF">
              <w:rPr>
                <w:sz w:val="18"/>
                <w:szCs w:val="18"/>
              </w:rPr>
              <w:t>-</w:t>
            </w:r>
          </w:p>
        </w:tc>
        <w:tc>
          <w:tcPr>
            <w:tcW w:w="993" w:type="dxa"/>
            <w:tcBorders>
              <w:left w:val="nil"/>
              <w:right w:val="single" w:sz="4" w:space="0" w:color="auto"/>
            </w:tcBorders>
          </w:tcPr>
          <w:p w14:paraId="4D8DBB41" w14:textId="1188FD47" w:rsidR="003F69CF" w:rsidRPr="00923ECF" w:rsidRDefault="003F69CF" w:rsidP="00C87FC0">
            <w:pPr>
              <w:jc w:val="right"/>
              <w:rPr>
                <w:sz w:val="18"/>
                <w:szCs w:val="18"/>
              </w:rPr>
            </w:pPr>
            <w:r w:rsidRPr="00923ECF">
              <w:rPr>
                <w:sz w:val="18"/>
                <w:szCs w:val="18"/>
              </w:rPr>
              <w:t>37,987</w:t>
            </w:r>
          </w:p>
        </w:tc>
        <w:tc>
          <w:tcPr>
            <w:tcW w:w="992" w:type="dxa"/>
            <w:tcBorders>
              <w:left w:val="single" w:sz="4" w:space="0" w:color="auto"/>
            </w:tcBorders>
          </w:tcPr>
          <w:p w14:paraId="515596F0" w14:textId="77777777" w:rsidR="003F69CF" w:rsidRPr="00923ECF" w:rsidRDefault="003F69CF" w:rsidP="00C5180C">
            <w:pPr>
              <w:jc w:val="center"/>
              <w:rPr>
                <w:sz w:val="18"/>
                <w:szCs w:val="18"/>
              </w:rPr>
            </w:pPr>
            <w:r w:rsidRPr="00923ECF">
              <w:rPr>
                <w:sz w:val="18"/>
                <w:szCs w:val="18"/>
              </w:rPr>
              <w:t>26.2</w:t>
            </w:r>
          </w:p>
        </w:tc>
        <w:tc>
          <w:tcPr>
            <w:tcW w:w="709" w:type="dxa"/>
          </w:tcPr>
          <w:p w14:paraId="5B8C455C" w14:textId="6C2D89F4" w:rsidR="003F69CF" w:rsidRPr="00923ECF" w:rsidRDefault="003F69CF" w:rsidP="00C5180C">
            <w:pPr>
              <w:jc w:val="center"/>
              <w:rPr>
                <w:sz w:val="18"/>
                <w:szCs w:val="18"/>
              </w:rPr>
            </w:pPr>
            <w:r w:rsidRPr="00923ECF">
              <w:rPr>
                <w:sz w:val="18"/>
                <w:szCs w:val="18"/>
              </w:rPr>
              <w:t>-</w:t>
            </w:r>
          </w:p>
        </w:tc>
        <w:tc>
          <w:tcPr>
            <w:tcW w:w="992" w:type="dxa"/>
            <w:tcBorders>
              <w:left w:val="nil"/>
            </w:tcBorders>
          </w:tcPr>
          <w:p w14:paraId="2F4DC1E6" w14:textId="2A124AC1" w:rsidR="003F69CF" w:rsidRPr="00923ECF" w:rsidRDefault="003F69CF" w:rsidP="00C5180C">
            <w:pPr>
              <w:jc w:val="center"/>
              <w:rPr>
                <w:sz w:val="18"/>
                <w:szCs w:val="18"/>
              </w:rPr>
            </w:pPr>
            <w:r w:rsidRPr="00923ECF">
              <w:rPr>
                <w:sz w:val="18"/>
                <w:szCs w:val="18"/>
              </w:rPr>
              <w:t>-</w:t>
            </w:r>
          </w:p>
        </w:tc>
        <w:tc>
          <w:tcPr>
            <w:tcW w:w="778" w:type="dxa"/>
          </w:tcPr>
          <w:p w14:paraId="55146879" w14:textId="715A747E" w:rsidR="003F69CF" w:rsidRPr="00923ECF" w:rsidRDefault="003F69CF" w:rsidP="003201D3">
            <w:pPr>
              <w:tabs>
                <w:tab w:val="left" w:pos="460"/>
              </w:tabs>
              <w:jc w:val="center"/>
              <w:rPr>
                <w:sz w:val="18"/>
                <w:szCs w:val="18"/>
              </w:rPr>
            </w:pPr>
            <w:r w:rsidRPr="00923ECF">
              <w:rPr>
                <w:sz w:val="18"/>
                <w:szCs w:val="18"/>
              </w:rPr>
              <w:t>30.3</w:t>
            </w:r>
          </w:p>
        </w:tc>
      </w:tr>
      <w:tr w:rsidR="003201D3" w:rsidRPr="00C5180C" w14:paraId="1D54913E" w14:textId="1250AB46" w:rsidTr="003201D3">
        <w:trPr>
          <w:jc w:val="center"/>
        </w:trPr>
        <w:tc>
          <w:tcPr>
            <w:tcW w:w="1008" w:type="dxa"/>
            <w:tcBorders>
              <w:right w:val="single" w:sz="4" w:space="0" w:color="auto"/>
            </w:tcBorders>
          </w:tcPr>
          <w:p w14:paraId="07001DD1" w14:textId="77777777" w:rsidR="003F69CF" w:rsidRPr="00923ECF" w:rsidRDefault="003F69CF" w:rsidP="00C5180C">
            <w:pPr>
              <w:jc w:val="center"/>
              <w:rPr>
                <w:sz w:val="18"/>
                <w:szCs w:val="18"/>
              </w:rPr>
            </w:pPr>
            <w:r w:rsidRPr="00923ECF">
              <w:rPr>
                <w:sz w:val="18"/>
                <w:szCs w:val="18"/>
              </w:rPr>
              <w:t>1988</w:t>
            </w:r>
          </w:p>
        </w:tc>
        <w:tc>
          <w:tcPr>
            <w:tcW w:w="900" w:type="dxa"/>
            <w:tcBorders>
              <w:left w:val="nil"/>
            </w:tcBorders>
          </w:tcPr>
          <w:p w14:paraId="2A848B8E" w14:textId="77777777" w:rsidR="003F69CF" w:rsidRPr="00923ECF" w:rsidRDefault="003F69CF" w:rsidP="00C87FC0">
            <w:pPr>
              <w:jc w:val="right"/>
              <w:rPr>
                <w:sz w:val="18"/>
                <w:szCs w:val="18"/>
              </w:rPr>
            </w:pPr>
            <w:r w:rsidRPr="00923ECF">
              <w:rPr>
                <w:sz w:val="18"/>
                <w:szCs w:val="18"/>
              </w:rPr>
              <w:t>12,355</w:t>
            </w:r>
          </w:p>
        </w:tc>
        <w:tc>
          <w:tcPr>
            <w:tcW w:w="588" w:type="dxa"/>
          </w:tcPr>
          <w:p w14:paraId="39EA9C01" w14:textId="25F1A962" w:rsidR="003F69CF" w:rsidRPr="00923ECF" w:rsidRDefault="003F69CF" w:rsidP="00C5180C">
            <w:pPr>
              <w:jc w:val="center"/>
              <w:rPr>
                <w:sz w:val="18"/>
                <w:szCs w:val="18"/>
              </w:rPr>
            </w:pPr>
            <w:r w:rsidRPr="00923ECF">
              <w:rPr>
                <w:sz w:val="18"/>
                <w:szCs w:val="18"/>
              </w:rPr>
              <w:t>-</w:t>
            </w:r>
          </w:p>
        </w:tc>
        <w:tc>
          <w:tcPr>
            <w:tcW w:w="759" w:type="dxa"/>
          </w:tcPr>
          <w:p w14:paraId="786FAEE6" w14:textId="42FBEB12" w:rsidR="003F69CF" w:rsidRPr="00923ECF" w:rsidRDefault="003F69CF" w:rsidP="00C5180C">
            <w:pPr>
              <w:jc w:val="center"/>
              <w:rPr>
                <w:sz w:val="18"/>
                <w:szCs w:val="18"/>
              </w:rPr>
            </w:pPr>
            <w:r w:rsidRPr="00923ECF">
              <w:rPr>
                <w:sz w:val="18"/>
                <w:szCs w:val="18"/>
              </w:rPr>
              <w:t>-</w:t>
            </w:r>
          </w:p>
        </w:tc>
        <w:tc>
          <w:tcPr>
            <w:tcW w:w="786" w:type="dxa"/>
            <w:tcBorders>
              <w:right w:val="single" w:sz="4" w:space="0" w:color="auto"/>
            </w:tcBorders>
          </w:tcPr>
          <w:p w14:paraId="6F9593E7" w14:textId="68C14288" w:rsidR="003F69CF" w:rsidRPr="00923ECF" w:rsidRDefault="003F69CF" w:rsidP="00C87FC0">
            <w:pPr>
              <w:jc w:val="right"/>
              <w:rPr>
                <w:sz w:val="18"/>
                <w:szCs w:val="18"/>
              </w:rPr>
            </w:pPr>
            <w:r w:rsidRPr="00923ECF">
              <w:rPr>
                <w:sz w:val="18"/>
                <w:szCs w:val="18"/>
              </w:rPr>
              <w:t>1,337</w:t>
            </w:r>
          </w:p>
        </w:tc>
        <w:tc>
          <w:tcPr>
            <w:tcW w:w="864" w:type="dxa"/>
            <w:tcBorders>
              <w:right w:val="single" w:sz="4" w:space="0" w:color="auto"/>
            </w:tcBorders>
          </w:tcPr>
          <w:p w14:paraId="585809EA"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13,692</w:t>
            </w:r>
          </w:p>
        </w:tc>
        <w:tc>
          <w:tcPr>
            <w:tcW w:w="993" w:type="dxa"/>
            <w:tcBorders>
              <w:left w:val="single" w:sz="4" w:space="0" w:color="auto"/>
            </w:tcBorders>
          </w:tcPr>
          <w:p w14:paraId="44813FBB" w14:textId="77777777" w:rsidR="003F69CF" w:rsidRPr="00923ECF" w:rsidRDefault="003F69CF" w:rsidP="00C5180C">
            <w:pPr>
              <w:jc w:val="center"/>
              <w:rPr>
                <w:sz w:val="18"/>
                <w:szCs w:val="18"/>
              </w:rPr>
            </w:pPr>
            <w:r w:rsidRPr="00923ECF">
              <w:rPr>
                <w:sz w:val="18"/>
                <w:szCs w:val="18"/>
              </w:rPr>
              <w:t>528,844</w:t>
            </w:r>
          </w:p>
        </w:tc>
        <w:tc>
          <w:tcPr>
            <w:tcW w:w="850" w:type="dxa"/>
          </w:tcPr>
          <w:p w14:paraId="2D76CE17" w14:textId="6CE9CAD6" w:rsidR="003F69CF" w:rsidRPr="00923ECF" w:rsidRDefault="003F69CF" w:rsidP="00C5180C">
            <w:pPr>
              <w:jc w:val="center"/>
              <w:rPr>
                <w:sz w:val="18"/>
                <w:szCs w:val="18"/>
              </w:rPr>
            </w:pPr>
            <w:r w:rsidRPr="00923ECF">
              <w:rPr>
                <w:sz w:val="18"/>
                <w:szCs w:val="18"/>
              </w:rPr>
              <w:t>-</w:t>
            </w:r>
          </w:p>
        </w:tc>
        <w:tc>
          <w:tcPr>
            <w:tcW w:w="992" w:type="dxa"/>
          </w:tcPr>
          <w:p w14:paraId="41CD0413" w14:textId="60176508" w:rsidR="003F69CF" w:rsidRPr="00923ECF" w:rsidRDefault="003F69CF" w:rsidP="00C5180C">
            <w:pPr>
              <w:jc w:val="center"/>
              <w:rPr>
                <w:sz w:val="18"/>
                <w:szCs w:val="18"/>
              </w:rPr>
            </w:pPr>
            <w:r w:rsidRPr="00923ECF">
              <w:rPr>
                <w:sz w:val="18"/>
                <w:szCs w:val="18"/>
              </w:rPr>
              <w:t>-</w:t>
            </w:r>
          </w:p>
        </w:tc>
        <w:tc>
          <w:tcPr>
            <w:tcW w:w="993" w:type="dxa"/>
            <w:tcBorders>
              <w:left w:val="nil"/>
              <w:right w:val="single" w:sz="4" w:space="0" w:color="auto"/>
            </w:tcBorders>
          </w:tcPr>
          <w:p w14:paraId="71221DD2" w14:textId="4F694D15" w:rsidR="003F69CF" w:rsidRPr="00923ECF" w:rsidRDefault="003F69CF" w:rsidP="00C87FC0">
            <w:pPr>
              <w:jc w:val="right"/>
              <w:rPr>
                <w:sz w:val="18"/>
                <w:szCs w:val="18"/>
              </w:rPr>
            </w:pPr>
            <w:r w:rsidRPr="00923ECF">
              <w:rPr>
                <w:sz w:val="18"/>
                <w:szCs w:val="18"/>
              </w:rPr>
              <w:t>22,794</w:t>
            </w:r>
          </w:p>
        </w:tc>
        <w:tc>
          <w:tcPr>
            <w:tcW w:w="992" w:type="dxa"/>
            <w:tcBorders>
              <w:left w:val="single" w:sz="4" w:space="0" w:color="auto"/>
            </w:tcBorders>
          </w:tcPr>
          <w:p w14:paraId="44DF0816" w14:textId="77777777" w:rsidR="003F69CF" w:rsidRPr="00923ECF" w:rsidRDefault="003F69CF" w:rsidP="00C5180C">
            <w:pPr>
              <w:jc w:val="center"/>
              <w:rPr>
                <w:sz w:val="18"/>
                <w:szCs w:val="18"/>
              </w:rPr>
            </w:pPr>
            <w:r w:rsidRPr="00923ECF">
              <w:rPr>
                <w:sz w:val="18"/>
                <w:szCs w:val="18"/>
              </w:rPr>
              <w:t>23.4</w:t>
            </w:r>
          </w:p>
        </w:tc>
        <w:tc>
          <w:tcPr>
            <w:tcW w:w="709" w:type="dxa"/>
          </w:tcPr>
          <w:p w14:paraId="3B460524" w14:textId="1ACAA45C" w:rsidR="003F69CF" w:rsidRPr="00923ECF" w:rsidRDefault="003F69CF" w:rsidP="00C5180C">
            <w:pPr>
              <w:jc w:val="center"/>
              <w:rPr>
                <w:sz w:val="18"/>
                <w:szCs w:val="18"/>
              </w:rPr>
            </w:pPr>
            <w:r w:rsidRPr="00923ECF">
              <w:rPr>
                <w:sz w:val="18"/>
                <w:szCs w:val="18"/>
              </w:rPr>
              <w:t>-</w:t>
            </w:r>
          </w:p>
        </w:tc>
        <w:tc>
          <w:tcPr>
            <w:tcW w:w="992" w:type="dxa"/>
            <w:tcBorders>
              <w:left w:val="nil"/>
            </w:tcBorders>
          </w:tcPr>
          <w:p w14:paraId="0840050E" w14:textId="6B101385" w:rsidR="003F69CF" w:rsidRPr="00923ECF" w:rsidRDefault="003F69CF" w:rsidP="00C5180C">
            <w:pPr>
              <w:jc w:val="center"/>
              <w:rPr>
                <w:sz w:val="18"/>
                <w:szCs w:val="18"/>
              </w:rPr>
            </w:pPr>
            <w:r w:rsidRPr="00923ECF">
              <w:rPr>
                <w:sz w:val="18"/>
                <w:szCs w:val="18"/>
              </w:rPr>
              <w:t>-</w:t>
            </w:r>
          </w:p>
        </w:tc>
        <w:tc>
          <w:tcPr>
            <w:tcW w:w="778" w:type="dxa"/>
          </w:tcPr>
          <w:p w14:paraId="1B0EAECC" w14:textId="7061F6B0" w:rsidR="003F69CF" w:rsidRPr="00923ECF" w:rsidRDefault="003F69CF" w:rsidP="00C87FC0">
            <w:pPr>
              <w:ind w:right="100"/>
              <w:jc w:val="right"/>
              <w:rPr>
                <w:sz w:val="18"/>
                <w:szCs w:val="18"/>
              </w:rPr>
            </w:pPr>
            <w:r w:rsidRPr="00923ECF">
              <w:rPr>
                <w:sz w:val="18"/>
                <w:szCs w:val="18"/>
              </w:rPr>
              <w:t>58.7</w:t>
            </w:r>
          </w:p>
        </w:tc>
      </w:tr>
      <w:tr w:rsidR="003201D3" w:rsidRPr="00C5180C" w14:paraId="25078B16" w14:textId="6AF7AA6E" w:rsidTr="003201D3">
        <w:trPr>
          <w:jc w:val="center"/>
        </w:trPr>
        <w:tc>
          <w:tcPr>
            <w:tcW w:w="1008" w:type="dxa"/>
            <w:tcBorders>
              <w:right w:val="single" w:sz="4" w:space="0" w:color="auto"/>
            </w:tcBorders>
          </w:tcPr>
          <w:p w14:paraId="5054B5CA" w14:textId="77777777" w:rsidR="003F69CF" w:rsidRPr="00923ECF" w:rsidRDefault="003F69CF" w:rsidP="00C5180C">
            <w:pPr>
              <w:jc w:val="center"/>
              <w:rPr>
                <w:sz w:val="18"/>
                <w:szCs w:val="18"/>
              </w:rPr>
            </w:pPr>
            <w:r w:rsidRPr="00923ECF">
              <w:rPr>
                <w:sz w:val="18"/>
                <w:szCs w:val="18"/>
              </w:rPr>
              <w:t>1989</w:t>
            </w:r>
          </w:p>
        </w:tc>
        <w:tc>
          <w:tcPr>
            <w:tcW w:w="900" w:type="dxa"/>
            <w:tcBorders>
              <w:left w:val="nil"/>
            </w:tcBorders>
          </w:tcPr>
          <w:p w14:paraId="5CCEDE0C" w14:textId="77777777" w:rsidR="003F69CF" w:rsidRPr="00923ECF" w:rsidRDefault="003F69CF" w:rsidP="00C87FC0">
            <w:pPr>
              <w:jc w:val="right"/>
              <w:rPr>
                <w:sz w:val="18"/>
                <w:szCs w:val="18"/>
              </w:rPr>
            </w:pPr>
            <w:r w:rsidRPr="00923ECF">
              <w:rPr>
                <w:sz w:val="18"/>
                <w:szCs w:val="18"/>
              </w:rPr>
              <w:t>7,882</w:t>
            </w:r>
          </w:p>
        </w:tc>
        <w:tc>
          <w:tcPr>
            <w:tcW w:w="588" w:type="dxa"/>
          </w:tcPr>
          <w:p w14:paraId="07296022" w14:textId="5575DC8B" w:rsidR="003F69CF" w:rsidRPr="00923ECF" w:rsidRDefault="003F69CF" w:rsidP="00C5180C">
            <w:pPr>
              <w:jc w:val="center"/>
              <w:rPr>
                <w:sz w:val="18"/>
                <w:szCs w:val="18"/>
              </w:rPr>
            </w:pPr>
            <w:r w:rsidRPr="00923ECF">
              <w:rPr>
                <w:sz w:val="18"/>
                <w:szCs w:val="18"/>
              </w:rPr>
              <w:t>-</w:t>
            </w:r>
          </w:p>
        </w:tc>
        <w:tc>
          <w:tcPr>
            <w:tcW w:w="759" w:type="dxa"/>
          </w:tcPr>
          <w:p w14:paraId="5959AFCC" w14:textId="259A9385" w:rsidR="003F69CF" w:rsidRPr="00923ECF" w:rsidRDefault="003F69CF" w:rsidP="00C5180C">
            <w:pPr>
              <w:jc w:val="center"/>
              <w:rPr>
                <w:sz w:val="18"/>
                <w:szCs w:val="18"/>
              </w:rPr>
            </w:pPr>
            <w:r w:rsidRPr="00923ECF">
              <w:rPr>
                <w:sz w:val="18"/>
                <w:szCs w:val="18"/>
              </w:rPr>
              <w:t>-</w:t>
            </w:r>
          </w:p>
        </w:tc>
        <w:tc>
          <w:tcPr>
            <w:tcW w:w="786" w:type="dxa"/>
            <w:tcBorders>
              <w:right w:val="single" w:sz="4" w:space="0" w:color="auto"/>
            </w:tcBorders>
          </w:tcPr>
          <w:p w14:paraId="60BA0ED5" w14:textId="592258E9" w:rsidR="003F69CF" w:rsidRPr="00923ECF" w:rsidRDefault="003F69CF" w:rsidP="00C87FC0">
            <w:pPr>
              <w:jc w:val="right"/>
              <w:rPr>
                <w:sz w:val="18"/>
                <w:szCs w:val="18"/>
              </w:rPr>
            </w:pPr>
            <w:r w:rsidRPr="00923ECF">
              <w:rPr>
                <w:sz w:val="18"/>
                <w:szCs w:val="18"/>
              </w:rPr>
              <w:t>1,334</w:t>
            </w:r>
          </w:p>
        </w:tc>
        <w:tc>
          <w:tcPr>
            <w:tcW w:w="864" w:type="dxa"/>
            <w:tcBorders>
              <w:right w:val="single" w:sz="4" w:space="0" w:color="auto"/>
            </w:tcBorders>
          </w:tcPr>
          <w:p w14:paraId="5CD7E688"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9,216</w:t>
            </w:r>
          </w:p>
        </w:tc>
        <w:tc>
          <w:tcPr>
            <w:tcW w:w="993" w:type="dxa"/>
            <w:tcBorders>
              <w:left w:val="single" w:sz="4" w:space="0" w:color="auto"/>
            </w:tcBorders>
          </w:tcPr>
          <w:p w14:paraId="61B3D17C" w14:textId="77777777" w:rsidR="003F69CF" w:rsidRPr="00923ECF" w:rsidRDefault="003F69CF" w:rsidP="00C5180C">
            <w:pPr>
              <w:jc w:val="center"/>
              <w:rPr>
                <w:sz w:val="18"/>
                <w:szCs w:val="18"/>
              </w:rPr>
            </w:pPr>
            <w:r w:rsidRPr="00923ECF">
              <w:rPr>
                <w:sz w:val="18"/>
                <w:szCs w:val="18"/>
              </w:rPr>
              <w:t>356,442</w:t>
            </w:r>
          </w:p>
        </w:tc>
        <w:tc>
          <w:tcPr>
            <w:tcW w:w="850" w:type="dxa"/>
          </w:tcPr>
          <w:p w14:paraId="4A787955" w14:textId="7C8BD652" w:rsidR="003F69CF" w:rsidRPr="00923ECF" w:rsidRDefault="003F69CF" w:rsidP="00C5180C">
            <w:pPr>
              <w:jc w:val="center"/>
              <w:rPr>
                <w:sz w:val="18"/>
                <w:szCs w:val="18"/>
              </w:rPr>
            </w:pPr>
            <w:r w:rsidRPr="00923ECF">
              <w:rPr>
                <w:sz w:val="18"/>
                <w:szCs w:val="18"/>
              </w:rPr>
              <w:t>-</w:t>
            </w:r>
          </w:p>
        </w:tc>
        <w:tc>
          <w:tcPr>
            <w:tcW w:w="992" w:type="dxa"/>
          </w:tcPr>
          <w:p w14:paraId="0AD39251" w14:textId="1BA9EFA4" w:rsidR="003F69CF" w:rsidRPr="00923ECF" w:rsidRDefault="003F69CF" w:rsidP="00C5180C">
            <w:pPr>
              <w:jc w:val="center"/>
              <w:rPr>
                <w:sz w:val="18"/>
                <w:szCs w:val="18"/>
              </w:rPr>
            </w:pPr>
            <w:r w:rsidRPr="00923ECF">
              <w:rPr>
                <w:sz w:val="18"/>
                <w:szCs w:val="18"/>
              </w:rPr>
              <w:t>-</w:t>
            </w:r>
          </w:p>
        </w:tc>
        <w:tc>
          <w:tcPr>
            <w:tcW w:w="993" w:type="dxa"/>
            <w:tcBorders>
              <w:left w:val="nil"/>
              <w:right w:val="single" w:sz="4" w:space="0" w:color="auto"/>
            </w:tcBorders>
          </w:tcPr>
          <w:p w14:paraId="71A0D822" w14:textId="15BEF2A0" w:rsidR="003F69CF" w:rsidRPr="00923ECF" w:rsidRDefault="003F69CF" w:rsidP="00C87FC0">
            <w:pPr>
              <w:jc w:val="right"/>
              <w:rPr>
                <w:sz w:val="18"/>
                <w:szCs w:val="18"/>
              </w:rPr>
            </w:pPr>
            <w:r w:rsidRPr="00923ECF">
              <w:rPr>
                <w:sz w:val="18"/>
                <w:szCs w:val="18"/>
              </w:rPr>
              <w:t>29,978</w:t>
            </w:r>
          </w:p>
        </w:tc>
        <w:tc>
          <w:tcPr>
            <w:tcW w:w="992" w:type="dxa"/>
            <w:tcBorders>
              <w:left w:val="single" w:sz="4" w:space="0" w:color="auto"/>
            </w:tcBorders>
          </w:tcPr>
          <w:p w14:paraId="42907EB9" w14:textId="77777777" w:rsidR="003F69CF" w:rsidRPr="00923ECF" w:rsidRDefault="003F69CF" w:rsidP="00C5180C">
            <w:pPr>
              <w:jc w:val="center"/>
              <w:rPr>
                <w:sz w:val="18"/>
                <w:szCs w:val="18"/>
              </w:rPr>
            </w:pPr>
            <w:r w:rsidRPr="00923ECF">
              <w:rPr>
                <w:sz w:val="18"/>
                <w:szCs w:val="18"/>
              </w:rPr>
              <w:t>22.1</w:t>
            </w:r>
          </w:p>
        </w:tc>
        <w:tc>
          <w:tcPr>
            <w:tcW w:w="709" w:type="dxa"/>
          </w:tcPr>
          <w:p w14:paraId="3C5A481D" w14:textId="62C9B4B3" w:rsidR="003F69CF" w:rsidRPr="00923ECF" w:rsidRDefault="003F69CF" w:rsidP="00C5180C">
            <w:pPr>
              <w:jc w:val="center"/>
              <w:rPr>
                <w:sz w:val="18"/>
                <w:szCs w:val="18"/>
              </w:rPr>
            </w:pPr>
            <w:r w:rsidRPr="00923ECF">
              <w:rPr>
                <w:sz w:val="18"/>
                <w:szCs w:val="18"/>
              </w:rPr>
              <w:t>-</w:t>
            </w:r>
          </w:p>
        </w:tc>
        <w:tc>
          <w:tcPr>
            <w:tcW w:w="992" w:type="dxa"/>
            <w:tcBorders>
              <w:left w:val="nil"/>
            </w:tcBorders>
          </w:tcPr>
          <w:p w14:paraId="6E8D5042" w14:textId="6F2619B5" w:rsidR="003F69CF" w:rsidRPr="00923ECF" w:rsidRDefault="003F69CF" w:rsidP="00C5180C">
            <w:pPr>
              <w:jc w:val="center"/>
              <w:rPr>
                <w:sz w:val="18"/>
                <w:szCs w:val="18"/>
              </w:rPr>
            </w:pPr>
            <w:r w:rsidRPr="00923ECF">
              <w:rPr>
                <w:sz w:val="18"/>
                <w:szCs w:val="18"/>
              </w:rPr>
              <w:t>-</w:t>
            </w:r>
          </w:p>
        </w:tc>
        <w:tc>
          <w:tcPr>
            <w:tcW w:w="778" w:type="dxa"/>
          </w:tcPr>
          <w:p w14:paraId="3E4CD802" w14:textId="7941BC90" w:rsidR="003F69CF" w:rsidRPr="00923ECF" w:rsidRDefault="003F69CF" w:rsidP="00C87FC0">
            <w:pPr>
              <w:ind w:right="100"/>
              <w:jc w:val="right"/>
              <w:rPr>
                <w:sz w:val="18"/>
                <w:szCs w:val="18"/>
              </w:rPr>
            </w:pPr>
            <w:r w:rsidRPr="00923ECF">
              <w:rPr>
                <w:sz w:val="18"/>
                <w:szCs w:val="18"/>
              </w:rPr>
              <w:t>44.5</w:t>
            </w:r>
          </w:p>
        </w:tc>
      </w:tr>
      <w:tr w:rsidR="003201D3" w:rsidRPr="00C5180C" w14:paraId="2CCCF522" w14:textId="7E10FB0E" w:rsidTr="003201D3">
        <w:trPr>
          <w:jc w:val="center"/>
        </w:trPr>
        <w:tc>
          <w:tcPr>
            <w:tcW w:w="1008" w:type="dxa"/>
            <w:tcBorders>
              <w:right w:val="single" w:sz="4" w:space="0" w:color="auto"/>
            </w:tcBorders>
          </w:tcPr>
          <w:p w14:paraId="2D6F93F9" w14:textId="77777777" w:rsidR="003F69CF" w:rsidRPr="00923ECF" w:rsidRDefault="003F69CF" w:rsidP="00C5180C">
            <w:pPr>
              <w:jc w:val="center"/>
              <w:rPr>
                <w:sz w:val="18"/>
                <w:szCs w:val="18"/>
              </w:rPr>
            </w:pPr>
            <w:r w:rsidRPr="00923ECF">
              <w:rPr>
                <w:sz w:val="18"/>
                <w:szCs w:val="18"/>
              </w:rPr>
              <w:t>1990</w:t>
            </w:r>
          </w:p>
        </w:tc>
        <w:tc>
          <w:tcPr>
            <w:tcW w:w="900" w:type="dxa"/>
            <w:tcBorders>
              <w:left w:val="nil"/>
            </w:tcBorders>
          </w:tcPr>
          <w:p w14:paraId="2C8C8E27" w14:textId="77777777" w:rsidR="003F69CF" w:rsidRPr="00923ECF" w:rsidRDefault="003F69CF" w:rsidP="00C87FC0">
            <w:pPr>
              <w:jc w:val="right"/>
              <w:rPr>
                <w:sz w:val="18"/>
                <w:szCs w:val="18"/>
              </w:rPr>
            </w:pPr>
            <w:r w:rsidRPr="00923ECF">
              <w:rPr>
                <w:sz w:val="18"/>
                <w:szCs w:val="18"/>
              </w:rPr>
              <w:t>6,950</w:t>
            </w:r>
          </w:p>
        </w:tc>
        <w:tc>
          <w:tcPr>
            <w:tcW w:w="588" w:type="dxa"/>
          </w:tcPr>
          <w:p w14:paraId="273627B7" w14:textId="361A12AF" w:rsidR="003F69CF" w:rsidRPr="00923ECF" w:rsidRDefault="003F69CF" w:rsidP="00C5180C">
            <w:pPr>
              <w:jc w:val="center"/>
              <w:rPr>
                <w:sz w:val="18"/>
                <w:szCs w:val="18"/>
              </w:rPr>
            </w:pPr>
            <w:r w:rsidRPr="00923ECF">
              <w:rPr>
                <w:sz w:val="18"/>
                <w:szCs w:val="18"/>
              </w:rPr>
              <w:t>-</w:t>
            </w:r>
          </w:p>
        </w:tc>
        <w:tc>
          <w:tcPr>
            <w:tcW w:w="759" w:type="dxa"/>
          </w:tcPr>
          <w:p w14:paraId="639E5E23" w14:textId="214B9459" w:rsidR="003F69CF" w:rsidRPr="00923ECF" w:rsidRDefault="003F69CF" w:rsidP="00C5180C">
            <w:pPr>
              <w:jc w:val="center"/>
              <w:rPr>
                <w:sz w:val="18"/>
                <w:szCs w:val="18"/>
              </w:rPr>
            </w:pPr>
            <w:r w:rsidRPr="00923ECF">
              <w:rPr>
                <w:sz w:val="18"/>
                <w:szCs w:val="18"/>
              </w:rPr>
              <w:t>-</w:t>
            </w:r>
          </w:p>
        </w:tc>
        <w:tc>
          <w:tcPr>
            <w:tcW w:w="786" w:type="dxa"/>
            <w:tcBorders>
              <w:right w:val="single" w:sz="4" w:space="0" w:color="auto"/>
            </w:tcBorders>
          </w:tcPr>
          <w:p w14:paraId="4D8E4991" w14:textId="15B9C601" w:rsidR="003F69CF" w:rsidRPr="00923ECF" w:rsidRDefault="003F69CF" w:rsidP="00C87FC0">
            <w:pPr>
              <w:jc w:val="right"/>
              <w:rPr>
                <w:sz w:val="18"/>
                <w:szCs w:val="18"/>
              </w:rPr>
            </w:pPr>
            <w:r w:rsidRPr="00923ECF">
              <w:rPr>
                <w:sz w:val="18"/>
                <w:szCs w:val="18"/>
              </w:rPr>
              <w:t>1,333</w:t>
            </w:r>
          </w:p>
        </w:tc>
        <w:tc>
          <w:tcPr>
            <w:tcW w:w="864" w:type="dxa"/>
            <w:tcBorders>
              <w:right w:val="single" w:sz="4" w:space="0" w:color="auto"/>
            </w:tcBorders>
          </w:tcPr>
          <w:p w14:paraId="66A92C3F"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8,283</w:t>
            </w:r>
          </w:p>
        </w:tc>
        <w:tc>
          <w:tcPr>
            <w:tcW w:w="993" w:type="dxa"/>
            <w:tcBorders>
              <w:left w:val="single" w:sz="4" w:space="0" w:color="auto"/>
            </w:tcBorders>
          </w:tcPr>
          <w:p w14:paraId="03134E4C" w14:textId="77777777" w:rsidR="003F69CF" w:rsidRPr="00923ECF" w:rsidRDefault="003F69CF" w:rsidP="00C5180C">
            <w:pPr>
              <w:jc w:val="center"/>
              <w:rPr>
                <w:sz w:val="18"/>
                <w:szCs w:val="18"/>
              </w:rPr>
            </w:pPr>
            <w:r w:rsidRPr="00923ECF">
              <w:rPr>
                <w:sz w:val="18"/>
                <w:szCs w:val="18"/>
              </w:rPr>
              <w:t>254,578</w:t>
            </w:r>
          </w:p>
        </w:tc>
        <w:tc>
          <w:tcPr>
            <w:tcW w:w="850" w:type="dxa"/>
          </w:tcPr>
          <w:p w14:paraId="16AF722F" w14:textId="615B3720" w:rsidR="003F69CF" w:rsidRPr="00923ECF" w:rsidRDefault="003F69CF" w:rsidP="00C5180C">
            <w:pPr>
              <w:jc w:val="center"/>
              <w:rPr>
                <w:sz w:val="18"/>
                <w:szCs w:val="18"/>
              </w:rPr>
            </w:pPr>
            <w:r w:rsidRPr="00923ECF">
              <w:rPr>
                <w:sz w:val="18"/>
                <w:szCs w:val="18"/>
              </w:rPr>
              <w:t>-</w:t>
            </w:r>
          </w:p>
        </w:tc>
        <w:tc>
          <w:tcPr>
            <w:tcW w:w="992" w:type="dxa"/>
          </w:tcPr>
          <w:p w14:paraId="63BC2DDF" w14:textId="035EAA95" w:rsidR="003F69CF" w:rsidRPr="00923ECF" w:rsidRDefault="003F69CF" w:rsidP="00C5180C">
            <w:pPr>
              <w:jc w:val="center"/>
              <w:rPr>
                <w:sz w:val="18"/>
                <w:szCs w:val="18"/>
              </w:rPr>
            </w:pPr>
            <w:r w:rsidRPr="00923ECF">
              <w:rPr>
                <w:sz w:val="18"/>
                <w:szCs w:val="18"/>
              </w:rPr>
              <w:t>-</w:t>
            </w:r>
          </w:p>
        </w:tc>
        <w:tc>
          <w:tcPr>
            <w:tcW w:w="993" w:type="dxa"/>
            <w:tcBorders>
              <w:left w:val="nil"/>
              <w:right w:val="single" w:sz="4" w:space="0" w:color="auto"/>
            </w:tcBorders>
          </w:tcPr>
          <w:p w14:paraId="4538A8B7" w14:textId="596EAF5A" w:rsidR="003F69CF" w:rsidRPr="00923ECF" w:rsidRDefault="003F69CF" w:rsidP="00C87FC0">
            <w:pPr>
              <w:jc w:val="right"/>
              <w:rPr>
                <w:sz w:val="18"/>
                <w:szCs w:val="18"/>
              </w:rPr>
            </w:pPr>
            <w:r w:rsidRPr="00923ECF">
              <w:rPr>
                <w:sz w:val="18"/>
                <w:szCs w:val="18"/>
              </w:rPr>
              <w:t>28,422</w:t>
            </w:r>
          </w:p>
        </w:tc>
        <w:tc>
          <w:tcPr>
            <w:tcW w:w="992" w:type="dxa"/>
            <w:tcBorders>
              <w:left w:val="single" w:sz="4" w:space="0" w:color="auto"/>
            </w:tcBorders>
          </w:tcPr>
          <w:p w14:paraId="29AD531E" w14:textId="77777777" w:rsidR="003F69CF" w:rsidRPr="00923ECF" w:rsidRDefault="003F69CF" w:rsidP="00C5180C">
            <w:pPr>
              <w:jc w:val="center"/>
              <w:rPr>
                <w:sz w:val="18"/>
                <w:szCs w:val="18"/>
              </w:rPr>
            </w:pPr>
            <w:r w:rsidRPr="00923ECF">
              <w:rPr>
                <w:sz w:val="18"/>
                <w:szCs w:val="18"/>
              </w:rPr>
              <w:t>27.3</w:t>
            </w:r>
          </w:p>
        </w:tc>
        <w:tc>
          <w:tcPr>
            <w:tcW w:w="709" w:type="dxa"/>
          </w:tcPr>
          <w:p w14:paraId="795A692E" w14:textId="23B51710" w:rsidR="003F69CF" w:rsidRPr="00923ECF" w:rsidRDefault="003F69CF" w:rsidP="00C5180C">
            <w:pPr>
              <w:jc w:val="center"/>
              <w:rPr>
                <w:sz w:val="18"/>
                <w:szCs w:val="18"/>
              </w:rPr>
            </w:pPr>
            <w:r w:rsidRPr="00923ECF">
              <w:rPr>
                <w:sz w:val="18"/>
                <w:szCs w:val="18"/>
              </w:rPr>
              <w:t>-</w:t>
            </w:r>
          </w:p>
        </w:tc>
        <w:tc>
          <w:tcPr>
            <w:tcW w:w="992" w:type="dxa"/>
            <w:tcBorders>
              <w:left w:val="nil"/>
            </w:tcBorders>
          </w:tcPr>
          <w:p w14:paraId="1C820E43" w14:textId="75428046" w:rsidR="003F69CF" w:rsidRPr="00923ECF" w:rsidRDefault="003F69CF" w:rsidP="00C5180C">
            <w:pPr>
              <w:jc w:val="center"/>
              <w:rPr>
                <w:sz w:val="18"/>
                <w:szCs w:val="18"/>
              </w:rPr>
            </w:pPr>
            <w:r w:rsidRPr="00923ECF">
              <w:rPr>
                <w:sz w:val="18"/>
                <w:szCs w:val="18"/>
              </w:rPr>
              <w:t>-</w:t>
            </w:r>
          </w:p>
        </w:tc>
        <w:tc>
          <w:tcPr>
            <w:tcW w:w="778" w:type="dxa"/>
          </w:tcPr>
          <w:p w14:paraId="4469E041" w14:textId="69EBDF9D" w:rsidR="003F69CF" w:rsidRPr="00923ECF" w:rsidRDefault="003F69CF" w:rsidP="00C87FC0">
            <w:pPr>
              <w:ind w:right="100"/>
              <w:jc w:val="right"/>
              <w:rPr>
                <w:sz w:val="18"/>
                <w:szCs w:val="18"/>
              </w:rPr>
            </w:pPr>
            <w:r w:rsidRPr="00923ECF">
              <w:rPr>
                <w:sz w:val="18"/>
                <w:szCs w:val="18"/>
              </w:rPr>
              <w:t>46.9</w:t>
            </w:r>
          </w:p>
        </w:tc>
      </w:tr>
      <w:tr w:rsidR="003201D3" w:rsidRPr="00C5180C" w14:paraId="0355D93A" w14:textId="77CB6698" w:rsidTr="003201D3">
        <w:trPr>
          <w:jc w:val="center"/>
        </w:trPr>
        <w:tc>
          <w:tcPr>
            <w:tcW w:w="1008" w:type="dxa"/>
            <w:tcBorders>
              <w:right w:val="single" w:sz="4" w:space="0" w:color="auto"/>
            </w:tcBorders>
          </w:tcPr>
          <w:p w14:paraId="4DE4D2D2" w14:textId="77777777" w:rsidR="003F69CF" w:rsidRPr="00923ECF" w:rsidRDefault="003F69CF" w:rsidP="00C5180C">
            <w:pPr>
              <w:jc w:val="center"/>
              <w:rPr>
                <w:sz w:val="18"/>
                <w:szCs w:val="18"/>
              </w:rPr>
            </w:pPr>
            <w:r w:rsidRPr="00923ECF">
              <w:rPr>
                <w:sz w:val="18"/>
                <w:szCs w:val="18"/>
              </w:rPr>
              <w:t>1991</w:t>
            </w:r>
          </w:p>
        </w:tc>
        <w:tc>
          <w:tcPr>
            <w:tcW w:w="900" w:type="dxa"/>
            <w:tcBorders>
              <w:left w:val="nil"/>
            </w:tcBorders>
          </w:tcPr>
          <w:p w14:paraId="5E78A857" w14:textId="77777777" w:rsidR="003F69CF" w:rsidRPr="00923ECF" w:rsidRDefault="003F69CF" w:rsidP="00C87FC0">
            <w:pPr>
              <w:jc w:val="right"/>
              <w:rPr>
                <w:sz w:val="18"/>
                <w:szCs w:val="18"/>
              </w:rPr>
            </w:pPr>
            <w:r w:rsidRPr="00923ECF">
              <w:rPr>
                <w:sz w:val="18"/>
                <w:szCs w:val="18"/>
              </w:rPr>
              <w:t>10,019</w:t>
            </w:r>
          </w:p>
        </w:tc>
        <w:tc>
          <w:tcPr>
            <w:tcW w:w="588" w:type="dxa"/>
          </w:tcPr>
          <w:p w14:paraId="55DEFA94" w14:textId="6B86ECD3" w:rsidR="003F69CF" w:rsidRPr="00923ECF" w:rsidRDefault="003F69CF" w:rsidP="00C5180C">
            <w:pPr>
              <w:jc w:val="center"/>
              <w:rPr>
                <w:sz w:val="18"/>
                <w:szCs w:val="18"/>
              </w:rPr>
            </w:pPr>
            <w:r w:rsidRPr="00923ECF">
              <w:rPr>
                <w:sz w:val="18"/>
                <w:szCs w:val="18"/>
              </w:rPr>
              <w:t>-</w:t>
            </w:r>
          </w:p>
        </w:tc>
        <w:tc>
          <w:tcPr>
            <w:tcW w:w="759" w:type="dxa"/>
          </w:tcPr>
          <w:p w14:paraId="663FEBF6" w14:textId="32385A55" w:rsidR="003F69CF" w:rsidRPr="00923ECF" w:rsidRDefault="003F69CF" w:rsidP="00C5180C">
            <w:pPr>
              <w:jc w:val="center"/>
              <w:rPr>
                <w:sz w:val="18"/>
                <w:szCs w:val="18"/>
              </w:rPr>
            </w:pPr>
            <w:r w:rsidRPr="00923ECF">
              <w:rPr>
                <w:sz w:val="18"/>
                <w:szCs w:val="18"/>
              </w:rPr>
              <w:t>-</w:t>
            </w:r>
          </w:p>
        </w:tc>
        <w:tc>
          <w:tcPr>
            <w:tcW w:w="786" w:type="dxa"/>
            <w:tcBorders>
              <w:right w:val="single" w:sz="4" w:space="0" w:color="auto"/>
            </w:tcBorders>
          </w:tcPr>
          <w:p w14:paraId="3D4C214C" w14:textId="12EDC24C" w:rsidR="003F69CF" w:rsidRPr="00923ECF" w:rsidRDefault="003F69CF" w:rsidP="00C87FC0">
            <w:pPr>
              <w:jc w:val="right"/>
              <w:rPr>
                <w:sz w:val="18"/>
                <w:szCs w:val="18"/>
              </w:rPr>
            </w:pPr>
            <w:r w:rsidRPr="00923ECF">
              <w:rPr>
                <w:sz w:val="18"/>
                <w:szCs w:val="18"/>
              </w:rPr>
              <w:t>1,337</w:t>
            </w:r>
          </w:p>
        </w:tc>
        <w:tc>
          <w:tcPr>
            <w:tcW w:w="864" w:type="dxa"/>
            <w:tcBorders>
              <w:right w:val="single" w:sz="4" w:space="0" w:color="auto"/>
            </w:tcBorders>
          </w:tcPr>
          <w:p w14:paraId="2CA62DC9"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11,356</w:t>
            </w:r>
          </w:p>
        </w:tc>
        <w:tc>
          <w:tcPr>
            <w:tcW w:w="993" w:type="dxa"/>
            <w:tcBorders>
              <w:left w:val="single" w:sz="4" w:space="0" w:color="auto"/>
            </w:tcBorders>
          </w:tcPr>
          <w:p w14:paraId="7E37554D" w14:textId="77777777" w:rsidR="003F69CF" w:rsidRPr="00923ECF" w:rsidRDefault="003F69CF" w:rsidP="00C5180C">
            <w:pPr>
              <w:jc w:val="center"/>
              <w:rPr>
                <w:sz w:val="18"/>
                <w:szCs w:val="18"/>
              </w:rPr>
            </w:pPr>
            <w:r w:rsidRPr="00923ECF">
              <w:rPr>
                <w:sz w:val="18"/>
                <w:szCs w:val="18"/>
              </w:rPr>
              <w:t>326,671</w:t>
            </w:r>
          </w:p>
        </w:tc>
        <w:tc>
          <w:tcPr>
            <w:tcW w:w="850" w:type="dxa"/>
          </w:tcPr>
          <w:p w14:paraId="2BD070A5" w14:textId="61C2D571" w:rsidR="003F69CF" w:rsidRPr="00923ECF" w:rsidRDefault="003F69CF" w:rsidP="00C5180C">
            <w:pPr>
              <w:jc w:val="center"/>
              <w:rPr>
                <w:sz w:val="18"/>
                <w:szCs w:val="18"/>
              </w:rPr>
            </w:pPr>
            <w:r w:rsidRPr="00923ECF">
              <w:rPr>
                <w:sz w:val="18"/>
                <w:szCs w:val="18"/>
              </w:rPr>
              <w:t>-</w:t>
            </w:r>
          </w:p>
        </w:tc>
        <w:tc>
          <w:tcPr>
            <w:tcW w:w="992" w:type="dxa"/>
          </w:tcPr>
          <w:p w14:paraId="767E4593" w14:textId="0A833C8D" w:rsidR="003F69CF" w:rsidRPr="00923ECF" w:rsidRDefault="003F69CF" w:rsidP="00C5180C">
            <w:pPr>
              <w:jc w:val="center"/>
              <w:rPr>
                <w:sz w:val="18"/>
                <w:szCs w:val="18"/>
              </w:rPr>
            </w:pPr>
            <w:r w:rsidRPr="00923ECF">
              <w:rPr>
                <w:sz w:val="18"/>
                <w:szCs w:val="18"/>
              </w:rPr>
              <w:t>-</w:t>
            </w:r>
          </w:p>
        </w:tc>
        <w:tc>
          <w:tcPr>
            <w:tcW w:w="993" w:type="dxa"/>
            <w:tcBorders>
              <w:left w:val="nil"/>
              <w:right w:val="single" w:sz="4" w:space="0" w:color="auto"/>
            </w:tcBorders>
          </w:tcPr>
          <w:p w14:paraId="65401E39" w14:textId="0649F7A0" w:rsidR="003F69CF" w:rsidRPr="00923ECF" w:rsidRDefault="003F69CF" w:rsidP="00C87FC0">
            <w:pPr>
              <w:jc w:val="right"/>
              <w:rPr>
                <w:sz w:val="18"/>
                <w:szCs w:val="18"/>
              </w:rPr>
            </w:pPr>
            <w:r w:rsidRPr="00923ECF">
              <w:rPr>
                <w:sz w:val="18"/>
                <w:szCs w:val="18"/>
              </w:rPr>
              <w:t>16,733</w:t>
            </w:r>
          </w:p>
        </w:tc>
        <w:tc>
          <w:tcPr>
            <w:tcW w:w="992" w:type="dxa"/>
            <w:tcBorders>
              <w:left w:val="single" w:sz="4" w:space="0" w:color="auto"/>
            </w:tcBorders>
          </w:tcPr>
          <w:p w14:paraId="67D45A6E" w14:textId="77777777" w:rsidR="003F69CF" w:rsidRPr="00923ECF" w:rsidRDefault="003F69CF" w:rsidP="00C5180C">
            <w:pPr>
              <w:jc w:val="center"/>
              <w:rPr>
                <w:sz w:val="18"/>
                <w:szCs w:val="18"/>
              </w:rPr>
            </w:pPr>
            <w:r w:rsidRPr="00923ECF">
              <w:rPr>
                <w:sz w:val="18"/>
                <w:szCs w:val="18"/>
              </w:rPr>
              <w:t>30.7</w:t>
            </w:r>
          </w:p>
        </w:tc>
        <w:tc>
          <w:tcPr>
            <w:tcW w:w="709" w:type="dxa"/>
          </w:tcPr>
          <w:p w14:paraId="589E131D" w14:textId="133FF7DE" w:rsidR="003F69CF" w:rsidRPr="00923ECF" w:rsidRDefault="003F69CF" w:rsidP="00C5180C">
            <w:pPr>
              <w:jc w:val="center"/>
              <w:rPr>
                <w:sz w:val="18"/>
                <w:szCs w:val="18"/>
              </w:rPr>
            </w:pPr>
            <w:r w:rsidRPr="00923ECF">
              <w:rPr>
                <w:sz w:val="18"/>
                <w:szCs w:val="18"/>
              </w:rPr>
              <w:t>-</w:t>
            </w:r>
          </w:p>
        </w:tc>
        <w:tc>
          <w:tcPr>
            <w:tcW w:w="992" w:type="dxa"/>
            <w:tcBorders>
              <w:left w:val="nil"/>
            </w:tcBorders>
          </w:tcPr>
          <w:p w14:paraId="4350219E" w14:textId="1814ABA2" w:rsidR="003F69CF" w:rsidRPr="00923ECF" w:rsidRDefault="003F69CF" w:rsidP="00C5180C">
            <w:pPr>
              <w:jc w:val="center"/>
              <w:rPr>
                <w:sz w:val="18"/>
                <w:szCs w:val="18"/>
              </w:rPr>
            </w:pPr>
            <w:r w:rsidRPr="00923ECF">
              <w:rPr>
                <w:sz w:val="18"/>
                <w:szCs w:val="18"/>
              </w:rPr>
              <w:t>-</w:t>
            </w:r>
          </w:p>
        </w:tc>
        <w:tc>
          <w:tcPr>
            <w:tcW w:w="778" w:type="dxa"/>
          </w:tcPr>
          <w:p w14:paraId="74267B51" w14:textId="18EE7B41" w:rsidR="003F69CF" w:rsidRPr="00923ECF" w:rsidRDefault="003F69CF" w:rsidP="00C87FC0">
            <w:pPr>
              <w:ind w:right="100"/>
              <w:jc w:val="right"/>
              <w:rPr>
                <w:sz w:val="18"/>
                <w:szCs w:val="18"/>
              </w:rPr>
            </w:pPr>
            <w:r w:rsidRPr="00923ECF">
              <w:rPr>
                <w:sz w:val="18"/>
                <w:szCs w:val="18"/>
              </w:rPr>
              <w:t>79.9</w:t>
            </w:r>
          </w:p>
        </w:tc>
      </w:tr>
      <w:tr w:rsidR="003201D3" w:rsidRPr="00C5180C" w14:paraId="5F8CB18D" w14:textId="1809749B" w:rsidTr="003201D3">
        <w:trPr>
          <w:jc w:val="center"/>
        </w:trPr>
        <w:tc>
          <w:tcPr>
            <w:tcW w:w="1008" w:type="dxa"/>
            <w:tcBorders>
              <w:right w:val="single" w:sz="4" w:space="0" w:color="auto"/>
            </w:tcBorders>
          </w:tcPr>
          <w:p w14:paraId="0F7B30DC" w14:textId="77777777" w:rsidR="003F69CF" w:rsidRPr="00923ECF" w:rsidRDefault="003F69CF" w:rsidP="00C5180C">
            <w:pPr>
              <w:jc w:val="center"/>
              <w:rPr>
                <w:sz w:val="18"/>
                <w:szCs w:val="18"/>
              </w:rPr>
            </w:pPr>
            <w:r w:rsidRPr="00923ECF">
              <w:rPr>
                <w:sz w:val="18"/>
                <w:szCs w:val="18"/>
              </w:rPr>
              <w:t>1992</w:t>
            </w:r>
          </w:p>
        </w:tc>
        <w:tc>
          <w:tcPr>
            <w:tcW w:w="900" w:type="dxa"/>
            <w:tcBorders>
              <w:left w:val="nil"/>
            </w:tcBorders>
          </w:tcPr>
          <w:p w14:paraId="040E1089" w14:textId="77777777" w:rsidR="003F69CF" w:rsidRPr="00923ECF" w:rsidRDefault="003F69CF" w:rsidP="00C87FC0">
            <w:pPr>
              <w:jc w:val="right"/>
              <w:rPr>
                <w:sz w:val="18"/>
                <w:szCs w:val="18"/>
              </w:rPr>
            </w:pPr>
            <w:r w:rsidRPr="00923ECF">
              <w:rPr>
                <w:sz w:val="18"/>
                <w:szCs w:val="18"/>
              </w:rPr>
              <w:t>11,235</w:t>
            </w:r>
          </w:p>
        </w:tc>
        <w:tc>
          <w:tcPr>
            <w:tcW w:w="588" w:type="dxa"/>
          </w:tcPr>
          <w:p w14:paraId="2A9D1C7B" w14:textId="36EE3623" w:rsidR="003F69CF" w:rsidRPr="00923ECF" w:rsidRDefault="003F69CF" w:rsidP="00C5180C">
            <w:pPr>
              <w:jc w:val="center"/>
              <w:rPr>
                <w:sz w:val="18"/>
                <w:szCs w:val="18"/>
              </w:rPr>
            </w:pPr>
            <w:r w:rsidRPr="00923ECF">
              <w:rPr>
                <w:sz w:val="18"/>
                <w:szCs w:val="18"/>
              </w:rPr>
              <w:t>-</w:t>
            </w:r>
          </w:p>
        </w:tc>
        <w:tc>
          <w:tcPr>
            <w:tcW w:w="759" w:type="dxa"/>
          </w:tcPr>
          <w:p w14:paraId="685A63D0" w14:textId="6B9FAC96" w:rsidR="003F69CF" w:rsidRPr="00923ECF" w:rsidRDefault="003F69CF" w:rsidP="00C5180C">
            <w:pPr>
              <w:jc w:val="center"/>
              <w:rPr>
                <w:sz w:val="18"/>
                <w:szCs w:val="18"/>
              </w:rPr>
            </w:pPr>
            <w:r w:rsidRPr="00923ECF">
              <w:rPr>
                <w:sz w:val="18"/>
                <w:szCs w:val="18"/>
              </w:rPr>
              <w:t>-</w:t>
            </w:r>
          </w:p>
        </w:tc>
        <w:tc>
          <w:tcPr>
            <w:tcW w:w="786" w:type="dxa"/>
            <w:tcBorders>
              <w:right w:val="single" w:sz="4" w:space="0" w:color="auto"/>
            </w:tcBorders>
          </w:tcPr>
          <w:p w14:paraId="6EB40730" w14:textId="46439E59" w:rsidR="003F69CF" w:rsidRPr="00923ECF" w:rsidRDefault="003F69CF" w:rsidP="00C87FC0">
            <w:pPr>
              <w:jc w:val="right"/>
              <w:rPr>
                <w:sz w:val="18"/>
                <w:szCs w:val="18"/>
              </w:rPr>
            </w:pPr>
            <w:r w:rsidRPr="00923ECF">
              <w:rPr>
                <w:sz w:val="18"/>
                <w:szCs w:val="18"/>
              </w:rPr>
              <w:t>1,678</w:t>
            </w:r>
          </w:p>
        </w:tc>
        <w:tc>
          <w:tcPr>
            <w:tcW w:w="864" w:type="dxa"/>
            <w:tcBorders>
              <w:right w:val="single" w:sz="4" w:space="0" w:color="auto"/>
            </w:tcBorders>
          </w:tcPr>
          <w:p w14:paraId="0B84BA78"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12,913</w:t>
            </w:r>
          </w:p>
        </w:tc>
        <w:tc>
          <w:tcPr>
            <w:tcW w:w="993" w:type="dxa"/>
            <w:tcBorders>
              <w:left w:val="single" w:sz="4" w:space="0" w:color="auto"/>
            </w:tcBorders>
          </w:tcPr>
          <w:p w14:paraId="7DF25526" w14:textId="77777777" w:rsidR="003F69CF" w:rsidRPr="00923ECF" w:rsidRDefault="003F69CF" w:rsidP="00C5180C">
            <w:pPr>
              <w:jc w:val="center"/>
              <w:rPr>
                <w:sz w:val="18"/>
                <w:szCs w:val="18"/>
              </w:rPr>
            </w:pPr>
            <w:r w:rsidRPr="00923ECF">
              <w:rPr>
                <w:sz w:val="18"/>
                <w:szCs w:val="18"/>
              </w:rPr>
              <w:t>362,967</w:t>
            </w:r>
          </w:p>
        </w:tc>
        <w:tc>
          <w:tcPr>
            <w:tcW w:w="850" w:type="dxa"/>
          </w:tcPr>
          <w:p w14:paraId="54B97E8D" w14:textId="67B6A14C" w:rsidR="003F69CF" w:rsidRPr="00923ECF" w:rsidRDefault="003F69CF" w:rsidP="00C5180C">
            <w:pPr>
              <w:jc w:val="center"/>
              <w:rPr>
                <w:sz w:val="18"/>
                <w:szCs w:val="18"/>
              </w:rPr>
            </w:pPr>
            <w:r w:rsidRPr="00923ECF">
              <w:rPr>
                <w:sz w:val="18"/>
                <w:szCs w:val="18"/>
              </w:rPr>
              <w:t>-</w:t>
            </w:r>
          </w:p>
        </w:tc>
        <w:tc>
          <w:tcPr>
            <w:tcW w:w="992" w:type="dxa"/>
          </w:tcPr>
          <w:p w14:paraId="6B38C8DA" w14:textId="6456C3AA" w:rsidR="003F69CF" w:rsidRPr="00923ECF" w:rsidRDefault="003F69CF" w:rsidP="00C5180C">
            <w:pPr>
              <w:jc w:val="center"/>
              <w:rPr>
                <w:sz w:val="18"/>
                <w:szCs w:val="18"/>
              </w:rPr>
            </w:pPr>
            <w:r w:rsidRPr="00923ECF">
              <w:rPr>
                <w:sz w:val="18"/>
                <w:szCs w:val="18"/>
              </w:rPr>
              <w:t>-</w:t>
            </w:r>
          </w:p>
        </w:tc>
        <w:tc>
          <w:tcPr>
            <w:tcW w:w="993" w:type="dxa"/>
            <w:tcBorders>
              <w:left w:val="nil"/>
              <w:right w:val="single" w:sz="4" w:space="0" w:color="auto"/>
            </w:tcBorders>
          </w:tcPr>
          <w:p w14:paraId="7C7E4708" w14:textId="5EAD6620" w:rsidR="003F69CF" w:rsidRPr="00923ECF" w:rsidRDefault="003F69CF" w:rsidP="00C87FC0">
            <w:pPr>
              <w:jc w:val="right"/>
              <w:rPr>
                <w:sz w:val="18"/>
                <w:szCs w:val="18"/>
              </w:rPr>
            </w:pPr>
            <w:r w:rsidRPr="00923ECF">
              <w:rPr>
                <w:sz w:val="18"/>
                <w:szCs w:val="18"/>
              </w:rPr>
              <w:t>17,140</w:t>
            </w:r>
          </w:p>
        </w:tc>
        <w:tc>
          <w:tcPr>
            <w:tcW w:w="992" w:type="dxa"/>
            <w:tcBorders>
              <w:left w:val="single" w:sz="4" w:space="0" w:color="auto"/>
            </w:tcBorders>
          </w:tcPr>
          <w:p w14:paraId="1377F738" w14:textId="77777777" w:rsidR="003F69CF" w:rsidRPr="00923ECF" w:rsidRDefault="003F69CF" w:rsidP="00C5180C">
            <w:pPr>
              <w:jc w:val="center"/>
              <w:rPr>
                <w:sz w:val="18"/>
                <w:szCs w:val="18"/>
              </w:rPr>
            </w:pPr>
            <w:r w:rsidRPr="00923ECF">
              <w:rPr>
                <w:sz w:val="18"/>
                <w:szCs w:val="18"/>
              </w:rPr>
              <w:t>31.0</w:t>
            </w:r>
          </w:p>
        </w:tc>
        <w:tc>
          <w:tcPr>
            <w:tcW w:w="709" w:type="dxa"/>
          </w:tcPr>
          <w:p w14:paraId="7C53D5D0" w14:textId="6C09313A" w:rsidR="003F69CF" w:rsidRPr="00923ECF" w:rsidRDefault="003F69CF" w:rsidP="00C5180C">
            <w:pPr>
              <w:jc w:val="center"/>
              <w:rPr>
                <w:sz w:val="18"/>
                <w:szCs w:val="18"/>
              </w:rPr>
            </w:pPr>
            <w:r w:rsidRPr="00923ECF">
              <w:rPr>
                <w:sz w:val="18"/>
                <w:szCs w:val="18"/>
              </w:rPr>
              <w:t>-</w:t>
            </w:r>
          </w:p>
        </w:tc>
        <w:tc>
          <w:tcPr>
            <w:tcW w:w="992" w:type="dxa"/>
            <w:tcBorders>
              <w:left w:val="nil"/>
            </w:tcBorders>
          </w:tcPr>
          <w:p w14:paraId="373E8ECA" w14:textId="37B273EF" w:rsidR="003F69CF" w:rsidRPr="00923ECF" w:rsidRDefault="003F69CF" w:rsidP="00C5180C">
            <w:pPr>
              <w:jc w:val="center"/>
              <w:rPr>
                <w:sz w:val="18"/>
                <w:szCs w:val="18"/>
              </w:rPr>
            </w:pPr>
            <w:r w:rsidRPr="00923ECF">
              <w:rPr>
                <w:sz w:val="18"/>
                <w:szCs w:val="18"/>
              </w:rPr>
              <w:t>-</w:t>
            </w:r>
          </w:p>
        </w:tc>
        <w:tc>
          <w:tcPr>
            <w:tcW w:w="778" w:type="dxa"/>
          </w:tcPr>
          <w:p w14:paraId="75F8A988" w14:textId="0FFB31B3" w:rsidR="003F69CF" w:rsidRPr="00923ECF" w:rsidRDefault="003F69CF" w:rsidP="00C87FC0">
            <w:pPr>
              <w:ind w:right="100"/>
              <w:jc w:val="right"/>
              <w:rPr>
                <w:sz w:val="18"/>
                <w:szCs w:val="18"/>
              </w:rPr>
            </w:pPr>
            <w:r w:rsidRPr="00923ECF">
              <w:rPr>
                <w:sz w:val="18"/>
                <w:szCs w:val="18"/>
              </w:rPr>
              <w:t>97.9</w:t>
            </w:r>
          </w:p>
        </w:tc>
      </w:tr>
      <w:tr w:rsidR="003201D3" w:rsidRPr="00C5180C" w14:paraId="31670C7A" w14:textId="36221367" w:rsidTr="003201D3">
        <w:trPr>
          <w:jc w:val="center"/>
        </w:trPr>
        <w:tc>
          <w:tcPr>
            <w:tcW w:w="1008" w:type="dxa"/>
            <w:tcBorders>
              <w:right w:val="single" w:sz="4" w:space="0" w:color="auto"/>
            </w:tcBorders>
          </w:tcPr>
          <w:p w14:paraId="338464D6" w14:textId="77777777" w:rsidR="003F69CF" w:rsidRPr="00923ECF" w:rsidRDefault="003F69CF" w:rsidP="00C5180C">
            <w:pPr>
              <w:jc w:val="center"/>
              <w:rPr>
                <w:sz w:val="18"/>
                <w:szCs w:val="18"/>
              </w:rPr>
            </w:pPr>
            <w:r w:rsidRPr="00923ECF">
              <w:rPr>
                <w:sz w:val="18"/>
                <w:szCs w:val="18"/>
              </w:rPr>
              <w:t>1993</w:t>
            </w:r>
          </w:p>
        </w:tc>
        <w:tc>
          <w:tcPr>
            <w:tcW w:w="900" w:type="dxa"/>
            <w:tcBorders>
              <w:left w:val="nil"/>
            </w:tcBorders>
          </w:tcPr>
          <w:p w14:paraId="791D2DD2" w14:textId="77777777" w:rsidR="003F69CF" w:rsidRPr="00923ECF" w:rsidRDefault="003F69CF" w:rsidP="00C87FC0">
            <w:pPr>
              <w:jc w:val="right"/>
              <w:rPr>
                <w:sz w:val="18"/>
                <w:szCs w:val="18"/>
              </w:rPr>
            </w:pPr>
            <w:r w:rsidRPr="00923ECF">
              <w:rPr>
                <w:sz w:val="18"/>
                <w:szCs w:val="18"/>
              </w:rPr>
              <w:t>14,336</w:t>
            </w:r>
          </w:p>
        </w:tc>
        <w:tc>
          <w:tcPr>
            <w:tcW w:w="588" w:type="dxa"/>
          </w:tcPr>
          <w:p w14:paraId="6F73C773" w14:textId="67ACE875" w:rsidR="003F69CF" w:rsidRPr="00923ECF" w:rsidRDefault="003F69CF" w:rsidP="00C5180C">
            <w:pPr>
              <w:jc w:val="center"/>
              <w:rPr>
                <w:sz w:val="18"/>
                <w:szCs w:val="18"/>
              </w:rPr>
            </w:pPr>
            <w:r w:rsidRPr="00923ECF">
              <w:rPr>
                <w:sz w:val="18"/>
                <w:szCs w:val="18"/>
              </w:rPr>
              <w:t>-</w:t>
            </w:r>
          </w:p>
        </w:tc>
        <w:tc>
          <w:tcPr>
            <w:tcW w:w="759" w:type="dxa"/>
          </w:tcPr>
          <w:p w14:paraId="47B771DA" w14:textId="6F5EB4FB" w:rsidR="003F69CF" w:rsidRPr="00923ECF" w:rsidRDefault="003F69CF" w:rsidP="00C5180C">
            <w:pPr>
              <w:jc w:val="center"/>
              <w:rPr>
                <w:sz w:val="18"/>
                <w:szCs w:val="18"/>
              </w:rPr>
            </w:pPr>
            <w:r w:rsidRPr="00923ECF">
              <w:rPr>
                <w:sz w:val="18"/>
                <w:szCs w:val="18"/>
              </w:rPr>
              <w:t>-</w:t>
            </w:r>
          </w:p>
        </w:tc>
        <w:tc>
          <w:tcPr>
            <w:tcW w:w="786" w:type="dxa"/>
            <w:tcBorders>
              <w:right w:val="single" w:sz="4" w:space="0" w:color="auto"/>
            </w:tcBorders>
          </w:tcPr>
          <w:p w14:paraId="63978166" w14:textId="2B1E93C6" w:rsidR="003F69CF" w:rsidRPr="00923ECF" w:rsidRDefault="003F69CF" w:rsidP="00C87FC0">
            <w:pPr>
              <w:jc w:val="right"/>
              <w:rPr>
                <w:sz w:val="18"/>
                <w:szCs w:val="18"/>
              </w:rPr>
            </w:pPr>
            <w:r w:rsidRPr="00923ECF">
              <w:rPr>
                <w:sz w:val="18"/>
                <w:szCs w:val="18"/>
              </w:rPr>
              <w:t>1,678</w:t>
            </w:r>
          </w:p>
        </w:tc>
        <w:tc>
          <w:tcPr>
            <w:tcW w:w="864" w:type="dxa"/>
            <w:tcBorders>
              <w:right w:val="single" w:sz="4" w:space="0" w:color="auto"/>
            </w:tcBorders>
          </w:tcPr>
          <w:p w14:paraId="464C11A7"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16,014</w:t>
            </w:r>
          </w:p>
        </w:tc>
        <w:tc>
          <w:tcPr>
            <w:tcW w:w="993" w:type="dxa"/>
            <w:tcBorders>
              <w:left w:val="single" w:sz="4" w:space="0" w:color="auto"/>
            </w:tcBorders>
          </w:tcPr>
          <w:p w14:paraId="6F4E0736" w14:textId="77777777" w:rsidR="003F69CF" w:rsidRPr="00923ECF" w:rsidRDefault="003F69CF" w:rsidP="00C5180C">
            <w:pPr>
              <w:jc w:val="center"/>
              <w:rPr>
                <w:sz w:val="18"/>
                <w:szCs w:val="18"/>
              </w:rPr>
            </w:pPr>
            <w:r w:rsidRPr="00923ECF">
              <w:rPr>
                <w:sz w:val="18"/>
                <w:szCs w:val="18"/>
              </w:rPr>
              <w:t>344,698</w:t>
            </w:r>
          </w:p>
        </w:tc>
        <w:tc>
          <w:tcPr>
            <w:tcW w:w="850" w:type="dxa"/>
          </w:tcPr>
          <w:p w14:paraId="1F7790C4" w14:textId="6F9D2F8A" w:rsidR="003F69CF" w:rsidRPr="00923ECF" w:rsidRDefault="003F69CF" w:rsidP="00C5180C">
            <w:pPr>
              <w:jc w:val="center"/>
              <w:rPr>
                <w:sz w:val="18"/>
                <w:szCs w:val="18"/>
              </w:rPr>
            </w:pPr>
            <w:r w:rsidRPr="00923ECF">
              <w:rPr>
                <w:sz w:val="18"/>
                <w:szCs w:val="18"/>
              </w:rPr>
              <w:t>-</w:t>
            </w:r>
          </w:p>
        </w:tc>
        <w:tc>
          <w:tcPr>
            <w:tcW w:w="992" w:type="dxa"/>
          </w:tcPr>
          <w:p w14:paraId="48F96347" w14:textId="7C35B8B7" w:rsidR="003F69CF" w:rsidRPr="00923ECF" w:rsidRDefault="003F69CF" w:rsidP="00C5180C">
            <w:pPr>
              <w:jc w:val="center"/>
              <w:rPr>
                <w:sz w:val="18"/>
                <w:szCs w:val="18"/>
              </w:rPr>
            </w:pPr>
            <w:r w:rsidRPr="00923ECF">
              <w:rPr>
                <w:sz w:val="18"/>
                <w:szCs w:val="18"/>
              </w:rPr>
              <w:t>-</w:t>
            </w:r>
          </w:p>
        </w:tc>
        <w:tc>
          <w:tcPr>
            <w:tcW w:w="993" w:type="dxa"/>
            <w:tcBorders>
              <w:left w:val="nil"/>
              <w:right w:val="single" w:sz="4" w:space="0" w:color="auto"/>
            </w:tcBorders>
          </w:tcPr>
          <w:p w14:paraId="22627DDA" w14:textId="3D33D1E3" w:rsidR="003F69CF" w:rsidRPr="00923ECF" w:rsidRDefault="003F69CF" w:rsidP="00C87FC0">
            <w:pPr>
              <w:jc w:val="right"/>
              <w:rPr>
                <w:sz w:val="18"/>
                <w:szCs w:val="18"/>
              </w:rPr>
            </w:pPr>
            <w:r w:rsidRPr="00923ECF">
              <w:rPr>
                <w:sz w:val="18"/>
                <w:szCs w:val="18"/>
              </w:rPr>
              <w:t>18,204</w:t>
            </w:r>
          </w:p>
        </w:tc>
        <w:tc>
          <w:tcPr>
            <w:tcW w:w="992" w:type="dxa"/>
            <w:tcBorders>
              <w:left w:val="single" w:sz="4" w:space="0" w:color="auto"/>
            </w:tcBorders>
          </w:tcPr>
          <w:p w14:paraId="3782CC9E" w14:textId="77777777" w:rsidR="003F69CF" w:rsidRPr="00923ECF" w:rsidRDefault="003F69CF" w:rsidP="00C5180C">
            <w:pPr>
              <w:jc w:val="center"/>
              <w:rPr>
                <w:sz w:val="18"/>
                <w:szCs w:val="18"/>
              </w:rPr>
            </w:pPr>
            <w:r w:rsidRPr="00923ECF">
              <w:rPr>
                <w:sz w:val="18"/>
                <w:szCs w:val="18"/>
              </w:rPr>
              <w:t>41.6</w:t>
            </w:r>
          </w:p>
        </w:tc>
        <w:tc>
          <w:tcPr>
            <w:tcW w:w="709" w:type="dxa"/>
          </w:tcPr>
          <w:p w14:paraId="2FF09A9F" w14:textId="54166706" w:rsidR="003F69CF" w:rsidRPr="00923ECF" w:rsidRDefault="003F69CF" w:rsidP="00C5180C">
            <w:pPr>
              <w:jc w:val="center"/>
              <w:rPr>
                <w:sz w:val="18"/>
                <w:szCs w:val="18"/>
              </w:rPr>
            </w:pPr>
            <w:r w:rsidRPr="00923ECF">
              <w:rPr>
                <w:sz w:val="18"/>
                <w:szCs w:val="18"/>
              </w:rPr>
              <w:t>-</w:t>
            </w:r>
          </w:p>
        </w:tc>
        <w:tc>
          <w:tcPr>
            <w:tcW w:w="992" w:type="dxa"/>
            <w:tcBorders>
              <w:left w:val="nil"/>
            </w:tcBorders>
          </w:tcPr>
          <w:p w14:paraId="3C689BB4" w14:textId="7A7B2ACA" w:rsidR="003F69CF" w:rsidRPr="00923ECF" w:rsidRDefault="003F69CF" w:rsidP="00C5180C">
            <w:pPr>
              <w:jc w:val="center"/>
              <w:rPr>
                <w:sz w:val="18"/>
                <w:szCs w:val="18"/>
              </w:rPr>
            </w:pPr>
            <w:r w:rsidRPr="00923ECF">
              <w:rPr>
                <w:sz w:val="18"/>
                <w:szCs w:val="18"/>
              </w:rPr>
              <w:t>-</w:t>
            </w:r>
          </w:p>
        </w:tc>
        <w:tc>
          <w:tcPr>
            <w:tcW w:w="778" w:type="dxa"/>
          </w:tcPr>
          <w:p w14:paraId="142A2F58" w14:textId="32AE65A3" w:rsidR="003F69CF" w:rsidRPr="00923ECF" w:rsidRDefault="003F69CF" w:rsidP="00C87FC0">
            <w:pPr>
              <w:ind w:right="100"/>
              <w:jc w:val="right"/>
              <w:rPr>
                <w:sz w:val="18"/>
                <w:szCs w:val="18"/>
              </w:rPr>
            </w:pPr>
            <w:r w:rsidRPr="00923ECF">
              <w:rPr>
                <w:sz w:val="18"/>
                <w:szCs w:val="18"/>
              </w:rPr>
              <w:t>92.2</w:t>
            </w:r>
          </w:p>
        </w:tc>
      </w:tr>
      <w:tr w:rsidR="003201D3" w:rsidRPr="00C5180C" w14:paraId="1A2F28C6" w14:textId="7C2F0ED4" w:rsidTr="003201D3">
        <w:trPr>
          <w:jc w:val="center"/>
        </w:trPr>
        <w:tc>
          <w:tcPr>
            <w:tcW w:w="1008" w:type="dxa"/>
            <w:tcBorders>
              <w:right w:val="single" w:sz="4" w:space="0" w:color="auto"/>
            </w:tcBorders>
          </w:tcPr>
          <w:p w14:paraId="59565F10" w14:textId="77777777" w:rsidR="003F69CF" w:rsidRPr="00923ECF" w:rsidRDefault="003F69CF" w:rsidP="00C5180C">
            <w:pPr>
              <w:jc w:val="center"/>
              <w:rPr>
                <w:sz w:val="18"/>
                <w:szCs w:val="18"/>
              </w:rPr>
            </w:pPr>
            <w:r w:rsidRPr="00923ECF">
              <w:rPr>
                <w:sz w:val="18"/>
                <w:szCs w:val="18"/>
              </w:rPr>
              <w:t>1994</w:t>
            </w:r>
          </w:p>
        </w:tc>
        <w:tc>
          <w:tcPr>
            <w:tcW w:w="900" w:type="dxa"/>
            <w:tcBorders>
              <w:left w:val="nil"/>
            </w:tcBorders>
          </w:tcPr>
          <w:p w14:paraId="6189D23C" w14:textId="77777777" w:rsidR="003F69CF" w:rsidRPr="00923ECF" w:rsidRDefault="003F69CF" w:rsidP="00C87FC0">
            <w:pPr>
              <w:jc w:val="right"/>
              <w:rPr>
                <w:sz w:val="18"/>
                <w:szCs w:val="18"/>
              </w:rPr>
            </w:pPr>
            <w:r w:rsidRPr="00923ECF">
              <w:rPr>
                <w:sz w:val="18"/>
                <w:szCs w:val="18"/>
              </w:rPr>
              <w:t>19,995</w:t>
            </w:r>
          </w:p>
        </w:tc>
        <w:tc>
          <w:tcPr>
            <w:tcW w:w="588" w:type="dxa"/>
          </w:tcPr>
          <w:p w14:paraId="7F533770" w14:textId="1F51F147" w:rsidR="003F69CF" w:rsidRPr="00923ECF" w:rsidRDefault="003F69CF" w:rsidP="00C5180C">
            <w:pPr>
              <w:jc w:val="center"/>
              <w:rPr>
                <w:sz w:val="18"/>
                <w:szCs w:val="18"/>
              </w:rPr>
            </w:pPr>
            <w:r w:rsidRPr="00923ECF">
              <w:rPr>
                <w:sz w:val="18"/>
                <w:szCs w:val="18"/>
              </w:rPr>
              <w:t>-</w:t>
            </w:r>
          </w:p>
        </w:tc>
        <w:tc>
          <w:tcPr>
            <w:tcW w:w="759" w:type="dxa"/>
          </w:tcPr>
          <w:p w14:paraId="3682B641" w14:textId="25A20072" w:rsidR="003F69CF" w:rsidRPr="00923ECF" w:rsidRDefault="003F69CF" w:rsidP="00C5180C">
            <w:pPr>
              <w:jc w:val="center"/>
              <w:rPr>
                <w:sz w:val="18"/>
                <w:szCs w:val="18"/>
              </w:rPr>
            </w:pPr>
            <w:r w:rsidRPr="00923ECF">
              <w:rPr>
                <w:sz w:val="18"/>
                <w:szCs w:val="18"/>
              </w:rPr>
              <w:t>-</w:t>
            </w:r>
          </w:p>
        </w:tc>
        <w:tc>
          <w:tcPr>
            <w:tcW w:w="786" w:type="dxa"/>
            <w:tcBorders>
              <w:right w:val="single" w:sz="4" w:space="0" w:color="auto"/>
            </w:tcBorders>
          </w:tcPr>
          <w:p w14:paraId="4F96AB1D" w14:textId="4F17EBCB" w:rsidR="003F69CF" w:rsidRPr="00923ECF" w:rsidRDefault="003F69CF" w:rsidP="00C87FC0">
            <w:pPr>
              <w:jc w:val="right"/>
              <w:rPr>
                <w:sz w:val="18"/>
                <w:szCs w:val="18"/>
              </w:rPr>
            </w:pPr>
            <w:r w:rsidRPr="00923ECF">
              <w:rPr>
                <w:sz w:val="18"/>
                <w:szCs w:val="18"/>
              </w:rPr>
              <w:t>1,672</w:t>
            </w:r>
          </w:p>
        </w:tc>
        <w:tc>
          <w:tcPr>
            <w:tcW w:w="864" w:type="dxa"/>
            <w:tcBorders>
              <w:right w:val="single" w:sz="4" w:space="0" w:color="auto"/>
            </w:tcBorders>
          </w:tcPr>
          <w:p w14:paraId="622F46A8"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21,667</w:t>
            </w:r>
          </w:p>
        </w:tc>
        <w:tc>
          <w:tcPr>
            <w:tcW w:w="993" w:type="dxa"/>
            <w:tcBorders>
              <w:left w:val="single" w:sz="4" w:space="0" w:color="auto"/>
            </w:tcBorders>
          </w:tcPr>
          <w:p w14:paraId="4AB6940A" w14:textId="77777777" w:rsidR="003F69CF" w:rsidRPr="00923ECF" w:rsidRDefault="003F69CF" w:rsidP="00C5180C">
            <w:pPr>
              <w:jc w:val="center"/>
              <w:rPr>
                <w:sz w:val="18"/>
                <w:szCs w:val="18"/>
              </w:rPr>
            </w:pPr>
            <w:r w:rsidRPr="00923ECF">
              <w:rPr>
                <w:sz w:val="18"/>
                <w:szCs w:val="18"/>
              </w:rPr>
              <w:t>390,833</w:t>
            </w:r>
          </w:p>
        </w:tc>
        <w:tc>
          <w:tcPr>
            <w:tcW w:w="850" w:type="dxa"/>
          </w:tcPr>
          <w:p w14:paraId="595A2AE2" w14:textId="33FC40CA" w:rsidR="003F69CF" w:rsidRPr="00923ECF" w:rsidRDefault="003F69CF" w:rsidP="00C5180C">
            <w:pPr>
              <w:jc w:val="center"/>
              <w:rPr>
                <w:sz w:val="18"/>
                <w:szCs w:val="18"/>
              </w:rPr>
            </w:pPr>
            <w:r w:rsidRPr="00923ECF">
              <w:rPr>
                <w:sz w:val="18"/>
                <w:szCs w:val="18"/>
              </w:rPr>
              <w:t>-</w:t>
            </w:r>
          </w:p>
        </w:tc>
        <w:tc>
          <w:tcPr>
            <w:tcW w:w="992" w:type="dxa"/>
          </w:tcPr>
          <w:p w14:paraId="732C057A" w14:textId="6F4E460B" w:rsidR="003F69CF" w:rsidRPr="00923ECF" w:rsidRDefault="003F69CF" w:rsidP="00C5180C">
            <w:pPr>
              <w:jc w:val="center"/>
              <w:rPr>
                <w:sz w:val="18"/>
                <w:szCs w:val="18"/>
              </w:rPr>
            </w:pPr>
            <w:r w:rsidRPr="00923ECF">
              <w:rPr>
                <w:sz w:val="18"/>
                <w:szCs w:val="18"/>
              </w:rPr>
              <w:t>-</w:t>
            </w:r>
          </w:p>
        </w:tc>
        <w:tc>
          <w:tcPr>
            <w:tcW w:w="993" w:type="dxa"/>
            <w:tcBorders>
              <w:left w:val="nil"/>
              <w:right w:val="single" w:sz="4" w:space="0" w:color="auto"/>
            </w:tcBorders>
          </w:tcPr>
          <w:p w14:paraId="7ADB104E" w14:textId="0807B966" w:rsidR="003F69CF" w:rsidRPr="00923ECF" w:rsidRDefault="003F69CF" w:rsidP="00C87FC0">
            <w:pPr>
              <w:jc w:val="right"/>
              <w:rPr>
                <w:sz w:val="18"/>
                <w:szCs w:val="18"/>
              </w:rPr>
            </w:pPr>
            <w:r w:rsidRPr="00923ECF">
              <w:rPr>
                <w:sz w:val="18"/>
                <w:szCs w:val="18"/>
              </w:rPr>
              <w:t>24,495</w:t>
            </w:r>
          </w:p>
        </w:tc>
        <w:tc>
          <w:tcPr>
            <w:tcW w:w="992" w:type="dxa"/>
            <w:tcBorders>
              <w:left w:val="single" w:sz="4" w:space="0" w:color="auto"/>
            </w:tcBorders>
          </w:tcPr>
          <w:p w14:paraId="410D6B42" w14:textId="77777777" w:rsidR="003F69CF" w:rsidRPr="00923ECF" w:rsidRDefault="003F69CF" w:rsidP="00C5180C">
            <w:pPr>
              <w:jc w:val="center"/>
              <w:rPr>
                <w:sz w:val="18"/>
                <w:szCs w:val="18"/>
              </w:rPr>
            </w:pPr>
            <w:r w:rsidRPr="00923ECF">
              <w:rPr>
                <w:sz w:val="18"/>
                <w:szCs w:val="18"/>
              </w:rPr>
              <w:t>51.2</w:t>
            </w:r>
          </w:p>
        </w:tc>
        <w:tc>
          <w:tcPr>
            <w:tcW w:w="709" w:type="dxa"/>
          </w:tcPr>
          <w:p w14:paraId="3AD8A49C" w14:textId="622590E0" w:rsidR="003F69CF" w:rsidRPr="00923ECF" w:rsidRDefault="003F69CF" w:rsidP="00C5180C">
            <w:pPr>
              <w:jc w:val="center"/>
              <w:rPr>
                <w:sz w:val="18"/>
                <w:szCs w:val="18"/>
              </w:rPr>
            </w:pPr>
            <w:r w:rsidRPr="00923ECF">
              <w:rPr>
                <w:sz w:val="18"/>
                <w:szCs w:val="18"/>
              </w:rPr>
              <w:t>-</w:t>
            </w:r>
          </w:p>
        </w:tc>
        <w:tc>
          <w:tcPr>
            <w:tcW w:w="992" w:type="dxa"/>
            <w:tcBorders>
              <w:left w:val="nil"/>
            </w:tcBorders>
          </w:tcPr>
          <w:p w14:paraId="242FC226" w14:textId="5633C734" w:rsidR="003F69CF" w:rsidRPr="00923ECF" w:rsidRDefault="003F69CF" w:rsidP="00C5180C">
            <w:pPr>
              <w:jc w:val="center"/>
              <w:rPr>
                <w:sz w:val="18"/>
                <w:szCs w:val="18"/>
              </w:rPr>
            </w:pPr>
            <w:r w:rsidRPr="00923ECF">
              <w:rPr>
                <w:sz w:val="18"/>
                <w:szCs w:val="18"/>
              </w:rPr>
              <w:t>-</w:t>
            </w:r>
          </w:p>
        </w:tc>
        <w:tc>
          <w:tcPr>
            <w:tcW w:w="778" w:type="dxa"/>
          </w:tcPr>
          <w:p w14:paraId="5737FE99" w14:textId="677DEE3C" w:rsidR="003F69CF" w:rsidRPr="00923ECF" w:rsidRDefault="003F69CF" w:rsidP="00C87FC0">
            <w:pPr>
              <w:ind w:right="100"/>
              <w:jc w:val="right"/>
              <w:rPr>
                <w:sz w:val="18"/>
                <w:szCs w:val="18"/>
              </w:rPr>
            </w:pPr>
            <w:r w:rsidRPr="00923ECF">
              <w:rPr>
                <w:sz w:val="18"/>
                <w:szCs w:val="18"/>
              </w:rPr>
              <w:t>68.3</w:t>
            </w:r>
          </w:p>
        </w:tc>
      </w:tr>
      <w:tr w:rsidR="003201D3" w:rsidRPr="00C5180C" w14:paraId="2DC29DE6" w14:textId="4DA87EA4" w:rsidTr="003201D3">
        <w:trPr>
          <w:jc w:val="center"/>
        </w:trPr>
        <w:tc>
          <w:tcPr>
            <w:tcW w:w="1008" w:type="dxa"/>
            <w:tcBorders>
              <w:right w:val="single" w:sz="4" w:space="0" w:color="auto"/>
            </w:tcBorders>
          </w:tcPr>
          <w:p w14:paraId="1E3BEAB4" w14:textId="77777777" w:rsidR="003F69CF" w:rsidRPr="00923ECF" w:rsidRDefault="003F69CF" w:rsidP="00C5180C">
            <w:pPr>
              <w:jc w:val="center"/>
              <w:rPr>
                <w:sz w:val="18"/>
                <w:szCs w:val="18"/>
              </w:rPr>
            </w:pPr>
            <w:r w:rsidRPr="00923ECF">
              <w:rPr>
                <w:sz w:val="18"/>
                <w:szCs w:val="18"/>
              </w:rPr>
              <w:t>1995</w:t>
            </w:r>
          </w:p>
        </w:tc>
        <w:tc>
          <w:tcPr>
            <w:tcW w:w="900" w:type="dxa"/>
            <w:tcBorders>
              <w:left w:val="nil"/>
            </w:tcBorders>
          </w:tcPr>
          <w:p w14:paraId="7BA7CCC2" w14:textId="77777777" w:rsidR="003F69CF" w:rsidRPr="00923ECF" w:rsidRDefault="003F69CF" w:rsidP="00C87FC0">
            <w:pPr>
              <w:jc w:val="right"/>
              <w:rPr>
                <w:sz w:val="18"/>
                <w:szCs w:val="18"/>
              </w:rPr>
            </w:pPr>
            <w:r w:rsidRPr="00923ECF">
              <w:rPr>
                <w:sz w:val="18"/>
                <w:szCs w:val="18"/>
              </w:rPr>
              <w:t>19,944</w:t>
            </w:r>
          </w:p>
        </w:tc>
        <w:tc>
          <w:tcPr>
            <w:tcW w:w="588" w:type="dxa"/>
          </w:tcPr>
          <w:p w14:paraId="6F6738B7" w14:textId="52F7CC1C" w:rsidR="003F69CF" w:rsidRPr="00923ECF" w:rsidRDefault="003F69CF" w:rsidP="00C87FC0">
            <w:pPr>
              <w:jc w:val="right"/>
              <w:rPr>
                <w:sz w:val="18"/>
                <w:szCs w:val="18"/>
              </w:rPr>
            </w:pPr>
            <w:r w:rsidRPr="00923ECF">
              <w:rPr>
                <w:sz w:val="18"/>
                <w:szCs w:val="18"/>
              </w:rPr>
              <w:t>217</w:t>
            </w:r>
          </w:p>
        </w:tc>
        <w:tc>
          <w:tcPr>
            <w:tcW w:w="759" w:type="dxa"/>
          </w:tcPr>
          <w:p w14:paraId="65F7C9A0" w14:textId="075E3EF1" w:rsidR="003F69CF" w:rsidRPr="00923ECF" w:rsidRDefault="003F69CF" w:rsidP="00C87FC0">
            <w:pPr>
              <w:jc w:val="right"/>
              <w:rPr>
                <w:sz w:val="18"/>
                <w:szCs w:val="18"/>
              </w:rPr>
            </w:pPr>
            <w:r w:rsidRPr="00923ECF">
              <w:rPr>
                <w:sz w:val="18"/>
                <w:szCs w:val="18"/>
              </w:rPr>
              <w:t>317</w:t>
            </w:r>
          </w:p>
        </w:tc>
        <w:tc>
          <w:tcPr>
            <w:tcW w:w="786" w:type="dxa"/>
            <w:tcBorders>
              <w:right w:val="single" w:sz="4" w:space="0" w:color="auto"/>
            </w:tcBorders>
          </w:tcPr>
          <w:p w14:paraId="6DFEF6C8" w14:textId="63BDB4EB" w:rsidR="003F69CF" w:rsidRPr="00923ECF" w:rsidRDefault="003F69CF" w:rsidP="00C87FC0">
            <w:pPr>
              <w:jc w:val="right"/>
              <w:rPr>
                <w:sz w:val="18"/>
                <w:szCs w:val="18"/>
              </w:rPr>
            </w:pPr>
            <w:r w:rsidRPr="00923ECF">
              <w:rPr>
                <w:sz w:val="18"/>
                <w:szCs w:val="18"/>
              </w:rPr>
              <w:t>1,575</w:t>
            </w:r>
          </w:p>
        </w:tc>
        <w:tc>
          <w:tcPr>
            <w:tcW w:w="864" w:type="dxa"/>
            <w:tcBorders>
              <w:right w:val="single" w:sz="4" w:space="0" w:color="auto"/>
            </w:tcBorders>
          </w:tcPr>
          <w:p w14:paraId="694E59EE"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22,053</w:t>
            </w:r>
          </w:p>
        </w:tc>
        <w:tc>
          <w:tcPr>
            <w:tcW w:w="993" w:type="dxa"/>
            <w:tcBorders>
              <w:left w:val="single" w:sz="4" w:space="0" w:color="auto"/>
            </w:tcBorders>
          </w:tcPr>
          <w:p w14:paraId="7DDCE24A" w14:textId="77777777" w:rsidR="003F69CF" w:rsidRPr="00923ECF" w:rsidRDefault="003F69CF" w:rsidP="00C5180C">
            <w:pPr>
              <w:jc w:val="center"/>
              <w:rPr>
                <w:sz w:val="18"/>
                <w:szCs w:val="18"/>
              </w:rPr>
            </w:pPr>
            <w:r w:rsidRPr="00923ECF">
              <w:rPr>
                <w:sz w:val="18"/>
                <w:szCs w:val="18"/>
              </w:rPr>
              <w:t>416,890</w:t>
            </w:r>
          </w:p>
        </w:tc>
        <w:tc>
          <w:tcPr>
            <w:tcW w:w="850" w:type="dxa"/>
          </w:tcPr>
          <w:p w14:paraId="1DE22121" w14:textId="28E20AD6" w:rsidR="003F69CF" w:rsidRPr="00923ECF" w:rsidRDefault="003F69CF" w:rsidP="00C87FC0">
            <w:pPr>
              <w:jc w:val="right"/>
              <w:rPr>
                <w:sz w:val="18"/>
                <w:szCs w:val="18"/>
              </w:rPr>
            </w:pPr>
            <w:r w:rsidRPr="00923ECF">
              <w:rPr>
                <w:sz w:val="18"/>
                <w:szCs w:val="18"/>
              </w:rPr>
              <w:t>4,033</w:t>
            </w:r>
          </w:p>
        </w:tc>
        <w:tc>
          <w:tcPr>
            <w:tcW w:w="992" w:type="dxa"/>
          </w:tcPr>
          <w:p w14:paraId="071DA65D" w14:textId="02C66A85" w:rsidR="003F69CF" w:rsidRPr="00923ECF" w:rsidRDefault="003F69CF" w:rsidP="00C87FC0">
            <w:pPr>
              <w:jc w:val="right"/>
              <w:rPr>
                <w:sz w:val="18"/>
                <w:szCs w:val="18"/>
              </w:rPr>
            </w:pPr>
            <w:r w:rsidRPr="00923ECF">
              <w:rPr>
                <w:sz w:val="18"/>
                <w:szCs w:val="18"/>
              </w:rPr>
              <w:t>11,561</w:t>
            </w:r>
          </w:p>
        </w:tc>
        <w:tc>
          <w:tcPr>
            <w:tcW w:w="993" w:type="dxa"/>
            <w:tcBorders>
              <w:left w:val="nil"/>
              <w:right w:val="single" w:sz="4" w:space="0" w:color="auto"/>
            </w:tcBorders>
          </w:tcPr>
          <w:p w14:paraId="1783FA2E" w14:textId="2B603FEB" w:rsidR="003F69CF" w:rsidRPr="00923ECF" w:rsidRDefault="003F69CF" w:rsidP="00C87FC0">
            <w:pPr>
              <w:jc w:val="right"/>
              <w:rPr>
                <w:sz w:val="18"/>
                <w:szCs w:val="18"/>
              </w:rPr>
            </w:pPr>
            <w:r w:rsidRPr="00923ECF">
              <w:rPr>
                <w:sz w:val="18"/>
                <w:szCs w:val="18"/>
              </w:rPr>
              <w:t>24,854</w:t>
            </w:r>
          </w:p>
        </w:tc>
        <w:tc>
          <w:tcPr>
            <w:tcW w:w="992" w:type="dxa"/>
            <w:tcBorders>
              <w:left w:val="single" w:sz="4" w:space="0" w:color="auto"/>
            </w:tcBorders>
          </w:tcPr>
          <w:p w14:paraId="3D21799F" w14:textId="77777777" w:rsidR="003F69CF" w:rsidRPr="00923ECF" w:rsidRDefault="003F69CF" w:rsidP="00C5180C">
            <w:pPr>
              <w:jc w:val="center"/>
              <w:rPr>
                <w:sz w:val="18"/>
                <w:szCs w:val="18"/>
              </w:rPr>
            </w:pPr>
            <w:r w:rsidRPr="00923ECF">
              <w:rPr>
                <w:sz w:val="18"/>
                <w:szCs w:val="18"/>
              </w:rPr>
              <w:t>47.8</w:t>
            </w:r>
          </w:p>
        </w:tc>
        <w:tc>
          <w:tcPr>
            <w:tcW w:w="709" w:type="dxa"/>
          </w:tcPr>
          <w:p w14:paraId="4843AA78" w14:textId="1B6DE9F6" w:rsidR="003F69CF" w:rsidRPr="00923ECF" w:rsidRDefault="003F69CF" w:rsidP="00C5180C">
            <w:pPr>
              <w:jc w:val="center"/>
              <w:rPr>
                <w:sz w:val="18"/>
                <w:szCs w:val="18"/>
              </w:rPr>
            </w:pPr>
            <w:r w:rsidRPr="00923ECF">
              <w:rPr>
                <w:sz w:val="18"/>
                <w:szCs w:val="18"/>
              </w:rPr>
              <w:t>53.8</w:t>
            </w:r>
          </w:p>
        </w:tc>
        <w:tc>
          <w:tcPr>
            <w:tcW w:w="992" w:type="dxa"/>
            <w:tcBorders>
              <w:left w:val="nil"/>
            </w:tcBorders>
          </w:tcPr>
          <w:p w14:paraId="66EF9209" w14:textId="62B55490" w:rsidR="003F69CF" w:rsidRPr="00923ECF" w:rsidRDefault="003F69CF" w:rsidP="00C5180C">
            <w:pPr>
              <w:jc w:val="center"/>
              <w:rPr>
                <w:sz w:val="18"/>
                <w:szCs w:val="18"/>
              </w:rPr>
            </w:pPr>
            <w:r w:rsidRPr="00923ECF">
              <w:rPr>
                <w:sz w:val="18"/>
                <w:szCs w:val="18"/>
              </w:rPr>
              <w:t>27.4</w:t>
            </w:r>
          </w:p>
        </w:tc>
        <w:tc>
          <w:tcPr>
            <w:tcW w:w="778" w:type="dxa"/>
          </w:tcPr>
          <w:p w14:paraId="0FC25850" w14:textId="652973B3" w:rsidR="003F69CF" w:rsidRPr="00923ECF" w:rsidRDefault="003F69CF" w:rsidP="00C87FC0">
            <w:pPr>
              <w:ind w:right="100"/>
              <w:jc w:val="right"/>
              <w:rPr>
                <w:sz w:val="18"/>
                <w:szCs w:val="18"/>
              </w:rPr>
            </w:pPr>
            <w:r w:rsidRPr="00923ECF">
              <w:rPr>
                <w:sz w:val="18"/>
                <w:szCs w:val="18"/>
              </w:rPr>
              <w:t>63.4</w:t>
            </w:r>
          </w:p>
        </w:tc>
      </w:tr>
      <w:tr w:rsidR="003201D3" w:rsidRPr="00C5180C" w14:paraId="4E03F881" w14:textId="69285F87" w:rsidTr="003201D3">
        <w:trPr>
          <w:jc w:val="center"/>
        </w:trPr>
        <w:tc>
          <w:tcPr>
            <w:tcW w:w="1008" w:type="dxa"/>
            <w:tcBorders>
              <w:right w:val="single" w:sz="4" w:space="0" w:color="auto"/>
            </w:tcBorders>
          </w:tcPr>
          <w:p w14:paraId="1E305A2C" w14:textId="77777777" w:rsidR="003F69CF" w:rsidRPr="00923ECF" w:rsidRDefault="003F69CF" w:rsidP="00C5180C">
            <w:pPr>
              <w:jc w:val="center"/>
              <w:rPr>
                <w:sz w:val="18"/>
                <w:szCs w:val="18"/>
              </w:rPr>
            </w:pPr>
            <w:r w:rsidRPr="00923ECF">
              <w:rPr>
                <w:sz w:val="18"/>
                <w:szCs w:val="18"/>
              </w:rPr>
              <w:t>1996</w:t>
            </w:r>
          </w:p>
        </w:tc>
        <w:tc>
          <w:tcPr>
            <w:tcW w:w="900" w:type="dxa"/>
            <w:tcBorders>
              <w:left w:val="nil"/>
            </w:tcBorders>
          </w:tcPr>
          <w:p w14:paraId="400006C0" w14:textId="77777777" w:rsidR="003F69CF" w:rsidRPr="00923ECF" w:rsidRDefault="003F69CF" w:rsidP="00C87FC0">
            <w:pPr>
              <w:jc w:val="right"/>
              <w:rPr>
                <w:sz w:val="18"/>
                <w:szCs w:val="18"/>
              </w:rPr>
            </w:pPr>
            <w:r w:rsidRPr="00923ECF">
              <w:rPr>
                <w:sz w:val="18"/>
                <w:szCs w:val="18"/>
              </w:rPr>
              <w:t>15,978</w:t>
            </w:r>
          </w:p>
        </w:tc>
        <w:tc>
          <w:tcPr>
            <w:tcW w:w="588" w:type="dxa"/>
          </w:tcPr>
          <w:p w14:paraId="5C0FD980" w14:textId="45A16530" w:rsidR="003F69CF" w:rsidRPr="00923ECF" w:rsidRDefault="003F69CF" w:rsidP="00C87FC0">
            <w:pPr>
              <w:jc w:val="right"/>
              <w:rPr>
                <w:sz w:val="18"/>
                <w:szCs w:val="18"/>
              </w:rPr>
            </w:pPr>
            <w:r w:rsidRPr="00923ECF">
              <w:rPr>
                <w:sz w:val="18"/>
                <w:szCs w:val="18"/>
              </w:rPr>
              <w:t>164</w:t>
            </w:r>
          </w:p>
        </w:tc>
        <w:tc>
          <w:tcPr>
            <w:tcW w:w="759" w:type="dxa"/>
          </w:tcPr>
          <w:p w14:paraId="6717F6F6" w14:textId="5BB3C0C5" w:rsidR="003F69CF" w:rsidRPr="00923ECF" w:rsidRDefault="003F69CF" w:rsidP="00C87FC0">
            <w:pPr>
              <w:jc w:val="right"/>
              <w:rPr>
                <w:sz w:val="18"/>
                <w:szCs w:val="18"/>
              </w:rPr>
            </w:pPr>
            <w:r w:rsidRPr="00923ECF">
              <w:rPr>
                <w:sz w:val="18"/>
                <w:szCs w:val="18"/>
              </w:rPr>
              <w:t>238</w:t>
            </w:r>
          </w:p>
        </w:tc>
        <w:tc>
          <w:tcPr>
            <w:tcW w:w="786" w:type="dxa"/>
            <w:tcBorders>
              <w:right w:val="single" w:sz="4" w:space="0" w:color="auto"/>
            </w:tcBorders>
          </w:tcPr>
          <w:p w14:paraId="1D6A380D" w14:textId="7FD283F8" w:rsidR="003F69CF" w:rsidRPr="00923ECF" w:rsidRDefault="003F69CF" w:rsidP="00C87FC0">
            <w:pPr>
              <w:jc w:val="right"/>
              <w:rPr>
                <w:sz w:val="18"/>
                <w:szCs w:val="18"/>
              </w:rPr>
            </w:pPr>
            <w:r w:rsidRPr="00923ECF">
              <w:rPr>
                <w:sz w:val="18"/>
                <w:szCs w:val="18"/>
              </w:rPr>
              <w:t>1,342</w:t>
            </w:r>
          </w:p>
        </w:tc>
        <w:tc>
          <w:tcPr>
            <w:tcW w:w="864" w:type="dxa"/>
            <w:tcBorders>
              <w:right w:val="single" w:sz="4" w:space="0" w:color="auto"/>
            </w:tcBorders>
          </w:tcPr>
          <w:p w14:paraId="0EF507CB"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17,722</w:t>
            </w:r>
          </w:p>
        </w:tc>
        <w:tc>
          <w:tcPr>
            <w:tcW w:w="993" w:type="dxa"/>
            <w:tcBorders>
              <w:left w:val="single" w:sz="4" w:space="0" w:color="auto"/>
            </w:tcBorders>
          </w:tcPr>
          <w:p w14:paraId="6938ABA5" w14:textId="77777777" w:rsidR="003F69CF" w:rsidRPr="00923ECF" w:rsidRDefault="003F69CF" w:rsidP="00C5180C">
            <w:pPr>
              <w:jc w:val="center"/>
              <w:rPr>
                <w:sz w:val="18"/>
                <w:szCs w:val="18"/>
              </w:rPr>
            </w:pPr>
            <w:r w:rsidRPr="00923ECF">
              <w:rPr>
                <w:sz w:val="18"/>
                <w:szCs w:val="18"/>
              </w:rPr>
              <w:t>318,796</w:t>
            </w:r>
          </w:p>
        </w:tc>
        <w:tc>
          <w:tcPr>
            <w:tcW w:w="850" w:type="dxa"/>
          </w:tcPr>
          <w:p w14:paraId="3E1DBBEC" w14:textId="10F11B54" w:rsidR="003F69CF" w:rsidRPr="00923ECF" w:rsidRDefault="003F69CF" w:rsidP="00C87FC0">
            <w:pPr>
              <w:jc w:val="right"/>
              <w:rPr>
                <w:sz w:val="18"/>
                <w:szCs w:val="18"/>
              </w:rPr>
            </w:pPr>
            <w:r w:rsidRPr="00923ECF">
              <w:rPr>
                <w:sz w:val="18"/>
                <w:szCs w:val="18"/>
              </w:rPr>
              <w:t>2,714</w:t>
            </w:r>
          </w:p>
        </w:tc>
        <w:tc>
          <w:tcPr>
            <w:tcW w:w="992" w:type="dxa"/>
          </w:tcPr>
          <w:p w14:paraId="15BF248E" w14:textId="0CB2230A" w:rsidR="003F69CF" w:rsidRPr="00923ECF" w:rsidRDefault="003F69CF" w:rsidP="00C87FC0">
            <w:pPr>
              <w:jc w:val="right"/>
              <w:rPr>
                <w:sz w:val="18"/>
                <w:szCs w:val="18"/>
              </w:rPr>
            </w:pPr>
            <w:r w:rsidRPr="00923ECF">
              <w:rPr>
                <w:sz w:val="18"/>
                <w:szCs w:val="18"/>
              </w:rPr>
              <w:t>5,604</w:t>
            </w:r>
          </w:p>
        </w:tc>
        <w:tc>
          <w:tcPr>
            <w:tcW w:w="993" w:type="dxa"/>
            <w:tcBorders>
              <w:left w:val="nil"/>
              <w:right w:val="single" w:sz="4" w:space="0" w:color="auto"/>
            </w:tcBorders>
          </w:tcPr>
          <w:p w14:paraId="60EA0A90" w14:textId="2680E740" w:rsidR="003F69CF" w:rsidRPr="00923ECF" w:rsidRDefault="003F69CF" w:rsidP="00C87FC0">
            <w:pPr>
              <w:jc w:val="right"/>
              <w:rPr>
                <w:sz w:val="18"/>
                <w:szCs w:val="18"/>
              </w:rPr>
            </w:pPr>
            <w:r w:rsidRPr="00923ECF">
              <w:rPr>
                <w:sz w:val="18"/>
                <w:szCs w:val="18"/>
              </w:rPr>
              <w:t>24,583</w:t>
            </w:r>
          </w:p>
        </w:tc>
        <w:tc>
          <w:tcPr>
            <w:tcW w:w="992" w:type="dxa"/>
            <w:tcBorders>
              <w:left w:val="single" w:sz="4" w:space="0" w:color="auto"/>
            </w:tcBorders>
          </w:tcPr>
          <w:p w14:paraId="0DA4323F" w14:textId="77777777" w:rsidR="003F69CF" w:rsidRPr="00923ECF" w:rsidRDefault="003F69CF" w:rsidP="00C5180C">
            <w:pPr>
              <w:jc w:val="center"/>
              <w:rPr>
                <w:sz w:val="18"/>
                <w:szCs w:val="18"/>
              </w:rPr>
            </w:pPr>
            <w:r w:rsidRPr="00923ECF">
              <w:rPr>
                <w:sz w:val="18"/>
                <w:szCs w:val="18"/>
              </w:rPr>
              <w:t>50.1</w:t>
            </w:r>
          </w:p>
        </w:tc>
        <w:tc>
          <w:tcPr>
            <w:tcW w:w="709" w:type="dxa"/>
          </w:tcPr>
          <w:p w14:paraId="6F285EFE" w14:textId="6179FC1E" w:rsidR="003F69CF" w:rsidRPr="00923ECF" w:rsidRDefault="003F69CF" w:rsidP="00C5180C">
            <w:pPr>
              <w:jc w:val="center"/>
              <w:rPr>
                <w:sz w:val="18"/>
                <w:szCs w:val="18"/>
              </w:rPr>
            </w:pPr>
            <w:r w:rsidRPr="00923ECF">
              <w:rPr>
                <w:sz w:val="18"/>
                <w:szCs w:val="18"/>
              </w:rPr>
              <w:t>60.3</w:t>
            </w:r>
          </w:p>
        </w:tc>
        <w:tc>
          <w:tcPr>
            <w:tcW w:w="992" w:type="dxa"/>
            <w:tcBorders>
              <w:left w:val="nil"/>
            </w:tcBorders>
          </w:tcPr>
          <w:p w14:paraId="7AD13ABE" w14:textId="1FC9E2A4" w:rsidR="003F69CF" w:rsidRPr="00923ECF" w:rsidRDefault="003F69CF" w:rsidP="00C5180C">
            <w:pPr>
              <w:jc w:val="center"/>
              <w:rPr>
                <w:sz w:val="18"/>
                <w:szCs w:val="18"/>
              </w:rPr>
            </w:pPr>
            <w:r w:rsidRPr="00923ECF">
              <w:rPr>
                <w:sz w:val="18"/>
                <w:szCs w:val="18"/>
              </w:rPr>
              <w:t>42.4</w:t>
            </w:r>
          </w:p>
        </w:tc>
        <w:tc>
          <w:tcPr>
            <w:tcW w:w="778" w:type="dxa"/>
          </w:tcPr>
          <w:p w14:paraId="47C7909F" w14:textId="02487631" w:rsidR="003F69CF" w:rsidRPr="00923ECF" w:rsidRDefault="003F69CF" w:rsidP="00C87FC0">
            <w:pPr>
              <w:ind w:right="100"/>
              <w:jc w:val="right"/>
              <w:rPr>
                <w:sz w:val="18"/>
                <w:szCs w:val="18"/>
              </w:rPr>
            </w:pPr>
            <w:r w:rsidRPr="00923ECF">
              <w:rPr>
                <w:sz w:val="18"/>
                <w:szCs w:val="18"/>
              </w:rPr>
              <w:t>54.6</w:t>
            </w:r>
          </w:p>
        </w:tc>
      </w:tr>
      <w:tr w:rsidR="003201D3" w:rsidRPr="00C5180C" w14:paraId="1826A41F" w14:textId="233C3A05" w:rsidTr="003201D3">
        <w:trPr>
          <w:jc w:val="center"/>
        </w:trPr>
        <w:tc>
          <w:tcPr>
            <w:tcW w:w="1008" w:type="dxa"/>
            <w:tcBorders>
              <w:right w:val="single" w:sz="4" w:space="0" w:color="auto"/>
            </w:tcBorders>
          </w:tcPr>
          <w:p w14:paraId="0961576A" w14:textId="77777777" w:rsidR="003F69CF" w:rsidRPr="00923ECF" w:rsidRDefault="003F69CF" w:rsidP="00C5180C">
            <w:pPr>
              <w:jc w:val="center"/>
              <w:rPr>
                <w:sz w:val="18"/>
                <w:szCs w:val="18"/>
              </w:rPr>
            </w:pPr>
            <w:r w:rsidRPr="00923ECF">
              <w:rPr>
                <w:sz w:val="18"/>
                <w:szCs w:val="18"/>
              </w:rPr>
              <w:t>1997</w:t>
            </w:r>
          </w:p>
        </w:tc>
        <w:tc>
          <w:tcPr>
            <w:tcW w:w="900" w:type="dxa"/>
            <w:tcBorders>
              <w:left w:val="nil"/>
            </w:tcBorders>
          </w:tcPr>
          <w:p w14:paraId="76633C38" w14:textId="77777777" w:rsidR="003F69CF" w:rsidRPr="00923ECF" w:rsidRDefault="003F69CF" w:rsidP="00C87FC0">
            <w:pPr>
              <w:jc w:val="right"/>
              <w:rPr>
                <w:sz w:val="18"/>
                <w:szCs w:val="18"/>
              </w:rPr>
            </w:pPr>
            <w:r w:rsidRPr="00923ECF">
              <w:rPr>
                <w:sz w:val="18"/>
                <w:szCs w:val="18"/>
              </w:rPr>
              <w:t>15,413</w:t>
            </w:r>
          </w:p>
        </w:tc>
        <w:tc>
          <w:tcPr>
            <w:tcW w:w="588" w:type="dxa"/>
          </w:tcPr>
          <w:p w14:paraId="580A31D2" w14:textId="19F739B5" w:rsidR="003F69CF" w:rsidRPr="00923ECF" w:rsidRDefault="003F69CF" w:rsidP="00C87FC0">
            <w:pPr>
              <w:jc w:val="right"/>
              <w:rPr>
                <w:sz w:val="18"/>
                <w:szCs w:val="18"/>
              </w:rPr>
            </w:pPr>
            <w:r w:rsidRPr="00923ECF">
              <w:rPr>
                <w:sz w:val="18"/>
                <w:szCs w:val="18"/>
              </w:rPr>
              <w:t>163</w:t>
            </w:r>
          </w:p>
        </w:tc>
        <w:tc>
          <w:tcPr>
            <w:tcW w:w="759" w:type="dxa"/>
          </w:tcPr>
          <w:p w14:paraId="1A261A56" w14:textId="3C6D9D0F" w:rsidR="003F69CF" w:rsidRPr="00923ECF" w:rsidRDefault="003F69CF" w:rsidP="00C87FC0">
            <w:pPr>
              <w:jc w:val="right"/>
              <w:rPr>
                <w:sz w:val="18"/>
                <w:szCs w:val="18"/>
              </w:rPr>
            </w:pPr>
            <w:r w:rsidRPr="00923ECF">
              <w:rPr>
                <w:sz w:val="18"/>
                <w:szCs w:val="18"/>
              </w:rPr>
              <w:t>287</w:t>
            </w:r>
          </w:p>
        </w:tc>
        <w:tc>
          <w:tcPr>
            <w:tcW w:w="786" w:type="dxa"/>
            <w:tcBorders>
              <w:right w:val="single" w:sz="4" w:space="0" w:color="auto"/>
            </w:tcBorders>
          </w:tcPr>
          <w:p w14:paraId="42CD0EF0" w14:textId="4A1DB0D0" w:rsidR="003F69CF" w:rsidRPr="00923ECF" w:rsidRDefault="003F69CF" w:rsidP="00C87FC0">
            <w:pPr>
              <w:jc w:val="right"/>
              <w:rPr>
                <w:sz w:val="18"/>
                <w:szCs w:val="18"/>
              </w:rPr>
            </w:pPr>
            <w:r w:rsidRPr="00923ECF">
              <w:rPr>
                <w:sz w:val="18"/>
                <w:szCs w:val="18"/>
              </w:rPr>
              <w:t>1,386</w:t>
            </w:r>
          </w:p>
        </w:tc>
        <w:tc>
          <w:tcPr>
            <w:tcW w:w="864" w:type="dxa"/>
            <w:tcBorders>
              <w:right w:val="single" w:sz="4" w:space="0" w:color="auto"/>
            </w:tcBorders>
          </w:tcPr>
          <w:p w14:paraId="4FC2E1C8"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17,249</w:t>
            </w:r>
          </w:p>
        </w:tc>
        <w:tc>
          <w:tcPr>
            <w:tcW w:w="993" w:type="dxa"/>
            <w:tcBorders>
              <w:left w:val="single" w:sz="4" w:space="0" w:color="auto"/>
            </w:tcBorders>
          </w:tcPr>
          <w:p w14:paraId="025C9246" w14:textId="77777777" w:rsidR="003F69CF" w:rsidRPr="00923ECF" w:rsidRDefault="003F69CF" w:rsidP="00C5180C">
            <w:pPr>
              <w:jc w:val="center"/>
              <w:rPr>
                <w:sz w:val="18"/>
                <w:szCs w:val="18"/>
              </w:rPr>
            </w:pPr>
            <w:r w:rsidRPr="00923ECF">
              <w:rPr>
                <w:sz w:val="18"/>
                <w:szCs w:val="18"/>
              </w:rPr>
              <w:t>303,286</w:t>
            </w:r>
          </w:p>
        </w:tc>
        <w:tc>
          <w:tcPr>
            <w:tcW w:w="850" w:type="dxa"/>
          </w:tcPr>
          <w:p w14:paraId="34642806" w14:textId="28F6DF9F" w:rsidR="003F69CF" w:rsidRPr="00923ECF" w:rsidRDefault="003F69CF" w:rsidP="00C87FC0">
            <w:pPr>
              <w:jc w:val="right"/>
              <w:rPr>
                <w:sz w:val="18"/>
                <w:szCs w:val="18"/>
              </w:rPr>
            </w:pPr>
            <w:r w:rsidRPr="00923ECF">
              <w:rPr>
                <w:sz w:val="18"/>
                <w:szCs w:val="18"/>
              </w:rPr>
              <w:t>4,695</w:t>
            </w:r>
          </w:p>
        </w:tc>
        <w:tc>
          <w:tcPr>
            <w:tcW w:w="992" w:type="dxa"/>
          </w:tcPr>
          <w:p w14:paraId="0160488D" w14:textId="21ED97F4" w:rsidR="003F69CF" w:rsidRPr="00923ECF" w:rsidRDefault="003F69CF" w:rsidP="00C87FC0">
            <w:pPr>
              <w:jc w:val="right"/>
              <w:rPr>
                <w:sz w:val="18"/>
                <w:szCs w:val="18"/>
              </w:rPr>
            </w:pPr>
            <w:r w:rsidRPr="00923ECF">
              <w:rPr>
                <w:sz w:val="18"/>
                <w:szCs w:val="18"/>
              </w:rPr>
              <w:t>6,390</w:t>
            </w:r>
          </w:p>
        </w:tc>
        <w:tc>
          <w:tcPr>
            <w:tcW w:w="993" w:type="dxa"/>
            <w:tcBorders>
              <w:left w:val="nil"/>
              <w:right w:val="single" w:sz="4" w:space="0" w:color="auto"/>
            </w:tcBorders>
          </w:tcPr>
          <w:p w14:paraId="65CBEF95" w14:textId="3A3443AA" w:rsidR="003F69CF" w:rsidRPr="00923ECF" w:rsidRDefault="003F69CF" w:rsidP="00C87FC0">
            <w:pPr>
              <w:ind w:right="-18"/>
              <w:jc w:val="right"/>
              <w:rPr>
                <w:sz w:val="18"/>
                <w:szCs w:val="18"/>
              </w:rPr>
            </w:pPr>
            <w:r w:rsidRPr="00923ECF">
              <w:rPr>
                <w:sz w:val="18"/>
                <w:szCs w:val="18"/>
              </w:rPr>
              <w:t>21,930</w:t>
            </w:r>
          </w:p>
        </w:tc>
        <w:tc>
          <w:tcPr>
            <w:tcW w:w="992" w:type="dxa"/>
            <w:tcBorders>
              <w:left w:val="single" w:sz="4" w:space="0" w:color="auto"/>
            </w:tcBorders>
          </w:tcPr>
          <w:p w14:paraId="5BB32755" w14:textId="77777777" w:rsidR="003F69CF" w:rsidRPr="00923ECF" w:rsidRDefault="003F69CF" w:rsidP="00C5180C">
            <w:pPr>
              <w:jc w:val="center"/>
              <w:rPr>
                <w:sz w:val="18"/>
                <w:szCs w:val="18"/>
              </w:rPr>
            </w:pPr>
            <w:r w:rsidRPr="00923ECF">
              <w:rPr>
                <w:sz w:val="18"/>
                <w:szCs w:val="18"/>
              </w:rPr>
              <w:t>50.8</w:t>
            </w:r>
          </w:p>
        </w:tc>
        <w:tc>
          <w:tcPr>
            <w:tcW w:w="709" w:type="dxa"/>
          </w:tcPr>
          <w:p w14:paraId="02F8C505" w14:textId="1F087BF5" w:rsidR="003F69CF" w:rsidRPr="00923ECF" w:rsidRDefault="003F69CF" w:rsidP="00C5180C">
            <w:pPr>
              <w:jc w:val="center"/>
              <w:rPr>
                <w:sz w:val="18"/>
                <w:szCs w:val="18"/>
              </w:rPr>
            </w:pPr>
            <w:r w:rsidRPr="00923ECF">
              <w:rPr>
                <w:sz w:val="18"/>
                <w:szCs w:val="18"/>
              </w:rPr>
              <w:t>34.7</w:t>
            </w:r>
          </w:p>
        </w:tc>
        <w:tc>
          <w:tcPr>
            <w:tcW w:w="992" w:type="dxa"/>
            <w:tcBorders>
              <w:left w:val="nil"/>
            </w:tcBorders>
          </w:tcPr>
          <w:p w14:paraId="1CAAFBD4" w14:textId="23881955" w:rsidR="003F69CF" w:rsidRPr="00923ECF" w:rsidRDefault="003F69CF" w:rsidP="00C5180C">
            <w:pPr>
              <w:jc w:val="center"/>
              <w:rPr>
                <w:sz w:val="18"/>
                <w:szCs w:val="18"/>
              </w:rPr>
            </w:pPr>
            <w:r w:rsidRPr="00923ECF">
              <w:rPr>
                <w:sz w:val="18"/>
                <w:szCs w:val="18"/>
              </w:rPr>
              <w:t>44.9</w:t>
            </w:r>
          </w:p>
        </w:tc>
        <w:tc>
          <w:tcPr>
            <w:tcW w:w="778" w:type="dxa"/>
          </w:tcPr>
          <w:p w14:paraId="668BB188" w14:textId="30EAF950" w:rsidR="003F69CF" w:rsidRPr="00923ECF" w:rsidRDefault="003F69CF" w:rsidP="00C87FC0">
            <w:pPr>
              <w:ind w:right="100"/>
              <w:jc w:val="right"/>
              <w:rPr>
                <w:sz w:val="18"/>
                <w:szCs w:val="18"/>
              </w:rPr>
            </w:pPr>
            <w:r w:rsidRPr="00923ECF">
              <w:rPr>
                <w:sz w:val="18"/>
                <w:szCs w:val="18"/>
              </w:rPr>
              <w:t>63.2</w:t>
            </w:r>
          </w:p>
        </w:tc>
      </w:tr>
      <w:tr w:rsidR="003201D3" w:rsidRPr="00C5180C" w14:paraId="70F1FD3E" w14:textId="57F9DF75" w:rsidTr="003201D3">
        <w:trPr>
          <w:jc w:val="center"/>
        </w:trPr>
        <w:tc>
          <w:tcPr>
            <w:tcW w:w="1008" w:type="dxa"/>
            <w:tcBorders>
              <w:right w:val="single" w:sz="4" w:space="0" w:color="auto"/>
            </w:tcBorders>
          </w:tcPr>
          <w:p w14:paraId="1D72FA74" w14:textId="77777777" w:rsidR="003F69CF" w:rsidRPr="00923ECF" w:rsidRDefault="003F69CF" w:rsidP="00C5180C">
            <w:pPr>
              <w:jc w:val="center"/>
              <w:rPr>
                <w:sz w:val="18"/>
                <w:szCs w:val="18"/>
              </w:rPr>
            </w:pPr>
            <w:r w:rsidRPr="00923ECF">
              <w:rPr>
                <w:sz w:val="18"/>
                <w:szCs w:val="18"/>
              </w:rPr>
              <w:t>1998</w:t>
            </w:r>
          </w:p>
        </w:tc>
        <w:tc>
          <w:tcPr>
            <w:tcW w:w="900" w:type="dxa"/>
            <w:tcBorders>
              <w:left w:val="nil"/>
            </w:tcBorders>
          </w:tcPr>
          <w:p w14:paraId="5EFEE8AA" w14:textId="77777777" w:rsidR="003F69CF" w:rsidRPr="00923ECF" w:rsidRDefault="003F69CF" w:rsidP="00C87FC0">
            <w:pPr>
              <w:jc w:val="right"/>
              <w:rPr>
                <w:sz w:val="18"/>
                <w:szCs w:val="18"/>
              </w:rPr>
            </w:pPr>
            <w:r w:rsidRPr="00923ECF">
              <w:rPr>
                <w:sz w:val="18"/>
                <w:szCs w:val="18"/>
              </w:rPr>
              <w:t>11,136</w:t>
            </w:r>
          </w:p>
        </w:tc>
        <w:tc>
          <w:tcPr>
            <w:tcW w:w="588" w:type="dxa"/>
          </w:tcPr>
          <w:p w14:paraId="7430A842" w14:textId="542F2D27" w:rsidR="003F69CF" w:rsidRPr="00923ECF" w:rsidRDefault="003F69CF" w:rsidP="00C87FC0">
            <w:pPr>
              <w:jc w:val="right"/>
              <w:rPr>
                <w:sz w:val="18"/>
                <w:szCs w:val="18"/>
              </w:rPr>
            </w:pPr>
            <w:r w:rsidRPr="00923ECF">
              <w:rPr>
                <w:sz w:val="18"/>
                <w:szCs w:val="18"/>
              </w:rPr>
              <w:t>161</w:t>
            </w:r>
          </w:p>
        </w:tc>
        <w:tc>
          <w:tcPr>
            <w:tcW w:w="759" w:type="dxa"/>
          </w:tcPr>
          <w:p w14:paraId="09B3D867" w14:textId="30E40FCE" w:rsidR="003F69CF" w:rsidRPr="00923ECF" w:rsidRDefault="003F69CF" w:rsidP="00C87FC0">
            <w:pPr>
              <w:jc w:val="right"/>
              <w:rPr>
                <w:sz w:val="18"/>
                <w:szCs w:val="18"/>
              </w:rPr>
            </w:pPr>
            <w:r w:rsidRPr="00923ECF">
              <w:rPr>
                <w:sz w:val="18"/>
                <w:szCs w:val="18"/>
              </w:rPr>
              <w:t>290</w:t>
            </w:r>
          </w:p>
        </w:tc>
        <w:tc>
          <w:tcPr>
            <w:tcW w:w="786" w:type="dxa"/>
            <w:tcBorders>
              <w:right w:val="single" w:sz="4" w:space="0" w:color="auto"/>
            </w:tcBorders>
          </w:tcPr>
          <w:p w14:paraId="53819499" w14:textId="7014EECE" w:rsidR="003F69CF" w:rsidRPr="00923ECF" w:rsidRDefault="003F69CF" w:rsidP="00C87FC0">
            <w:pPr>
              <w:jc w:val="right"/>
              <w:rPr>
                <w:sz w:val="18"/>
                <w:szCs w:val="18"/>
              </w:rPr>
            </w:pPr>
            <w:r w:rsidRPr="00923ECF">
              <w:rPr>
                <w:sz w:val="18"/>
                <w:szCs w:val="18"/>
              </w:rPr>
              <w:t>1,988</w:t>
            </w:r>
          </w:p>
        </w:tc>
        <w:tc>
          <w:tcPr>
            <w:tcW w:w="864" w:type="dxa"/>
            <w:tcBorders>
              <w:right w:val="single" w:sz="4" w:space="0" w:color="auto"/>
            </w:tcBorders>
          </w:tcPr>
          <w:p w14:paraId="2D2E9FBA"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13,575</w:t>
            </w:r>
          </w:p>
        </w:tc>
        <w:tc>
          <w:tcPr>
            <w:tcW w:w="993" w:type="dxa"/>
            <w:tcBorders>
              <w:left w:val="single" w:sz="4" w:space="0" w:color="auto"/>
            </w:tcBorders>
          </w:tcPr>
          <w:p w14:paraId="70B27CDB" w14:textId="77777777" w:rsidR="003F69CF" w:rsidRPr="00923ECF" w:rsidRDefault="003F69CF" w:rsidP="00C5180C">
            <w:pPr>
              <w:jc w:val="center"/>
              <w:rPr>
                <w:sz w:val="18"/>
                <w:szCs w:val="18"/>
              </w:rPr>
            </w:pPr>
            <w:r w:rsidRPr="00923ECF">
              <w:rPr>
                <w:sz w:val="18"/>
                <w:szCs w:val="18"/>
              </w:rPr>
              <w:t>243,339</w:t>
            </w:r>
          </w:p>
        </w:tc>
        <w:tc>
          <w:tcPr>
            <w:tcW w:w="850" w:type="dxa"/>
          </w:tcPr>
          <w:p w14:paraId="0A6CD90B" w14:textId="32EB202B" w:rsidR="003F69CF" w:rsidRPr="00923ECF" w:rsidRDefault="003F69CF" w:rsidP="00C87FC0">
            <w:pPr>
              <w:jc w:val="right"/>
              <w:rPr>
                <w:sz w:val="18"/>
                <w:szCs w:val="18"/>
              </w:rPr>
            </w:pPr>
            <w:r w:rsidRPr="00923ECF">
              <w:rPr>
                <w:sz w:val="18"/>
                <w:szCs w:val="18"/>
              </w:rPr>
              <w:t>5,624</w:t>
            </w:r>
          </w:p>
        </w:tc>
        <w:tc>
          <w:tcPr>
            <w:tcW w:w="992" w:type="dxa"/>
          </w:tcPr>
          <w:p w14:paraId="0CCF3BAA" w14:textId="013DD1C4" w:rsidR="003F69CF" w:rsidRPr="00923ECF" w:rsidRDefault="003F69CF" w:rsidP="00C87FC0">
            <w:pPr>
              <w:jc w:val="right"/>
              <w:rPr>
                <w:sz w:val="18"/>
                <w:szCs w:val="18"/>
              </w:rPr>
            </w:pPr>
            <w:r w:rsidRPr="00923ECF">
              <w:rPr>
                <w:sz w:val="18"/>
                <w:szCs w:val="18"/>
              </w:rPr>
              <w:t>6,035</w:t>
            </w:r>
          </w:p>
        </w:tc>
        <w:tc>
          <w:tcPr>
            <w:tcW w:w="993" w:type="dxa"/>
            <w:tcBorders>
              <w:left w:val="nil"/>
              <w:right w:val="single" w:sz="4" w:space="0" w:color="auto"/>
            </w:tcBorders>
          </w:tcPr>
          <w:p w14:paraId="053092DF" w14:textId="02149A31" w:rsidR="003F69CF" w:rsidRPr="00923ECF" w:rsidRDefault="003F69CF" w:rsidP="00C87FC0">
            <w:pPr>
              <w:jc w:val="right"/>
              <w:rPr>
                <w:sz w:val="18"/>
                <w:szCs w:val="18"/>
              </w:rPr>
            </w:pPr>
            <w:r w:rsidRPr="00923ECF">
              <w:rPr>
                <w:sz w:val="18"/>
                <w:szCs w:val="18"/>
              </w:rPr>
              <w:t>31,232</w:t>
            </w:r>
          </w:p>
        </w:tc>
        <w:tc>
          <w:tcPr>
            <w:tcW w:w="992" w:type="dxa"/>
            <w:tcBorders>
              <w:left w:val="single" w:sz="4" w:space="0" w:color="auto"/>
            </w:tcBorders>
          </w:tcPr>
          <w:p w14:paraId="337F2BA3" w14:textId="77777777" w:rsidR="003F69CF" w:rsidRPr="00923ECF" w:rsidRDefault="003F69CF" w:rsidP="00C5180C">
            <w:pPr>
              <w:jc w:val="center"/>
              <w:rPr>
                <w:sz w:val="18"/>
                <w:szCs w:val="18"/>
              </w:rPr>
            </w:pPr>
            <w:r w:rsidRPr="00923ECF">
              <w:rPr>
                <w:sz w:val="18"/>
                <w:szCs w:val="18"/>
              </w:rPr>
              <w:t>45.8</w:t>
            </w:r>
          </w:p>
        </w:tc>
        <w:tc>
          <w:tcPr>
            <w:tcW w:w="709" w:type="dxa"/>
          </w:tcPr>
          <w:p w14:paraId="30B9CFA7" w14:textId="3740959D" w:rsidR="003F69CF" w:rsidRPr="00923ECF" w:rsidRDefault="003F69CF" w:rsidP="00C5180C">
            <w:pPr>
              <w:jc w:val="center"/>
              <w:rPr>
                <w:sz w:val="18"/>
                <w:szCs w:val="18"/>
              </w:rPr>
            </w:pPr>
            <w:r w:rsidRPr="00923ECF">
              <w:rPr>
                <w:sz w:val="18"/>
                <w:szCs w:val="18"/>
              </w:rPr>
              <w:t>28.6</w:t>
            </w:r>
          </w:p>
        </w:tc>
        <w:tc>
          <w:tcPr>
            <w:tcW w:w="992" w:type="dxa"/>
            <w:tcBorders>
              <w:left w:val="nil"/>
            </w:tcBorders>
          </w:tcPr>
          <w:p w14:paraId="635FFF6D" w14:textId="43B889AB" w:rsidR="003F69CF" w:rsidRPr="00923ECF" w:rsidRDefault="003F69CF" w:rsidP="00C5180C">
            <w:pPr>
              <w:jc w:val="center"/>
              <w:rPr>
                <w:sz w:val="18"/>
                <w:szCs w:val="18"/>
              </w:rPr>
            </w:pPr>
            <w:r w:rsidRPr="00923ECF">
              <w:rPr>
                <w:sz w:val="18"/>
                <w:szCs w:val="18"/>
              </w:rPr>
              <w:t>48.1</w:t>
            </w:r>
          </w:p>
        </w:tc>
        <w:tc>
          <w:tcPr>
            <w:tcW w:w="778" w:type="dxa"/>
          </w:tcPr>
          <w:p w14:paraId="74D6D68E" w14:textId="416B3ECB" w:rsidR="003F69CF" w:rsidRPr="00923ECF" w:rsidRDefault="003F69CF" w:rsidP="00C87FC0">
            <w:pPr>
              <w:ind w:right="100"/>
              <w:jc w:val="right"/>
              <w:rPr>
                <w:sz w:val="18"/>
                <w:szCs w:val="18"/>
              </w:rPr>
            </w:pPr>
            <w:r w:rsidRPr="00923ECF">
              <w:rPr>
                <w:sz w:val="18"/>
                <w:szCs w:val="18"/>
              </w:rPr>
              <w:t>63.1</w:t>
            </w:r>
          </w:p>
        </w:tc>
      </w:tr>
      <w:tr w:rsidR="003201D3" w:rsidRPr="00C5180C" w14:paraId="7A63770D" w14:textId="65A810F5" w:rsidTr="003201D3">
        <w:trPr>
          <w:jc w:val="center"/>
        </w:trPr>
        <w:tc>
          <w:tcPr>
            <w:tcW w:w="1008" w:type="dxa"/>
            <w:tcBorders>
              <w:right w:val="single" w:sz="4" w:space="0" w:color="auto"/>
            </w:tcBorders>
          </w:tcPr>
          <w:p w14:paraId="0E8D36E0" w14:textId="77777777" w:rsidR="003F69CF" w:rsidRPr="00923ECF" w:rsidRDefault="003F69CF" w:rsidP="00C5180C">
            <w:pPr>
              <w:jc w:val="center"/>
              <w:rPr>
                <w:sz w:val="18"/>
                <w:szCs w:val="18"/>
              </w:rPr>
            </w:pPr>
            <w:r w:rsidRPr="00923ECF">
              <w:rPr>
                <w:sz w:val="18"/>
                <w:szCs w:val="18"/>
              </w:rPr>
              <w:t>1999</w:t>
            </w:r>
          </w:p>
        </w:tc>
        <w:tc>
          <w:tcPr>
            <w:tcW w:w="900" w:type="dxa"/>
            <w:tcBorders>
              <w:left w:val="nil"/>
            </w:tcBorders>
          </w:tcPr>
          <w:p w14:paraId="5A7EF2E2" w14:textId="77777777" w:rsidR="003F69CF" w:rsidRPr="00923ECF" w:rsidRDefault="003F69CF" w:rsidP="00C87FC0">
            <w:pPr>
              <w:jc w:val="right"/>
              <w:rPr>
                <w:sz w:val="18"/>
                <w:szCs w:val="18"/>
              </w:rPr>
            </w:pPr>
            <w:r w:rsidRPr="00923ECF">
              <w:rPr>
                <w:sz w:val="18"/>
                <w:szCs w:val="18"/>
              </w:rPr>
              <w:t>12,682</w:t>
            </w:r>
          </w:p>
        </w:tc>
        <w:tc>
          <w:tcPr>
            <w:tcW w:w="588" w:type="dxa"/>
          </w:tcPr>
          <w:p w14:paraId="5338BB31" w14:textId="383F151F" w:rsidR="003F69CF" w:rsidRPr="00923ECF" w:rsidRDefault="003F69CF" w:rsidP="00C87FC0">
            <w:pPr>
              <w:jc w:val="right"/>
              <w:rPr>
                <w:sz w:val="18"/>
                <w:szCs w:val="18"/>
              </w:rPr>
            </w:pPr>
            <w:r w:rsidRPr="00923ECF">
              <w:rPr>
                <w:sz w:val="18"/>
                <w:szCs w:val="18"/>
              </w:rPr>
              <w:t>159</w:t>
            </w:r>
          </w:p>
        </w:tc>
        <w:tc>
          <w:tcPr>
            <w:tcW w:w="759" w:type="dxa"/>
          </w:tcPr>
          <w:p w14:paraId="427220A4" w14:textId="671A2472" w:rsidR="003F69CF" w:rsidRPr="00923ECF" w:rsidRDefault="003F69CF" w:rsidP="00C87FC0">
            <w:pPr>
              <w:jc w:val="right"/>
              <w:rPr>
                <w:sz w:val="18"/>
                <w:szCs w:val="18"/>
              </w:rPr>
            </w:pPr>
            <w:r w:rsidRPr="00923ECF">
              <w:rPr>
                <w:sz w:val="18"/>
                <w:szCs w:val="18"/>
              </w:rPr>
              <w:t>290</w:t>
            </w:r>
          </w:p>
        </w:tc>
        <w:tc>
          <w:tcPr>
            <w:tcW w:w="786" w:type="dxa"/>
            <w:tcBorders>
              <w:right w:val="single" w:sz="4" w:space="0" w:color="auto"/>
            </w:tcBorders>
          </w:tcPr>
          <w:p w14:paraId="2F5B0540" w14:textId="6E1A4D78" w:rsidR="003F69CF" w:rsidRPr="00923ECF" w:rsidRDefault="003F69CF" w:rsidP="00C87FC0">
            <w:pPr>
              <w:jc w:val="right"/>
              <w:rPr>
                <w:sz w:val="18"/>
                <w:szCs w:val="18"/>
              </w:rPr>
            </w:pPr>
            <w:r w:rsidRPr="00923ECF">
              <w:rPr>
                <w:sz w:val="18"/>
                <w:szCs w:val="18"/>
              </w:rPr>
              <w:t>1,979</w:t>
            </w:r>
          </w:p>
        </w:tc>
        <w:tc>
          <w:tcPr>
            <w:tcW w:w="864" w:type="dxa"/>
            <w:tcBorders>
              <w:right w:val="single" w:sz="4" w:space="0" w:color="auto"/>
            </w:tcBorders>
          </w:tcPr>
          <w:p w14:paraId="51E541A4"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15,110</w:t>
            </w:r>
          </w:p>
        </w:tc>
        <w:tc>
          <w:tcPr>
            <w:tcW w:w="993" w:type="dxa"/>
            <w:tcBorders>
              <w:left w:val="single" w:sz="4" w:space="0" w:color="auto"/>
            </w:tcBorders>
          </w:tcPr>
          <w:p w14:paraId="6313FECD" w14:textId="77777777" w:rsidR="003F69CF" w:rsidRPr="00923ECF" w:rsidRDefault="003F69CF" w:rsidP="00C5180C">
            <w:pPr>
              <w:jc w:val="center"/>
              <w:rPr>
                <w:sz w:val="18"/>
                <w:szCs w:val="18"/>
              </w:rPr>
            </w:pPr>
            <w:r w:rsidRPr="00923ECF">
              <w:rPr>
                <w:sz w:val="18"/>
                <w:szCs w:val="18"/>
              </w:rPr>
              <w:t>289,003</w:t>
            </w:r>
          </w:p>
        </w:tc>
        <w:tc>
          <w:tcPr>
            <w:tcW w:w="850" w:type="dxa"/>
          </w:tcPr>
          <w:p w14:paraId="1122F097" w14:textId="3BA4EBE6" w:rsidR="003F69CF" w:rsidRPr="00923ECF" w:rsidRDefault="003F69CF" w:rsidP="00C87FC0">
            <w:pPr>
              <w:jc w:val="right"/>
              <w:rPr>
                <w:sz w:val="18"/>
                <w:szCs w:val="18"/>
              </w:rPr>
            </w:pPr>
            <w:r w:rsidRPr="00923ECF">
              <w:rPr>
                <w:sz w:val="18"/>
                <w:szCs w:val="18"/>
              </w:rPr>
              <w:t>5,415</w:t>
            </w:r>
          </w:p>
        </w:tc>
        <w:tc>
          <w:tcPr>
            <w:tcW w:w="992" w:type="dxa"/>
          </w:tcPr>
          <w:p w14:paraId="04749CD6" w14:textId="40FAAA07" w:rsidR="003F69CF" w:rsidRPr="00923ECF" w:rsidRDefault="003F69CF" w:rsidP="00C87FC0">
            <w:pPr>
              <w:jc w:val="right"/>
              <w:rPr>
                <w:sz w:val="18"/>
                <w:szCs w:val="18"/>
              </w:rPr>
            </w:pPr>
            <w:r w:rsidRPr="00923ECF">
              <w:rPr>
                <w:sz w:val="18"/>
                <w:szCs w:val="18"/>
              </w:rPr>
              <w:t>5,072</w:t>
            </w:r>
          </w:p>
        </w:tc>
        <w:tc>
          <w:tcPr>
            <w:tcW w:w="993" w:type="dxa"/>
            <w:tcBorders>
              <w:left w:val="nil"/>
              <w:right w:val="single" w:sz="4" w:space="0" w:color="auto"/>
            </w:tcBorders>
          </w:tcPr>
          <w:p w14:paraId="08B17844" w14:textId="6B6BFD93" w:rsidR="003F69CF" w:rsidRPr="00923ECF" w:rsidRDefault="003F69CF" w:rsidP="00C87FC0">
            <w:pPr>
              <w:jc w:val="right"/>
              <w:rPr>
                <w:sz w:val="18"/>
                <w:szCs w:val="18"/>
              </w:rPr>
            </w:pPr>
            <w:r w:rsidRPr="00923ECF">
              <w:rPr>
                <w:sz w:val="18"/>
                <w:szCs w:val="18"/>
              </w:rPr>
              <w:t>19,088</w:t>
            </w:r>
          </w:p>
        </w:tc>
        <w:tc>
          <w:tcPr>
            <w:tcW w:w="992" w:type="dxa"/>
            <w:tcBorders>
              <w:left w:val="single" w:sz="4" w:space="0" w:color="auto"/>
            </w:tcBorders>
          </w:tcPr>
          <w:p w14:paraId="1B5F76DD" w14:textId="77777777" w:rsidR="003F69CF" w:rsidRPr="00923ECF" w:rsidRDefault="003F69CF" w:rsidP="00C5180C">
            <w:pPr>
              <w:jc w:val="center"/>
              <w:rPr>
                <w:sz w:val="18"/>
                <w:szCs w:val="18"/>
              </w:rPr>
            </w:pPr>
            <w:r w:rsidRPr="00923ECF">
              <w:rPr>
                <w:sz w:val="18"/>
                <w:szCs w:val="18"/>
              </w:rPr>
              <w:t>43.9</w:t>
            </w:r>
          </w:p>
        </w:tc>
        <w:tc>
          <w:tcPr>
            <w:tcW w:w="709" w:type="dxa"/>
          </w:tcPr>
          <w:p w14:paraId="385FAB91" w14:textId="1986329A" w:rsidR="003F69CF" w:rsidRPr="00923ECF" w:rsidRDefault="003F69CF" w:rsidP="00C5180C">
            <w:pPr>
              <w:jc w:val="center"/>
              <w:rPr>
                <w:sz w:val="18"/>
                <w:szCs w:val="18"/>
              </w:rPr>
            </w:pPr>
            <w:r w:rsidRPr="00923ECF">
              <w:rPr>
                <w:sz w:val="18"/>
                <w:szCs w:val="18"/>
              </w:rPr>
              <w:t>29.4</w:t>
            </w:r>
          </w:p>
        </w:tc>
        <w:tc>
          <w:tcPr>
            <w:tcW w:w="992" w:type="dxa"/>
            <w:tcBorders>
              <w:left w:val="nil"/>
            </w:tcBorders>
          </w:tcPr>
          <w:p w14:paraId="4945A4C1" w14:textId="4C4FEA61" w:rsidR="003F69CF" w:rsidRPr="00923ECF" w:rsidRDefault="003F69CF" w:rsidP="00C5180C">
            <w:pPr>
              <w:jc w:val="center"/>
              <w:rPr>
                <w:sz w:val="18"/>
                <w:szCs w:val="18"/>
              </w:rPr>
            </w:pPr>
            <w:r w:rsidRPr="00923ECF">
              <w:rPr>
                <w:sz w:val="18"/>
                <w:szCs w:val="18"/>
              </w:rPr>
              <w:t>57.2</w:t>
            </w:r>
          </w:p>
        </w:tc>
        <w:tc>
          <w:tcPr>
            <w:tcW w:w="778" w:type="dxa"/>
          </w:tcPr>
          <w:p w14:paraId="0FCE5A1B" w14:textId="4A54BC39" w:rsidR="003F69CF" w:rsidRPr="00923ECF" w:rsidRDefault="003F69CF" w:rsidP="00C87FC0">
            <w:pPr>
              <w:ind w:right="100"/>
              <w:jc w:val="right"/>
              <w:rPr>
                <w:sz w:val="18"/>
                <w:szCs w:val="18"/>
              </w:rPr>
            </w:pPr>
            <w:r w:rsidRPr="00923ECF">
              <w:rPr>
                <w:sz w:val="18"/>
                <w:szCs w:val="18"/>
              </w:rPr>
              <w:t>103.7</w:t>
            </w:r>
          </w:p>
        </w:tc>
      </w:tr>
      <w:tr w:rsidR="003201D3" w:rsidRPr="00C5180C" w14:paraId="2D38716D" w14:textId="2FBA08F5" w:rsidTr="003201D3">
        <w:trPr>
          <w:jc w:val="center"/>
        </w:trPr>
        <w:tc>
          <w:tcPr>
            <w:tcW w:w="1008" w:type="dxa"/>
            <w:tcBorders>
              <w:right w:val="single" w:sz="4" w:space="0" w:color="auto"/>
            </w:tcBorders>
          </w:tcPr>
          <w:p w14:paraId="54DB253B" w14:textId="77777777" w:rsidR="003F69CF" w:rsidRPr="00923ECF" w:rsidRDefault="003F69CF" w:rsidP="00C5180C">
            <w:pPr>
              <w:jc w:val="center"/>
              <w:rPr>
                <w:sz w:val="18"/>
                <w:szCs w:val="18"/>
              </w:rPr>
            </w:pPr>
            <w:r w:rsidRPr="00923ECF">
              <w:rPr>
                <w:sz w:val="18"/>
                <w:szCs w:val="18"/>
              </w:rPr>
              <w:t>2000</w:t>
            </w:r>
          </w:p>
        </w:tc>
        <w:tc>
          <w:tcPr>
            <w:tcW w:w="900" w:type="dxa"/>
            <w:tcBorders>
              <w:left w:val="nil"/>
            </w:tcBorders>
          </w:tcPr>
          <w:p w14:paraId="76303DD8" w14:textId="77777777" w:rsidR="003F69CF" w:rsidRPr="00923ECF" w:rsidRDefault="003F69CF" w:rsidP="00C87FC0">
            <w:pPr>
              <w:jc w:val="right"/>
              <w:rPr>
                <w:sz w:val="18"/>
                <w:szCs w:val="18"/>
              </w:rPr>
            </w:pPr>
            <w:r w:rsidRPr="00923ECF">
              <w:rPr>
                <w:sz w:val="18"/>
                <w:szCs w:val="18"/>
              </w:rPr>
              <w:t>15,046</w:t>
            </w:r>
          </w:p>
        </w:tc>
        <w:tc>
          <w:tcPr>
            <w:tcW w:w="588" w:type="dxa"/>
          </w:tcPr>
          <w:p w14:paraId="33C17983" w14:textId="70F50F9D" w:rsidR="003F69CF" w:rsidRPr="00923ECF" w:rsidRDefault="003F69CF" w:rsidP="00C87FC0">
            <w:pPr>
              <w:jc w:val="right"/>
              <w:rPr>
                <w:sz w:val="18"/>
                <w:szCs w:val="18"/>
              </w:rPr>
            </w:pPr>
            <w:r w:rsidRPr="00923ECF">
              <w:rPr>
                <w:sz w:val="18"/>
                <w:szCs w:val="18"/>
              </w:rPr>
              <w:t>150</w:t>
            </w:r>
          </w:p>
        </w:tc>
        <w:tc>
          <w:tcPr>
            <w:tcW w:w="759" w:type="dxa"/>
          </w:tcPr>
          <w:p w14:paraId="205F5BC0" w14:textId="0464F0F3" w:rsidR="003F69CF" w:rsidRPr="00923ECF" w:rsidRDefault="003F69CF" w:rsidP="00C87FC0">
            <w:pPr>
              <w:jc w:val="right"/>
              <w:rPr>
                <w:sz w:val="18"/>
                <w:szCs w:val="18"/>
              </w:rPr>
            </w:pPr>
            <w:r w:rsidRPr="00923ECF">
              <w:rPr>
                <w:sz w:val="18"/>
                <w:szCs w:val="18"/>
              </w:rPr>
              <w:t>291</w:t>
            </w:r>
          </w:p>
        </w:tc>
        <w:tc>
          <w:tcPr>
            <w:tcW w:w="786" w:type="dxa"/>
            <w:tcBorders>
              <w:right w:val="single" w:sz="4" w:space="0" w:color="auto"/>
            </w:tcBorders>
          </w:tcPr>
          <w:p w14:paraId="054FA155" w14:textId="021ADF85" w:rsidR="003F69CF" w:rsidRPr="00923ECF" w:rsidRDefault="003F69CF" w:rsidP="00C87FC0">
            <w:pPr>
              <w:jc w:val="right"/>
              <w:rPr>
                <w:sz w:val="18"/>
                <w:szCs w:val="18"/>
              </w:rPr>
            </w:pPr>
            <w:r w:rsidRPr="00923ECF">
              <w:rPr>
                <w:sz w:val="18"/>
                <w:szCs w:val="18"/>
              </w:rPr>
              <w:t>3,225</w:t>
            </w:r>
          </w:p>
        </w:tc>
        <w:tc>
          <w:tcPr>
            <w:tcW w:w="864" w:type="dxa"/>
            <w:tcBorders>
              <w:right w:val="single" w:sz="4" w:space="0" w:color="auto"/>
            </w:tcBorders>
          </w:tcPr>
          <w:p w14:paraId="5AECDF6B"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18,712</w:t>
            </w:r>
          </w:p>
        </w:tc>
        <w:tc>
          <w:tcPr>
            <w:tcW w:w="993" w:type="dxa"/>
            <w:tcBorders>
              <w:left w:val="single" w:sz="4" w:space="0" w:color="auto"/>
            </w:tcBorders>
          </w:tcPr>
          <w:p w14:paraId="4C43E5C9" w14:textId="77777777" w:rsidR="003F69CF" w:rsidRPr="00923ECF" w:rsidRDefault="003F69CF" w:rsidP="00C5180C">
            <w:pPr>
              <w:jc w:val="center"/>
              <w:rPr>
                <w:sz w:val="18"/>
                <w:szCs w:val="18"/>
              </w:rPr>
            </w:pPr>
            <w:r w:rsidRPr="00923ECF">
              <w:rPr>
                <w:sz w:val="18"/>
                <w:szCs w:val="18"/>
              </w:rPr>
              <w:t>436,782</w:t>
            </w:r>
          </w:p>
        </w:tc>
        <w:tc>
          <w:tcPr>
            <w:tcW w:w="850" w:type="dxa"/>
          </w:tcPr>
          <w:p w14:paraId="63D328A8" w14:textId="6B599AD1" w:rsidR="003F69CF" w:rsidRPr="00923ECF" w:rsidRDefault="003F69CF" w:rsidP="00C87FC0">
            <w:pPr>
              <w:jc w:val="right"/>
              <w:rPr>
                <w:sz w:val="18"/>
                <w:szCs w:val="18"/>
              </w:rPr>
            </w:pPr>
            <w:r w:rsidRPr="00923ECF">
              <w:rPr>
                <w:sz w:val="18"/>
                <w:szCs w:val="18"/>
              </w:rPr>
              <w:t>6,528</w:t>
            </w:r>
          </w:p>
        </w:tc>
        <w:tc>
          <w:tcPr>
            <w:tcW w:w="992" w:type="dxa"/>
          </w:tcPr>
          <w:p w14:paraId="36CBB0AA" w14:textId="679540AE" w:rsidR="003F69CF" w:rsidRPr="00923ECF" w:rsidRDefault="003F69CF" w:rsidP="00C87FC0">
            <w:pPr>
              <w:jc w:val="right"/>
              <w:rPr>
                <w:sz w:val="18"/>
                <w:szCs w:val="18"/>
              </w:rPr>
            </w:pPr>
            <w:r w:rsidRPr="00923ECF">
              <w:rPr>
                <w:sz w:val="18"/>
                <w:szCs w:val="18"/>
              </w:rPr>
              <w:t>5,136</w:t>
            </w:r>
          </w:p>
        </w:tc>
        <w:tc>
          <w:tcPr>
            <w:tcW w:w="993" w:type="dxa"/>
            <w:tcBorders>
              <w:left w:val="nil"/>
              <w:right w:val="single" w:sz="4" w:space="0" w:color="auto"/>
            </w:tcBorders>
          </w:tcPr>
          <w:p w14:paraId="3F45385C" w14:textId="28EBDDF4" w:rsidR="003F69CF" w:rsidRPr="00923ECF" w:rsidRDefault="003F69CF" w:rsidP="00C87FC0">
            <w:pPr>
              <w:jc w:val="right"/>
              <w:rPr>
                <w:sz w:val="18"/>
                <w:szCs w:val="18"/>
              </w:rPr>
            </w:pPr>
            <w:r w:rsidRPr="00923ECF">
              <w:rPr>
                <w:sz w:val="18"/>
                <w:szCs w:val="18"/>
              </w:rPr>
              <w:t>55,977</w:t>
            </w:r>
          </w:p>
        </w:tc>
        <w:tc>
          <w:tcPr>
            <w:tcW w:w="992" w:type="dxa"/>
            <w:tcBorders>
              <w:left w:val="single" w:sz="4" w:space="0" w:color="auto"/>
            </w:tcBorders>
          </w:tcPr>
          <w:p w14:paraId="5D8FE9A7" w14:textId="77777777" w:rsidR="003F69CF" w:rsidRPr="00923ECF" w:rsidRDefault="003F69CF" w:rsidP="00C5180C">
            <w:pPr>
              <w:jc w:val="center"/>
              <w:rPr>
                <w:sz w:val="18"/>
                <w:szCs w:val="18"/>
              </w:rPr>
            </w:pPr>
            <w:r w:rsidRPr="00923ECF">
              <w:rPr>
                <w:sz w:val="18"/>
                <w:szCs w:val="18"/>
              </w:rPr>
              <w:t>34.5</w:t>
            </w:r>
          </w:p>
        </w:tc>
        <w:tc>
          <w:tcPr>
            <w:tcW w:w="709" w:type="dxa"/>
          </w:tcPr>
          <w:p w14:paraId="75038966" w14:textId="30DF5A10" w:rsidR="003F69CF" w:rsidRPr="00923ECF" w:rsidRDefault="003F69CF" w:rsidP="00C5180C">
            <w:pPr>
              <w:jc w:val="center"/>
              <w:rPr>
                <w:sz w:val="18"/>
                <w:szCs w:val="18"/>
              </w:rPr>
            </w:pPr>
            <w:r w:rsidRPr="00923ECF">
              <w:rPr>
                <w:sz w:val="18"/>
                <w:szCs w:val="18"/>
              </w:rPr>
              <w:t>22.9</w:t>
            </w:r>
          </w:p>
        </w:tc>
        <w:tc>
          <w:tcPr>
            <w:tcW w:w="992" w:type="dxa"/>
            <w:tcBorders>
              <w:left w:val="nil"/>
            </w:tcBorders>
          </w:tcPr>
          <w:p w14:paraId="23BB172D" w14:textId="038EF4F4" w:rsidR="003F69CF" w:rsidRPr="00923ECF" w:rsidRDefault="003F69CF" w:rsidP="00C5180C">
            <w:pPr>
              <w:jc w:val="center"/>
              <w:rPr>
                <w:sz w:val="18"/>
                <w:szCs w:val="18"/>
              </w:rPr>
            </w:pPr>
            <w:r w:rsidRPr="00923ECF">
              <w:rPr>
                <w:sz w:val="18"/>
                <w:szCs w:val="18"/>
              </w:rPr>
              <w:t>56.7</w:t>
            </w:r>
          </w:p>
        </w:tc>
        <w:tc>
          <w:tcPr>
            <w:tcW w:w="778" w:type="dxa"/>
          </w:tcPr>
          <w:p w14:paraId="5B74DC68" w14:textId="2FC5C5AD" w:rsidR="003F69CF" w:rsidRPr="00923ECF" w:rsidRDefault="003F69CF" w:rsidP="00C87FC0">
            <w:pPr>
              <w:ind w:right="100"/>
              <w:jc w:val="right"/>
              <w:rPr>
                <w:sz w:val="18"/>
                <w:szCs w:val="18"/>
              </w:rPr>
            </w:pPr>
            <w:r w:rsidRPr="00923ECF">
              <w:rPr>
                <w:sz w:val="18"/>
                <w:szCs w:val="18"/>
              </w:rPr>
              <w:t>64.1</w:t>
            </w:r>
          </w:p>
        </w:tc>
      </w:tr>
      <w:tr w:rsidR="003201D3" w:rsidRPr="00C5180C" w14:paraId="5E7C713D" w14:textId="1D50AD21" w:rsidTr="003201D3">
        <w:trPr>
          <w:jc w:val="center"/>
        </w:trPr>
        <w:tc>
          <w:tcPr>
            <w:tcW w:w="1008" w:type="dxa"/>
            <w:tcBorders>
              <w:right w:val="single" w:sz="4" w:space="0" w:color="auto"/>
            </w:tcBorders>
          </w:tcPr>
          <w:p w14:paraId="69642ECC" w14:textId="77777777" w:rsidR="003F69CF" w:rsidRPr="00923ECF" w:rsidRDefault="003F69CF" w:rsidP="00C5180C">
            <w:pPr>
              <w:jc w:val="center"/>
              <w:rPr>
                <w:sz w:val="18"/>
                <w:szCs w:val="18"/>
              </w:rPr>
            </w:pPr>
            <w:r w:rsidRPr="00923ECF">
              <w:rPr>
                <w:sz w:val="18"/>
                <w:szCs w:val="18"/>
              </w:rPr>
              <w:t>2001</w:t>
            </w:r>
          </w:p>
        </w:tc>
        <w:tc>
          <w:tcPr>
            <w:tcW w:w="900" w:type="dxa"/>
            <w:tcBorders>
              <w:left w:val="nil"/>
            </w:tcBorders>
          </w:tcPr>
          <w:p w14:paraId="43643DE6" w14:textId="77777777" w:rsidR="003F69CF" w:rsidRPr="00923ECF" w:rsidRDefault="003F69CF" w:rsidP="00C87FC0">
            <w:pPr>
              <w:jc w:val="right"/>
              <w:rPr>
                <w:sz w:val="18"/>
                <w:szCs w:val="18"/>
              </w:rPr>
            </w:pPr>
            <w:r w:rsidRPr="00923ECF">
              <w:rPr>
                <w:sz w:val="18"/>
                <w:szCs w:val="18"/>
              </w:rPr>
              <w:t>13,819</w:t>
            </w:r>
          </w:p>
        </w:tc>
        <w:tc>
          <w:tcPr>
            <w:tcW w:w="588" w:type="dxa"/>
          </w:tcPr>
          <w:p w14:paraId="77A768B5" w14:textId="2F7C57F2" w:rsidR="003F69CF" w:rsidRPr="00923ECF" w:rsidRDefault="003F69CF" w:rsidP="00C87FC0">
            <w:pPr>
              <w:jc w:val="right"/>
              <w:rPr>
                <w:sz w:val="18"/>
                <w:szCs w:val="18"/>
              </w:rPr>
            </w:pPr>
            <w:r w:rsidRPr="00923ECF">
              <w:rPr>
                <w:sz w:val="18"/>
                <w:szCs w:val="18"/>
              </w:rPr>
              <w:t>155</w:t>
            </w:r>
          </w:p>
        </w:tc>
        <w:tc>
          <w:tcPr>
            <w:tcW w:w="759" w:type="dxa"/>
          </w:tcPr>
          <w:p w14:paraId="6C68E4E2" w14:textId="5046A532" w:rsidR="003F69CF" w:rsidRPr="00923ECF" w:rsidRDefault="003F69CF" w:rsidP="00C87FC0">
            <w:pPr>
              <w:jc w:val="right"/>
              <w:rPr>
                <w:sz w:val="18"/>
                <w:szCs w:val="18"/>
              </w:rPr>
            </w:pPr>
            <w:r w:rsidRPr="00923ECF">
              <w:rPr>
                <w:sz w:val="18"/>
                <w:szCs w:val="18"/>
              </w:rPr>
              <w:t>378</w:t>
            </w:r>
          </w:p>
        </w:tc>
        <w:tc>
          <w:tcPr>
            <w:tcW w:w="786" w:type="dxa"/>
            <w:tcBorders>
              <w:right w:val="single" w:sz="4" w:space="0" w:color="auto"/>
            </w:tcBorders>
          </w:tcPr>
          <w:p w14:paraId="0F219922" w14:textId="5BFDAC95" w:rsidR="003F69CF" w:rsidRPr="00923ECF" w:rsidRDefault="003F69CF" w:rsidP="00C87FC0">
            <w:pPr>
              <w:jc w:val="right"/>
              <w:rPr>
                <w:sz w:val="18"/>
                <w:szCs w:val="18"/>
              </w:rPr>
            </w:pPr>
            <w:r w:rsidRPr="00923ECF">
              <w:rPr>
                <w:sz w:val="18"/>
                <w:szCs w:val="18"/>
              </w:rPr>
              <w:t>3,910</w:t>
            </w:r>
          </w:p>
        </w:tc>
        <w:tc>
          <w:tcPr>
            <w:tcW w:w="864" w:type="dxa"/>
            <w:tcBorders>
              <w:right w:val="single" w:sz="4" w:space="0" w:color="auto"/>
            </w:tcBorders>
          </w:tcPr>
          <w:p w14:paraId="16FC578A"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18,262</w:t>
            </w:r>
          </w:p>
        </w:tc>
        <w:tc>
          <w:tcPr>
            <w:tcW w:w="993" w:type="dxa"/>
            <w:tcBorders>
              <w:left w:val="single" w:sz="4" w:space="0" w:color="auto"/>
            </w:tcBorders>
          </w:tcPr>
          <w:p w14:paraId="69B706B9" w14:textId="77777777" w:rsidR="003F69CF" w:rsidRPr="00923ECF" w:rsidRDefault="003F69CF" w:rsidP="00C5180C">
            <w:pPr>
              <w:jc w:val="center"/>
              <w:rPr>
                <w:sz w:val="18"/>
                <w:szCs w:val="18"/>
              </w:rPr>
            </w:pPr>
            <w:r w:rsidRPr="00923ECF">
              <w:rPr>
                <w:sz w:val="18"/>
                <w:szCs w:val="18"/>
              </w:rPr>
              <w:t>326,382</w:t>
            </w:r>
          </w:p>
        </w:tc>
        <w:tc>
          <w:tcPr>
            <w:tcW w:w="850" w:type="dxa"/>
          </w:tcPr>
          <w:p w14:paraId="2D89CCE3" w14:textId="63DF3DAF" w:rsidR="003F69CF" w:rsidRPr="00923ECF" w:rsidRDefault="003F69CF" w:rsidP="00C87FC0">
            <w:pPr>
              <w:jc w:val="right"/>
              <w:rPr>
                <w:sz w:val="18"/>
                <w:szCs w:val="18"/>
              </w:rPr>
            </w:pPr>
            <w:r w:rsidRPr="00923ECF">
              <w:rPr>
                <w:sz w:val="18"/>
                <w:szCs w:val="18"/>
              </w:rPr>
              <w:t>6,700</w:t>
            </w:r>
          </w:p>
        </w:tc>
        <w:tc>
          <w:tcPr>
            <w:tcW w:w="992" w:type="dxa"/>
          </w:tcPr>
          <w:p w14:paraId="1A85E69A" w14:textId="064E40B0" w:rsidR="003F69CF" w:rsidRPr="00923ECF" w:rsidRDefault="003F69CF" w:rsidP="00C87FC0">
            <w:pPr>
              <w:jc w:val="right"/>
              <w:rPr>
                <w:sz w:val="18"/>
                <w:szCs w:val="18"/>
              </w:rPr>
            </w:pPr>
            <w:r w:rsidRPr="00923ECF">
              <w:rPr>
                <w:sz w:val="18"/>
                <w:szCs w:val="18"/>
              </w:rPr>
              <w:t>5,736</w:t>
            </w:r>
          </w:p>
        </w:tc>
        <w:tc>
          <w:tcPr>
            <w:tcW w:w="993" w:type="dxa"/>
            <w:tcBorders>
              <w:left w:val="nil"/>
              <w:right w:val="single" w:sz="4" w:space="0" w:color="auto"/>
            </w:tcBorders>
          </w:tcPr>
          <w:p w14:paraId="1DEC5606" w14:textId="7BAE9342" w:rsidR="003F69CF" w:rsidRPr="00923ECF" w:rsidRDefault="003F69CF" w:rsidP="00C87FC0">
            <w:pPr>
              <w:jc w:val="right"/>
              <w:rPr>
                <w:sz w:val="18"/>
                <w:szCs w:val="18"/>
              </w:rPr>
            </w:pPr>
            <w:r w:rsidRPr="00923ECF">
              <w:rPr>
                <w:sz w:val="18"/>
                <w:szCs w:val="18"/>
              </w:rPr>
              <w:t>46,251</w:t>
            </w:r>
          </w:p>
        </w:tc>
        <w:tc>
          <w:tcPr>
            <w:tcW w:w="992" w:type="dxa"/>
            <w:tcBorders>
              <w:left w:val="single" w:sz="4" w:space="0" w:color="auto"/>
            </w:tcBorders>
          </w:tcPr>
          <w:p w14:paraId="0EACE0E0" w14:textId="77777777" w:rsidR="003F69CF" w:rsidRPr="00923ECF" w:rsidRDefault="003F69CF" w:rsidP="00C5180C">
            <w:pPr>
              <w:jc w:val="center"/>
              <w:rPr>
                <w:sz w:val="18"/>
                <w:szCs w:val="18"/>
              </w:rPr>
            </w:pPr>
            <w:r w:rsidRPr="00923ECF">
              <w:rPr>
                <w:sz w:val="18"/>
                <w:szCs w:val="18"/>
              </w:rPr>
              <w:t>42.3</w:t>
            </w:r>
          </w:p>
        </w:tc>
        <w:tc>
          <w:tcPr>
            <w:tcW w:w="709" w:type="dxa"/>
          </w:tcPr>
          <w:p w14:paraId="193BA9CC" w14:textId="1E57DFA7" w:rsidR="003F69CF" w:rsidRPr="00923ECF" w:rsidRDefault="003F69CF" w:rsidP="00C5180C">
            <w:pPr>
              <w:jc w:val="center"/>
              <w:rPr>
                <w:sz w:val="18"/>
                <w:szCs w:val="18"/>
              </w:rPr>
            </w:pPr>
            <w:r w:rsidRPr="00923ECF">
              <w:rPr>
                <w:sz w:val="18"/>
                <w:szCs w:val="18"/>
              </w:rPr>
              <w:t>23.2</w:t>
            </w:r>
          </w:p>
        </w:tc>
        <w:tc>
          <w:tcPr>
            <w:tcW w:w="992" w:type="dxa"/>
            <w:tcBorders>
              <w:left w:val="nil"/>
            </w:tcBorders>
          </w:tcPr>
          <w:p w14:paraId="20EDC855" w14:textId="2C2BC730" w:rsidR="003F69CF" w:rsidRPr="00923ECF" w:rsidRDefault="003F69CF" w:rsidP="00C5180C">
            <w:pPr>
              <w:jc w:val="center"/>
              <w:rPr>
                <w:sz w:val="18"/>
                <w:szCs w:val="18"/>
              </w:rPr>
            </w:pPr>
            <w:r w:rsidRPr="00923ECF">
              <w:rPr>
                <w:sz w:val="18"/>
                <w:szCs w:val="18"/>
              </w:rPr>
              <w:t>63.0</w:t>
            </w:r>
          </w:p>
        </w:tc>
        <w:tc>
          <w:tcPr>
            <w:tcW w:w="778" w:type="dxa"/>
          </w:tcPr>
          <w:p w14:paraId="5D2B3AD2" w14:textId="513D5810" w:rsidR="003F69CF" w:rsidRPr="00923ECF" w:rsidRDefault="003F69CF" w:rsidP="00C87FC0">
            <w:pPr>
              <w:ind w:right="100"/>
              <w:jc w:val="right"/>
              <w:rPr>
                <w:sz w:val="18"/>
                <w:szCs w:val="18"/>
              </w:rPr>
            </w:pPr>
            <w:r w:rsidRPr="00923ECF">
              <w:rPr>
                <w:sz w:val="18"/>
                <w:szCs w:val="18"/>
              </w:rPr>
              <w:t>88.5</w:t>
            </w:r>
          </w:p>
        </w:tc>
      </w:tr>
      <w:tr w:rsidR="003201D3" w:rsidRPr="00C5180C" w14:paraId="5E46796B" w14:textId="3A2CBDD4" w:rsidTr="003201D3">
        <w:trPr>
          <w:jc w:val="center"/>
        </w:trPr>
        <w:tc>
          <w:tcPr>
            <w:tcW w:w="1008" w:type="dxa"/>
            <w:tcBorders>
              <w:right w:val="single" w:sz="4" w:space="0" w:color="auto"/>
            </w:tcBorders>
          </w:tcPr>
          <w:p w14:paraId="67112107" w14:textId="77777777" w:rsidR="003F69CF" w:rsidRPr="00923ECF" w:rsidRDefault="003F69CF" w:rsidP="00C5180C">
            <w:pPr>
              <w:jc w:val="center"/>
              <w:rPr>
                <w:sz w:val="18"/>
                <w:szCs w:val="18"/>
              </w:rPr>
            </w:pPr>
            <w:r w:rsidRPr="00923ECF">
              <w:rPr>
                <w:sz w:val="18"/>
                <w:szCs w:val="18"/>
              </w:rPr>
              <w:t>2002</w:t>
            </w:r>
          </w:p>
        </w:tc>
        <w:tc>
          <w:tcPr>
            <w:tcW w:w="900" w:type="dxa"/>
            <w:tcBorders>
              <w:left w:val="nil"/>
            </w:tcBorders>
          </w:tcPr>
          <w:p w14:paraId="172CEAA7" w14:textId="77777777" w:rsidR="003F69CF" w:rsidRPr="00923ECF" w:rsidRDefault="003F69CF" w:rsidP="00C87FC0">
            <w:pPr>
              <w:jc w:val="right"/>
              <w:rPr>
                <w:sz w:val="18"/>
                <w:szCs w:val="18"/>
              </w:rPr>
            </w:pPr>
            <w:r w:rsidRPr="00923ECF">
              <w:rPr>
                <w:sz w:val="18"/>
                <w:szCs w:val="18"/>
              </w:rPr>
              <w:t>21,869</w:t>
            </w:r>
          </w:p>
        </w:tc>
        <w:tc>
          <w:tcPr>
            <w:tcW w:w="588" w:type="dxa"/>
          </w:tcPr>
          <w:p w14:paraId="3132CBBB" w14:textId="413C578A" w:rsidR="003F69CF" w:rsidRPr="00923ECF" w:rsidRDefault="003F69CF" w:rsidP="00C87FC0">
            <w:pPr>
              <w:jc w:val="right"/>
              <w:rPr>
                <w:sz w:val="18"/>
                <w:szCs w:val="18"/>
              </w:rPr>
            </w:pPr>
            <w:r w:rsidRPr="00923ECF">
              <w:rPr>
                <w:sz w:val="18"/>
                <w:szCs w:val="18"/>
              </w:rPr>
              <w:t>165</w:t>
            </w:r>
          </w:p>
        </w:tc>
        <w:tc>
          <w:tcPr>
            <w:tcW w:w="759" w:type="dxa"/>
          </w:tcPr>
          <w:p w14:paraId="04BE8E38" w14:textId="42F723F2" w:rsidR="003F69CF" w:rsidRPr="00923ECF" w:rsidRDefault="003F69CF" w:rsidP="00C87FC0">
            <w:pPr>
              <w:jc w:val="right"/>
              <w:rPr>
                <w:sz w:val="18"/>
                <w:szCs w:val="18"/>
              </w:rPr>
            </w:pPr>
            <w:r w:rsidRPr="00923ECF">
              <w:rPr>
                <w:sz w:val="18"/>
                <w:szCs w:val="18"/>
              </w:rPr>
              <w:t>378</w:t>
            </w:r>
          </w:p>
        </w:tc>
        <w:tc>
          <w:tcPr>
            <w:tcW w:w="786" w:type="dxa"/>
            <w:tcBorders>
              <w:right w:val="single" w:sz="4" w:space="0" w:color="auto"/>
            </w:tcBorders>
          </w:tcPr>
          <w:p w14:paraId="1D62A02F" w14:textId="2DD2C3F9" w:rsidR="003F69CF" w:rsidRPr="00923ECF" w:rsidRDefault="003F69CF" w:rsidP="00C87FC0">
            <w:pPr>
              <w:jc w:val="right"/>
              <w:rPr>
                <w:sz w:val="18"/>
                <w:szCs w:val="18"/>
              </w:rPr>
            </w:pPr>
            <w:r w:rsidRPr="00923ECF">
              <w:rPr>
                <w:sz w:val="18"/>
                <w:szCs w:val="18"/>
              </w:rPr>
              <w:t>3,279</w:t>
            </w:r>
          </w:p>
        </w:tc>
        <w:tc>
          <w:tcPr>
            <w:tcW w:w="864" w:type="dxa"/>
            <w:tcBorders>
              <w:right w:val="single" w:sz="4" w:space="0" w:color="auto"/>
            </w:tcBorders>
          </w:tcPr>
          <w:p w14:paraId="6BA7FA7F"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25,691</w:t>
            </w:r>
          </w:p>
        </w:tc>
        <w:tc>
          <w:tcPr>
            <w:tcW w:w="993" w:type="dxa"/>
            <w:tcBorders>
              <w:left w:val="single" w:sz="4" w:space="0" w:color="auto"/>
            </w:tcBorders>
          </w:tcPr>
          <w:p w14:paraId="2641C8A8" w14:textId="77777777" w:rsidR="003F69CF" w:rsidRPr="00923ECF" w:rsidRDefault="003F69CF" w:rsidP="00C5180C">
            <w:pPr>
              <w:jc w:val="center"/>
              <w:rPr>
                <w:sz w:val="18"/>
                <w:szCs w:val="18"/>
              </w:rPr>
            </w:pPr>
            <w:r w:rsidRPr="00923ECF">
              <w:rPr>
                <w:sz w:val="18"/>
                <w:szCs w:val="18"/>
              </w:rPr>
              <w:t>544,454</w:t>
            </w:r>
          </w:p>
        </w:tc>
        <w:tc>
          <w:tcPr>
            <w:tcW w:w="850" w:type="dxa"/>
          </w:tcPr>
          <w:p w14:paraId="44BBABE0" w14:textId="031458D0" w:rsidR="003F69CF" w:rsidRPr="00923ECF" w:rsidRDefault="003F69CF" w:rsidP="00C87FC0">
            <w:pPr>
              <w:jc w:val="right"/>
              <w:rPr>
                <w:sz w:val="18"/>
                <w:szCs w:val="18"/>
              </w:rPr>
            </w:pPr>
            <w:r w:rsidRPr="00923ECF">
              <w:rPr>
                <w:sz w:val="18"/>
                <w:szCs w:val="18"/>
              </w:rPr>
              <w:t>2,916</w:t>
            </w:r>
          </w:p>
        </w:tc>
        <w:tc>
          <w:tcPr>
            <w:tcW w:w="992" w:type="dxa"/>
          </w:tcPr>
          <w:p w14:paraId="6EBD77DB" w14:textId="3E9FD1DE" w:rsidR="003F69CF" w:rsidRPr="00923ECF" w:rsidRDefault="003F69CF" w:rsidP="00C87FC0">
            <w:pPr>
              <w:jc w:val="right"/>
              <w:rPr>
                <w:sz w:val="18"/>
                <w:szCs w:val="18"/>
              </w:rPr>
            </w:pPr>
            <w:r w:rsidRPr="00923ECF">
              <w:rPr>
                <w:sz w:val="18"/>
                <w:szCs w:val="18"/>
              </w:rPr>
              <w:t>4,437</w:t>
            </w:r>
          </w:p>
        </w:tc>
        <w:tc>
          <w:tcPr>
            <w:tcW w:w="993" w:type="dxa"/>
            <w:tcBorders>
              <w:left w:val="nil"/>
              <w:right w:val="single" w:sz="4" w:space="0" w:color="auto"/>
            </w:tcBorders>
          </w:tcPr>
          <w:p w14:paraId="75ABF156" w14:textId="73543EF6" w:rsidR="003F69CF" w:rsidRPr="00923ECF" w:rsidRDefault="003F69CF" w:rsidP="00C87FC0">
            <w:pPr>
              <w:jc w:val="right"/>
              <w:rPr>
                <w:sz w:val="18"/>
                <w:szCs w:val="18"/>
              </w:rPr>
            </w:pPr>
            <w:r w:rsidRPr="00923ECF">
              <w:rPr>
                <w:sz w:val="18"/>
                <w:szCs w:val="18"/>
              </w:rPr>
              <w:t>43,662</w:t>
            </w:r>
          </w:p>
        </w:tc>
        <w:tc>
          <w:tcPr>
            <w:tcW w:w="992" w:type="dxa"/>
            <w:tcBorders>
              <w:left w:val="single" w:sz="4" w:space="0" w:color="auto"/>
            </w:tcBorders>
          </w:tcPr>
          <w:p w14:paraId="605655EB" w14:textId="77777777" w:rsidR="003F69CF" w:rsidRPr="00923ECF" w:rsidRDefault="003F69CF" w:rsidP="00C5180C">
            <w:pPr>
              <w:jc w:val="center"/>
              <w:rPr>
                <w:sz w:val="18"/>
                <w:szCs w:val="18"/>
              </w:rPr>
            </w:pPr>
            <w:r w:rsidRPr="00923ECF">
              <w:rPr>
                <w:sz w:val="18"/>
                <w:szCs w:val="18"/>
              </w:rPr>
              <w:t>40.2</w:t>
            </w:r>
          </w:p>
        </w:tc>
        <w:tc>
          <w:tcPr>
            <w:tcW w:w="709" w:type="dxa"/>
          </w:tcPr>
          <w:p w14:paraId="6B2B04F1" w14:textId="268534C9" w:rsidR="003F69CF" w:rsidRPr="00923ECF" w:rsidRDefault="003F69CF" w:rsidP="00C5180C">
            <w:pPr>
              <w:jc w:val="center"/>
              <w:rPr>
                <w:sz w:val="18"/>
                <w:szCs w:val="18"/>
              </w:rPr>
            </w:pPr>
            <w:r w:rsidRPr="00923ECF">
              <w:rPr>
                <w:sz w:val="18"/>
                <w:szCs w:val="18"/>
              </w:rPr>
              <w:t>56.6</w:t>
            </w:r>
          </w:p>
        </w:tc>
        <w:tc>
          <w:tcPr>
            <w:tcW w:w="992" w:type="dxa"/>
            <w:tcBorders>
              <w:left w:val="nil"/>
            </w:tcBorders>
          </w:tcPr>
          <w:p w14:paraId="6C6972F5" w14:textId="5F46CD46" w:rsidR="003F69CF" w:rsidRPr="00923ECF" w:rsidRDefault="003F69CF" w:rsidP="00C5180C">
            <w:pPr>
              <w:jc w:val="center"/>
              <w:rPr>
                <w:sz w:val="18"/>
                <w:szCs w:val="18"/>
              </w:rPr>
            </w:pPr>
            <w:r w:rsidRPr="00923ECF">
              <w:rPr>
                <w:sz w:val="18"/>
                <w:szCs w:val="18"/>
              </w:rPr>
              <w:t>85.2</w:t>
            </w:r>
          </w:p>
        </w:tc>
        <w:tc>
          <w:tcPr>
            <w:tcW w:w="778" w:type="dxa"/>
          </w:tcPr>
          <w:p w14:paraId="246BFFF1" w14:textId="39682BF7" w:rsidR="003F69CF" w:rsidRPr="00923ECF" w:rsidRDefault="003F69CF" w:rsidP="00C87FC0">
            <w:pPr>
              <w:ind w:right="100"/>
              <w:jc w:val="right"/>
              <w:rPr>
                <w:sz w:val="18"/>
                <w:szCs w:val="18"/>
              </w:rPr>
            </w:pPr>
            <w:r w:rsidRPr="00923ECF">
              <w:rPr>
                <w:sz w:val="18"/>
                <w:szCs w:val="18"/>
              </w:rPr>
              <w:t>72.3</w:t>
            </w:r>
          </w:p>
        </w:tc>
      </w:tr>
      <w:tr w:rsidR="003201D3" w:rsidRPr="00C5180C" w14:paraId="08B3F526" w14:textId="50D9B5BB" w:rsidTr="003201D3">
        <w:trPr>
          <w:jc w:val="center"/>
        </w:trPr>
        <w:tc>
          <w:tcPr>
            <w:tcW w:w="1008" w:type="dxa"/>
            <w:tcBorders>
              <w:right w:val="single" w:sz="4" w:space="0" w:color="auto"/>
            </w:tcBorders>
          </w:tcPr>
          <w:p w14:paraId="50ACF8E7" w14:textId="77777777" w:rsidR="003F69CF" w:rsidRPr="00923ECF" w:rsidRDefault="003F69CF" w:rsidP="00C5180C">
            <w:pPr>
              <w:jc w:val="center"/>
              <w:rPr>
                <w:sz w:val="18"/>
                <w:szCs w:val="18"/>
              </w:rPr>
            </w:pPr>
            <w:r w:rsidRPr="00923ECF">
              <w:rPr>
                <w:sz w:val="18"/>
                <w:szCs w:val="18"/>
              </w:rPr>
              <w:t>2003</w:t>
            </w:r>
          </w:p>
        </w:tc>
        <w:tc>
          <w:tcPr>
            <w:tcW w:w="900" w:type="dxa"/>
            <w:tcBorders>
              <w:left w:val="nil"/>
            </w:tcBorders>
          </w:tcPr>
          <w:p w14:paraId="16D59980" w14:textId="77777777" w:rsidR="003F69CF" w:rsidRPr="00923ECF" w:rsidRDefault="003F69CF" w:rsidP="00C87FC0">
            <w:pPr>
              <w:jc w:val="right"/>
              <w:rPr>
                <w:sz w:val="18"/>
                <w:szCs w:val="18"/>
              </w:rPr>
            </w:pPr>
            <w:r w:rsidRPr="00923ECF">
              <w:rPr>
                <w:sz w:val="18"/>
                <w:szCs w:val="18"/>
              </w:rPr>
              <w:t>16,898</w:t>
            </w:r>
          </w:p>
        </w:tc>
        <w:tc>
          <w:tcPr>
            <w:tcW w:w="588" w:type="dxa"/>
          </w:tcPr>
          <w:p w14:paraId="1B6E8657" w14:textId="1E2ADA73" w:rsidR="003F69CF" w:rsidRPr="00923ECF" w:rsidRDefault="003F69CF" w:rsidP="00C87FC0">
            <w:pPr>
              <w:jc w:val="right"/>
              <w:rPr>
                <w:sz w:val="18"/>
                <w:szCs w:val="18"/>
              </w:rPr>
            </w:pPr>
            <w:r w:rsidRPr="00923ECF">
              <w:rPr>
                <w:sz w:val="18"/>
                <w:szCs w:val="18"/>
              </w:rPr>
              <w:t>345</w:t>
            </w:r>
          </w:p>
        </w:tc>
        <w:tc>
          <w:tcPr>
            <w:tcW w:w="759" w:type="dxa"/>
          </w:tcPr>
          <w:p w14:paraId="7A246BFA" w14:textId="6D0B37F4" w:rsidR="003F69CF" w:rsidRPr="00923ECF" w:rsidRDefault="003F69CF" w:rsidP="00C87FC0">
            <w:pPr>
              <w:jc w:val="right"/>
              <w:rPr>
                <w:sz w:val="18"/>
                <w:szCs w:val="18"/>
              </w:rPr>
            </w:pPr>
            <w:r w:rsidRPr="00923ECF">
              <w:rPr>
                <w:sz w:val="18"/>
                <w:szCs w:val="18"/>
              </w:rPr>
              <w:t>817</w:t>
            </w:r>
          </w:p>
        </w:tc>
        <w:tc>
          <w:tcPr>
            <w:tcW w:w="786" w:type="dxa"/>
            <w:tcBorders>
              <w:right w:val="single" w:sz="4" w:space="0" w:color="auto"/>
            </w:tcBorders>
          </w:tcPr>
          <w:p w14:paraId="624F54BF" w14:textId="09B4EAE5" w:rsidR="003F69CF" w:rsidRPr="00923ECF" w:rsidRDefault="003F69CF" w:rsidP="00C87FC0">
            <w:pPr>
              <w:jc w:val="right"/>
              <w:rPr>
                <w:sz w:val="18"/>
                <w:szCs w:val="18"/>
              </w:rPr>
            </w:pPr>
            <w:r w:rsidRPr="00923ECF">
              <w:rPr>
                <w:sz w:val="18"/>
                <w:szCs w:val="18"/>
              </w:rPr>
              <w:t>3,103</w:t>
            </w:r>
          </w:p>
        </w:tc>
        <w:tc>
          <w:tcPr>
            <w:tcW w:w="864" w:type="dxa"/>
            <w:tcBorders>
              <w:right w:val="single" w:sz="4" w:space="0" w:color="auto"/>
            </w:tcBorders>
          </w:tcPr>
          <w:p w14:paraId="18731834"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21,163</w:t>
            </w:r>
          </w:p>
        </w:tc>
        <w:tc>
          <w:tcPr>
            <w:tcW w:w="993" w:type="dxa"/>
            <w:tcBorders>
              <w:left w:val="single" w:sz="4" w:space="0" w:color="auto"/>
            </w:tcBorders>
          </w:tcPr>
          <w:p w14:paraId="12743D30" w14:textId="77777777" w:rsidR="003F69CF" w:rsidRPr="00923ECF" w:rsidRDefault="003F69CF" w:rsidP="00C5180C">
            <w:pPr>
              <w:jc w:val="center"/>
              <w:rPr>
                <w:sz w:val="18"/>
                <w:szCs w:val="18"/>
              </w:rPr>
            </w:pPr>
            <w:r w:rsidRPr="00923ECF">
              <w:rPr>
                <w:sz w:val="18"/>
                <w:szCs w:val="18"/>
              </w:rPr>
              <w:t>337,960</w:t>
            </w:r>
          </w:p>
        </w:tc>
        <w:tc>
          <w:tcPr>
            <w:tcW w:w="850" w:type="dxa"/>
          </w:tcPr>
          <w:p w14:paraId="105C1A0E" w14:textId="1443153C" w:rsidR="003F69CF" w:rsidRPr="00923ECF" w:rsidRDefault="003F69CF" w:rsidP="00C87FC0">
            <w:pPr>
              <w:jc w:val="right"/>
              <w:rPr>
                <w:sz w:val="18"/>
                <w:szCs w:val="18"/>
              </w:rPr>
            </w:pPr>
            <w:r w:rsidRPr="00923ECF">
              <w:rPr>
                <w:sz w:val="18"/>
                <w:szCs w:val="18"/>
              </w:rPr>
              <w:t>5,471</w:t>
            </w:r>
          </w:p>
        </w:tc>
        <w:tc>
          <w:tcPr>
            <w:tcW w:w="992" w:type="dxa"/>
          </w:tcPr>
          <w:p w14:paraId="386046BB" w14:textId="6C925245" w:rsidR="003F69CF" w:rsidRPr="00923ECF" w:rsidRDefault="003F69CF" w:rsidP="00C87FC0">
            <w:pPr>
              <w:jc w:val="right"/>
              <w:rPr>
                <w:sz w:val="18"/>
                <w:szCs w:val="18"/>
              </w:rPr>
            </w:pPr>
            <w:r w:rsidRPr="00923ECF">
              <w:rPr>
                <w:sz w:val="18"/>
                <w:szCs w:val="18"/>
              </w:rPr>
              <w:t>10,460</w:t>
            </w:r>
          </w:p>
        </w:tc>
        <w:tc>
          <w:tcPr>
            <w:tcW w:w="993" w:type="dxa"/>
            <w:tcBorders>
              <w:left w:val="nil"/>
              <w:right w:val="single" w:sz="4" w:space="0" w:color="auto"/>
            </w:tcBorders>
          </w:tcPr>
          <w:p w14:paraId="60863DE3" w14:textId="02006A78" w:rsidR="003F69CF" w:rsidRPr="00923ECF" w:rsidRDefault="003F69CF" w:rsidP="00C87FC0">
            <w:pPr>
              <w:jc w:val="right"/>
              <w:rPr>
                <w:sz w:val="18"/>
                <w:szCs w:val="18"/>
              </w:rPr>
            </w:pPr>
            <w:r w:rsidRPr="00923ECF">
              <w:rPr>
                <w:sz w:val="18"/>
                <w:szCs w:val="18"/>
              </w:rPr>
              <w:t>29,952</w:t>
            </w:r>
          </w:p>
        </w:tc>
        <w:tc>
          <w:tcPr>
            <w:tcW w:w="992" w:type="dxa"/>
            <w:tcBorders>
              <w:left w:val="single" w:sz="4" w:space="0" w:color="auto"/>
            </w:tcBorders>
          </w:tcPr>
          <w:p w14:paraId="19011205" w14:textId="77777777" w:rsidR="003F69CF" w:rsidRPr="00923ECF" w:rsidRDefault="003F69CF" w:rsidP="00C5180C">
            <w:pPr>
              <w:jc w:val="center"/>
              <w:rPr>
                <w:sz w:val="18"/>
                <w:szCs w:val="18"/>
              </w:rPr>
            </w:pPr>
            <w:r w:rsidRPr="00923ECF">
              <w:rPr>
                <w:sz w:val="18"/>
                <w:szCs w:val="18"/>
              </w:rPr>
              <w:t>50.0</w:t>
            </w:r>
          </w:p>
        </w:tc>
        <w:tc>
          <w:tcPr>
            <w:tcW w:w="709" w:type="dxa"/>
          </w:tcPr>
          <w:p w14:paraId="591D1A83" w14:textId="3A3DD07F" w:rsidR="003F69CF" w:rsidRPr="00923ECF" w:rsidRDefault="003F69CF" w:rsidP="00C5180C">
            <w:pPr>
              <w:jc w:val="center"/>
              <w:rPr>
                <w:sz w:val="18"/>
                <w:szCs w:val="18"/>
              </w:rPr>
            </w:pPr>
            <w:r w:rsidRPr="00923ECF">
              <w:rPr>
                <w:sz w:val="18"/>
                <w:szCs w:val="18"/>
              </w:rPr>
              <w:t>63.1</w:t>
            </w:r>
          </w:p>
        </w:tc>
        <w:tc>
          <w:tcPr>
            <w:tcW w:w="992" w:type="dxa"/>
            <w:tcBorders>
              <w:left w:val="nil"/>
            </w:tcBorders>
          </w:tcPr>
          <w:p w14:paraId="4C8F057B" w14:textId="70745859" w:rsidR="003F69CF" w:rsidRPr="00923ECF" w:rsidRDefault="003F69CF" w:rsidP="00C5180C">
            <w:pPr>
              <w:jc w:val="center"/>
              <w:rPr>
                <w:sz w:val="18"/>
                <w:szCs w:val="18"/>
              </w:rPr>
            </w:pPr>
            <w:r w:rsidRPr="00923ECF">
              <w:rPr>
                <w:sz w:val="18"/>
                <w:szCs w:val="18"/>
              </w:rPr>
              <w:t>78.1</w:t>
            </w:r>
          </w:p>
        </w:tc>
        <w:tc>
          <w:tcPr>
            <w:tcW w:w="778" w:type="dxa"/>
          </w:tcPr>
          <w:p w14:paraId="25D21D1F" w14:textId="6C6B6783" w:rsidR="003F69CF" w:rsidRPr="00923ECF" w:rsidRDefault="003F69CF" w:rsidP="00C87FC0">
            <w:pPr>
              <w:ind w:right="100"/>
              <w:jc w:val="right"/>
              <w:rPr>
                <w:sz w:val="18"/>
                <w:szCs w:val="18"/>
              </w:rPr>
            </w:pPr>
            <w:r w:rsidRPr="00923ECF">
              <w:rPr>
                <w:sz w:val="18"/>
                <w:szCs w:val="18"/>
              </w:rPr>
              <w:t>103.6</w:t>
            </w:r>
          </w:p>
        </w:tc>
      </w:tr>
      <w:tr w:rsidR="003201D3" w:rsidRPr="00C5180C" w14:paraId="5F1A7DD6" w14:textId="4BEF8F1E" w:rsidTr="003201D3">
        <w:trPr>
          <w:jc w:val="center"/>
        </w:trPr>
        <w:tc>
          <w:tcPr>
            <w:tcW w:w="1008" w:type="dxa"/>
            <w:tcBorders>
              <w:right w:val="single" w:sz="4" w:space="0" w:color="auto"/>
            </w:tcBorders>
          </w:tcPr>
          <w:p w14:paraId="7AD05FD5" w14:textId="77777777" w:rsidR="003F69CF" w:rsidRPr="00923ECF" w:rsidRDefault="003F69CF" w:rsidP="00C5180C">
            <w:pPr>
              <w:jc w:val="center"/>
              <w:rPr>
                <w:sz w:val="18"/>
                <w:szCs w:val="18"/>
              </w:rPr>
            </w:pPr>
            <w:r w:rsidRPr="00923ECF">
              <w:rPr>
                <w:sz w:val="18"/>
                <w:szCs w:val="18"/>
              </w:rPr>
              <w:t>2004</w:t>
            </w:r>
          </w:p>
        </w:tc>
        <w:tc>
          <w:tcPr>
            <w:tcW w:w="900" w:type="dxa"/>
            <w:tcBorders>
              <w:left w:val="nil"/>
            </w:tcBorders>
          </w:tcPr>
          <w:p w14:paraId="26F974F4" w14:textId="77777777" w:rsidR="003F69CF" w:rsidRPr="00923ECF" w:rsidRDefault="003F69CF" w:rsidP="00C87FC0">
            <w:pPr>
              <w:jc w:val="right"/>
              <w:rPr>
                <w:sz w:val="18"/>
                <w:szCs w:val="18"/>
              </w:rPr>
            </w:pPr>
            <w:r w:rsidRPr="00923ECF">
              <w:rPr>
                <w:sz w:val="18"/>
                <w:szCs w:val="18"/>
              </w:rPr>
              <w:t>26,626</w:t>
            </w:r>
          </w:p>
        </w:tc>
        <w:tc>
          <w:tcPr>
            <w:tcW w:w="588" w:type="dxa"/>
          </w:tcPr>
          <w:p w14:paraId="4B0870CF" w14:textId="626E8519" w:rsidR="003F69CF" w:rsidRPr="00923ECF" w:rsidRDefault="003F69CF" w:rsidP="00C87FC0">
            <w:pPr>
              <w:jc w:val="right"/>
              <w:rPr>
                <w:sz w:val="18"/>
                <w:szCs w:val="18"/>
              </w:rPr>
            </w:pPr>
            <w:r w:rsidRPr="00923ECF">
              <w:rPr>
                <w:sz w:val="18"/>
                <w:szCs w:val="18"/>
              </w:rPr>
              <w:t>349</w:t>
            </w:r>
          </w:p>
        </w:tc>
        <w:tc>
          <w:tcPr>
            <w:tcW w:w="759" w:type="dxa"/>
          </w:tcPr>
          <w:p w14:paraId="1DDC8992" w14:textId="44F4FADB" w:rsidR="003F69CF" w:rsidRPr="00923ECF" w:rsidRDefault="003F69CF" w:rsidP="00C87FC0">
            <w:pPr>
              <w:jc w:val="right"/>
              <w:rPr>
                <w:sz w:val="18"/>
                <w:szCs w:val="18"/>
              </w:rPr>
            </w:pPr>
            <w:r w:rsidRPr="00923ECF">
              <w:rPr>
                <w:sz w:val="18"/>
                <w:szCs w:val="18"/>
              </w:rPr>
              <w:t>806</w:t>
            </w:r>
          </w:p>
        </w:tc>
        <w:tc>
          <w:tcPr>
            <w:tcW w:w="786" w:type="dxa"/>
            <w:tcBorders>
              <w:right w:val="single" w:sz="4" w:space="0" w:color="auto"/>
            </w:tcBorders>
          </w:tcPr>
          <w:p w14:paraId="30966DBF" w14:textId="7CA418F2" w:rsidR="003F69CF" w:rsidRPr="00923ECF" w:rsidRDefault="003F69CF" w:rsidP="00C87FC0">
            <w:pPr>
              <w:jc w:val="right"/>
              <w:rPr>
                <w:sz w:val="18"/>
                <w:szCs w:val="18"/>
              </w:rPr>
            </w:pPr>
            <w:r w:rsidRPr="00923ECF">
              <w:rPr>
                <w:sz w:val="18"/>
                <w:szCs w:val="18"/>
              </w:rPr>
              <w:t>3,894</w:t>
            </w:r>
          </w:p>
        </w:tc>
        <w:tc>
          <w:tcPr>
            <w:tcW w:w="864" w:type="dxa"/>
            <w:tcBorders>
              <w:right w:val="single" w:sz="4" w:space="0" w:color="auto"/>
            </w:tcBorders>
          </w:tcPr>
          <w:p w14:paraId="15FD0BB6"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31,675</w:t>
            </w:r>
          </w:p>
        </w:tc>
        <w:tc>
          <w:tcPr>
            <w:tcW w:w="993" w:type="dxa"/>
            <w:tcBorders>
              <w:left w:val="single" w:sz="4" w:space="0" w:color="auto"/>
            </w:tcBorders>
          </w:tcPr>
          <w:p w14:paraId="27B6F7FF" w14:textId="77777777" w:rsidR="003F69CF" w:rsidRPr="00923ECF" w:rsidRDefault="003F69CF" w:rsidP="00C5180C">
            <w:pPr>
              <w:jc w:val="center"/>
              <w:rPr>
                <w:sz w:val="18"/>
                <w:szCs w:val="18"/>
              </w:rPr>
            </w:pPr>
            <w:r w:rsidRPr="00923ECF">
              <w:rPr>
                <w:sz w:val="18"/>
                <w:szCs w:val="18"/>
              </w:rPr>
              <w:t>484,991</w:t>
            </w:r>
          </w:p>
        </w:tc>
        <w:tc>
          <w:tcPr>
            <w:tcW w:w="850" w:type="dxa"/>
          </w:tcPr>
          <w:p w14:paraId="3154B1ED" w14:textId="446B191A" w:rsidR="003F69CF" w:rsidRPr="00923ECF" w:rsidRDefault="003F69CF" w:rsidP="00C87FC0">
            <w:pPr>
              <w:jc w:val="right"/>
              <w:rPr>
                <w:sz w:val="18"/>
                <w:szCs w:val="18"/>
              </w:rPr>
            </w:pPr>
            <w:r w:rsidRPr="00923ECF">
              <w:rPr>
                <w:sz w:val="18"/>
                <w:szCs w:val="18"/>
              </w:rPr>
              <w:t>6,277</w:t>
            </w:r>
          </w:p>
        </w:tc>
        <w:tc>
          <w:tcPr>
            <w:tcW w:w="992" w:type="dxa"/>
          </w:tcPr>
          <w:p w14:paraId="193AA518" w14:textId="5BAED3FC" w:rsidR="003F69CF" w:rsidRPr="00923ECF" w:rsidRDefault="003F69CF" w:rsidP="00C87FC0">
            <w:pPr>
              <w:jc w:val="right"/>
              <w:rPr>
                <w:sz w:val="18"/>
                <w:szCs w:val="18"/>
              </w:rPr>
            </w:pPr>
            <w:r w:rsidRPr="00923ECF">
              <w:rPr>
                <w:sz w:val="18"/>
                <w:szCs w:val="18"/>
              </w:rPr>
              <w:t>10,775</w:t>
            </w:r>
          </w:p>
        </w:tc>
        <w:tc>
          <w:tcPr>
            <w:tcW w:w="993" w:type="dxa"/>
            <w:tcBorders>
              <w:left w:val="nil"/>
              <w:right w:val="single" w:sz="4" w:space="0" w:color="auto"/>
            </w:tcBorders>
          </w:tcPr>
          <w:p w14:paraId="79DC54F2" w14:textId="65011DE3" w:rsidR="003F69CF" w:rsidRPr="00923ECF" w:rsidRDefault="003F69CF" w:rsidP="00C87FC0">
            <w:pPr>
              <w:jc w:val="right"/>
              <w:rPr>
                <w:sz w:val="18"/>
                <w:szCs w:val="18"/>
              </w:rPr>
            </w:pPr>
            <w:r w:rsidRPr="00923ECF">
              <w:rPr>
                <w:sz w:val="18"/>
                <w:szCs w:val="18"/>
              </w:rPr>
              <w:t>56,517</w:t>
            </w:r>
          </w:p>
        </w:tc>
        <w:tc>
          <w:tcPr>
            <w:tcW w:w="992" w:type="dxa"/>
            <w:tcBorders>
              <w:left w:val="single" w:sz="4" w:space="0" w:color="auto"/>
            </w:tcBorders>
          </w:tcPr>
          <w:p w14:paraId="14B3AFD8" w14:textId="77777777" w:rsidR="003F69CF" w:rsidRPr="00923ECF" w:rsidRDefault="003F69CF" w:rsidP="00C5180C">
            <w:pPr>
              <w:jc w:val="center"/>
              <w:rPr>
                <w:sz w:val="18"/>
                <w:szCs w:val="18"/>
              </w:rPr>
            </w:pPr>
            <w:r w:rsidRPr="00923ECF">
              <w:rPr>
                <w:sz w:val="18"/>
                <w:szCs w:val="18"/>
              </w:rPr>
              <w:t>54.9</w:t>
            </w:r>
          </w:p>
        </w:tc>
        <w:tc>
          <w:tcPr>
            <w:tcW w:w="709" w:type="dxa"/>
          </w:tcPr>
          <w:p w14:paraId="4C6DA28C" w14:textId="3A6E41B9" w:rsidR="003F69CF" w:rsidRPr="00923ECF" w:rsidRDefault="003F69CF" w:rsidP="00C5180C">
            <w:pPr>
              <w:jc w:val="center"/>
              <w:rPr>
                <w:sz w:val="18"/>
                <w:szCs w:val="18"/>
              </w:rPr>
            </w:pPr>
            <w:r w:rsidRPr="00923ECF">
              <w:rPr>
                <w:sz w:val="18"/>
                <w:szCs w:val="18"/>
              </w:rPr>
              <w:t>55.6</w:t>
            </w:r>
          </w:p>
        </w:tc>
        <w:tc>
          <w:tcPr>
            <w:tcW w:w="992" w:type="dxa"/>
            <w:tcBorders>
              <w:left w:val="nil"/>
            </w:tcBorders>
          </w:tcPr>
          <w:p w14:paraId="2501ADBA" w14:textId="32DC258F" w:rsidR="003F69CF" w:rsidRPr="00923ECF" w:rsidRDefault="003F69CF" w:rsidP="00C5180C">
            <w:pPr>
              <w:jc w:val="center"/>
              <w:rPr>
                <w:sz w:val="18"/>
                <w:szCs w:val="18"/>
              </w:rPr>
            </w:pPr>
            <w:r w:rsidRPr="00923ECF">
              <w:rPr>
                <w:sz w:val="18"/>
                <w:szCs w:val="18"/>
              </w:rPr>
              <w:t>74.8</w:t>
            </w:r>
          </w:p>
        </w:tc>
        <w:tc>
          <w:tcPr>
            <w:tcW w:w="778" w:type="dxa"/>
          </w:tcPr>
          <w:p w14:paraId="4C727C61" w14:textId="6F6F030D" w:rsidR="003F69CF" w:rsidRPr="00923ECF" w:rsidRDefault="003F69CF" w:rsidP="00C87FC0">
            <w:pPr>
              <w:ind w:right="100"/>
              <w:jc w:val="right"/>
              <w:rPr>
                <w:sz w:val="18"/>
                <w:szCs w:val="18"/>
              </w:rPr>
            </w:pPr>
            <w:r w:rsidRPr="00923ECF">
              <w:rPr>
                <w:sz w:val="18"/>
                <w:szCs w:val="18"/>
              </w:rPr>
              <w:t>68.9</w:t>
            </w:r>
          </w:p>
        </w:tc>
      </w:tr>
      <w:tr w:rsidR="003201D3" w:rsidRPr="00C5180C" w14:paraId="6E8B8ACF" w14:textId="2FF1262E" w:rsidTr="003201D3">
        <w:trPr>
          <w:jc w:val="center"/>
        </w:trPr>
        <w:tc>
          <w:tcPr>
            <w:tcW w:w="1008" w:type="dxa"/>
            <w:tcBorders>
              <w:right w:val="single" w:sz="4" w:space="0" w:color="auto"/>
            </w:tcBorders>
          </w:tcPr>
          <w:p w14:paraId="165A6A77" w14:textId="77777777" w:rsidR="003F69CF" w:rsidRPr="00923ECF" w:rsidRDefault="003F69CF" w:rsidP="00C5180C">
            <w:pPr>
              <w:jc w:val="center"/>
              <w:rPr>
                <w:sz w:val="18"/>
                <w:szCs w:val="18"/>
              </w:rPr>
            </w:pPr>
            <w:r w:rsidRPr="00923ECF">
              <w:rPr>
                <w:sz w:val="18"/>
                <w:szCs w:val="18"/>
              </w:rPr>
              <w:t>2005</w:t>
            </w:r>
          </w:p>
        </w:tc>
        <w:tc>
          <w:tcPr>
            <w:tcW w:w="900" w:type="dxa"/>
            <w:tcBorders>
              <w:left w:val="nil"/>
            </w:tcBorders>
          </w:tcPr>
          <w:p w14:paraId="25B3040A" w14:textId="77777777" w:rsidR="003F69CF" w:rsidRPr="00923ECF" w:rsidRDefault="003F69CF" w:rsidP="00C87FC0">
            <w:pPr>
              <w:jc w:val="right"/>
              <w:rPr>
                <w:sz w:val="18"/>
                <w:szCs w:val="18"/>
              </w:rPr>
            </w:pPr>
            <w:r w:rsidRPr="00923ECF">
              <w:rPr>
                <w:sz w:val="18"/>
                <w:szCs w:val="18"/>
              </w:rPr>
              <w:t>32,363</w:t>
            </w:r>
          </w:p>
        </w:tc>
        <w:tc>
          <w:tcPr>
            <w:tcW w:w="588" w:type="dxa"/>
          </w:tcPr>
          <w:p w14:paraId="5FAEBEEF" w14:textId="0548772F" w:rsidR="003F69CF" w:rsidRPr="00923ECF" w:rsidRDefault="003F69CF" w:rsidP="00C87FC0">
            <w:pPr>
              <w:jc w:val="right"/>
              <w:rPr>
                <w:sz w:val="18"/>
                <w:szCs w:val="18"/>
              </w:rPr>
            </w:pPr>
            <w:r w:rsidRPr="00923ECF">
              <w:rPr>
                <w:sz w:val="18"/>
                <w:szCs w:val="18"/>
              </w:rPr>
              <w:t>449</w:t>
            </w:r>
          </w:p>
        </w:tc>
        <w:tc>
          <w:tcPr>
            <w:tcW w:w="759" w:type="dxa"/>
          </w:tcPr>
          <w:p w14:paraId="4DDFC5B8" w14:textId="4810EE76" w:rsidR="003F69CF" w:rsidRPr="00923ECF" w:rsidRDefault="003F69CF" w:rsidP="00C87FC0">
            <w:pPr>
              <w:jc w:val="right"/>
              <w:rPr>
                <w:sz w:val="18"/>
                <w:szCs w:val="18"/>
              </w:rPr>
            </w:pPr>
            <w:r w:rsidRPr="00923ECF">
              <w:rPr>
                <w:sz w:val="18"/>
                <w:szCs w:val="18"/>
              </w:rPr>
              <w:t>479</w:t>
            </w:r>
          </w:p>
        </w:tc>
        <w:tc>
          <w:tcPr>
            <w:tcW w:w="786" w:type="dxa"/>
            <w:tcBorders>
              <w:right w:val="single" w:sz="4" w:space="0" w:color="auto"/>
            </w:tcBorders>
          </w:tcPr>
          <w:p w14:paraId="1CB0F717" w14:textId="3E5E003D" w:rsidR="003F69CF" w:rsidRPr="00923ECF" w:rsidRDefault="003F69CF" w:rsidP="00C87FC0">
            <w:pPr>
              <w:jc w:val="right"/>
              <w:rPr>
                <w:sz w:val="18"/>
                <w:szCs w:val="18"/>
              </w:rPr>
            </w:pPr>
            <w:r w:rsidRPr="00923ECF">
              <w:rPr>
                <w:sz w:val="18"/>
                <w:szCs w:val="18"/>
              </w:rPr>
              <w:t>2,827</w:t>
            </w:r>
          </w:p>
        </w:tc>
        <w:tc>
          <w:tcPr>
            <w:tcW w:w="864" w:type="dxa"/>
            <w:tcBorders>
              <w:right w:val="single" w:sz="4" w:space="0" w:color="auto"/>
            </w:tcBorders>
          </w:tcPr>
          <w:p w14:paraId="4C03FFA0"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36,118</w:t>
            </w:r>
          </w:p>
        </w:tc>
        <w:tc>
          <w:tcPr>
            <w:tcW w:w="993" w:type="dxa"/>
            <w:tcBorders>
              <w:left w:val="single" w:sz="4" w:space="0" w:color="auto"/>
            </w:tcBorders>
          </w:tcPr>
          <w:p w14:paraId="507287E6" w14:textId="77777777" w:rsidR="003F69CF" w:rsidRPr="00923ECF" w:rsidRDefault="003F69CF" w:rsidP="00C5180C">
            <w:pPr>
              <w:jc w:val="center"/>
              <w:rPr>
                <w:sz w:val="18"/>
                <w:szCs w:val="18"/>
              </w:rPr>
            </w:pPr>
            <w:r w:rsidRPr="00923ECF">
              <w:rPr>
                <w:sz w:val="18"/>
                <w:szCs w:val="18"/>
              </w:rPr>
              <w:t>508,053</w:t>
            </w:r>
          </w:p>
        </w:tc>
        <w:tc>
          <w:tcPr>
            <w:tcW w:w="850" w:type="dxa"/>
          </w:tcPr>
          <w:p w14:paraId="54D4562C" w14:textId="5D0746B5" w:rsidR="003F69CF" w:rsidRPr="00923ECF" w:rsidRDefault="003F69CF" w:rsidP="00C87FC0">
            <w:pPr>
              <w:jc w:val="right"/>
              <w:rPr>
                <w:sz w:val="18"/>
                <w:szCs w:val="18"/>
              </w:rPr>
            </w:pPr>
            <w:r w:rsidRPr="00923ECF">
              <w:rPr>
                <w:sz w:val="18"/>
                <w:szCs w:val="18"/>
              </w:rPr>
              <w:t>5,571</w:t>
            </w:r>
          </w:p>
        </w:tc>
        <w:tc>
          <w:tcPr>
            <w:tcW w:w="992" w:type="dxa"/>
          </w:tcPr>
          <w:p w14:paraId="70FACB18" w14:textId="7B3077A0" w:rsidR="003F69CF" w:rsidRPr="00923ECF" w:rsidRDefault="003F69CF" w:rsidP="00C87FC0">
            <w:pPr>
              <w:jc w:val="right"/>
              <w:rPr>
                <w:sz w:val="18"/>
                <w:szCs w:val="18"/>
              </w:rPr>
            </w:pPr>
            <w:r w:rsidRPr="00923ECF">
              <w:rPr>
                <w:sz w:val="18"/>
                <w:szCs w:val="18"/>
              </w:rPr>
              <w:t>5,112</w:t>
            </w:r>
          </w:p>
        </w:tc>
        <w:tc>
          <w:tcPr>
            <w:tcW w:w="993" w:type="dxa"/>
            <w:tcBorders>
              <w:left w:val="nil"/>
              <w:right w:val="single" w:sz="4" w:space="0" w:color="auto"/>
            </w:tcBorders>
          </w:tcPr>
          <w:p w14:paraId="604E543F" w14:textId="76E47251" w:rsidR="003F69CF" w:rsidRPr="00923ECF" w:rsidRDefault="003F69CF" w:rsidP="00C87FC0">
            <w:pPr>
              <w:jc w:val="right"/>
              <w:rPr>
                <w:sz w:val="18"/>
                <w:szCs w:val="18"/>
              </w:rPr>
            </w:pPr>
            <w:r w:rsidRPr="00923ECF">
              <w:rPr>
                <w:sz w:val="18"/>
                <w:szCs w:val="18"/>
              </w:rPr>
              <w:t>41,512</w:t>
            </w:r>
          </w:p>
        </w:tc>
        <w:tc>
          <w:tcPr>
            <w:tcW w:w="992" w:type="dxa"/>
            <w:tcBorders>
              <w:left w:val="single" w:sz="4" w:space="0" w:color="auto"/>
            </w:tcBorders>
          </w:tcPr>
          <w:p w14:paraId="3802F0E5" w14:textId="77777777" w:rsidR="003F69CF" w:rsidRPr="00923ECF" w:rsidRDefault="003F69CF" w:rsidP="00C5180C">
            <w:pPr>
              <w:jc w:val="center"/>
              <w:rPr>
                <w:sz w:val="18"/>
                <w:szCs w:val="18"/>
              </w:rPr>
            </w:pPr>
            <w:r w:rsidRPr="00923ECF">
              <w:rPr>
                <w:sz w:val="18"/>
                <w:szCs w:val="18"/>
              </w:rPr>
              <w:t>63.7</w:t>
            </w:r>
          </w:p>
        </w:tc>
        <w:tc>
          <w:tcPr>
            <w:tcW w:w="709" w:type="dxa"/>
          </w:tcPr>
          <w:p w14:paraId="63E04C45" w14:textId="4299A023" w:rsidR="003F69CF" w:rsidRPr="00923ECF" w:rsidRDefault="003F69CF" w:rsidP="00C5180C">
            <w:pPr>
              <w:jc w:val="center"/>
              <w:rPr>
                <w:sz w:val="18"/>
                <w:szCs w:val="18"/>
              </w:rPr>
            </w:pPr>
            <w:r w:rsidRPr="00923ECF">
              <w:rPr>
                <w:sz w:val="18"/>
                <w:szCs w:val="18"/>
              </w:rPr>
              <w:t>80.6</w:t>
            </w:r>
          </w:p>
        </w:tc>
        <w:tc>
          <w:tcPr>
            <w:tcW w:w="992" w:type="dxa"/>
            <w:tcBorders>
              <w:left w:val="nil"/>
            </w:tcBorders>
          </w:tcPr>
          <w:p w14:paraId="2EDACD0F" w14:textId="1AA1399B" w:rsidR="003F69CF" w:rsidRPr="00923ECF" w:rsidRDefault="003F69CF" w:rsidP="00C5180C">
            <w:pPr>
              <w:jc w:val="center"/>
              <w:rPr>
                <w:sz w:val="18"/>
                <w:szCs w:val="18"/>
              </w:rPr>
            </w:pPr>
            <w:r w:rsidRPr="00923ECF">
              <w:rPr>
                <w:sz w:val="18"/>
                <w:szCs w:val="18"/>
              </w:rPr>
              <w:t>93.7</w:t>
            </w:r>
          </w:p>
        </w:tc>
        <w:tc>
          <w:tcPr>
            <w:tcW w:w="778" w:type="dxa"/>
          </w:tcPr>
          <w:p w14:paraId="1AF971B2" w14:textId="10D4EA4F" w:rsidR="003F69CF" w:rsidRPr="00923ECF" w:rsidRDefault="003F69CF" w:rsidP="00C87FC0">
            <w:pPr>
              <w:ind w:right="100"/>
              <w:jc w:val="right"/>
              <w:rPr>
                <w:sz w:val="18"/>
                <w:szCs w:val="18"/>
              </w:rPr>
            </w:pPr>
            <w:r w:rsidRPr="00923ECF">
              <w:rPr>
                <w:sz w:val="18"/>
                <w:szCs w:val="18"/>
              </w:rPr>
              <w:t>68.1</w:t>
            </w:r>
          </w:p>
        </w:tc>
      </w:tr>
      <w:tr w:rsidR="003201D3" w:rsidRPr="00C5180C" w14:paraId="6011ABD0" w14:textId="632C79D4" w:rsidTr="003201D3">
        <w:trPr>
          <w:jc w:val="center"/>
        </w:trPr>
        <w:tc>
          <w:tcPr>
            <w:tcW w:w="1008" w:type="dxa"/>
            <w:tcBorders>
              <w:right w:val="single" w:sz="4" w:space="0" w:color="auto"/>
            </w:tcBorders>
          </w:tcPr>
          <w:p w14:paraId="7A591C89" w14:textId="77777777" w:rsidR="003F69CF" w:rsidRPr="00923ECF" w:rsidRDefault="003F69CF" w:rsidP="00C5180C">
            <w:pPr>
              <w:jc w:val="center"/>
              <w:rPr>
                <w:sz w:val="18"/>
                <w:szCs w:val="18"/>
              </w:rPr>
            </w:pPr>
            <w:r w:rsidRPr="00923ECF">
              <w:rPr>
                <w:sz w:val="18"/>
                <w:szCs w:val="18"/>
              </w:rPr>
              <w:t>2006</w:t>
            </w:r>
          </w:p>
        </w:tc>
        <w:tc>
          <w:tcPr>
            <w:tcW w:w="900" w:type="dxa"/>
            <w:tcBorders>
              <w:left w:val="nil"/>
            </w:tcBorders>
          </w:tcPr>
          <w:p w14:paraId="47A89EFE" w14:textId="77777777" w:rsidR="003F69CF" w:rsidRPr="00923ECF" w:rsidRDefault="003F69CF" w:rsidP="00C87FC0">
            <w:pPr>
              <w:jc w:val="right"/>
              <w:rPr>
                <w:sz w:val="18"/>
                <w:szCs w:val="18"/>
              </w:rPr>
            </w:pPr>
            <w:r w:rsidRPr="00923ECF">
              <w:rPr>
                <w:sz w:val="18"/>
                <w:szCs w:val="18"/>
              </w:rPr>
              <w:t>25,934</w:t>
            </w:r>
          </w:p>
        </w:tc>
        <w:tc>
          <w:tcPr>
            <w:tcW w:w="588" w:type="dxa"/>
          </w:tcPr>
          <w:p w14:paraId="2AE84D6B" w14:textId="4C98FB09" w:rsidR="003F69CF" w:rsidRPr="00923ECF" w:rsidRDefault="003F69CF" w:rsidP="00C87FC0">
            <w:pPr>
              <w:jc w:val="right"/>
              <w:rPr>
                <w:sz w:val="18"/>
                <w:szCs w:val="18"/>
              </w:rPr>
            </w:pPr>
            <w:r w:rsidRPr="00923ECF">
              <w:rPr>
                <w:sz w:val="18"/>
                <w:szCs w:val="18"/>
              </w:rPr>
              <w:t>411</w:t>
            </w:r>
          </w:p>
        </w:tc>
        <w:tc>
          <w:tcPr>
            <w:tcW w:w="759" w:type="dxa"/>
          </w:tcPr>
          <w:p w14:paraId="2CEEBEDD" w14:textId="23E35DC4" w:rsidR="003F69CF" w:rsidRPr="00923ECF" w:rsidRDefault="003F69CF" w:rsidP="00C87FC0">
            <w:pPr>
              <w:jc w:val="right"/>
              <w:rPr>
                <w:sz w:val="18"/>
                <w:szCs w:val="18"/>
              </w:rPr>
            </w:pPr>
            <w:r w:rsidRPr="00923ECF">
              <w:rPr>
                <w:sz w:val="18"/>
                <w:szCs w:val="18"/>
              </w:rPr>
              <w:t>787</w:t>
            </w:r>
          </w:p>
        </w:tc>
        <w:tc>
          <w:tcPr>
            <w:tcW w:w="786" w:type="dxa"/>
            <w:tcBorders>
              <w:right w:val="single" w:sz="4" w:space="0" w:color="auto"/>
            </w:tcBorders>
          </w:tcPr>
          <w:p w14:paraId="5E1CF894" w14:textId="373BF59C" w:rsidR="003F69CF" w:rsidRPr="00923ECF" w:rsidRDefault="003F69CF" w:rsidP="00C87FC0">
            <w:pPr>
              <w:jc w:val="right"/>
              <w:rPr>
                <w:sz w:val="18"/>
                <w:szCs w:val="18"/>
              </w:rPr>
            </w:pPr>
            <w:r w:rsidRPr="00923ECF">
              <w:rPr>
                <w:sz w:val="18"/>
                <w:szCs w:val="18"/>
              </w:rPr>
              <w:t>1,989</w:t>
            </w:r>
          </w:p>
        </w:tc>
        <w:tc>
          <w:tcPr>
            <w:tcW w:w="864" w:type="dxa"/>
            <w:tcBorders>
              <w:right w:val="single" w:sz="4" w:space="0" w:color="auto"/>
            </w:tcBorders>
          </w:tcPr>
          <w:p w14:paraId="18792CDF"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29,121</w:t>
            </w:r>
          </w:p>
        </w:tc>
        <w:tc>
          <w:tcPr>
            <w:tcW w:w="993" w:type="dxa"/>
            <w:tcBorders>
              <w:left w:val="single" w:sz="4" w:space="0" w:color="auto"/>
            </w:tcBorders>
          </w:tcPr>
          <w:p w14:paraId="7BBB1816" w14:textId="77777777" w:rsidR="003F69CF" w:rsidRPr="00923ECF" w:rsidRDefault="003F69CF" w:rsidP="00C5180C">
            <w:pPr>
              <w:jc w:val="center"/>
              <w:rPr>
                <w:sz w:val="18"/>
                <w:szCs w:val="18"/>
              </w:rPr>
            </w:pPr>
            <w:r w:rsidRPr="00923ECF">
              <w:rPr>
                <w:sz w:val="18"/>
                <w:szCs w:val="18"/>
              </w:rPr>
              <w:t>402,702</w:t>
            </w:r>
          </w:p>
        </w:tc>
        <w:tc>
          <w:tcPr>
            <w:tcW w:w="850" w:type="dxa"/>
          </w:tcPr>
          <w:p w14:paraId="53980338" w14:textId="0D6A2838" w:rsidR="003F69CF" w:rsidRPr="00923ECF" w:rsidRDefault="003F69CF" w:rsidP="00C87FC0">
            <w:pPr>
              <w:jc w:val="right"/>
              <w:rPr>
                <w:sz w:val="18"/>
                <w:szCs w:val="18"/>
              </w:rPr>
            </w:pPr>
            <w:r w:rsidRPr="00923ECF">
              <w:rPr>
                <w:sz w:val="18"/>
                <w:szCs w:val="18"/>
              </w:rPr>
              <w:t>10,074</w:t>
            </w:r>
          </w:p>
        </w:tc>
        <w:tc>
          <w:tcPr>
            <w:tcW w:w="992" w:type="dxa"/>
          </w:tcPr>
          <w:p w14:paraId="09C065AC" w14:textId="3C959FD2" w:rsidR="003F69CF" w:rsidRPr="00923ECF" w:rsidRDefault="003F69CF" w:rsidP="00C87FC0">
            <w:pPr>
              <w:jc w:val="right"/>
              <w:rPr>
                <w:sz w:val="18"/>
                <w:szCs w:val="18"/>
              </w:rPr>
            </w:pPr>
            <w:r w:rsidRPr="00923ECF">
              <w:rPr>
                <w:sz w:val="18"/>
                <w:szCs w:val="18"/>
              </w:rPr>
              <w:t>14,079</w:t>
            </w:r>
          </w:p>
        </w:tc>
        <w:tc>
          <w:tcPr>
            <w:tcW w:w="993" w:type="dxa"/>
            <w:tcBorders>
              <w:left w:val="nil"/>
              <w:right w:val="single" w:sz="4" w:space="0" w:color="auto"/>
            </w:tcBorders>
          </w:tcPr>
          <w:p w14:paraId="3509214C" w14:textId="35029100" w:rsidR="003F69CF" w:rsidRPr="00923ECF" w:rsidRDefault="003F69CF" w:rsidP="00C87FC0">
            <w:pPr>
              <w:jc w:val="right"/>
              <w:rPr>
                <w:sz w:val="18"/>
                <w:szCs w:val="18"/>
              </w:rPr>
            </w:pPr>
            <w:r w:rsidRPr="00923ECF">
              <w:rPr>
                <w:sz w:val="18"/>
                <w:szCs w:val="18"/>
              </w:rPr>
              <w:t>23,566</w:t>
            </w:r>
          </w:p>
        </w:tc>
        <w:tc>
          <w:tcPr>
            <w:tcW w:w="992" w:type="dxa"/>
            <w:tcBorders>
              <w:left w:val="single" w:sz="4" w:space="0" w:color="auto"/>
            </w:tcBorders>
          </w:tcPr>
          <w:p w14:paraId="3A4F21B9" w14:textId="77777777" w:rsidR="003F69CF" w:rsidRPr="00923ECF" w:rsidRDefault="003F69CF" w:rsidP="00C5180C">
            <w:pPr>
              <w:jc w:val="center"/>
              <w:rPr>
                <w:sz w:val="18"/>
                <w:szCs w:val="18"/>
              </w:rPr>
            </w:pPr>
            <w:r w:rsidRPr="00923ECF">
              <w:rPr>
                <w:sz w:val="18"/>
                <w:szCs w:val="18"/>
              </w:rPr>
              <w:t>64.4</w:t>
            </w:r>
          </w:p>
        </w:tc>
        <w:tc>
          <w:tcPr>
            <w:tcW w:w="709" w:type="dxa"/>
          </w:tcPr>
          <w:p w14:paraId="08CD8A21" w14:textId="362BAF73" w:rsidR="003F69CF" w:rsidRPr="00923ECF" w:rsidRDefault="003F69CF" w:rsidP="00C5180C">
            <w:pPr>
              <w:jc w:val="center"/>
              <w:rPr>
                <w:sz w:val="18"/>
                <w:szCs w:val="18"/>
              </w:rPr>
            </w:pPr>
            <w:r w:rsidRPr="00923ECF">
              <w:rPr>
                <w:sz w:val="18"/>
                <w:szCs w:val="18"/>
              </w:rPr>
              <w:t>40.8</w:t>
            </w:r>
          </w:p>
        </w:tc>
        <w:tc>
          <w:tcPr>
            <w:tcW w:w="992" w:type="dxa"/>
            <w:tcBorders>
              <w:left w:val="nil"/>
            </w:tcBorders>
          </w:tcPr>
          <w:p w14:paraId="5038D83F" w14:textId="44F694D6" w:rsidR="003F69CF" w:rsidRPr="00923ECF" w:rsidRDefault="003F69CF" w:rsidP="00C5180C">
            <w:pPr>
              <w:jc w:val="center"/>
              <w:rPr>
                <w:sz w:val="18"/>
                <w:szCs w:val="18"/>
              </w:rPr>
            </w:pPr>
            <w:r w:rsidRPr="00923ECF">
              <w:rPr>
                <w:sz w:val="18"/>
                <w:szCs w:val="18"/>
              </w:rPr>
              <w:t>55.9</w:t>
            </w:r>
          </w:p>
        </w:tc>
        <w:tc>
          <w:tcPr>
            <w:tcW w:w="778" w:type="dxa"/>
          </w:tcPr>
          <w:p w14:paraId="2FCCD4EF" w14:textId="532D916B" w:rsidR="003F69CF" w:rsidRPr="00923ECF" w:rsidRDefault="003F69CF" w:rsidP="00C87FC0">
            <w:pPr>
              <w:ind w:right="100"/>
              <w:jc w:val="right"/>
              <w:rPr>
                <w:sz w:val="18"/>
                <w:szCs w:val="18"/>
              </w:rPr>
            </w:pPr>
            <w:r w:rsidRPr="00923ECF">
              <w:rPr>
                <w:sz w:val="18"/>
                <w:szCs w:val="18"/>
              </w:rPr>
              <w:t>84.4</w:t>
            </w:r>
          </w:p>
        </w:tc>
      </w:tr>
      <w:tr w:rsidR="003201D3" w:rsidRPr="00C5180C" w14:paraId="39582F2D" w14:textId="17D71F0A" w:rsidTr="003201D3">
        <w:trPr>
          <w:jc w:val="center"/>
        </w:trPr>
        <w:tc>
          <w:tcPr>
            <w:tcW w:w="1008" w:type="dxa"/>
            <w:tcBorders>
              <w:right w:val="single" w:sz="4" w:space="0" w:color="auto"/>
            </w:tcBorders>
          </w:tcPr>
          <w:p w14:paraId="20F94659" w14:textId="77777777" w:rsidR="003F69CF" w:rsidRPr="00923ECF" w:rsidRDefault="003F69CF" w:rsidP="00C5180C">
            <w:pPr>
              <w:jc w:val="center"/>
              <w:rPr>
                <w:sz w:val="18"/>
                <w:szCs w:val="18"/>
              </w:rPr>
            </w:pPr>
            <w:r w:rsidRPr="00923ECF">
              <w:rPr>
                <w:sz w:val="18"/>
                <w:szCs w:val="18"/>
              </w:rPr>
              <w:t>2007</w:t>
            </w:r>
          </w:p>
        </w:tc>
        <w:tc>
          <w:tcPr>
            <w:tcW w:w="900" w:type="dxa"/>
            <w:tcBorders>
              <w:left w:val="nil"/>
            </w:tcBorders>
          </w:tcPr>
          <w:p w14:paraId="160C7A82" w14:textId="77777777" w:rsidR="003F69CF" w:rsidRPr="00923ECF" w:rsidRDefault="003F69CF" w:rsidP="00C87FC0">
            <w:pPr>
              <w:jc w:val="right"/>
              <w:rPr>
                <w:sz w:val="18"/>
                <w:szCs w:val="18"/>
              </w:rPr>
            </w:pPr>
            <w:r w:rsidRPr="00923ECF">
              <w:rPr>
                <w:sz w:val="18"/>
                <w:szCs w:val="18"/>
              </w:rPr>
              <w:t>23,243</w:t>
            </w:r>
          </w:p>
        </w:tc>
        <w:tc>
          <w:tcPr>
            <w:tcW w:w="588" w:type="dxa"/>
          </w:tcPr>
          <w:p w14:paraId="77C48D36" w14:textId="6490E558" w:rsidR="003F69CF" w:rsidRPr="00923ECF" w:rsidRDefault="003F69CF" w:rsidP="00C87FC0">
            <w:pPr>
              <w:jc w:val="right"/>
              <w:rPr>
                <w:sz w:val="18"/>
                <w:szCs w:val="18"/>
              </w:rPr>
            </w:pPr>
            <w:r w:rsidRPr="00923ECF">
              <w:rPr>
                <w:sz w:val="18"/>
                <w:szCs w:val="18"/>
              </w:rPr>
              <w:t>220</w:t>
            </w:r>
          </w:p>
        </w:tc>
        <w:tc>
          <w:tcPr>
            <w:tcW w:w="759" w:type="dxa"/>
          </w:tcPr>
          <w:p w14:paraId="4A6A5577" w14:textId="25BB4334" w:rsidR="003F69CF" w:rsidRPr="00923ECF" w:rsidRDefault="003F69CF" w:rsidP="00C87FC0">
            <w:pPr>
              <w:jc w:val="right"/>
              <w:rPr>
                <w:sz w:val="18"/>
                <w:szCs w:val="18"/>
              </w:rPr>
            </w:pPr>
            <w:r w:rsidRPr="00923ECF">
              <w:rPr>
                <w:sz w:val="18"/>
                <w:szCs w:val="18"/>
              </w:rPr>
              <w:t>370</w:t>
            </w:r>
          </w:p>
        </w:tc>
        <w:tc>
          <w:tcPr>
            <w:tcW w:w="786" w:type="dxa"/>
            <w:tcBorders>
              <w:right w:val="single" w:sz="4" w:space="0" w:color="auto"/>
            </w:tcBorders>
          </w:tcPr>
          <w:p w14:paraId="6C5D9204" w14:textId="124A2629" w:rsidR="003F69CF" w:rsidRPr="00923ECF" w:rsidRDefault="003F69CF" w:rsidP="00C87FC0">
            <w:pPr>
              <w:jc w:val="right"/>
              <w:rPr>
                <w:sz w:val="18"/>
                <w:szCs w:val="18"/>
              </w:rPr>
            </w:pPr>
            <w:r w:rsidRPr="00923ECF">
              <w:rPr>
                <w:sz w:val="18"/>
                <w:szCs w:val="18"/>
              </w:rPr>
              <w:t>3,034</w:t>
            </w:r>
          </w:p>
        </w:tc>
        <w:tc>
          <w:tcPr>
            <w:tcW w:w="864" w:type="dxa"/>
            <w:tcBorders>
              <w:right w:val="single" w:sz="4" w:space="0" w:color="auto"/>
            </w:tcBorders>
          </w:tcPr>
          <w:p w14:paraId="5CB790D9"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26,867</w:t>
            </w:r>
          </w:p>
        </w:tc>
        <w:tc>
          <w:tcPr>
            <w:tcW w:w="993" w:type="dxa"/>
            <w:tcBorders>
              <w:left w:val="single" w:sz="4" w:space="0" w:color="auto"/>
            </w:tcBorders>
          </w:tcPr>
          <w:p w14:paraId="093CB62B" w14:textId="77777777" w:rsidR="003F69CF" w:rsidRPr="00923ECF" w:rsidRDefault="003F69CF" w:rsidP="00C5180C">
            <w:pPr>
              <w:jc w:val="center"/>
              <w:rPr>
                <w:sz w:val="18"/>
                <w:szCs w:val="18"/>
              </w:rPr>
            </w:pPr>
            <w:r w:rsidRPr="00923ECF">
              <w:rPr>
                <w:sz w:val="18"/>
                <w:szCs w:val="18"/>
              </w:rPr>
              <w:t>353,775</w:t>
            </w:r>
          </w:p>
        </w:tc>
        <w:tc>
          <w:tcPr>
            <w:tcW w:w="850" w:type="dxa"/>
          </w:tcPr>
          <w:p w14:paraId="79254138" w14:textId="53210CF6" w:rsidR="003F69CF" w:rsidRPr="00923ECF" w:rsidRDefault="003F69CF" w:rsidP="00C87FC0">
            <w:pPr>
              <w:jc w:val="right"/>
              <w:rPr>
                <w:sz w:val="18"/>
                <w:szCs w:val="18"/>
              </w:rPr>
            </w:pPr>
            <w:r w:rsidRPr="00923ECF">
              <w:rPr>
                <w:sz w:val="18"/>
                <w:szCs w:val="18"/>
              </w:rPr>
              <w:t>5,914</w:t>
            </w:r>
          </w:p>
        </w:tc>
        <w:tc>
          <w:tcPr>
            <w:tcW w:w="992" w:type="dxa"/>
          </w:tcPr>
          <w:p w14:paraId="25440AFD" w14:textId="35FB12C2" w:rsidR="003F69CF" w:rsidRPr="00923ECF" w:rsidRDefault="003F69CF" w:rsidP="00C87FC0">
            <w:pPr>
              <w:jc w:val="right"/>
              <w:rPr>
                <w:sz w:val="18"/>
                <w:szCs w:val="18"/>
              </w:rPr>
            </w:pPr>
            <w:r w:rsidRPr="00923ECF">
              <w:rPr>
                <w:sz w:val="18"/>
                <w:szCs w:val="18"/>
              </w:rPr>
              <w:t>12,252</w:t>
            </w:r>
          </w:p>
        </w:tc>
        <w:tc>
          <w:tcPr>
            <w:tcW w:w="993" w:type="dxa"/>
            <w:tcBorders>
              <w:left w:val="nil"/>
              <w:right w:val="single" w:sz="4" w:space="0" w:color="auto"/>
            </w:tcBorders>
          </w:tcPr>
          <w:p w14:paraId="3E665950" w14:textId="3E818557" w:rsidR="003F69CF" w:rsidRPr="00923ECF" w:rsidRDefault="003F69CF" w:rsidP="00C87FC0">
            <w:pPr>
              <w:jc w:val="right"/>
              <w:rPr>
                <w:sz w:val="18"/>
                <w:szCs w:val="18"/>
              </w:rPr>
            </w:pPr>
            <w:r w:rsidRPr="00923ECF">
              <w:rPr>
                <w:sz w:val="18"/>
                <w:szCs w:val="18"/>
              </w:rPr>
              <w:t>42,553</w:t>
            </w:r>
          </w:p>
        </w:tc>
        <w:tc>
          <w:tcPr>
            <w:tcW w:w="992" w:type="dxa"/>
            <w:tcBorders>
              <w:left w:val="single" w:sz="4" w:space="0" w:color="auto"/>
            </w:tcBorders>
          </w:tcPr>
          <w:p w14:paraId="777D1DE3" w14:textId="77777777" w:rsidR="003F69CF" w:rsidRPr="00923ECF" w:rsidRDefault="003F69CF" w:rsidP="00C5180C">
            <w:pPr>
              <w:jc w:val="center"/>
              <w:rPr>
                <w:sz w:val="18"/>
                <w:szCs w:val="18"/>
              </w:rPr>
            </w:pPr>
            <w:r w:rsidRPr="00923ECF">
              <w:rPr>
                <w:sz w:val="18"/>
                <w:szCs w:val="18"/>
              </w:rPr>
              <w:t>65.7</w:t>
            </w:r>
          </w:p>
        </w:tc>
        <w:tc>
          <w:tcPr>
            <w:tcW w:w="709" w:type="dxa"/>
          </w:tcPr>
          <w:p w14:paraId="15F086C7" w14:textId="42B8A936" w:rsidR="003F69CF" w:rsidRPr="00923ECF" w:rsidRDefault="003F69CF" w:rsidP="00C5180C">
            <w:pPr>
              <w:jc w:val="center"/>
              <w:rPr>
                <w:sz w:val="18"/>
                <w:szCs w:val="18"/>
              </w:rPr>
            </w:pPr>
            <w:r w:rsidRPr="00923ECF">
              <w:rPr>
                <w:sz w:val="18"/>
                <w:szCs w:val="18"/>
              </w:rPr>
              <w:t>37.2</w:t>
            </w:r>
          </w:p>
        </w:tc>
        <w:tc>
          <w:tcPr>
            <w:tcW w:w="992" w:type="dxa"/>
            <w:tcBorders>
              <w:left w:val="nil"/>
            </w:tcBorders>
          </w:tcPr>
          <w:p w14:paraId="476F36C4" w14:textId="414063CB" w:rsidR="003F69CF" w:rsidRPr="00923ECF" w:rsidRDefault="003F69CF" w:rsidP="00C5180C">
            <w:pPr>
              <w:jc w:val="center"/>
              <w:rPr>
                <w:sz w:val="18"/>
                <w:szCs w:val="18"/>
              </w:rPr>
            </w:pPr>
            <w:r w:rsidRPr="00923ECF">
              <w:rPr>
                <w:sz w:val="18"/>
                <w:szCs w:val="18"/>
              </w:rPr>
              <w:t>30.2</w:t>
            </w:r>
          </w:p>
        </w:tc>
        <w:tc>
          <w:tcPr>
            <w:tcW w:w="778" w:type="dxa"/>
          </w:tcPr>
          <w:p w14:paraId="1094D912" w14:textId="1630A2F8" w:rsidR="003F69CF" w:rsidRPr="00923ECF" w:rsidRDefault="003F69CF" w:rsidP="00C87FC0">
            <w:pPr>
              <w:ind w:right="100"/>
              <w:jc w:val="right"/>
              <w:rPr>
                <w:sz w:val="18"/>
                <w:szCs w:val="18"/>
              </w:rPr>
            </w:pPr>
            <w:r w:rsidRPr="00923ECF">
              <w:rPr>
                <w:sz w:val="18"/>
                <w:szCs w:val="18"/>
              </w:rPr>
              <w:t>71.3</w:t>
            </w:r>
          </w:p>
        </w:tc>
      </w:tr>
      <w:tr w:rsidR="003201D3" w:rsidRPr="00C5180C" w14:paraId="09608307" w14:textId="3636DA9A" w:rsidTr="003201D3">
        <w:trPr>
          <w:jc w:val="center"/>
        </w:trPr>
        <w:tc>
          <w:tcPr>
            <w:tcW w:w="1008" w:type="dxa"/>
            <w:tcBorders>
              <w:right w:val="single" w:sz="4" w:space="0" w:color="auto"/>
            </w:tcBorders>
          </w:tcPr>
          <w:p w14:paraId="0716AE90" w14:textId="77777777" w:rsidR="003F69CF" w:rsidRPr="00923ECF" w:rsidRDefault="003F69CF" w:rsidP="00C5180C">
            <w:pPr>
              <w:jc w:val="center"/>
              <w:rPr>
                <w:sz w:val="18"/>
                <w:szCs w:val="18"/>
              </w:rPr>
            </w:pPr>
            <w:r w:rsidRPr="00923ECF">
              <w:rPr>
                <w:sz w:val="18"/>
                <w:szCs w:val="18"/>
              </w:rPr>
              <w:t>2008</w:t>
            </w:r>
          </w:p>
        </w:tc>
        <w:tc>
          <w:tcPr>
            <w:tcW w:w="900" w:type="dxa"/>
            <w:tcBorders>
              <w:left w:val="nil"/>
            </w:tcBorders>
          </w:tcPr>
          <w:p w14:paraId="0C337C4B" w14:textId="77777777" w:rsidR="003F69CF" w:rsidRPr="00923ECF" w:rsidRDefault="003F69CF" w:rsidP="00C87FC0">
            <w:pPr>
              <w:jc w:val="right"/>
              <w:rPr>
                <w:sz w:val="18"/>
                <w:szCs w:val="18"/>
              </w:rPr>
            </w:pPr>
            <w:r w:rsidRPr="00923ECF">
              <w:rPr>
                <w:sz w:val="18"/>
                <w:szCs w:val="18"/>
              </w:rPr>
              <w:t>20,911</w:t>
            </w:r>
          </w:p>
        </w:tc>
        <w:tc>
          <w:tcPr>
            <w:tcW w:w="588" w:type="dxa"/>
          </w:tcPr>
          <w:p w14:paraId="2E3402A5" w14:textId="1C0DDA64" w:rsidR="003F69CF" w:rsidRPr="00923ECF" w:rsidRDefault="003F69CF" w:rsidP="00C87FC0">
            <w:pPr>
              <w:jc w:val="right"/>
              <w:rPr>
                <w:sz w:val="18"/>
                <w:szCs w:val="18"/>
              </w:rPr>
            </w:pPr>
            <w:r w:rsidRPr="00923ECF">
              <w:rPr>
                <w:sz w:val="18"/>
                <w:szCs w:val="18"/>
              </w:rPr>
              <w:t>187</w:t>
            </w:r>
          </w:p>
        </w:tc>
        <w:tc>
          <w:tcPr>
            <w:tcW w:w="759" w:type="dxa"/>
          </w:tcPr>
          <w:p w14:paraId="1C562CAA" w14:textId="5A7FE027" w:rsidR="003F69CF" w:rsidRPr="00923ECF" w:rsidRDefault="003F69CF" w:rsidP="00C87FC0">
            <w:pPr>
              <w:jc w:val="right"/>
              <w:rPr>
                <w:sz w:val="18"/>
                <w:szCs w:val="18"/>
              </w:rPr>
            </w:pPr>
            <w:r w:rsidRPr="00923ECF">
              <w:rPr>
                <w:sz w:val="18"/>
                <w:szCs w:val="18"/>
              </w:rPr>
              <w:t>431</w:t>
            </w:r>
          </w:p>
        </w:tc>
        <w:tc>
          <w:tcPr>
            <w:tcW w:w="786" w:type="dxa"/>
            <w:tcBorders>
              <w:right w:val="single" w:sz="4" w:space="0" w:color="auto"/>
            </w:tcBorders>
          </w:tcPr>
          <w:p w14:paraId="30FC3C7E" w14:textId="41A6A71F" w:rsidR="003F69CF" w:rsidRPr="00923ECF" w:rsidRDefault="003F69CF" w:rsidP="00C87FC0">
            <w:pPr>
              <w:jc w:val="right"/>
              <w:rPr>
                <w:sz w:val="18"/>
                <w:szCs w:val="18"/>
              </w:rPr>
            </w:pPr>
            <w:r w:rsidRPr="00923ECF">
              <w:rPr>
                <w:sz w:val="18"/>
                <w:szCs w:val="18"/>
              </w:rPr>
              <w:t>2,929</w:t>
            </w:r>
          </w:p>
        </w:tc>
        <w:tc>
          <w:tcPr>
            <w:tcW w:w="864" w:type="dxa"/>
            <w:tcBorders>
              <w:right w:val="single" w:sz="4" w:space="0" w:color="auto"/>
            </w:tcBorders>
          </w:tcPr>
          <w:p w14:paraId="57A9733B"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24,458</w:t>
            </w:r>
          </w:p>
        </w:tc>
        <w:tc>
          <w:tcPr>
            <w:tcW w:w="993" w:type="dxa"/>
            <w:tcBorders>
              <w:left w:val="single" w:sz="4" w:space="0" w:color="auto"/>
            </w:tcBorders>
          </w:tcPr>
          <w:p w14:paraId="1AB686E3" w14:textId="77777777" w:rsidR="003F69CF" w:rsidRPr="00923ECF" w:rsidRDefault="003F69CF" w:rsidP="00C5180C">
            <w:pPr>
              <w:jc w:val="center"/>
              <w:rPr>
                <w:sz w:val="18"/>
                <w:szCs w:val="18"/>
              </w:rPr>
            </w:pPr>
            <w:r w:rsidRPr="00923ECF">
              <w:rPr>
                <w:sz w:val="18"/>
                <w:szCs w:val="18"/>
              </w:rPr>
              <w:t>370,762</w:t>
            </w:r>
          </w:p>
        </w:tc>
        <w:tc>
          <w:tcPr>
            <w:tcW w:w="850" w:type="dxa"/>
          </w:tcPr>
          <w:p w14:paraId="67616DE2" w14:textId="7C0B6AB3" w:rsidR="003F69CF" w:rsidRPr="00923ECF" w:rsidRDefault="003F69CF" w:rsidP="00C87FC0">
            <w:pPr>
              <w:jc w:val="right"/>
              <w:rPr>
                <w:sz w:val="18"/>
                <w:szCs w:val="18"/>
              </w:rPr>
            </w:pPr>
            <w:r w:rsidRPr="00923ECF">
              <w:rPr>
                <w:sz w:val="18"/>
                <w:szCs w:val="18"/>
              </w:rPr>
              <w:t>9,232</w:t>
            </w:r>
          </w:p>
        </w:tc>
        <w:tc>
          <w:tcPr>
            <w:tcW w:w="992" w:type="dxa"/>
          </w:tcPr>
          <w:p w14:paraId="1FC15284" w14:textId="5D094724" w:rsidR="003F69CF" w:rsidRPr="00923ECF" w:rsidRDefault="003F69CF" w:rsidP="00C87FC0">
            <w:pPr>
              <w:jc w:val="right"/>
              <w:rPr>
                <w:sz w:val="18"/>
                <w:szCs w:val="18"/>
              </w:rPr>
            </w:pPr>
            <w:r w:rsidRPr="00923ECF">
              <w:rPr>
                <w:sz w:val="18"/>
                <w:szCs w:val="18"/>
              </w:rPr>
              <w:t>15,504</w:t>
            </w:r>
          </w:p>
        </w:tc>
        <w:tc>
          <w:tcPr>
            <w:tcW w:w="993" w:type="dxa"/>
            <w:tcBorders>
              <w:left w:val="nil"/>
              <w:right w:val="single" w:sz="4" w:space="0" w:color="auto"/>
            </w:tcBorders>
          </w:tcPr>
          <w:p w14:paraId="56875C81" w14:textId="09E53A5E" w:rsidR="003F69CF" w:rsidRPr="00923ECF" w:rsidRDefault="003F69CF" w:rsidP="00C87FC0">
            <w:pPr>
              <w:jc w:val="right"/>
              <w:rPr>
                <w:sz w:val="18"/>
                <w:szCs w:val="18"/>
              </w:rPr>
            </w:pPr>
            <w:r w:rsidRPr="00923ECF">
              <w:rPr>
                <w:sz w:val="18"/>
                <w:szCs w:val="18"/>
              </w:rPr>
              <w:t>38,388</w:t>
            </w:r>
          </w:p>
        </w:tc>
        <w:tc>
          <w:tcPr>
            <w:tcW w:w="992" w:type="dxa"/>
            <w:tcBorders>
              <w:left w:val="single" w:sz="4" w:space="0" w:color="auto"/>
            </w:tcBorders>
          </w:tcPr>
          <w:p w14:paraId="21F4B6CD" w14:textId="77777777" w:rsidR="003F69CF" w:rsidRPr="00923ECF" w:rsidRDefault="003F69CF" w:rsidP="00C5180C">
            <w:pPr>
              <w:jc w:val="center"/>
              <w:rPr>
                <w:sz w:val="18"/>
                <w:szCs w:val="18"/>
              </w:rPr>
            </w:pPr>
            <w:r w:rsidRPr="00923ECF">
              <w:rPr>
                <w:sz w:val="18"/>
                <w:szCs w:val="18"/>
              </w:rPr>
              <w:t>56.4</w:t>
            </w:r>
          </w:p>
        </w:tc>
        <w:tc>
          <w:tcPr>
            <w:tcW w:w="709" w:type="dxa"/>
          </w:tcPr>
          <w:p w14:paraId="4415AC91" w14:textId="5E414127" w:rsidR="003F69CF" w:rsidRPr="00923ECF" w:rsidRDefault="003F69CF" w:rsidP="00C5180C">
            <w:pPr>
              <w:jc w:val="center"/>
              <w:rPr>
                <w:sz w:val="18"/>
                <w:szCs w:val="18"/>
              </w:rPr>
            </w:pPr>
            <w:r w:rsidRPr="00923ECF">
              <w:rPr>
                <w:sz w:val="18"/>
                <w:szCs w:val="18"/>
              </w:rPr>
              <w:t>20.3</w:t>
            </w:r>
          </w:p>
        </w:tc>
        <w:tc>
          <w:tcPr>
            <w:tcW w:w="992" w:type="dxa"/>
            <w:tcBorders>
              <w:left w:val="nil"/>
            </w:tcBorders>
          </w:tcPr>
          <w:p w14:paraId="0E8A0534" w14:textId="086D7047" w:rsidR="003F69CF" w:rsidRPr="00923ECF" w:rsidRDefault="003F69CF" w:rsidP="00C5180C">
            <w:pPr>
              <w:jc w:val="center"/>
              <w:rPr>
                <w:sz w:val="18"/>
                <w:szCs w:val="18"/>
              </w:rPr>
            </w:pPr>
            <w:r w:rsidRPr="00923ECF">
              <w:rPr>
                <w:sz w:val="18"/>
                <w:szCs w:val="18"/>
              </w:rPr>
              <w:t>27.8</w:t>
            </w:r>
          </w:p>
        </w:tc>
        <w:tc>
          <w:tcPr>
            <w:tcW w:w="778" w:type="dxa"/>
          </w:tcPr>
          <w:p w14:paraId="5FF65D27" w14:textId="62E8C98D" w:rsidR="003F69CF" w:rsidRPr="00923ECF" w:rsidRDefault="003F69CF" w:rsidP="00C87FC0">
            <w:pPr>
              <w:ind w:right="100"/>
              <w:jc w:val="right"/>
              <w:rPr>
                <w:sz w:val="18"/>
                <w:szCs w:val="18"/>
              </w:rPr>
            </w:pPr>
            <w:r w:rsidRPr="00923ECF">
              <w:rPr>
                <w:sz w:val="18"/>
                <w:szCs w:val="18"/>
              </w:rPr>
              <w:t>76.3</w:t>
            </w:r>
          </w:p>
        </w:tc>
      </w:tr>
      <w:tr w:rsidR="003201D3" w:rsidRPr="00C5180C" w14:paraId="5E215B16" w14:textId="0240F582" w:rsidTr="003201D3">
        <w:trPr>
          <w:jc w:val="center"/>
        </w:trPr>
        <w:tc>
          <w:tcPr>
            <w:tcW w:w="1008" w:type="dxa"/>
            <w:tcBorders>
              <w:right w:val="single" w:sz="4" w:space="0" w:color="auto"/>
            </w:tcBorders>
          </w:tcPr>
          <w:p w14:paraId="568F5F8F" w14:textId="77777777" w:rsidR="003F69CF" w:rsidRPr="00923ECF" w:rsidRDefault="003F69CF" w:rsidP="00C5180C">
            <w:pPr>
              <w:jc w:val="center"/>
              <w:rPr>
                <w:sz w:val="18"/>
                <w:szCs w:val="18"/>
              </w:rPr>
            </w:pPr>
            <w:r w:rsidRPr="00923ECF">
              <w:rPr>
                <w:sz w:val="18"/>
                <w:szCs w:val="18"/>
              </w:rPr>
              <w:t>2009</w:t>
            </w:r>
          </w:p>
        </w:tc>
        <w:tc>
          <w:tcPr>
            <w:tcW w:w="900" w:type="dxa"/>
            <w:tcBorders>
              <w:left w:val="nil"/>
            </w:tcBorders>
          </w:tcPr>
          <w:p w14:paraId="5551DDBE" w14:textId="77777777" w:rsidR="003F69CF" w:rsidRPr="00923ECF" w:rsidRDefault="003F69CF" w:rsidP="00C87FC0">
            <w:pPr>
              <w:jc w:val="right"/>
              <w:rPr>
                <w:sz w:val="18"/>
                <w:szCs w:val="18"/>
              </w:rPr>
            </w:pPr>
            <w:r w:rsidRPr="00923ECF">
              <w:rPr>
                <w:sz w:val="18"/>
                <w:szCs w:val="18"/>
              </w:rPr>
              <w:t>20,896</w:t>
            </w:r>
          </w:p>
        </w:tc>
        <w:tc>
          <w:tcPr>
            <w:tcW w:w="588" w:type="dxa"/>
          </w:tcPr>
          <w:p w14:paraId="40B4B856" w14:textId="76C7305A" w:rsidR="003F69CF" w:rsidRPr="00923ECF" w:rsidRDefault="003F69CF" w:rsidP="00C87FC0">
            <w:pPr>
              <w:jc w:val="right"/>
              <w:rPr>
                <w:sz w:val="18"/>
                <w:szCs w:val="18"/>
              </w:rPr>
            </w:pPr>
            <w:r w:rsidRPr="00923ECF">
              <w:rPr>
                <w:sz w:val="18"/>
                <w:szCs w:val="18"/>
              </w:rPr>
              <w:t>67</w:t>
            </w:r>
          </w:p>
        </w:tc>
        <w:tc>
          <w:tcPr>
            <w:tcW w:w="759" w:type="dxa"/>
          </w:tcPr>
          <w:p w14:paraId="70108DD0" w14:textId="5296D405" w:rsidR="003F69CF" w:rsidRPr="00923ECF" w:rsidRDefault="003F69CF" w:rsidP="00C87FC0">
            <w:pPr>
              <w:jc w:val="right"/>
              <w:rPr>
                <w:sz w:val="18"/>
                <w:szCs w:val="18"/>
              </w:rPr>
            </w:pPr>
            <w:r w:rsidRPr="00923ECF">
              <w:rPr>
                <w:sz w:val="18"/>
                <w:szCs w:val="18"/>
              </w:rPr>
              <w:t>309</w:t>
            </w:r>
          </w:p>
        </w:tc>
        <w:tc>
          <w:tcPr>
            <w:tcW w:w="786" w:type="dxa"/>
            <w:tcBorders>
              <w:right w:val="single" w:sz="4" w:space="0" w:color="auto"/>
            </w:tcBorders>
          </w:tcPr>
          <w:p w14:paraId="461D44D8" w14:textId="31661AE4" w:rsidR="003F69CF" w:rsidRPr="00923ECF" w:rsidRDefault="003F69CF" w:rsidP="00C87FC0">
            <w:pPr>
              <w:jc w:val="right"/>
              <w:rPr>
                <w:sz w:val="18"/>
                <w:szCs w:val="18"/>
              </w:rPr>
            </w:pPr>
            <w:r w:rsidRPr="00923ECF">
              <w:rPr>
                <w:sz w:val="18"/>
                <w:szCs w:val="18"/>
              </w:rPr>
              <w:t>2,370</w:t>
            </w:r>
          </w:p>
        </w:tc>
        <w:tc>
          <w:tcPr>
            <w:tcW w:w="864" w:type="dxa"/>
            <w:tcBorders>
              <w:right w:val="single" w:sz="4" w:space="0" w:color="auto"/>
            </w:tcBorders>
          </w:tcPr>
          <w:p w14:paraId="6BE6FC0A"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23,642</w:t>
            </w:r>
          </w:p>
        </w:tc>
        <w:tc>
          <w:tcPr>
            <w:tcW w:w="993" w:type="dxa"/>
            <w:tcBorders>
              <w:left w:val="single" w:sz="4" w:space="0" w:color="auto"/>
            </w:tcBorders>
          </w:tcPr>
          <w:p w14:paraId="17600937" w14:textId="77777777" w:rsidR="003F69CF" w:rsidRPr="00923ECF" w:rsidRDefault="003F69CF" w:rsidP="00C5180C">
            <w:pPr>
              <w:jc w:val="center"/>
              <w:rPr>
                <w:sz w:val="18"/>
                <w:szCs w:val="18"/>
              </w:rPr>
            </w:pPr>
            <w:r w:rsidRPr="00923ECF">
              <w:rPr>
                <w:sz w:val="18"/>
                <w:szCs w:val="18"/>
              </w:rPr>
              <w:t>433,527</w:t>
            </w:r>
          </w:p>
        </w:tc>
        <w:tc>
          <w:tcPr>
            <w:tcW w:w="850" w:type="dxa"/>
          </w:tcPr>
          <w:p w14:paraId="5A4E46F0" w14:textId="47FB227E" w:rsidR="003F69CF" w:rsidRPr="00923ECF" w:rsidRDefault="003F69CF" w:rsidP="00C87FC0">
            <w:pPr>
              <w:jc w:val="right"/>
              <w:rPr>
                <w:sz w:val="18"/>
                <w:szCs w:val="18"/>
              </w:rPr>
            </w:pPr>
            <w:r w:rsidRPr="00923ECF">
              <w:rPr>
                <w:sz w:val="18"/>
                <w:szCs w:val="18"/>
              </w:rPr>
              <w:t>4,653</w:t>
            </w:r>
          </w:p>
        </w:tc>
        <w:tc>
          <w:tcPr>
            <w:tcW w:w="992" w:type="dxa"/>
          </w:tcPr>
          <w:p w14:paraId="08045BBA" w14:textId="086723A1" w:rsidR="003F69CF" w:rsidRPr="00923ECF" w:rsidRDefault="003F69CF" w:rsidP="00C87FC0">
            <w:pPr>
              <w:jc w:val="right"/>
              <w:rPr>
                <w:sz w:val="18"/>
                <w:szCs w:val="18"/>
              </w:rPr>
            </w:pPr>
            <w:r w:rsidRPr="00923ECF">
              <w:rPr>
                <w:sz w:val="18"/>
                <w:szCs w:val="18"/>
              </w:rPr>
              <w:t>14,045</w:t>
            </w:r>
          </w:p>
        </w:tc>
        <w:tc>
          <w:tcPr>
            <w:tcW w:w="993" w:type="dxa"/>
            <w:tcBorders>
              <w:left w:val="nil"/>
              <w:right w:val="single" w:sz="4" w:space="0" w:color="auto"/>
            </w:tcBorders>
          </w:tcPr>
          <w:p w14:paraId="2A3FAFAF" w14:textId="39FCE0DF" w:rsidR="003F69CF" w:rsidRPr="00923ECF" w:rsidRDefault="003F69CF" w:rsidP="00C87FC0">
            <w:pPr>
              <w:jc w:val="right"/>
              <w:rPr>
                <w:sz w:val="18"/>
                <w:szCs w:val="18"/>
              </w:rPr>
            </w:pPr>
            <w:r w:rsidRPr="00923ECF">
              <w:rPr>
                <w:sz w:val="18"/>
                <w:szCs w:val="18"/>
              </w:rPr>
              <w:t>33,193</w:t>
            </w:r>
          </w:p>
        </w:tc>
        <w:tc>
          <w:tcPr>
            <w:tcW w:w="992" w:type="dxa"/>
            <w:tcBorders>
              <w:left w:val="single" w:sz="4" w:space="0" w:color="auto"/>
            </w:tcBorders>
          </w:tcPr>
          <w:p w14:paraId="6843A07E" w14:textId="77777777" w:rsidR="003F69CF" w:rsidRPr="00923ECF" w:rsidRDefault="003F69CF" w:rsidP="00C5180C">
            <w:pPr>
              <w:jc w:val="center"/>
              <w:rPr>
                <w:sz w:val="18"/>
                <w:szCs w:val="18"/>
              </w:rPr>
            </w:pPr>
            <w:r w:rsidRPr="00923ECF">
              <w:rPr>
                <w:sz w:val="18"/>
                <w:szCs w:val="18"/>
              </w:rPr>
              <w:t>48.2</w:t>
            </w:r>
          </w:p>
        </w:tc>
        <w:tc>
          <w:tcPr>
            <w:tcW w:w="709" w:type="dxa"/>
          </w:tcPr>
          <w:p w14:paraId="0570EC66" w14:textId="697917FA" w:rsidR="003F69CF" w:rsidRPr="00923ECF" w:rsidRDefault="003F69CF" w:rsidP="00C5180C">
            <w:pPr>
              <w:jc w:val="center"/>
              <w:rPr>
                <w:sz w:val="18"/>
                <w:szCs w:val="18"/>
              </w:rPr>
            </w:pPr>
            <w:r w:rsidRPr="00923ECF">
              <w:rPr>
                <w:sz w:val="18"/>
                <w:szCs w:val="18"/>
              </w:rPr>
              <w:t>14.4</w:t>
            </w:r>
          </w:p>
        </w:tc>
        <w:tc>
          <w:tcPr>
            <w:tcW w:w="992" w:type="dxa"/>
            <w:tcBorders>
              <w:left w:val="nil"/>
            </w:tcBorders>
          </w:tcPr>
          <w:p w14:paraId="5829CABD" w14:textId="6599B6E6" w:rsidR="003F69CF" w:rsidRPr="00923ECF" w:rsidRDefault="003F69CF" w:rsidP="00C5180C">
            <w:pPr>
              <w:jc w:val="center"/>
              <w:rPr>
                <w:sz w:val="18"/>
                <w:szCs w:val="18"/>
              </w:rPr>
            </w:pPr>
            <w:r w:rsidRPr="00923ECF">
              <w:rPr>
                <w:sz w:val="18"/>
                <w:szCs w:val="18"/>
              </w:rPr>
              <w:t>22.0</w:t>
            </w:r>
          </w:p>
        </w:tc>
        <w:tc>
          <w:tcPr>
            <w:tcW w:w="778" w:type="dxa"/>
          </w:tcPr>
          <w:p w14:paraId="56538BA7" w14:textId="17890EAD" w:rsidR="003F69CF" w:rsidRPr="00923ECF" w:rsidRDefault="003F69CF" w:rsidP="00C87FC0">
            <w:pPr>
              <w:ind w:right="100"/>
              <w:jc w:val="right"/>
              <w:rPr>
                <w:sz w:val="18"/>
                <w:szCs w:val="18"/>
              </w:rPr>
            </w:pPr>
            <w:r w:rsidRPr="00923ECF">
              <w:rPr>
                <w:sz w:val="18"/>
                <w:szCs w:val="18"/>
              </w:rPr>
              <w:t>71.4</w:t>
            </w:r>
          </w:p>
        </w:tc>
      </w:tr>
      <w:tr w:rsidR="003201D3" w:rsidRPr="00C5180C" w14:paraId="5D1A7038" w14:textId="3EA27FB1" w:rsidTr="003201D3">
        <w:trPr>
          <w:jc w:val="center"/>
        </w:trPr>
        <w:tc>
          <w:tcPr>
            <w:tcW w:w="1008" w:type="dxa"/>
            <w:tcBorders>
              <w:right w:val="single" w:sz="4" w:space="0" w:color="auto"/>
            </w:tcBorders>
          </w:tcPr>
          <w:p w14:paraId="40B03787" w14:textId="77777777" w:rsidR="003F69CF" w:rsidRPr="00923ECF" w:rsidRDefault="003F69CF" w:rsidP="00C5180C">
            <w:pPr>
              <w:jc w:val="center"/>
              <w:rPr>
                <w:sz w:val="18"/>
                <w:szCs w:val="18"/>
              </w:rPr>
            </w:pPr>
            <w:r w:rsidRPr="00923ECF">
              <w:rPr>
                <w:sz w:val="18"/>
                <w:szCs w:val="18"/>
              </w:rPr>
              <w:t>2010</w:t>
            </w:r>
          </w:p>
        </w:tc>
        <w:tc>
          <w:tcPr>
            <w:tcW w:w="900" w:type="dxa"/>
            <w:tcBorders>
              <w:left w:val="nil"/>
            </w:tcBorders>
          </w:tcPr>
          <w:p w14:paraId="434F1C65" w14:textId="77777777" w:rsidR="003F69CF" w:rsidRPr="00923ECF" w:rsidRDefault="003F69CF" w:rsidP="00C87FC0">
            <w:pPr>
              <w:jc w:val="right"/>
              <w:rPr>
                <w:sz w:val="18"/>
                <w:szCs w:val="18"/>
              </w:rPr>
            </w:pPr>
            <w:r w:rsidRPr="00923ECF">
              <w:rPr>
                <w:sz w:val="18"/>
                <w:szCs w:val="18"/>
              </w:rPr>
              <w:t>7,719</w:t>
            </w:r>
          </w:p>
        </w:tc>
        <w:tc>
          <w:tcPr>
            <w:tcW w:w="588" w:type="dxa"/>
          </w:tcPr>
          <w:p w14:paraId="4D012D2D" w14:textId="7F50B03C" w:rsidR="003F69CF" w:rsidRPr="00923ECF" w:rsidRDefault="003F69CF" w:rsidP="00C87FC0">
            <w:pPr>
              <w:jc w:val="right"/>
              <w:rPr>
                <w:sz w:val="18"/>
                <w:szCs w:val="18"/>
              </w:rPr>
            </w:pPr>
            <w:r w:rsidRPr="00923ECF">
              <w:rPr>
                <w:sz w:val="18"/>
                <w:szCs w:val="18"/>
              </w:rPr>
              <w:t>50</w:t>
            </w:r>
          </w:p>
        </w:tc>
        <w:tc>
          <w:tcPr>
            <w:tcW w:w="759" w:type="dxa"/>
          </w:tcPr>
          <w:p w14:paraId="412EF30F" w14:textId="5585E7A1" w:rsidR="003F69CF" w:rsidRPr="00923ECF" w:rsidRDefault="003F69CF" w:rsidP="00C87FC0">
            <w:pPr>
              <w:jc w:val="right"/>
              <w:rPr>
                <w:sz w:val="18"/>
                <w:szCs w:val="18"/>
              </w:rPr>
            </w:pPr>
            <w:r w:rsidRPr="00923ECF">
              <w:rPr>
                <w:sz w:val="18"/>
                <w:szCs w:val="18"/>
              </w:rPr>
              <w:t>420</w:t>
            </w:r>
          </w:p>
        </w:tc>
        <w:tc>
          <w:tcPr>
            <w:tcW w:w="786" w:type="dxa"/>
            <w:tcBorders>
              <w:right w:val="single" w:sz="4" w:space="0" w:color="auto"/>
            </w:tcBorders>
          </w:tcPr>
          <w:p w14:paraId="412F6CE0" w14:textId="3522735F" w:rsidR="003F69CF" w:rsidRPr="00923ECF" w:rsidRDefault="003F69CF" w:rsidP="00C87FC0">
            <w:pPr>
              <w:jc w:val="right"/>
              <w:rPr>
                <w:sz w:val="18"/>
                <w:szCs w:val="18"/>
              </w:rPr>
            </w:pPr>
            <w:r w:rsidRPr="00923ECF">
              <w:rPr>
                <w:sz w:val="18"/>
                <w:szCs w:val="18"/>
              </w:rPr>
              <w:t>1,360</w:t>
            </w:r>
          </w:p>
        </w:tc>
        <w:tc>
          <w:tcPr>
            <w:tcW w:w="864" w:type="dxa"/>
            <w:tcBorders>
              <w:right w:val="single" w:sz="4" w:space="0" w:color="auto"/>
            </w:tcBorders>
          </w:tcPr>
          <w:p w14:paraId="5370B2D4"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9,549</w:t>
            </w:r>
          </w:p>
        </w:tc>
        <w:tc>
          <w:tcPr>
            <w:tcW w:w="993" w:type="dxa"/>
            <w:tcBorders>
              <w:left w:val="single" w:sz="4" w:space="0" w:color="auto"/>
            </w:tcBorders>
          </w:tcPr>
          <w:p w14:paraId="2589469C" w14:textId="77777777" w:rsidR="003F69CF" w:rsidRPr="00923ECF" w:rsidRDefault="003F69CF" w:rsidP="00C5180C">
            <w:pPr>
              <w:jc w:val="center"/>
              <w:rPr>
                <w:sz w:val="18"/>
                <w:szCs w:val="18"/>
              </w:rPr>
            </w:pPr>
            <w:r w:rsidRPr="00923ECF">
              <w:rPr>
                <w:sz w:val="18"/>
                <w:szCs w:val="18"/>
              </w:rPr>
              <w:t>161,148</w:t>
            </w:r>
          </w:p>
        </w:tc>
        <w:tc>
          <w:tcPr>
            <w:tcW w:w="850" w:type="dxa"/>
          </w:tcPr>
          <w:p w14:paraId="1E668F1D" w14:textId="77CE8185" w:rsidR="003F69CF" w:rsidRPr="00923ECF" w:rsidRDefault="003F69CF" w:rsidP="00C87FC0">
            <w:pPr>
              <w:jc w:val="right"/>
              <w:rPr>
                <w:sz w:val="18"/>
                <w:szCs w:val="18"/>
              </w:rPr>
            </w:pPr>
            <w:r w:rsidRPr="00923ECF">
              <w:rPr>
                <w:sz w:val="18"/>
                <w:szCs w:val="18"/>
              </w:rPr>
              <w:t>1,825</w:t>
            </w:r>
          </w:p>
        </w:tc>
        <w:tc>
          <w:tcPr>
            <w:tcW w:w="992" w:type="dxa"/>
          </w:tcPr>
          <w:p w14:paraId="5F8D071A" w14:textId="484BC7B2" w:rsidR="003F69CF" w:rsidRPr="00923ECF" w:rsidRDefault="003F69CF" w:rsidP="00C87FC0">
            <w:pPr>
              <w:jc w:val="right"/>
              <w:rPr>
                <w:sz w:val="18"/>
                <w:szCs w:val="18"/>
              </w:rPr>
            </w:pPr>
            <w:r w:rsidRPr="00923ECF">
              <w:rPr>
                <w:sz w:val="18"/>
                <w:szCs w:val="18"/>
              </w:rPr>
              <w:t>14,335</w:t>
            </w:r>
          </w:p>
        </w:tc>
        <w:tc>
          <w:tcPr>
            <w:tcW w:w="993" w:type="dxa"/>
            <w:tcBorders>
              <w:left w:val="nil"/>
              <w:right w:val="single" w:sz="4" w:space="0" w:color="auto"/>
            </w:tcBorders>
          </w:tcPr>
          <w:p w14:paraId="405659CB" w14:textId="354B91BF" w:rsidR="003F69CF" w:rsidRPr="00923ECF" w:rsidRDefault="003F69CF" w:rsidP="00C87FC0">
            <w:pPr>
              <w:jc w:val="right"/>
              <w:rPr>
                <w:sz w:val="18"/>
                <w:szCs w:val="18"/>
              </w:rPr>
            </w:pPr>
            <w:r w:rsidRPr="00923ECF">
              <w:rPr>
                <w:sz w:val="18"/>
                <w:szCs w:val="18"/>
              </w:rPr>
              <w:t>11,138</w:t>
            </w:r>
          </w:p>
        </w:tc>
        <w:tc>
          <w:tcPr>
            <w:tcW w:w="992" w:type="dxa"/>
            <w:tcBorders>
              <w:left w:val="single" w:sz="4" w:space="0" w:color="auto"/>
            </w:tcBorders>
          </w:tcPr>
          <w:p w14:paraId="4BBFA96C" w14:textId="77777777" w:rsidR="003F69CF" w:rsidRPr="00923ECF" w:rsidRDefault="003F69CF" w:rsidP="00C5180C">
            <w:pPr>
              <w:jc w:val="center"/>
              <w:rPr>
                <w:sz w:val="18"/>
                <w:szCs w:val="18"/>
              </w:rPr>
            </w:pPr>
            <w:r w:rsidRPr="00923ECF">
              <w:rPr>
                <w:sz w:val="18"/>
                <w:szCs w:val="18"/>
              </w:rPr>
              <w:t>47.9</w:t>
            </w:r>
          </w:p>
        </w:tc>
        <w:tc>
          <w:tcPr>
            <w:tcW w:w="709" w:type="dxa"/>
          </w:tcPr>
          <w:p w14:paraId="12D36490" w14:textId="550A70AB" w:rsidR="003F69CF" w:rsidRPr="00923ECF" w:rsidRDefault="003F69CF" w:rsidP="00C5180C">
            <w:pPr>
              <w:jc w:val="center"/>
              <w:rPr>
                <w:sz w:val="18"/>
                <w:szCs w:val="18"/>
              </w:rPr>
            </w:pPr>
            <w:r w:rsidRPr="00923ECF">
              <w:rPr>
                <w:sz w:val="18"/>
                <w:szCs w:val="18"/>
              </w:rPr>
              <w:t>27.4</w:t>
            </w:r>
          </w:p>
        </w:tc>
        <w:tc>
          <w:tcPr>
            <w:tcW w:w="992" w:type="dxa"/>
            <w:tcBorders>
              <w:left w:val="nil"/>
            </w:tcBorders>
          </w:tcPr>
          <w:p w14:paraId="52C590FF" w14:textId="0C91252B" w:rsidR="003F69CF" w:rsidRPr="00923ECF" w:rsidRDefault="003F69CF" w:rsidP="00C5180C">
            <w:pPr>
              <w:jc w:val="center"/>
              <w:rPr>
                <w:sz w:val="18"/>
                <w:szCs w:val="18"/>
              </w:rPr>
            </w:pPr>
            <w:r w:rsidRPr="00923ECF">
              <w:rPr>
                <w:sz w:val="18"/>
                <w:szCs w:val="18"/>
              </w:rPr>
              <w:t>29.3</w:t>
            </w:r>
          </w:p>
        </w:tc>
        <w:tc>
          <w:tcPr>
            <w:tcW w:w="778" w:type="dxa"/>
          </w:tcPr>
          <w:p w14:paraId="005878AF" w14:textId="0004BE45" w:rsidR="003F69CF" w:rsidRPr="00923ECF" w:rsidRDefault="003F69CF" w:rsidP="00C87FC0">
            <w:pPr>
              <w:ind w:right="100"/>
              <w:jc w:val="right"/>
              <w:rPr>
                <w:sz w:val="18"/>
                <w:szCs w:val="18"/>
              </w:rPr>
            </w:pPr>
            <w:r w:rsidRPr="00923ECF">
              <w:rPr>
                <w:sz w:val="18"/>
                <w:szCs w:val="18"/>
              </w:rPr>
              <w:t>122.1</w:t>
            </w:r>
          </w:p>
        </w:tc>
      </w:tr>
      <w:tr w:rsidR="003201D3" w:rsidRPr="00C5180C" w14:paraId="0E237705" w14:textId="3432CDB2" w:rsidTr="003201D3">
        <w:trPr>
          <w:jc w:val="center"/>
        </w:trPr>
        <w:tc>
          <w:tcPr>
            <w:tcW w:w="1008" w:type="dxa"/>
            <w:tcBorders>
              <w:right w:val="single" w:sz="4" w:space="0" w:color="auto"/>
            </w:tcBorders>
          </w:tcPr>
          <w:p w14:paraId="5A4FF959" w14:textId="77777777" w:rsidR="003F69CF" w:rsidRPr="00923ECF" w:rsidRDefault="003F69CF" w:rsidP="00C5180C">
            <w:pPr>
              <w:jc w:val="center"/>
              <w:rPr>
                <w:sz w:val="18"/>
                <w:szCs w:val="18"/>
              </w:rPr>
            </w:pPr>
            <w:r w:rsidRPr="00923ECF">
              <w:rPr>
                <w:sz w:val="18"/>
                <w:szCs w:val="18"/>
              </w:rPr>
              <w:t>2011</w:t>
            </w:r>
          </w:p>
        </w:tc>
        <w:tc>
          <w:tcPr>
            <w:tcW w:w="900" w:type="dxa"/>
            <w:tcBorders>
              <w:left w:val="nil"/>
            </w:tcBorders>
          </w:tcPr>
          <w:p w14:paraId="491DADDD" w14:textId="77777777" w:rsidR="003F69CF" w:rsidRPr="00923ECF" w:rsidRDefault="003F69CF" w:rsidP="00C87FC0">
            <w:pPr>
              <w:jc w:val="right"/>
              <w:rPr>
                <w:sz w:val="18"/>
                <w:szCs w:val="18"/>
              </w:rPr>
            </w:pPr>
            <w:r w:rsidRPr="00923ECF">
              <w:rPr>
                <w:sz w:val="18"/>
                <w:szCs w:val="18"/>
              </w:rPr>
              <w:t>8,618</w:t>
            </w:r>
          </w:p>
        </w:tc>
        <w:tc>
          <w:tcPr>
            <w:tcW w:w="588" w:type="dxa"/>
          </w:tcPr>
          <w:p w14:paraId="12A3CBA8" w14:textId="0D13F2D1" w:rsidR="003F69CF" w:rsidRPr="00923ECF" w:rsidRDefault="003F69CF" w:rsidP="00C87FC0">
            <w:pPr>
              <w:jc w:val="right"/>
              <w:rPr>
                <w:sz w:val="18"/>
                <w:szCs w:val="18"/>
              </w:rPr>
            </w:pPr>
            <w:r w:rsidRPr="00923ECF">
              <w:rPr>
                <w:sz w:val="18"/>
                <w:szCs w:val="18"/>
              </w:rPr>
              <w:t>76</w:t>
            </w:r>
          </w:p>
        </w:tc>
        <w:tc>
          <w:tcPr>
            <w:tcW w:w="759" w:type="dxa"/>
          </w:tcPr>
          <w:p w14:paraId="30C8B3BD" w14:textId="515701E8" w:rsidR="003F69CF" w:rsidRPr="00923ECF" w:rsidRDefault="003F69CF" w:rsidP="00C87FC0">
            <w:pPr>
              <w:jc w:val="right"/>
              <w:rPr>
                <w:sz w:val="18"/>
                <w:szCs w:val="18"/>
              </w:rPr>
            </w:pPr>
            <w:r w:rsidRPr="00923ECF">
              <w:rPr>
                <w:sz w:val="18"/>
                <w:szCs w:val="18"/>
              </w:rPr>
              <w:t>313</w:t>
            </w:r>
          </w:p>
        </w:tc>
        <w:tc>
          <w:tcPr>
            <w:tcW w:w="786" w:type="dxa"/>
            <w:tcBorders>
              <w:right w:val="single" w:sz="4" w:space="0" w:color="auto"/>
            </w:tcBorders>
          </w:tcPr>
          <w:p w14:paraId="1EA42CFC" w14:textId="05B0D57D" w:rsidR="003F69CF" w:rsidRPr="00923ECF" w:rsidRDefault="003F69CF" w:rsidP="00C87FC0">
            <w:pPr>
              <w:jc w:val="right"/>
              <w:rPr>
                <w:sz w:val="18"/>
                <w:szCs w:val="18"/>
              </w:rPr>
            </w:pPr>
            <w:r w:rsidRPr="00923ECF">
              <w:rPr>
                <w:sz w:val="18"/>
                <w:szCs w:val="18"/>
              </w:rPr>
              <w:t>1,701</w:t>
            </w:r>
          </w:p>
        </w:tc>
        <w:tc>
          <w:tcPr>
            <w:tcW w:w="864" w:type="dxa"/>
            <w:tcBorders>
              <w:right w:val="single" w:sz="4" w:space="0" w:color="auto"/>
            </w:tcBorders>
          </w:tcPr>
          <w:p w14:paraId="1B5E726D"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10,708</w:t>
            </w:r>
          </w:p>
        </w:tc>
        <w:tc>
          <w:tcPr>
            <w:tcW w:w="993" w:type="dxa"/>
            <w:tcBorders>
              <w:left w:val="single" w:sz="4" w:space="0" w:color="auto"/>
            </w:tcBorders>
          </w:tcPr>
          <w:p w14:paraId="11587FE4" w14:textId="77777777" w:rsidR="003F69CF" w:rsidRPr="00923ECF" w:rsidRDefault="003F69CF" w:rsidP="00C5180C">
            <w:pPr>
              <w:jc w:val="center"/>
              <w:rPr>
                <w:sz w:val="18"/>
                <w:szCs w:val="18"/>
              </w:rPr>
            </w:pPr>
            <w:r w:rsidRPr="00923ECF">
              <w:rPr>
                <w:sz w:val="18"/>
                <w:szCs w:val="18"/>
              </w:rPr>
              <w:t>162,604</w:t>
            </w:r>
          </w:p>
        </w:tc>
        <w:tc>
          <w:tcPr>
            <w:tcW w:w="850" w:type="dxa"/>
          </w:tcPr>
          <w:p w14:paraId="0B2EFB77" w14:textId="1E38E596" w:rsidR="003F69CF" w:rsidRPr="00923ECF" w:rsidRDefault="003F69CF" w:rsidP="00C87FC0">
            <w:pPr>
              <w:jc w:val="right"/>
              <w:rPr>
                <w:sz w:val="18"/>
                <w:szCs w:val="18"/>
              </w:rPr>
            </w:pPr>
            <w:r w:rsidRPr="00923ECF">
              <w:rPr>
                <w:sz w:val="18"/>
                <w:szCs w:val="18"/>
              </w:rPr>
              <w:t>2,413</w:t>
            </w:r>
          </w:p>
        </w:tc>
        <w:tc>
          <w:tcPr>
            <w:tcW w:w="992" w:type="dxa"/>
          </w:tcPr>
          <w:p w14:paraId="2471A919" w14:textId="07CC70E1" w:rsidR="003F69CF" w:rsidRPr="00923ECF" w:rsidRDefault="003F69CF" w:rsidP="00C87FC0">
            <w:pPr>
              <w:jc w:val="right"/>
              <w:rPr>
                <w:sz w:val="18"/>
                <w:szCs w:val="18"/>
              </w:rPr>
            </w:pPr>
            <w:r w:rsidRPr="00923ECF">
              <w:rPr>
                <w:sz w:val="18"/>
                <w:szCs w:val="18"/>
              </w:rPr>
              <w:t>9,631</w:t>
            </w:r>
          </w:p>
        </w:tc>
        <w:tc>
          <w:tcPr>
            <w:tcW w:w="993" w:type="dxa"/>
            <w:tcBorders>
              <w:left w:val="nil"/>
              <w:right w:val="single" w:sz="4" w:space="0" w:color="auto"/>
            </w:tcBorders>
          </w:tcPr>
          <w:p w14:paraId="3770E5A5" w14:textId="2F2311D9" w:rsidR="003F69CF" w:rsidRPr="00923ECF" w:rsidRDefault="003F69CF" w:rsidP="00C87FC0">
            <w:pPr>
              <w:jc w:val="right"/>
              <w:rPr>
                <w:sz w:val="18"/>
                <w:szCs w:val="18"/>
              </w:rPr>
            </w:pPr>
            <w:r w:rsidRPr="00923ECF">
              <w:rPr>
                <w:sz w:val="18"/>
                <w:szCs w:val="18"/>
              </w:rPr>
              <w:t>12,761</w:t>
            </w:r>
          </w:p>
        </w:tc>
        <w:tc>
          <w:tcPr>
            <w:tcW w:w="992" w:type="dxa"/>
            <w:tcBorders>
              <w:left w:val="single" w:sz="4" w:space="0" w:color="auto"/>
            </w:tcBorders>
          </w:tcPr>
          <w:p w14:paraId="0126C250" w14:textId="77777777" w:rsidR="003F69CF" w:rsidRPr="00923ECF" w:rsidRDefault="003F69CF" w:rsidP="00C5180C">
            <w:pPr>
              <w:jc w:val="center"/>
              <w:rPr>
                <w:sz w:val="18"/>
                <w:szCs w:val="18"/>
              </w:rPr>
            </w:pPr>
            <w:r w:rsidRPr="00923ECF">
              <w:rPr>
                <w:sz w:val="18"/>
                <w:szCs w:val="18"/>
              </w:rPr>
              <w:t>53.0</w:t>
            </w:r>
          </w:p>
        </w:tc>
        <w:tc>
          <w:tcPr>
            <w:tcW w:w="709" w:type="dxa"/>
          </w:tcPr>
          <w:p w14:paraId="46F92299" w14:textId="374B9C51" w:rsidR="003F69CF" w:rsidRPr="00923ECF" w:rsidRDefault="003F69CF" w:rsidP="00C5180C">
            <w:pPr>
              <w:jc w:val="center"/>
              <w:rPr>
                <w:sz w:val="18"/>
                <w:szCs w:val="18"/>
              </w:rPr>
            </w:pPr>
            <w:r w:rsidRPr="00923ECF">
              <w:rPr>
                <w:sz w:val="18"/>
                <w:szCs w:val="18"/>
              </w:rPr>
              <w:t>31.5</w:t>
            </w:r>
          </w:p>
        </w:tc>
        <w:tc>
          <w:tcPr>
            <w:tcW w:w="992" w:type="dxa"/>
            <w:tcBorders>
              <w:left w:val="nil"/>
            </w:tcBorders>
          </w:tcPr>
          <w:p w14:paraId="5EB10F83" w14:textId="6AB8A404" w:rsidR="003F69CF" w:rsidRPr="00923ECF" w:rsidRDefault="003F69CF" w:rsidP="00C5180C">
            <w:pPr>
              <w:jc w:val="center"/>
              <w:rPr>
                <w:sz w:val="18"/>
                <w:szCs w:val="18"/>
              </w:rPr>
            </w:pPr>
            <w:r w:rsidRPr="00923ECF">
              <w:rPr>
                <w:sz w:val="18"/>
                <w:szCs w:val="18"/>
              </w:rPr>
              <w:t>32.5</w:t>
            </w:r>
          </w:p>
        </w:tc>
        <w:tc>
          <w:tcPr>
            <w:tcW w:w="778" w:type="dxa"/>
          </w:tcPr>
          <w:p w14:paraId="49AD0847" w14:textId="5104121D" w:rsidR="003F69CF" w:rsidRPr="00923ECF" w:rsidRDefault="003F69CF" w:rsidP="00C87FC0">
            <w:pPr>
              <w:ind w:right="100"/>
              <w:jc w:val="right"/>
              <w:rPr>
                <w:sz w:val="18"/>
                <w:szCs w:val="18"/>
              </w:rPr>
            </w:pPr>
            <w:r w:rsidRPr="00923ECF">
              <w:rPr>
                <w:sz w:val="18"/>
                <w:szCs w:val="18"/>
              </w:rPr>
              <w:t>133.3</w:t>
            </w:r>
          </w:p>
        </w:tc>
      </w:tr>
      <w:tr w:rsidR="003201D3" w:rsidRPr="00C5180C" w14:paraId="7269B93A" w14:textId="43DE6917" w:rsidTr="003201D3">
        <w:trPr>
          <w:jc w:val="center"/>
        </w:trPr>
        <w:tc>
          <w:tcPr>
            <w:tcW w:w="1008" w:type="dxa"/>
            <w:tcBorders>
              <w:right w:val="single" w:sz="4" w:space="0" w:color="auto"/>
            </w:tcBorders>
          </w:tcPr>
          <w:p w14:paraId="0199AB86" w14:textId="77777777" w:rsidR="003F69CF" w:rsidRPr="00923ECF" w:rsidRDefault="003F69CF" w:rsidP="00C5180C">
            <w:pPr>
              <w:jc w:val="center"/>
              <w:rPr>
                <w:sz w:val="18"/>
                <w:szCs w:val="18"/>
              </w:rPr>
            </w:pPr>
            <w:r w:rsidRPr="00923ECF">
              <w:rPr>
                <w:sz w:val="18"/>
                <w:szCs w:val="18"/>
              </w:rPr>
              <w:t>2012</w:t>
            </w:r>
          </w:p>
        </w:tc>
        <w:tc>
          <w:tcPr>
            <w:tcW w:w="900" w:type="dxa"/>
            <w:tcBorders>
              <w:left w:val="nil"/>
            </w:tcBorders>
          </w:tcPr>
          <w:p w14:paraId="7F55E9B3" w14:textId="77777777" w:rsidR="003F69CF" w:rsidRPr="00923ECF" w:rsidRDefault="003F69CF" w:rsidP="00C87FC0">
            <w:pPr>
              <w:jc w:val="right"/>
              <w:rPr>
                <w:sz w:val="18"/>
                <w:szCs w:val="18"/>
              </w:rPr>
            </w:pPr>
            <w:r w:rsidRPr="00923ECF">
              <w:rPr>
                <w:sz w:val="18"/>
                <w:szCs w:val="18"/>
              </w:rPr>
              <w:t>18,159</w:t>
            </w:r>
          </w:p>
        </w:tc>
        <w:tc>
          <w:tcPr>
            <w:tcW w:w="588" w:type="dxa"/>
          </w:tcPr>
          <w:p w14:paraId="1DF376CF" w14:textId="11F11426" w:rsidR="003F69CF" w:rsidRPr="00923ECF" w:rsidRDefault="003F69CF" w:rsidP="00C87FC0">
            <w:pPr>
              <w:jc w:val="right"/>
              <w:rPr>
                <w:sz w:val="18"/>
                <w:szCs w:val="18"/>
              </w:rPr>
            </w:pPr>
            <w:r w:rsidRPr="00923ECF">
              <w:rPr>
                <w:sz w:val="18"/>
                <w:szCs w:val="18"/>
              </w:rPr>
              <w:t>185</w:t>
            </w:r>
          </w:p>
        </w:tc>
        <w:tc>
          <w:tcPr>
            <w:tcW w:w="759" w:type="dxa"/>
          </w:tcPr>
          <w:p w14:paraId="2021AF1B" w14:textId="689EBABD" w:rsidR="003F69CF" w:rsidRPr="00923ECF" w:rsidRDefault="003F69CF" w:rsidP="00C87FC0">
            <w:pPr>
              <w:jc w:val="right"/>
              <w:rPr>
                <w:sz w:val="18"/>
                <w:szCs w:val="18"/>
              </w:rPr>
            </w:pPr>
            <w:r w:rsidRPr="00923ECF">
              <w:rPr>
                <w:sz w:val="18"/>
                <w:szCs w:val="18"/>
              </w:rPr>
              <w:t>706</w:t>
            </w:r>
          </w:p>
        </w:tc>
        <w:tc>
          <w:tcPr>
            <w:tcW w:w="786" w:type="dxa"/>
            <w:tcBorders>
              <w:right w:val="single" w:sz="4" w:space="0" w:color="auto"/>
            </w:tcBorders>
          </w:tcPr>
          <w:p w14:paraId="4747525C" w14:textId="6BFAC4F2" w:rsidR="003F69CF" w:rsidRPr="00923ECF" w:rsidRDefault="003F69CF" w:rsidP="00C87FC0">
            <w:pPr>
              <w:jc w:val="right"/>
              <w:rPr>
                <w:sz w:val="18"/>
                <w:szCs w:val="18"/>
              </w:rPr>
            </w:pPr>
            <w:r w:rsidRPr="00923ECF">
              <w:rPr>
                <w:sz w:val="18"/>
                <w:szCs w:val="18"/>
              </w:rPr>
              <w:t>2,906</w:t>
            </w:r>
          </w:p>
        </w:tc>
        <w:tc>
          <w:tcPr>
            <w:tcW w:w="864" w:type="dxa"/>
            <w:tcBorders>
              <w:right w:val="single" w:sz="4" w:space="0" w:color="auto"/>
            </w:tcBorders>
          </w:tcPr>
          <w:p w14:paraId="162F6C11"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21,956</w:t>
            </w:r>
          </w:p>
        </w:tc>
        <w:tc>
          <w:tcPr>
            <w:tcW w:w="993" w:type="dxa"/>
            <w:tcBorders>
              <w:left w:val="single" w:sz="4" w:space="0" w:color="auto"/>
            </w:tcBorders>
          </w:tcPr>
          <w:p w14:paraId="34517715" w14:textId="77777777" w:rsidR="003F69CF" w:rsidRPr="00923ECF" w:rsidRDefault="003F69CF" w:rsidP="00C5180C">
            <w:pPr>
              <w:jc w:val="center"/>
              <w:rPr>
                <w:sz w:val="18"/>
                <w:szCs w:val="18"/>
              </w:rPr>
            </w:pPr>
            <w:r w:rsidRPr="00923ECF">
              <w:rPr>
                <w:sz w:val="18"/>
                <w:szCs w:val="18"/>
              </w:rPr>
              <w:t>267,044</w:t>
            </w:r>
          </w:p>
        </w:tc>
        <w:tc>
          <w:tcPr>
            <w:tcW w:w="850" w:type="dxa"/>
          </w:tcPr>
          <w:p w14:paraId="34522F3B" w14:textId="491322DB" w:rsidR="003F69CF" w:rsidRPr="00923ECF" w:rsidRDefault="003F69CF" w:rsidP="00C87FC0">
            <w:pPr>
              <w:jc w:val="right"/>
              <w:rPr>
                <w:sz w:val="18"/>
                <w:szCs w:val="18"/>
              </w:rPr>
            </w:pPr>
            <w:r w:rsidRPr="00923ECF">
              <w:rPr>
                <w:sz w:val="18"/>
                <w:szCs w:val="18"/>
              </w:rPr>
              <w:t>5,623</w:t>
            </w:r>
          </w:p>
        </w:tc>
        <w:tc>
          <w:tcPr>
            <w:tcW w:w="992" w:type="dxa"/>
          </w:tcPr>
          <w:p w14:paraId="4FEAB2AA" w14:textId="7E2D1175" w:rsidR="003F69CF" w:rsidRPr="00923ECF" w:rsidRDefault="003F69CF" w:rsidP="00C87FC0">
            <w:pPr>
              <w:jc w:val="right"/>
              <w:rPr>
                <w:sz w:val="18"/>
                <w:szCs w:val="18"/>
              </w:rPr>
            </w:pPr>
            <w:r w:rsidRPr="00923ECF">
              <w:rPr>
                <w:sz w:val="18"/>
                <w:szCs w:val="18"/>
              </w:rPr>
              <w:t>16,890</w:t>
            </w:r>
          </w:p>
        </w:tc>
        <w:tc>
          <w:tcPr>
            <w:tcW w:w="993" w:type="dxa"/>
            <w:tcBorders>
              <w:left w:val="nil"/>
              <w:right w:val="single" w:sz="4" w:space="0" w:color="auto"/>
            </w:tcBorders>
          </w:tcPr>
          <w:p w14:paraId="79D5017D" w14:textId="6F7073EB" w:rsidR="003F69CF" w:rsidRPr="00923ECF" w:rsidRDefault="003F69CF" w:rsidP="00C87FC0">
            <w:pPr>
              <w:jc w:val="right"/>
              <w:rPr>
                <w:sz w:val="18"/>
                <w:szCs w:val="18"/>
              </w:rPr>
            </w:pPr>
            <w:r w:rsidRPr="00923ECF">
              <w:rPr>
                <w:sz w:val="18"/>
                <w:szCs w:val="18"/>
              </w:rPr>
              <w:t>16,317</w:t>
            </w:r>
          </w:p>
        </w:tc>
        <w:tc>
          <w:tcPr>
            <w:tcW w:w="992" w:type="dxa"/>
            <w:tcBorders>
              <w:left w:val="single" w:sz="4" w:space="0" w:color="auto"/>
            </w:tcBorders>
          </w:tcPr>
          <w:p w14:paraId="7BA72187" w14:textId="77777777" w:rsidR="003F69CF" w:rsidRPr="00923ECF" w:rsidRDefault="003F69CF" w:rsidP="00C5180C">
            <w:pPr>
              <w:jc w:val="center"/>
              <w:rPr>
                <w:sz w:val="18"/>
                <w:szCs w:val="18"/>
              </w:rPr>
            </w:pPr>
            <w:r w:rsidRPr="00923ECF">
              <w:rPr>
                <w:sz w:val="18"/>
                <w:szCs w:val="18"/>
              </w:rPr>
              <w:t>68.0</w:t>
            </w:r>
          </w:p>
        </w:tc>
        <w:tc>
          <w:tcPr>
            <w:tcW w:w="709" w:type="dxa"/>
          </w:tcPr>
          <w:p w14:paraId="55BE2177" w14:textId="4879306D" w:rsidR="003F69CF" w:rsidRPr="00923ECF" w:rsidRDefault="003F69CF" w:rsidP="00C5180C">
            <w:pPr>
              <w:jc w:val="center"/>
              <w:rPr>
                <w:sz w:val="18"/>
                <w:szCs w:val="18"/>
              </w:rPr>
            </w:pPr>
            <w:r w:rsidRPr="00923ECF">
              <w:rPr>
                <w:sz w:val="18"/>
                <w:szCs w:val="18"/>
              </w:rPr>
              <w:t>32.9</w:t>
            </w:r>
          </w:p>
        </w:tc>
        <w:tc>
          <w:tcPr>
            <w:tcW w:w="992" w:type="dxa"/>
            <w:tcBorders>
              <w:left w:val="nil"/>
            </w:tcBorders>
          </w:tcPr>
          <w:p w14:paraId="7A16C1F2" w14:textId="6C43B2EA" w:rsidR="003F69CF" w:rsidRPr="00923ECF" w:rsidRDefault="003F69CF" w:rsidP="00C5180C">
            <w:pPr>
              <w:jc w:val="center"/>
              <w:rPr>
                <w:sz w:val="18"/>
                <w:szCs w:val="18"/>
              </w:rPr>
            </w:pPr>
            <w:r w:rsidRPr="00923ECF">
              <w:rPr>
                <w:sz w:val="18"/>
                <w:szCs w:val="18"/>
              </w:rPr>
              <w:t>41.8</w:t>
            </w:r>
          </w:p>
        </w:tc>
        <w:tc>
          <w:tcPr>
            <w:tcW w:w="778" w:type="dxa"/>
          </w:tcPr>
          <w:p w14:paraId="561B5A72" w14:textId="2437D375" w:rsidR="003F69CF" w:rsidRPr="00923ECF" w:rsidRDefault="003F69CF" w:rsidP="00C87FC0">
            <w:pPr>
              <w:ind w:right="100"/>
              <w:jc w:val="right"/>
              <w:rPr>
                <w:sz w:val="18"/>
                <w:szCs w:val="18"/>
              </w:rPr>
            </w:pPr>
            <w:r w:rsidRPr="00923ECF">
              <w:rPr>
                <w:sz w:val="18"/>
                <w:szCs w:val="18"/>
              </w:rPr>
              <w:t>178.1</w:t>
            </w:r>
          </w:p>
        </w:tc>
      </w:tr>
      <w:tr w:rsidR="003201D3" w:rsidRPr="00C5180C" w14:paraId="594FA776" w14:textId="30928FA5" w:rsidTr="003201D3">
        <w:trPr>
          <w:jc w:val="center"/>
        </w:trPr>
        <w:tc>
          <w:tcPr>
            <w:tcW w:w="1008" w:type="dxa"/>
            <w:tcBorders>
              <w:right w:val="single" w:sz="4" w:space="0" w:color="auto"/>
            </w:tcBorders>
          </w:tcPr>
          <w:p w14:paraId="5CF3E2E6" w14:textId="77777777" w:rsidR="003F69CF" w:rsidRPr="00923ECF" w:rsidRDefault="003F69CF" w:rsidP="00C5180C">
            <w:pPr>
              <w:jc w:val="center"/>
              <w:rPr>
                <w:sz w:val="18"/>
                <w:szCs w:val="18"/>
              </w:rPr>
            </w:pPr>
            <w:r w:rsidRPr="00923ECF">
              <w:rPr>
                <w:sz w:val="18"/>
                <w:szCs w:val="18"/>
              </w:rPr>
              <w:t>2013</w:t>
            </w:r>
          </w:p>
        </w:tc>
        <w:tc>
          <w:tcPr>
            <w:tcW w:w="900" w:type="dxa"/>
            <w:tcBorders>
              <w:left w:val="nil"/>
            </w:tcBorders>
          </w:tcPr>
          <w:p w14:paraId="13548313" w14:textId="77777777" w:rsidR="003F69CF" w:rsidRPr="00923ECF" w:rsidRDefault="003F69CF" w:rsidP="00C87FC0">
            <w:pPr>
              <w:jc w:val="right"/>
              <w:rPr>
                <w:sz w:val="18"/>
                <w:szCs w:val="18"/>
              </w:rPr>
            </w:pPr>
            <w:r w:rsidRPr="00923ECF">
              <w:rPr>
                <w:sz w:val="18"/>
                <w:szCs w:val="18"/>
              </w:rPr>
              <w:t>22,645</w:t>
            </w:r>
          </w:p>
        </w:tc>
        <w:tc>
          <w:tcPr>
            <w:tcW w:w="588" w:type="dxa"/>
          </w:tcPr>
          <w:p w14:paraId="2C352A7F" w14:textId="2C6EC2B2" w:rsidR="003F69CF" w:rsidRPr="00923ECF" w:rsidRDefault="003F69CF" w:rsidP="00C87FC0">
            <w:pPr>
              <w:jc w:val="right"/>
              <w:rPr>
                <w:sz w:val="18"/>
                <w:szCs w:val="18"/>
              </w:rPr>
            </w:pPr>
            <w:r w:rsidRPr="00923ECF">
              <w:rPr>
                <w:sz w:val="18"/>
                <w:szCs w:val="18"/>
              </w:rPr>
              <w:t>204</w:t>
            </w:r>
          </w:p>
        </w:tc>
        <w:tc>
          <w:tcPr>
            <w:tcW w:w="759" w:type="dxa"/>
          </w:tcPr>
          <w:p w14:paraId="0EAC25A1" w14:textId="302FFEEE" w:rsidR="003F69CF" w:rsidRPr="00923ECF" w:rsidRDefault="003F69CF" w:rsidP="00C87FC0">
            <w:pPr>
              <w:jc w:val="right"/>
              <w:rPr>
                <w:sz w:val="18"/>
                <w:szCs w:val="18"/>
              </w:rPr>
            </w:pPr>
            <w:r w:rsidRPr="00923ECF">
              <w:rPr>
                <w:sz w:val="18"/>
                <w:szCs w:val="18"/>
              </w:rPr>
              <w:t>543</w:t>
            </w:r>
          </w:p>
        </w:tc>
        <w:tc>
          <w:tcPr>
            <w:tcW w:w="786" w:type="dxa"/>
            <w:tcBorders>
              <w:right w:val="single" w:sz="4" w:space="0" w:color="auto"/>
            </w:tcBorders>
          </w:tcPr>
          <w:p w14:paraId="7D2C3CA5" w14:textId="0E625C06" w:rsidR="003F69CF" w:rsidRPr="00923ECF" w:rsidRDefault="003F69CF" w:rsidP="00C87FC0">
            <w:pPr>
              <w:jc w:val="right"/>
              <w:rPr>
                <w:sz w:val="18"/>
                <w:szCs w:val="18"/>
              </w:rPr>
            </w:pPr>
            <w:r w:rsidRPr="00923ECF">
              <w:rPr>
                <w:sz w:val="18"/>
                <w:szCs w:val="18"/>
              </w:rPr>
              <w:t>2,657</w:t>
            </w:r>
          </w:p>
        </w:tc>
        <w:tc>
          <w:tcPr>
            <w:tcW w:w="864" w:type="dxa"/>
            <w:tcBorders>
              <w:right w:val="single" w:sz="4" w:space="0" w:color="auto"/>
            </w:tcBorders>
          </w:tcPr>
          <w:p w14:paraId="251F77C2"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26,049</w:t>
            </w:r>
          </w:p>
        </w:tc>
        <w:tc>
          <w:tcPr>
            <w:tcW w:w="993" w:type="dxa"/>
            <w:tcBorders>
              <w:left w:val="single" w:sz="4" w:space="0" w:color="auto"/>
            </w:tcBorders>
          </w:tcPr>
          <w:p w14:paraId="43422405" w14:textId="77777777" w:rsidR="003F69CF" w:rsidRPr="00923ECF" w:rsidRDefault="003F69CF" w:rsidP="00C5180C">
            <w:pPr>
              <w:jc w:val="center"/>
              <w:rPr>
                <w:sz w:val="18"/>
                <w:szCs w:val="18"/>
              </w:rPr>
            </w:pPr>
            <w:r w:rsidRPr="00923ECF">
              <w:rPr>
                <w:sz w:val="18"/>
                <w:szCs w:val="18"/>
              </w:rPr>
              <w:t>296,398</w:t>
            </w:r>
          </w:p>
        </w:tc>
        <w:tc>
          <w:tcPr>
            <w:tcW w:w="850" w:type="dxa"/>
          </w:tcPr>
          <w:p w14:paraId="5B6CA5C9" w14:textId="2203B6E8" w:rsidR="003F69CF" w:rsidRPr="00923ECF" w:rsidRDefault="003F69CF" w:rsidP="00C87FC0">
            <w:pPr>
              <w:jc w:val="right"/>
              <w:rPr>
                <w:sz w:val="18"/>
                <w:szCs w:val="18"/>
              </w:rPr>
            </w:pPr>
            <w:r w:rsidRPr="00923ECF">
              <w:rPr>
                <w:sz w:val="18"/>
                <w:szCs w:val="18"/>
              </w:rPr>
              <w:t>5,097</w:t>
            </w:r>
          </w:p>
        </w:tc>
        <w:tc>
          <w:tcPr>
            <w:tcW w:w="992" w:type="dxa"/>
          </w:tcPr>
          <w:p w14:paraId="72210548" w14:textId="038CB06F" w:rsidR="003F69CF" w:rsidRPr="00923ECF" w:rsidRDefault="003F69CF" w:rsidP="00C87FC0">
            <w:pPr>
              <w:jc w:val="right"/>
              <w:rPr>
                <w:sz w:val="18"/>
                <w:szCs w:val="18"/>
              </w:rPr>
            </w:pPr>
            <w:r w:rsidRPr="00923ECF">
              <w:rPr>
                <w:sz w:val="18"/>
                <w:szCs w:val="18"/>
              </w:rPr>
              <w:t>11,086</w:t>
            </w:r>
          </w:p>
        </w:tc>
        <w:tc>
          <w:tcPr>
            <w:tcW w:w="993" w:type="dxa"/>
            <w:tcBorders>
              <w:left w:val="nil"/>
              <w:right w:val="single" w:sz="4" w:space="0" w:color="auto"/>
            </w:tcBorders>
          </w:tcPr>
          <w:p w14:paraId="77D47F42" w14:textId="481BE027" w:rsidR="003F69CF" w:rsidRPr="00923ECF" w:rsidRDefault="003F69CF" w:rsidP="00C87FC0">
            <w:pPr>
              <w:jc w:val="right"/>
              <w:rPr>
                <w:sz w:val="18"/>
                <w:szCs w:val="18"/>
              </w:rPr>
            </w:pPr>
            <w:r w:rsidRPr="00923ECF">
              <w:rPr>
                <w:sz w:val="18"/>
                <w:szCs w:val="18"/>
              </w:rPr>
              <w:t>17,890</w:t>
            </w:r>
          </w:p>
        </w:tc>
        <w:tc>
          <w:tcPr>
            <w:tcW w:w="992" w:type="dxa"/>
            <w:tcBorders>
              <w:left w:val="single" w:sz="4" w:space="0" w:color="auto"/>
            </w:tcBorders>
          </w:tcPr>
          <w:p w14:paraId="2E22FA98" w14:textId="77777777" w:rsidR="003F69CF" w:rsidRPr="00923ECF" w:rsidRDefault="003F69CF" w:rsidP="00C5180C">
            <w:pPr>
              <w:jc w:val="center"/>
              <w:rPr>
                <w:sz w:val="18"/>
                <w:szCs w:val="18"/>
              </w:rPr>
            </w:pPr>
            <w:r w:rsidRPr="00923ECF">
              <w:rPr>
                <w:sz w:val="18"/>
                <w:szCs w:val="18"/>
              </w:rPr>
              <w:t>76.4</w:t>
            </w:r>
          </w:p>
        </w:tc>
        <w:tc>
          <w:tcPr>
            <w:tcW w:w="709" w:type="dxa"/>
          </w:tcPr>
          <w:p w14:paraId="0EF45730" w14:textId="7C33BBBB" w:rsidR="003F69CF" w:rsidRPr="00923ECF" w:rsidRDefault="003F69CF" w:rsidP="00C5180C">
            <w:pPr>
              <w:jc w:val="center"/>
              <w:rPr>
                <w:sz w:val="18"/>
                <w:szCs w:val="18"/>
              </w:rPr>
            </w:pPr>
            <w:r w:rsidRPr="00923ECF">
              <w:rPr>
                <w:sz w:val="18"/>
                <w:szCs w:val="18"/>
              </w:rPr>
              <w:t>40.1</w:t>
            </w:r>
          </w:p>
        </w:tc>
        <w:tc>
          <w:tcPr>
            <w:tcW w:w="992" w:type="dxa"/>
            <w:tcBorders>
              <w:left w:val="nil"/>
            </w:tcBorders>
          </w:tcPr>
          <w:p w14:paraId="4EC1883B" w14:textId="67B5F788" w:rsidR="003F69CF" w:rsidRPr="00923ECF" w:rsidRDefault="003F69CF" w:rsidP="00C5180C">
            <w:pPr>
              <w:jc w:val="center"/>
              <w:rPr>
                <w:sz w:val="18"/>
                <w:szCs w:val="18"/>
              </w:rPr>
            </w:pPr>
            <w:r w:rsidRPr="00923ECF">
              <w:rPr>
                <w:sz w:val="18"/>
                <w:szCs w:val="18"/>
              </w:rPr>
              <w:t>49.0</w:t>
            </w:r>
          </w:p>
        </w:tc>
        <w:tc>
          <w:tcPr>
            <w:tcW w:w="778" w:type="dxa"/>
          </w:tcPr>
          <w:p w14:paraId="71941752" w14:textId="0CB7E694" w:rsidR="003F69CF" w:rsidRPr="00923ECF" w:rsidRDefault="003F69CF" w:rsidP="00C87FC0">
            <w:pPr>
              <w:ind w:right="100"/>
              <w:jc w:val="right"/>
              <w:rPr>
                <w:sz w:val="18"/>
                <w:szCs w:val="18"/>
              </w:rPr>
            </w:pPr>
            <w:r w:rsidRPr="00923ECF">
              <w:rPr>
                <w:sz w:val="18"/>
                <w:szCs w:val="18"/>
              </w:rPr>
              <w:t>148.5</w:t>
            </w:r>
          </w:p>
        </w:tc>
      </w:tr>
      <w:tr w:rsidR="003201D3" w:rsidRPr="00C5180C" w14:paraId="5BB60E4A" w14:textId="13767643" w:rsidTr="003201D3">
        <w:trPr>
          <w:jc w:val="center"/>
        </w:trPr>
        <w:tc>
          <w:tcPr>
            <w:tcW w:w="1008" w:type="dxa"/>
            <w:tcBorders>
              <w:right w:val="single" w:sz="4" w:space="0" w:color="auto"/>
            </w:tcBorders>
          </w:tcPr>
          <w:p w14:paraId="5FD851AD" w14:textId="77777777" w:rsidR="003F69CF" w:rsidRPr="00923ECF" w:rsidRDefault="003F69CF" w:rsidP="00C5180C">
            <w:pPr>
              <w:jc w:val="center"/>
              <w:rPr>
                <w:sz w:val="18"/>
                <w:szCs w:val="18"/>
              </w:rPr>
            </w:pPr>
            <w:r w:rsidRPr="00923ECF">
              <w:rPr>
                <w:sz w:val="18"/>
                <w:szCs w:val="18"/>
              </w:rPr>
              <w:t>2014</w:t>
            </w:r>
          </w:p>
        </w:tc>
        <w:tc>
          <w:tcPr>
            <w:tcW w:w="900" w:type="dxa"/>
            <w:tcBorders>
              <w:left w:val="nil"/>
            </w:tcBorders>
          </w:tcPr>
          <w:p w14:paraId="08C244B3" w14:textId="77777777" w:rsidR="003F69CF" w:rsidRPr="00923ECF" w:rsidRDefault="003F69CF" w:rsidP="00C87FC0">
            <w:pPr>
              <w:jc w:val="right"/>
              <w:rPr>
                <w:sz w:val="18"/>
                <w:szCs w:val="18"/>
              </w:rPr>
            </w:pPr>
            <w:r w:rsidRPr="00923ECF">
              <w:rPr>
                <w:sz w:val="18"/>
                <w:szCs w:val="18"/>
              </w:rPr>
              <w:t>19,674</w:t>
            </w:r>
          </w:p>
        </w:tc>
        <w:tc>
          <w:tcPr>
            <w:tcW w:w="588" w:type="dxa"/>
          </w:tcPr>
          <w:p w14:paraId="1FD23B41" w14:textId="3C53C940" w:rsidR="003F69CF" w:rsidRPr="00923ECF" w:rsidRDefault="003F69CF" w:rsidP="00C87FC0">
            <w:pPr>
              <w:jc w:val="right"/>
              <w:rPr>
                <w:sz w:val="18"/>
                <w:szCs w:val="18"/>
              </w:rPr>
            </w:pPr>
            <w:r w:rsidRPr="00923ECF">
              <w:rPr>
                <w:sz w:val="18"/>
                <w:szCs w:val="18"/>
              </w:rPr>
              <w:t>178</w:t>
            </w:r>
          </w:p>
        </w:tc>
        <w:tc>
          <w:tcPr>
            <w:tcW w:w="759" w:type="dxa"/>
          </w:tcPr>
          <w:p w14:paraId="5F37F73E" w14:textId="755C7F74" w:rsidR="003F69CF" w:rsidRPr="00923ECF" w:rsidRDefault="003F69CF" w:rsidP="00C87FC0">
            <w:pPr>
              <w:jc w:val="right"/>
              <w:rPr>
                <w:sz w:val="18"/>
                <w:szCs w:val="18"/>
              </w:rPr>
            </w:pPr>
            <w:r w:rsidRPr="00923ECF">
              <w:rPr>
                <w:sz w:val="18"/>
                <w:szCs w:val="18"/>
              </w:rPr>
              <w:t>882</w:t>
            </w:r>
          </w:p>
        </w:tc>
        <w:tc>
          <w:tcPr>
            <w:tcW w:w="786" w:type="dxa"/>
            <w:tcBorders>
              <w:right w:val="single" w:sz="4" w:space="0" w:color="auto"/>
            </w:tcBorders>
          </w:tcPr>
          <w:p w14:paraId="0114DC12" w14:textId="6E70F911" w:rsidR="003F69CF" w:rsidRPr="00923ECF" w:rsidRDefault="003F69CF" w:rsidP="00C87FC0">
            <w:pPr>
              <w:jc w:val="right"/>
              <w:rPr>
                <w:sz w:val="18"/>
                <w:szCs w:val="18"/>
              </w:rPr>
            </w:pPr>
            <w:r w:rsidRPr="00923ECF">
              <w:rPr>
                <w:sz w:val="18"/>
                <w:szCs w:val="18"/>
              </w:rPr>
              <w:t>3,745</w:t>
            </w:r>
          </w:p>
        </w:tc>
        <w:tc>
          <w:tcPr>
            <w:tcW w:w="864" w:type="dxa"/>
            <w:tcBorders>
              <w:right w:val="single" w:sz="4" w:space="0" w:color="auto"/>
            </w:tcBorders>
          </w:tcPr>
          <w:p w14:paraId="184B4A26"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24,479</w:t>
            </w:r>
          </w:p>
        </w:tc>
        <w:tc>
          <w:tcPr>
            <w:tcW w:w="993" w:type="dxa"/>
            <w:tcBorders>
              <w:left w:val="single" w:sz="4" w:space="0" w:color="auto"/>
            </w:tcBorders>
          </w:tcPr>
          <w:p w14:paraId="1B6862B5" w14:textId="77777777" w:rsidR="003F69CF" w:rsidRPr="00923ECF" w:rsidRDefault="003F69CF" w:rsidP="00C5180C">
            <w:pPr>
              <w:jc w:val="center"/>
              <w:rPr>
                <w:sz w:val="18"/>
                <w:szCs w:val="18"/>
              </w:rPr>
            </w:pPr>
            <w:r w:rsidRPr="00923ECF">
              <w:rPr>
                <w:sz w:val="18"/>
                <w:szCs w:val="18"/>
              </w:rPr>
              <w:t>317,689</w:t>
            </w:r>
          </w:p>
        </w:tc>
        <w:tc>
          <w:tcPr>
            <w:tcW w:w="850" w:type="dxa"/>
          </w:tcPr>
          <w:p w14:paraId="0E9F8300" w14:textId="4759571C" w:rsidR="003F69CF" w:rsidRPr="00923ECF" w:rsidRDefault="003F69CF" w:rsidP="00C87FC0">
            <w:pPr>
              <w:jc w:val="right"/>
              <w:rPr>
                <w:sz w:val="18"/>
                <w:szCs w:val="18"/>
              </w:rPr>
            </w:pPr>
            <w:r w:rsidRPr="00923ECF">
              <w:rPr>
                <w:sz w:val="18"/>
                <w:szCs w:val="18"/>
              </w:rPr>
              <w:t>3,765</w:t>
            </w:r>
          </w:p>
        </w:tc>
        <w:tc>
          <w:tcPr>
            <w:tcW w:w="992" w:type="dxa"/>
          </w:tcPr>
          <w:p w14:paraId="18714C8A" w14:textId="496F9D45" w:rsidR="003F69CF" w:rsidRPr="00923ECF" w:rsidRDefault="003F69CF" w:rsidP="00C87FC0">
            <w:pPr>
              <w:jc w:val="right"/>
              <w:rPr>
                <w:sz w:val="18"/>
                <w:szCs w:val="18"/>
              </w:rPr>
            </w:pPr>
            <w:r w:rsidRPr="00923ECF">
              <w:rPr>
                <w:sz w:val="18"/>
                <w:szCs w:val="18"/>
              </w:rPr>
              <w:t>23,163</w:t>
            </w:r>
          </w:p>
        </w:tc>
        <w:tc>
          <w:tcPr>
            <w:tcW w:w="993" w:type="dxa"/>
            <w:tcBorders>
              <w:left w:val="nil"/>
              <w:right w:val="single" w:sz="4" w:space="0" w:color="auto"/>
            </w:tcBorders>
          </w:tcPr>
          <w:p w14:paraId="4D92086F" w14:textId="707313A7" w:rsidR="003F69CF" w:rsidRPr="00923ECF" w:rsidRDefault="003F69CF" w:rsidP="00C87FC0">
            <w:pPr>
              <w:jc w:val="right"/>
              <w:rPr>
                <w:sz w:val="18"/>
                <w:szCs w:val="18"/>
              </w:rPr>
            </w:pPr>
            <w:r w:rsidRPr="00923ECF">
              <w:rPr>
                <w:sz w:val="18"/>
                <w:szCs w:val="18"/>
              </w:rPr>
              <w:t>25,407</w:t>
            </w:r>
          </w:p>
        </w:tc>
        <w:tc>
          <w:tcPr>
            <w:tcW w:w="992" w:type="dxa"/>
            <w:tcBorders>
              <w:left w:val="single" w:sz="4" w:space="0" w:color="auto"/>
            </w:tcBorders>
          </w:tcPr>
          <w:p w14:paraId="765A78A7" w14:textId="77777777" w:rsidR="003F69CF" w:rsidRPr="00923ECF" w:rsidRDefault="003F69CF" w:rsidP="00C5180C">
            <w:pPr>
              <w:jc w:val="center"/>
              <w:rPr>
                <w:sz w:val="18"/>
                <w:szCs w:val="18"/>
              </w:rPr>
            </w:pPr>
            <w:r w:rsidRPr="00923ECF">
              <w:rPr>
                <w:sz w:val="18"/>
                <w:szCs w:val="18"/>
              </w:rPr>
              <w:t>61.8</w:t>
            </w:r>
          </w:p>
        </w:tc>
        <w:tc>
          <w:tcPr>
            <w:tcW w:w="709" w:type="dxa"/>
          </w:tcPr>
          <w:p w14:paraId="07D39D9A" w14:textId="4AE60D53" w:rsidR="003F69CF" w:rsidRPr="00923ECF" w:rsidRDefault="003F69CF" w:rsidP="00C5180C">
            <w:pPr>
              <w:jc w:val="center"/>
              <w:rPr>
                <w:sz w:val="18"/>
                <w:szCs w:val="18"/>
              </w:rPr>
            </w:pPr>
            <w:r w:rsidRPr="00923ECF">
              <w:rPr>
                <w:sz w:val="18"/>
                <w:szCs w:val="18"/>
              </w:rPr>
              <w:t>47.3</w:t>
            </w:r>
          </w:p>
        </w:tc>
        <w:tc>
          <w:tcPr>
            <w:tcW w:w="992" w:type="dxa"/>
            <w:tcBorders>
              <w:left w:val="nil"/>
            </w:tcBorders>
          </w:tcPr>
          <w:p w14:paraId="5C51C508" w14:textId="7699F8B9" w:rsidR="003F69CF" w:rsidRPr="00923ECF" w:rsidRDefault="003F69CF" w:rsidP="00C5180C">
            <w:pPr>
              <w:jc w:val="center"/>
              <w:rPr>
                <w:sz w:val="18"/>
                <w:szCs w:val="18"/>
              </w:rPr>
            </w:pPr>
            <w:r w:rsidRPr="00923ECF">
              <w:rPr>
                <w:sz w:val="18"/>
                <w:szCs w:val="18"/>
              </w:rPr>
              <w:t>38.1</w:t>
            </w:r>
          </w:p>
        </w:tc>
        <w:tc>
          <w:tcPr>
            <w:tcW w:w="778" w:type="dxa"/>
          </w:tcPr>
          <w:p w14:paraId="4800A490" w14:textId="061582A7" w:rsidR="003F69CF" w:rsidRPr="00923ECF" w:rsidRDefault="003F69CF" w:rsidP="00C87FC0">
            <w:pPr>
              <w:ind w:right="100"/>
              <w:jc w:val="right"/>
              <w:rPr>
                <w:sz w:val="18"/>
                <w:szCs w:val="18"/>
              </w:rPr>
            </w:pPr>
            <w:r w:rsidRPr="00923ECF">
              <w:rPr>
                <w:sz w:val="18"/>
                <w:szCs w:val="18"/>
              </w:rPr>
              <w:t>147.4</w:t>
            </w:r>
          </w:p>
        </w:tc>
      </w:tr>
      <w:tr w:rsidR="003201D3" w:rsidRPr="00C5180C" w14:paraId="51B695E1" w14:textId="1B2A2C41" w:rsidTr="003201D3">
        <w:trPr>
          <w:jc w:val="center"/>
        </w:trPr>
        <w:tc>
          <w:tcPr>
            <w:tcW w:w="1008" w:type="dxa"/>
            <w:tcBorders>
              <w:right w:val="single" w:sz="4" w:space="0" w:color="auto"/>
            </w:tcBorders>
          </w:tcPr>
          <w:p w14:paraId="724F0EE3" w14:textId="77777777" w:rsidR="003F69CF" w:rsidRPr="00923ECF" w:rsidRDefault="003F69CF" w:rsidP="00C5180C">
            <w:pPr>
              <w:jc w:val="center"/>
              <w:rPr>
                <w:sz w:val="18"/>
                <w:szCs w:val="18"/>
              </w:rPr>
            </w:pPr>
            <w:r w:rsidRPr="00923ECF">
              <w:rPr>
                <w:sz w:val="18"/>
                <w:szCs w:val="18"/>
              </w:rPr>
              <w:t>2015</w:t>
            </w:r>
          </w:p>
        </w:tc>
        <w:tc>
          <w:tcPr>
            <w:tcW w:w="900" w:type="dxa"/>
            <w:tcBorders>
              <w:left w:val="nil"/>
            </w:tcBorders>
          </w:tcPr>
          <w:p w14:paraId="5DFB0AC8" w14:textId="77777777" w:rsidR="003F69CF" w:rsidRPr="00923ECF" w:rsidRDefault="003F69CF" w:rsidP="00C87FC0">
            <w:pPr>
              <w:jc w:val="right"/>
              <w:rPr>
                <w:sz w:val="18"/>
                <w:szCs w:val="18"/>
              </w:rPr>
            </w:pPr>
            <w:r w:rsidRPr="00923ECF">
              <w:rPr>
                <w:sz w:val="18"/>
                <w:szCs w:val="18"/>
              </w:rPr>
              <w:t>23,080</w:t>
            </w:r>
          </w:p>
        </w:tc>
        <w:tc>
          <w:tcPr>
            <w:tcW w:w="588" w:type="dxa"/>
          </w:tcPr>
          <w:p w14:paraId="02D97F4A" w14:textId="789271DC" w:rsidR="003F69CF" w:rsidRPr="00923ECF" w:rsidRDefault="003F69CF" w:rsidP="00C87FC0">
            <w:pPr>
              <w:jc w:val="right"/>
              <w:rPr>
                <w:sz w:val="18"/>
                <w:szCs w:val="18"/>
              </w:rPr>
            </w:pPr>
            <w:r w:rsidRPr="00923ECF">
              <w:rPr>
                <w:sz w:val="18"/>
                <w:szCs w:val="18"/>
              </w:rPr>
              <w:t>192</w:t>
            </w:r>
          </w:p>
        </w:tc>
        <w:tc>
          <w:tcPr>
            <w:tcW w:w="759" w:type="dxa"/>
          </w:tcPr>
          <w:p w14:paraId="6CF4EB2F" w14:textId="2526F458" w:rsidR="003F69CF" w:rsidRPr="00923ECF" w:rsidRDefault="003F69CF" w:rsidP="00C87FC0">
            <w:pPr>
              <w:jc w:val="right"/>
              <w:rPr>
                <w:sz w:val="18"/>
                <w:szCs w:val="18"/>
              </w:rPr>
            </w:pPr>
            <w:r w:rsidRPr="00923ECF">
              <w:rPr>
                <w:sz w:val="18"/>
                <w:szCs w:val="18"/>
              </w:rPr>
              <w:t>510</w:t>
            </w:r>
          </w:p>
        </w:tc>
        <w:tc>
          <w:tcPr>
            <w:tcW w:w="786" w:type="dxa"/>
            <w:tcBorders>
              <w:right w:val="single" w:sz="4" w:space="0" w:color="auto"/>
            </w:tcBorders>
          </w:tcPr>
          <w:p w14:paraId="0AEF57DA" w14:textId="7F0FE56D" w:rsidR="003F69CF" w:rsidRPr="00923ECF" w:rsidRDefault="003F69CF" w:rsidP="00C87FC0">
            <w:pPr>
              <w:jc w:val="right"/>
              <w:rPr>
                <w:sz w:val="18"/>
                <w:szCs w:val="18"/>
              </w:rPr>
            </w:pPr>
            <w:r w:rsidRPr="00923ECF">
              <w:rPr>
                <w:sz w:val="18"/>
                <w:szCs w:val="18"/>
              </w:rPr>
              <w:t>2,129</w:t>
            </w:r>
          </w:p>
        </w:tc>
        <w:tc>
          <w:tcPr>
            <w:tcW w:w="864" w:type="dxa"/>
            <w:tcBorders>
              <w:right w:val="single" w:sz="4" w:space="0" w:color="auto"/>
            </w:tcBorders>
          </w:tcPr>
          <w:p w14:paraId="1B09EE49"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25,911</w:t>
            </w:r>
          </w:p>
        </w:tc>
        <w:tc>
          <w:tcPr>
            <w:tcW w:w="993" w:type="dxa"/>
            <w:tcBorders>
              <w:left w:val="single" w:sz="4" w:space="0" w:color="auto"/>
            </w:tcBorders>
          </w:tcPr>
          <w:p w14:paraId="670720D0" w14:textId="77777777" w:rsidR="003F69CF" w:rsidRPr="00923ECF" w:rsidRDefault="003F69CF" w:rsidP="00C5180C">
            <w:pPr>
              <w:jc w:val="center"/>
              <w:rPr>
                <w:sz w:val="18"/>
                <w:szCs w:val="18"/>
              </w:rPr>
            </w:pPr>
            <w:r w:rsidRPr="00923ECF">
              <w:rPr>
                <w:sz w:val="18"/>
                <w:szCs w:val="18"/>
              </w:rPr>
              <w:t>339,912</w:t>
            </w:r>
          </w:p>
        </w:tc>
        <w:tc>
          <w:tcPr>
            <w:tcW w:w="850" w:type="dxa"/>
          </w:tcPr>
          <w:p w14:paraId="1782B18B" w14:textId="59F14093" w:rsidR="003F69CF" w:rsidRPr="00923ECF" w:rsidRDefault="003F69CF" w:rsidP="00C87FC0">
            <w:pPr>
              <w:jc w:val="right"/>
              <w:rPr>
                <w:sz w:val="18"/>
                <w:szCs w:val="18"/>
              </w:rPr>
            </w:pPr>
            <w:r w:rsidRPr="00923ECF">
              <w:rPr>
                <w:sz w:val="18"/>
                <w:szCs w:val="18"/>
              </w:rPr>
              <w:t>2,918</w:t>
            </w:r>
          </w:p>
        </w:tc>
        <w:tc>
          <w:tcPr>
            <w:tcW w:w="992" w:type="dxa"/>
          </w:tcPr>
          <w:p w14:paraId="0BE1DD24" w14:textId="17471F72" w:rsidR="003F69CF" w:rsidRPr="00923ECF" w:rsidRDefault="003F69CF" w:rsidP="00C87FC0">
            <w:pPr>
              <w:jc w:val="right"/>
              <w:rPr>
                <w:sz w:val="18"/>
                <w:szCs w:val="18"/>
              </w:rPr>
            </w:pPr>
            <w:r w:rsidRPr="00923ECF">
              <w:rPr>
                <w:sz w:val="18"/>
                <w:szCs w:val="18"/>
              </w:rPr>
              <w:t>13,351</w:t>
            </w:r>
          </w:p>
        </w:tc>
        <w:tc>
          <w:tcPr>
            <w:tcW w:w="993" w:type="dxa"/>
            <w:tcBorders>
              <w:left w:val="nil"/>
              <w:right w:val="single" w:sz="4" w:space="0" w:color="auto"/>
            </w:tcBorders>
          </w:tcPr>
          <w:p w14:paraId="72ED7808" w14:textId="09C5E58F" w:rsidR="003F69CF" w:rsidRPr="00923ECF" w:rsidRDefault="003F69CF" w:rsidP="00C87FC0">
            <w:pPr>
              <w:jc w:val="right"/>
              <w:rPr>
                <w:sz w:val="18"/>
                <w:szCs w:val="18"/>
              </w:rPr>
            </w:pPr>
            <w:r w:rsidRPr="00923ECF">
              <w:rPr>
                <w:sz w:val="18"/>
                <w:szCs w:val="18"/>
              </w:rPr>
              <w:t>14,703</w:t>
            </w:r>
          </w:p>
        </w:tc>
        <w:tc>
          <w:tcPr>
            <w:tcW w:w="992" w:type="dxa"/>
            <w:tcBorders>
              <w:left w:val="single" w:sz="4" w:space="0" w:color="auto"/>
            </w:tcBorders>
          </w:tcPr>
          <w:p w14:paraId="1B22AF76" w14:textId="77777777" w:rsidR="003F69CF" w:rsidRPr="00923ECF" w:rsidRDefault="003F69CF" w:rsidP="00C5180C">
            <w:pPr>
              <w:jc w:val="center"/>
              <w:rPr>
                <w:sz w:val="18"/>
                <w:szCs w:val="18"/>
              </w:rPr>
            </w:pPr>
            <w:r w:rsidRPr="00923ECF">
              <w:rPr>
                <w:sz w:val="18"/>
                <w:szCs w:val="18"/>
              </w:rPr>
              <w:t>67.9</w:t>
            </w:r>
          </w:p>
        </w:tc>
        <w:tc>
          <w:tcPr>
            <w:tcW w:w="709" w:type="dxa"/>
          </w:tcPr>
          <w:p w14:paraId="1CB212B8" w14:textId="0BE7CDAB" w:rsidR="003F69CF" w:rsidRPr="00923ECF" w:rsidRDefault="003F69CF" w:rsidP="00C5180C">
            <w:pPr>
              <w:jc w:val="center"/>
              <w:rPr>
                <w:sz w:val="18"/>
                <w:szCs w:val="18"/>
              </w:rPr>
            </w:pPr>
            <w:r w:rsidRPr="00923ECF">
              <w:rPr>
                <w:sz w:val="18"/>
                <w:szCs w:val="18"/>
              </w:rPr>
              <w:t>65.8</w:t>
            </w:r>
          </w:p>
        </w:tc>
        <w:tc>
          <w:tcPr>
            <w:tcW w:w="992" w:type="dxa"/>
            <w:tcBorders>
              <w:left w:val="nil"/>
            </w:tcBorders>
          </w:tcPr>
          <w:p w14:paraId="7684CFF1" w14:textId="56C9C15B" w:rsidR="003F69CF" w:rsidRPr="00923ECF" w:rsidRDefault="003F69CF" w:rsidP="00C5180C">
            <w:pPr>
              <w:jc w:val="center"/>
              <w:rPr>
                <w:sz w:val="18"/>
                <w:szCs w:val="18"/>
              </w:rPr>
            </w:pPr>
            <w:r w:rsidRPr="00923ECF">
              <w:rPr>
                <w:sz w:val="18"/>
                <w:szCs w:val="18"/>
              </w:rPr>
              <w:t>38.2</w:t>
            </w:r>
          </w:p>
        </w:tc>
        <w:tc>
          <w:tcPr>
            <w:tcW w:w="778" w:type="dxa"/>
          </w:tcPr>
          <w:p w14:paraId="602A4C1B" w14:textId="0241EDB4" w:rsidR="003F69CF" w:rsidRPr="00923ECF" w:rsidRDefault="003F69CF" w:rsidP="00C87FC0">
            <w:pPr>
              <w:ind w:right="100"/>
              <w:jc w:val="right"/>
              <w:rPr>
                <w:sz w:val="18"/>
                <w:szCs w:val="18"/>
              </w:rPr>
            </w:pPr>
            <w:r w:rsidRPr="00923ECF">
              <w:rPr>
                <w:sz w:val="18"/>
                <w:szCs w:val="18"/>
              </w:rPr>
              <w:t>144.8</w:t>
            </w:r>
          </w:p>
        </w:tc>
      </w:tr>
      <w:tr w:rsidR="003201D3" w:rsidRPr="00C5180C" w14:paraId="47BD8428" w14:textId="14B7D8F3" w:rsidTr="003201D3">
        <w:trPr>
          <w:jc w:val="center"/>
        </w:trPr>
        <w:tc>
          <w:tcPr>
            <w:tcW w:w="1008" w:type="dxa"/>
            <w:tcBorders>
              <w:right w:val="single" w:sz="4" w:space="0" w:color="auto"/>
            </w:tcBorders>
          </w:tcPr>
          <w:p w14:paraId="64A0AC0E" w14:textId="77777777" w:rsidR="003F69CF" w:rsidRPr="00923ECF" w:rsidRDefault="003F69CF" w:rsidP="00C5180C">
            <w:pPr>
              <w:jc w:val="center"/>
              <w:rPr>
                <w:sz w:val="18"/>
                <w:szCs w:val="18"/>
              </w:rPr>
            </w:pPr>
            <w:r w:rsidRPr="00923ECF">
              <w:rPr>
                <w:sz w:val="18"/>
                <w:szCs w:val="18"/>
              </w:rPr>
              <w:t>2016</w:t>
            </w:r>
          </w:p>
        </w:tc>
        <w:tc>
          <w:tcPr>
            <w:tcW w:w="900" w:type="dxa"/>
            <w:tcBorders>
              <w:left w:val="nil"/>
            </w:tcBorders>
          </w:tcPr>
          <w:p w14:paraId="02F594B1" w14:textId="77777777" w:rsidR="003F69CF" w:rsidRPr="00923ECF" w:rsidRDefault="003F69CF" w:rsidP="00C87FC0">
            <w:pPr>
              <w:jc w:val="right"/>
              <w:rPr>
                <w:sz w:val="18"/>
                <w:szCs w:val="18"/>
              </w:rPr>
            </w:pPr>
            <w:r w:rsidRPr="00923ECF">
              <w:rPr>
                <w:sz w:val="18"/>
                <w:szCs w:val="18"/>
              </w:rPr>
              <w:t>19,499</w:t>
            </w:r>
          </w:p>
        </w:tc>
        <w:tc>
          <w:tcPr>
            <w:tcW w:w="588" w:type="dxa"/>
          </w:tcPr>
          <w:p w14:paraId="22560A97" w14:textId="62788B57" w:rsidR="003F69CF" w:rsidRPr="00923ECF" w:rsidRDefault="003F69CF" w:rsidP="00C87FC0">
            <w:pPr>
              <w:jc w:val="right"/>
              <w:rPr>
                <w:sz w:val="18"/>
                <w:szCs w:val="18"/>
              </w:rPr>
            </w:pPr>
            <w:r w:rsidRPr="00923ECF">
              <w:rPr>
                <w:sz w:val="18"/>
                <w:szCs w:val="18"/>
              </w:rPr>
              <w:t>144</w:t>
            </w:r>
          </w:p>
        </w:tc>
        <w:tc>
          <w:tcPr>
            <w:tcW w:w="759" w:type="dxa"/>
          </w:tcPr>
          <w:p w14:paraId="59E116DA" w14:textId="45866B5C" w:rsidR="003F69CF" w:rsidRPr="00923ECF" w:rsidRDefault="003F69CF" w:rsidP="00C87FC0">
            <w:pPr>
              <w:jc w:val="right"/>
              <w:rPr>
                <w:sz w:val="18"/>
                <w:szCs w:val="18"/>
              </w:rPr>
            </w:pPr>
            <w:r w:rsidRPr="00923ECF">
              <w:rPr>
                <w:sz w:val="18"/>
                <w:szCs w:val="18"/>
              </w:rPr>
              <w:t>381</w:t>
            </w:r>
          </w:p>
        </w:tc>
        <w:tc>
          <w:tcPr>
            <w:tcW w:w="786" w:type="dxa"/>
            <w:tcBorders>
              <w:right w:val="single" w:sz="4" w:space="0" w:color="auto"/>
            </w:tcBorders>
          </w:tcPr>
          <w:p w14:paraId="2B368B6E" w14:textId="1FE1884D" w:rsidR="003F69CF" w:rsidRPr="00923ECF" w:rsidRDefault="003F69CF" w:rsidP="00C87FC0">
            <w:pPr>
              <w:jc w:val="right"/>
              <w:rPr>
                <w:sz w:val="18"/>
                <w:szCs w:val="18"/>
              </w:rPr>
            </w:pPr>
            <w:r w:rsidRPr="00923ECF">
              <w:rPr>
                <w:sz w:val="18"/>
                <w:szCs w:val="18"/>
              </w:rPr>
              <w:t>1,701</w:t>
            </w:r>
          </w:p>
        </w:tc>
        <w:tc>
          <w:tcPr>
            <w:tcW w:w="864" w:type="dxa"/>
            <w:tcBorders>
              <w:right w:val="single" w:sz="4" w:space="0" w:color="auto"/>
            </w:tcBorders>
          </w:tcPr>
          <w:p w14:paraId="668FB374"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21,725</w:t>
            </w:r>
          </w:p>
        </w:tc>
        <w:tc>
          <w:tcPr>
            <w:tcW w:w="993" w:type="dxa"/>
            <w:tcBorders>
              <w:left w:val="single" w:sz="4" w:space="0" w:color="auto"/>
            </w:tcBorders>
          </w:tcPr>
          <w:p w14:paraId="31E467B2" w14:textId="77777777" w:rsidR="003F69CF" w:rsidRPr="00923ECF" w:rsidRDefault="003F69CF" w:rsidP="00C5180C">
            <w:pPr>
              <w:jc w:val="center"/>
              <w:rPr>
                <w:sz w:val="18"/>
                <w:szCs w:val="18"/>
              </w:rPr>
            </w:pPr>
            <w:r w:rsidRPr="00923ECF">
              <w:rPr>
                <w:sz w:val="18"/>
                <w:szCs w:val="18"/>
              </w:rPr>
              <w:t>304,624</w:t>
            </w:r>
          </w:p>
        </w:tc>
        <w:tc>
          <w:tcPr>
            <w:tcW w:w="850" w:type="dxa"/>
          </w:tcPr>
          <w:p w14:paraId="226AE97D" w14:textId="1E8E1C4D" w:rsidR="003F69CF" w:rsidRPr="00923ECF" w:rsidRDefault="003F69CF" w:rsidP="00C87FC0">
            <w:pPr>
              <w:jc w:val="right"/>
              <w:rPr>
                <w:sz w:val="18"/>
                <w:szCs w:val="18"/>
              </w:rPr>
            </w:pPr>
            <w:r w:rsidRPr="00923ECF">
              <w:rPr>
                <w:sz w:val="18"/>
                <w:szCs w:val="18"/>
              </w:rPr>
              <w:t>2,796</w:t>
            </w:r>
          </w:p>
        </w:tc>
        <w:tc>
          <w:tcPr>
            <w:tcW w:w="992" w:type="dxa"/>
          </w:tcPr>
          <w:p w14:paraId="7A8C215F" w14:textId="4CE07F2D" w:rsidR="003F69CF" w:rsidRPr="00923ECF" w:rsidRDefault="003F69CF" w:rsidP="00C87FC0">
            <w:pPr>
              <w:jc w:val="right"/>
              <w:rPr>
                <w:sz w:val="18"/>
                <w:szCs w:val="18"/>
              </w:rPr>
            </w:pPr>
            <w:r w:rsidRPr="00923ECF">
              <w:rPr>
                <w:sz w:val="18"/>
                <w:szCs w:val="18"/>
              </w:rPr>
              <w:t>8,667</w:t>
            </w:r>
          </w:p>
        </w:tc>
        <w:tc>
          <w:tcPr>
            <w:tcW w:w="993" w:type="dxa"/>
            <w:tcBorders>
              <w:left w:val="nil"/>
              <w:right w:val="single" w:sz="4" w:space="0" w:color="auto"/>
            </w:tcBorders>
          </w:tcPr>
          <w:p w14:paraId="6CE925DB" w14:textId="0804440B" w:rsidR="003F69CF" w:rsidRPr="00923ECF" w:rsidRDefault="003F69CF" w:rsidP="00C87FC0">
            <w:pPr>
              <w:jc w:val="right"/>
              <w:rPr>
                <w:sz w:val="18"/>
                <w:szCs w:val="18"/>
              </w:rPr>
            </w:pPr>
            <w:r w:rsidRPr="00923ECF">
              <w:rPr>
                <w:sz w:val="18"/>
                <w:szCs w:val="18"/>
              </w:rPr>
              <w:t>11,937</w:t>
            </w:r>
          </w:p>
        </w:tc>
        <w:tc>
          <w:tcPr>
            <w:tcW w:w="992" w:type="dxa"/>
            <w:tcBorders>
              <w:left w:val="single" w:sz="4" w:space="0" w:color="auto"/>
            </w:tcBorders>
          </w:tcPr>
          <w:p w14:paraId="475E3593" w14:textId="77777777" w:rsidR="003F69CF" w:rsidRPr="00923ECF" w:rsidRDefault="003F69CF" w:rsidP="00C5180C">
            <w:pPr>
              <w:jc w:val="center"/>
              <w:rPr>
                <w:sz w:val="18"/>
                <w:szCs w:val="18"/>
              </w:rPr>
            </w:pPr>
            <w:r w:rsidRPr="00923ECF">
              <w:rPr>
                <w:sz w:val="18"/>
                <w:szCs w:val="18"/>
              </w:rPr>
              <w:t>64.0</w:t>
            </w:r>
          </w:p>
        </w:tc>
        <w:tc>
          <w:tcPr>
            <w:tcW w:w="709" w:type="dxa"/>
          </w:tcPr>
          <w:p w14:paraId="043A1B5A" w14:textId="150BAEA8" w:rsidR="003F69CF" w:rsidRPr="00923ECF" w:rsidRDefault="003F69CF" w:rsidP="00C5180C">
            <w:pPr>
              <w:jc w:val="center"/>
              <w:rPr>
                <w:sz w:val="18"/>
                <w:szCs w:val="18"/>
              </w:rPr>
            </w:pPr>
            <w:r w:rsidRPr="00923ECF">
              <w:rPr>
                <w:sz w:val="18"/>
                <w:szCs w:val="18"/>
              </w:rPr>
              <w:t>51.5</w:t>
            </w:r>
          </w:p>
        </w:tc>
        <w:tc>
          <w:tcPr>
            <w:tcW w:w="992" w:type="dxa"/>
            <w:tcBorders>
              <w:left w:val="nil"/>
            </w:tcBorders>
          </w:tcPr>
          <w:p w14:paraId="44380218" w14:textId="7C381A66" w:rsidR="003F69CF" w:rsidRPr="00923ECF" w:rsidRDefault="003F69CF" w:rsidP="00C5180C">
            <w:pPr>
              <w:jc w:val="center"/>
              <w:rPr>
                <w:sz w:val="18"/>
                <w:szCs w:val="18"/>
              </w:rPr>
            </w:pPr>
            <w:r w:rsidRPr="00923ECF">
              <w:rPr>
                <w:sz w:val="18"/>
                <w:szCs w:val="18"/>
              </w:rPr>
              <w:t>43.9</w:t>
            </w:r>
          </w:p>
        </w:tc>
        <w:tc>
          <w:tcPr>
            <w:tcW w:w="778" w:type="dxa"/>
          </w:tcPr>
          <w:p w14:paraId="33B5279D" w14:textId="3648CC3C" w:rsidR="003F69CF" w:rsidRPr="00923ECF" w:rsidRDefault="003F69CF" w:rsidP="00C87FC0">
            <w:pPr>
              <w:ind w:right="100"/>
              <w:jc w:val="right"/>
              <w:rPr>
                <w:sz w:val="18"/>
                <w:szCs w:val="18"/>
              </w:rPr>
            </w:pPr>
            <w:r w:rsidRPr="00923ECF">
              <w:rPr>
                <w:sz w:val="18"/>
                <w:szCs w:val="18"/>
              </w:rPr>
              <w:t>142.5</w:t>
            </w:r>
          </w:p>
        </w:tc>
      </w:tr>
      <w:tr w:rsidR="003201D3" w:rsidRPr="00C5180C" w14:paraId="1BA41B2D" w14:textId="6D39BD9E" w:rsidTr="003201D3">
        <w:trPr>
          <w:jc w:val="center"/>
        </w:trPr>
        <w:tc>
          <w:tcPr>
            <w:tcW w:w="1008" w:type="dxa"/>
            <w:tcBorders>
              <w:right w:val="single" w:sz="4" w:space="0" w:color="auto"/>
            </w:tcBorders>
          </w:tcPr>
          <w:p w14:paraId="4C83CF5E" w14:textId="77777777" w:rsidR="003F69CF" w:rsidRPr="00923ECF" w:rsidRDefault="003F69CF" w:rsidP="00C5180C">
            <w:pPr>
              <w:jc w:val="center"/>
              <w:rPr>
                <w:sz w:val="18"/>
                <w:szCs w:val="18"/>
              </w:rPr>
            </w:pPr>
            <w:r w:rsidRPr="00923ECF">
              <w:rPr>
                <w:sz w:val="18"/>
                <w:szCs w:val="18"/>
              </w:rPr>
              <w:t>2017</w:t>
            </w:r>
          </w:p>
        </w:tc>
        <w:tc>
          <w:tcPr>
            <w:tcW w:w="900" w:type="dxa"/>
            <w:tcBorders>
              <w:left w:val="nil"/>
            </w:tcBorders>
          </w:tcPr>
          <w:p w14:paraId="77B72502" w14:textId="77777777" w:rsidR="003F69CF" w:rsidRPr="00923ECF" w:rsidRDefault="003F69CF" w:rsidP="00C87FC0">
            <w:pPr>
              <w:jc w:val="right"/>
              <w:rPr>
                <w:sz w:val="18"/>
                <w:szCs w:val="18"/>
              </w:rPr>
            </w:pPr>
            <w:r w:rsidRPr="00923ECF">
              <w:rPr>
                <w:sz w:val="18"/>
                <w:szCs w:val="18"/>
              </w:rPr>
              <w:t>39,825</w:t>
            </w:r>
          </w:p>
        </w:tc>
        <w:tc>
          <w:tcPr>
            <w:tcW w:w="588" w:type="dxa"/>
          </w:tcPr>
          <w:p w14:paraId="4813B217" w14:textId="50D191B2" w:rsidR="003F69CF" w:rsidRPr="00923ECF" w:rsidRDefault="003F69CF" w:rsidP="00C87FC0">
            <w:pPr>
              <w:jc w:val="right"/>
              <w:rPr>
                <w:sz w:val="18"/>
                <w:szCs w:val="18"/>
              </w:rPr>
            </w:pPr>
            <w:r w:rsidRPr="00923ECF">
              <w:rPr>
                <w:sz w:val="18"/>
                <w:szCs w:val="18"/>
              </w:rPr>
              <w:t>203</w:t>
            </w:r>
          </w:p>
        </w:tc>
        <w:tc>
          <w:tcPr>
            <w:tcW w:w="759" w:type="dxa"/>
          </w:tcPr>
          <w:p w14:paraId="36A3F9A4" w14:textId="12CF3B60" w:rsidR="003F69CF" w:rsidRPr="00923ECF" w:rsidRDefault="003F69CF" w:rsidP="00C87FC0">
            <w:pPr>
              <w:jc w:val="right"/>
              <w:rPr>
                <w:sz w:val="18"/>
                <w:szCs w:val="18"/>
              </w:rPr>
            </w:pPr>
            <w:r w:rsidRPr="00923ECF">
              <w:rPr>
                <w:sz w:val="18"/>
                <w:szCs w:val="18"/>
              </w:rPr>
              <w:t>684</w:t>
            </w:r>
          </w:p>
        </w:tc>
        <w:tc>
          <w:tcPr>
            <w:tcW w:w="786" w:type="dxa"/>
            <w:tcBorders>
              <w:right w:val="single" w:sz="4" w:space="0" w:color="auto"/>
            </w:tcBorders>
          </w:tcPr>
          <w:p w14:paraId="4BACE7E3" w14:textId="2A36B5A2" w:rsidR="003F69CF" w:rsidRPr="00923ECF" w:rsidRDefault="003F69CF" w:rsidP="00C87FC0">
            <w:pPr>
              <w:jc w:val="right"/>
              <w:rPr>
                <w:sz w:val="18"/>
                <w:szCs w:val="18"/>
              </w:rPr>
            </w:pPr>
            <w:r w:rsidRPr="00923ECF">
              <w:rPr>
                <w:sz w:val="18"/>
                <w:szCs w:val="18"/>
              </w:rPr>
              <w:t>2,944</w:t>
            </w:r>
          </w:p>
        </w:tc>
        <w:tc>
          <w:tcPr>
            <w:tcW w:w="864" w:type="dxa"/>
            <w:tcBorders>
              <w:right w:val="single" w:sz="4" w:space="0" w:color="auto"/>
            </w:tcBorders>
          </w:tcPr>
          <w:p w14:paraId="4348CB1A"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43,656</w:t>
            </w:r>
          </w:p>
        </w:tc>
        <w:tc>
          <w:tcPr>
            <w:tcW w:w="993" w:type="dxa"/>
            <w:tcBorders>
              <w:left w:val="single" w:sz="4" w:space="0" w:color="auto"/>
            </w:tcBorders>
          </w:tcPr>
          <w:p w14:paraId="5AA483E7" w14:textId="77777777" w:rsidR="003F69CF" w:rsidRPr="00923ECF" w:rsidRDefault="003F69CF" w:rsidP="00C5180C">
            <w:pPr>
              <w:jc w:val="center"/>
              <w:rPr>
                <w:sz w:val="18"/>
                <w:szCs w:val="18"/>
              </w:rPr>
            </w:pPr>
            <w:r w:rsidRPr="00923ECF">
              <w:rPr>
                <w:sz w:val="18"/>
                <w:szCs w:val="18"/>
              </w:rPr>
              <w:t>553,125</w:t>
            </w:r>
          </w:p>
        </w:tc>
        <w:tc>
          <w:tcPr>
            <w:tcW w:w="850" w:type="dxa"/>
          </w:tcPr>
          <w:p w14:paraId="74651E7D" w14:textId="5B7BCCF1" w:rsidR="003F69CF" w:rsidRPr="00923ECF" w:rsidRDefault="003F69CF" w:rsidP="00C87FC0">
            <w:pPr>
              <w:jc w:val="right"/>
              <w:rPr>
                <w:sz w:val="18"/>
                <w:szCs w:val="18"/>
              </w:rPr>
            </w:pPr>
            <w:r w:rsidRPr="00923ECF">
              <w:rPr>
                <w:sz w:val="18"/>
                <w:szCs w:val="18"/>
              </w:rPr>
              <w:t>3,333</w:t>
            </w:r>
          </w:p>
        </w:tc>
        <w:tc>
          <w:tcPr>
            <w:tcW w:w="992" w:type="dxa"/>
          </w:tcPr>
          <w:p w14:paraId="664F9EFD" w14:textId="37723376" w:rsidR="003F69CF" w:rsidRPr="00923ECF" w:rsidRDefault="003F69CF" w:rsidP="00C87FC0">
            <w:pPr>
              <w:jc w:val="right"/>
              <w:rPr>
                <w:sz w:val="18"/>
                <w:szCs w:val="18"/>
              </w:rPr>
            </w:pPr>
            <w:r w:rsidRPr="00923ECF">
              <w:rPr>
                <w:sz w:val="18"/>
                <w:szCs w:val="18"/>
              </w:rPr>
              <w:t>9,421</w:t>
            </w:r>
          </w:p>
        </w:tc>
        <w:tc>
          <w:tcPr>
            <w:tcW w:w="993" w:type="dxa"/>
            <w:tcBorders>
              <w:left w:val="nil"/>
              <w:right w:val="single" w:sz="4" w:space="0" w:color="auto"/>
            </w:tcBorders>
          </w:tcPr>
          <w:p w14:paraId="17933A3C" w14:textId="26B30A1A" w:rsidR="003F69CF" w:rsidRPr="00923ECF" w:rsidRDefault="003F69CF" w:rsidP="00C87FC0">
            <w:pPr>
              <w:jc w:val="right"/>
              <w:rPr>
                <w:sz w:val="18"/>
                <w:szCs w:val="18"/>
              </w:rPr>
            </w:pPr>
            <w:r w:rsidRPr="00923ECF">
              <w:rPr>
                <w:sz w:val="18"/>
                <w:szCs w:val="18"/>
              </w:rPr>
              <w:t>20,616</w:t>
            </w:r>
          </w:p>
        </w:tc>
        <w:tc>
          <w:tcPr>
            <w:tcW w:w="992" w:type="dxa"/>
            <w:tcBorders>
              <w:left w:val="single" w:sz="4" w:space="0" w:color="auto"/>
            </w:tcBorders>
          </w:tcPr>
          <w:p w14:paraId="062DDFF9" w14:textId="77777777" w:rsidR="003F69CF" w:rsidRPr="00923ECF" w:rsidRDefault="003F69CF" w:rsidP="00C5180C">
            <w:pPr>
              <w:jc w:val="center"/>
              <w:rPr>
                <w:sz w:val="18"/>
                <w:szCs w:val="18"/>
              </w:rPr>
            </w:pPr>
            <w:r w:rsidRPr="00923ECF">
              <w:rPr>
                <w:sz w:val="18"/>
                <w:szCs w:val="18"/>
              </w:rPr>
              <w:t>72.0</w:t>
            </w:r>
          </w:p>
        </w:tc>
        <w:tc>
          <w:tcPr>
            <w:tcW w:w="709" w:type="dxa"/>
          </w:tcPr>
          <w:p w14:paraId="28F61492" w14:textId="0F59C42D" w:rsidR="003F69CF" w:rsidRPr="00923ECF" w:rsidRDefault="003F69CF" w:rsidP="00C5180C">
            <w:pPr>
              <w:jc w:val="center"/>
              <w:rPr>
                <w:sz w:val="18"/>
                <w:szCs w:val="18"/>
              </w:rPr>
            </w:pPr>
            <w:r w:rsidRPr="00923ECF">
              <w:rPr>
                <w:sz w:val="18"/>
                <w:szCs w:val="18"/>
              </w:rPr>
              <w:t>60.9</w:t>
            </w:r>
          </w:p>
        </w:tc>
        <w:tc>
          <w:tcPr>
            <w:tcW w:w="992" w:type="dxa"/>
            <w:tcBorders>
              <w:left w:val="nil"/>
            </w:tcBorders>
          </w:tcPr>
          <w:p w14:paraId="037FF8F6" w14:textId="01C7B56A" w:rsidR="003F69CF" w:rsidRPr="00923ECF" w:rsidRDefault="003F69CF" w:rsidP="00C5180C">
            <w:pPr>
              <w:jc w:val="center"/>
              <w:rPr>
                <w:sz w:val="18"/>
                <w:szCs w:val="18"/>
              </w:rPr>
            </w:pPr>
            <w:r w:rsidRPr="00923ECF">
              <w:rPr>
                <w:sz w:val="18"/>
                <w:szCs w:val="18"/>
              </w:rPr>
              <w:t>72.6</w:t>
            </w:r>
          </w:p>
        </w:tc>
        <w:tc>
          <w:tcPr>
            <w:tcW w:w="778" w:type="dxa"/>
          </w:tcPr>
          <w:p w14:paraId="5F7EB9A0" w14:textId="21CFFC55" w:rsidR="003F69CF" w:rsidRPr="00923ECF" w:rsidRDefault="003F69CF" w:rsidP="00C87FC0">
            <w:pPr>
              <w:ind w:right="100"/>
              <w:jc w:val="right"/>
              <w:rPr>
                <w:sz w:val="18"/>
                <w:szCs w:val="18"/>
              </w:rPr>
            </w:pPr>
            <w:r w:rsidRPr="00923ECF">
              <w:rPr>
                <w:sz w:val="18"/>
                <w:szCs w:val="18"/>
              </w:rPr>
              <w:t>142.8</w:t>
            </w:r>
          </w:p>
        </w:tc>
      </w:tr>
      <w:tr w:rsidR="003201D3" w:rsidRPr="00C5180C" w14:paraId="4BCFDD3A" w14:textId="4F25A224" w:rsidTr="003201D3">
        <w:trPr>
          <w:jc w:val="center"/>
        </w:trPr>
        <w:tc>
          <w:tcPr>
            <w:tcW w:w="1008" w:type="dxa"/>
            <w:tcBorders>
              <w:right w:val="single" w:sz="4" w:space="0" w:color="auto"/>
            </w:tcBorders>
          </w:tcPr>
          <w:p w14:paraId="01B33DFB" w14:textId="77777777" w:rsidR="003F69CF" w:rsidRPr="00923ECF" w:rsidRDefault="003F69CF" w:rsidP="00C5180C">
            <w:pPr>
              <w:jc w:val="center"/>
              <w:rPr>
                <w:sz w:val="18"/>
                <w:szCs w:val="18"/>
              </w:rPr>
            </w:pPr>
            <w:r w:rsidRPr="00923ECF">
              <w:rPr>
                <w:sz w:val="18"/>
                <w:szCs w:val="18"/>
              </w:rPr>
              <w:t>2018</w:t>
            </w:r>
          </w:p>
        </w:tc>
        <w:tc>
          <w:tcPr>
            <w:tcW w:w="900" w:type="dxa"/>
            <w:tcBorders>
              <w:left w:val="nil"/>
            </w:tcBorders>
          </w:tcPr>
          <w:p w14:paraId="545D753D" w14:textId="77777777" w:rsidR="003F69CF" w:rsidRPr="00923ECF" w:rsidRDefault="003F69CF" w:rsidP="00C87FC0">
            <w:pPr>
              <w:jc w:val="right"/>
              <w:rPr>
                <w:sz w:val="18"/>
                <w:szCs w:val="18"/>
              </w:rPr>
            </w:pPr>
            <w:r w:rsidRPr="00923ECF">
              <w:rPr>
                <w:sz w:val="18"/>
                <w:szCs w:val="18"/>
              </w:rPr>
              <w:t>20,769</w:t>
            </w:r>
          </w:p>
        </w:tc>
        <w:tc>
          <w:tcPr>
            <w:tcW w:w="588" w:type="dxa"/>
          </w:tcPr>
          <w:p w14:paraId="206781B4" w14:textId="33257FF5" w:rsidR="003F69CF" w:rsidRPr="00923ECF" w:rsidRDefault="003F69CF" w:rsidP="00C87FC0">
            <w:pPr>
              <w:jc w:val="right"/>
              <w:rPr>
                <w:sz w:val="18"/>
                <w:szCs w:val="18"/>
              </w:rPr>
            </w:pPr>
            <w:r w:rsidRPr="00923ECF">
              <w:rPr>
                <w:sz w:val="18"/>
                <w:szCs w:val="18"/>
              </w:rPr>
              <w:t>260</w:t>
            </w:r>
          </w:p>
        </w:tc>
        <w:tc>
          <w:tcPr>
            <w:tcW w:w="759" w:type="dxa"/>
          </w:tcPr>
          <w:p w14:paraId="3DE78705" w14:textId="40AAA8AE" w:rsidR="003F69CF" w:rsidRPr="00923ECF" w:rsidRDefault="003F69CF" w:rsidP="00C87FC0">
            <w:pPr>
              <w:jc w:val="right"/>
              <w:rPr>
                <w:sz w:val="18"/>
                <w:szCs w:val="18"/>
              </w:rPr>
            </w:pPr>
            <w:r w:rsidRPr="00923ECF">
              <w:rPr>
                <w:sz w:val="18"/>
                <w:szCs w:val="18"/>
              </w:rPr>
              <w:t>1,183</w:t>
            </w:r>
          </w:p>
        </w:tc>
        <w:tc>
          <w:tcPr>
            <w:tcW w:w="786" w:type="dxa"/>
            <w:tcBorders>
              <w:right w:val="single" w:sz="4" w:space="0" w:color="auto"/>
            </w:tcBorders>
          </w:tcPr>
          <w:p w14:paraId="7633A03B" w14:textId="0FE2E285" w:rsidR="003F69CF" w:rsidRPr="00923ECF" w:rsidRDefault="003F69CF" w:rsidP="00C87FC0">
            <w:pPr>
              <w:jc w:val="right"/>
              <w:rPr>
                <w:sz w:val="18"/>
                <w:szCs w:val="18"/>
              </w:rPr>
            </w:pPr>
            <w:r w:rsidRPr="00923ECF">
              <w:rPr>
                <w:sz w:val="18"/>
                <w:szCs w:val="18"/>
              </w:rPr>
              <w:t>2,048</w:t>
            </w:r>
          </w:p>
        </w:tc>
        <w:tc>
          <w:tcPr>
            <w:tcW w:w="864" w:type="dxa"/>
            <w:tcBorders>
              <w:right w:val="single" w:sz="4" w:space="0" w:color="auto"/>
            </w:tcBorders>
          </w:tcPr>
          <w:p w14:paraId="3596FA56"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24,260</w:t>
            </w:r>
          </w:p>
        </w:tc>
        <w:tc>
          <w:tcPr>
            <w:tcW w:w="993" w:type="dxa"/>
            <w:tcBorders>
              <w:left w:val="single" w:sz="4" w:space="0" w:color="auto"/>
            </w:tcBorders>
          </w:tcPr>
          <w:p w14:paraId="7C0E754D" w14:textId="77777777" w:rsidR="003F69CF" w:rsidRPr="00923ECF" w:rsidRDefault="003F69CF" w:rsidP="00C5180C">
            <w:pPr>
              <w:jc w:val="center"/>
              <w:rPr>
                <w:sz w:val="18"/>
                <w:szCs w:val="18"/>
              </w:rPr>
            </w:pPr>
            <w:r w:rsidRPr="00923ECF">
              <w:rPr>
                <w:sz w:val="18"/>
                <w:szCs w:val="18"/>
              </w:rPr>
              <w:t>469,887</w:t>
            </w:r>
          </w:p>
        </w:tc>
        <w:tc>
          <w:tcPr>
            <w:tcW w:w="850" w:type="dxa"/>
          </w:tcPr>
          <w:p w14:paraId="51B716CA" w14:textId="332CFDA6" w:rsidR="003F69CF" w:rsidRPr="00923ECF" w:rsidRDefault="003F69CF" w:rsidP="00C87FC0">
            <w:pPr>
              <w:jc w:val="right"/>
              <w:rPr>
                <w:sz w:val="18"/>
                <w:szCs w:val="18"/>
              </w:rPr>
            </w:pPr>
            <w:r w:rsidRPr="00923ECF">
              <w:rPr>
                <w:sz w:val="18"/>
                <w:szCs w:val="18"/>
              </w:rPr>
              <w:t>5,579</w:t>
            </w:r>
          </w:p>
        </w:tc>
        <w:tc>
          <w:tcPr>
            <w:tcW w:w="992" w:type="dxa"/>
          </w:tcPr>
          <w:p w14:paraId="77F21B1F" w14:textId="600BA397" w:rsidR="003F69CF" w:rsidRPr="00923ECF" w:rsidRDefault="003F69CF" w:rsidP="00C87FC0">
            <w:pPr>
              <w:jc w:val="right"/>
              <w:rPr>
                <w:sz w:val="18"/>
                <w:szCs w:val="18"/>
              </w:rPr>
            </w:pPr>
            <w:r w:rsidRPr="00923ECF">
              <w:rPr>
                <w:sz w:val="18"/>
                <w:szCs w:val="18"/>
              </w:rPr>
              <w:t>17,120</w:t>
            </w:r>
          </w:p>
        </w:tc>
        <w:tc>
          <w:tcPr>
            <w:tcW w:w="993" w:type="dxa"/>
            <w:tcBorders>
              <w:left w:val="nil"/>
              <w:right w:val="single" w:sz="4" w:space="0" w:color="auto"/>
            </w:tcBorders>
          </w:tcPr>
          <w:p w14:paraId="1E076901" w14:textId="3D975273" w:rsidR="003F69CF" w:rsidRPr="00923ECF" w:rsidRDefault="003F69CF" w:rsidP="00C87FC0">
            <w:pPr>
              <w:jc w:val="right"/>
              <w:rPr>
                <w:sz w:val="18"/>
                <w:szCs w:val="18"/>
              </w:rPr>
            </w:pPr>
            <w:r w:rsidRPr="00923ECF">
              <w:rPr>
                <w:sz w:val="18"/>
                <w:szCs w:val="18"/>
              </w:rPr>
              <w:t>13,120</w:t>
            </w:r>
          </w:p>
        </w:tc>
        <w:tc>
          <w:tcPr>
            <w:tcW w:w="992" w:type="dxa"/>
            <w:tcBorders>
              <w:left w:val="single" w:sz="4" w:space="0" w:color="auto"/>
            </w:tcBorders>
          </w:tcPr>
          <w:p w14:paraId="1D53FED7" w14:textId="77777777" w:rsidR="003F69CF" w:rsidRPr="00923ECF" w:rsidRDefault="003F69CF" w:rsidP="00C5180C">
            <w:pPr>
              <w:jc w:val="center"/>
              <w:rPr>
                <w:sz w:val="18"/>
                <w:szCs w:val="18"/>
              </w:rPr>
            </w:pPr>
            <w:r w:rsidRPr="00923ECF">
              <w:rPr>
                <w:sz w:val="18"/>
                <w:szCs w:val="18"/>
              </w:rPr>
              <w:t>44.2</w:t>
            </w:r>
          </w:p>
        </w:tc>
        <w:tc>
          <w:tcPr>
            <w:tcW w:w="709" w:type="dxa"/>
          </w:tcPr>
          <w:p w14:paraId="3A644FC7" w14:textId="6587466C" w:rsidR="003F69CF" w:rsidRPr="00923ECF" w:rsidRDefault="003F69CF" w:rsidP="00C5180C">
            <w:pPr>
              <w:jc w:val="center"/>
              <w:rPr>
                <w:sz w:val="18"/>
                <w:szCs w:val="18"/>
              </w:rPr>
            </w:pPr>
            <w:r w:rsidRPr="00923ECF">
              <w:rPr>
                <w:sz w:val="18"/>
                <w:szCs w:val="18"/>
              </w:rPr>
              <w:t>46.6</w:t>
            </w:r>
          </w:p>
        </w:tc>
        <w:tc>
          <w:tcPr>
            <w:tcW w:w="992" w:type="dxa"/>
            <w:tcBorders>
              <w:left w:val="nil"/>
            </w:tcBorders>
          </w:tcPr>
          <w:p w14:paraId="35555EAF" w14:textId="11A58FCE" w:rsidR="003F69CF" w:rsidRPr="00923ECF" w:rsidRDefault="003F69CF" w:rsidP="00C5180C">
            <w:pPr>
              <w:jc w:val="center"/>
              <w:rPr>
                <w:sz w:val="18"/>
                <w:szCs w:val="18"/>
              </w:rPr>
            </w:pPr>
            <w:r w:rsidRPr="00923ECF">
              <w:rPr>
                <w:sz w:val="18"/>
                <w:szCs w:val="18"/>
              </w:rPr>
              <w:t>69.1</w:t>
            </w:r>
          </w:p>
        </w:tc>
        <w:tc>
          <w:tcPr>
            <w:tcW w:w="778" w:type="dxa"/>
          </w:tcPr>
          <w:p w14:paraId="271E2DCD" w14:textId="43100DE3" w:rsidR="003F69CF" w:rsidRPr="00923ECF" w:rsidRDefault="003F69CF" w:rsidP="00C87FC0">
            <w:pPr>
              <w:ind w:right="100"/>
              <w:jc w:val="right"/>
              <w:rPr>
                <w:sz w:val="18"/>
                <w:szCs w:val="18"/>
              </w:rPr>
            </w:pPr>
            <w:r w:rsidRPr="00923ECF">
              <w:rPr>
                <w:sz w:val="18"/>
                <w:szCs w:val="18"/>
              </w:rPr>
              <w:t>156.1</w:t>
            </w:r>
          </w:p>
        </w:tc>
      </w:tr>
      <w:tr w:rsidR="003201D3" w:rsidRPr="00C5180C" w14:paraId="1BA1A645" w14:textId="707B68EE" w:rsidTr="003201D3">
        <w:trPr>
          <w:jc w:val="center"/>
        </w:trPr>
        <w:tc>
          <w:tcPr>
            <w:tcW w:w="1008" w:type="dxa"/>
            <w:tcBorders>
              <w:right w:val="single" w:sz="4" w:space="0" w:color="auto"/>
            </w:tcBorders>
          </w:tcPr>
          <w:p w14:paraId="0066C60D" w14:textId="77777777" w:rsidR="003F69CF" w:rsidRPr="00923ECF" w:rsidRDefault="003F69CF" w:rsidP="00C5180C">
            <w:pPr>
              <w:jc w:val="center"/>
              <w:rPr>
                <w:sz w:val="18"/>
                <w:szCs w:val="18"/>
              </w:rPr>
            </w:pPr>
            <w:r w:rsidRPr="00923ECF">
              <w:rPr>
                <w:sz w:val="18"/>
                <w:szCs w:val="18"/>
              </w:rPr>
              <w:t>2019</w:t>
            </w:r>
          </w:p>
        </w:tc>
        <w:tc>
          <w:tcPr>
            <w:tcW w:w="900" w:type="dxa"/>
            <w:tcBorders>
              <w:left w:val="nil"/>
            </w:tcBorders>
          </w:tcPr>
          <w:p w14:paraId="01C89B3F" w14:textId="77777777" w:rsidR="003F69CF" w:rsidRPr="00923ECF" w:rsidRDefault="003F69CF" w:rsidP="00C87FC0">
            <w:pPr>
              <w:jc w:val="right"/>
              <w:rPr>
                <w:sz w:val="18"/>
                <w:szCs w:val="18"/>
              </w:rPr>
            </w:pPr>
            <w:r w:rsidRPr="00923ECF">
              <w:rPr>
                <w:sz w:val="18"/>
                <w:szCs w:val="18"/>
              </w:rPr>
              <w:t>27,554</w:t>
            </w:r>
          </w:p>
        </w:tc>
        <w:tc>
          <w:tcPr>
            <w:tcW w:w="588" w:type="dxa"/>
          </w:tcPr>
          <w:p w14:paraId="07F86E0C" w14:textId="6E15EA68" w:rsidR="003F69CF" w:rsidRPr="00923ECF" w:rsidRDefault="003F69CF" w:rsidP="00C87FC0">
            <w:pPr>
              <w:jc w:val="right"/>
              <w:rPr>
                <w:sz w:val="18"/>
                <w:szCs w:val="18"/>
              </w:rPr>
            </w:pPr>
            <w:r w:rsidRPr="00923ECF">
              <w:rPr>
                <w:sz w:val="18"/>
                <w:szCs w:val="18"/>
              </w:rPr>
              <w:t>224</w:t>
            </w:r>
          </w:p>
        </w:tc>
        <w:tc>
          <w:tcPr>
            <w:tcW w:w="759" w:type="dxa"/>
          </w:tcPr>
          <w:p w14:paraId="60A28003" w14:textId="59CE97C2" w:rsidR="003F69CF" w:rsidRPr="00923ECF" w:rsidRDefault="003F69CF" w:rsidP="00C87FC0">
            <w:pPr>
              <w:jc w:val="right"/>
              <w:rPr>
                <w:sz w:val="18"/>
                <w:szCs w:val="18"/>
              </w:rPr>
            </w:pPr>
            <w:r w:rsidRPr="00923ECF">
              <w:rPr>
                <w:sz w:val="18"/>
                <w:szCs w:val="18"/>
              </w:rPr>
              <w:t>1,166</w:t>
            </w:r>
          </w:p>
        </w:tc>
        <w:tc>
          <w:tcPr>
            <w:tcW w:w="786" w:type="dxa"/>
            <w:tcBorders>
              <w:right w:val="single" w:sz="4" w:space="0" w:color="auto"/>
            </w:tcBorders>
          </w:tcPr>
          <w:p w14:paraId="5515DFD9" w14:textId="0E18B38E" w:rsidR="003F69CF" w:rsidRPr="00923ECF" w:rsidRDefault="003F69CF" w:rsidP="00C87FC0">
            <w:pPr>
              <w:jc w:val="right"/>
              <w:rPr>
                <w:sz w:val="18"/>
                <w:szCs w:val="18"/>
              </w:rPr>
            </w:pPr>
            <w:r w:rsidRPr="00923ECF">
              <w:rPr>
                <w:sz w:val="18"/>
                <w:szCs w:val="18"/>
              </w:rPr>
              <w:t>2,763</w:t>
            </w:r>
          </w:p>
        </w:tc>
        <w:tc>
          <w:tcPr>
            <w:tcW w:w="864" w:type="dxa"/>
            <w:tcBorders>
              <w:right w:val="single" w:sz="4" w:space="0" w:color="auto"/>
            </w:tcBorders>
          </w:tcPr>
          <w:p w14:paraId="43396771" w14:textId="77777777" w:rsidR="003F69CF" w:rsidRPr="00923ECF" w:rsidRDefault="003F69CF" w:rsidP="00C87FC0">
            <w:pPr>
              <w:ind w:right="71"/>
              <w:jc w:val="right"/>
              <w:rPr>
                <w:rFonts w:cs="Arial"/>
                <w:color w:val="000000"/>
                <w:sz w:val="18"/>
                <w:szCs w:val="18"/>
              </w:rPr>
            </w:pPr>
            <w:r w:rsidRPr="00923ECF">
              <w:rPr>
                <w:rFonts w:cs="Arial"/>
                <w:color w:val="000000"/>
                <w:sz w:val="18"/>
                <w:szCs w:val="18"/>
              </w:rPr>
              <w:t>31,707</w:t>
            </w:r>
          </w:p>
        </w:tc>
        <w:tc>
          <w:tcPr>
            <w:tcW w:w="993" w:type="dxa"/>
            <w:tcBorders>
              <w:left w:val="single" w:sz="4" w:space="0" w:color="auto"/>
            </w:tcBorders>
          </w:tcPr>
          <w:p w14:paraId="0C422B34" w14:textId="77777777" w:rsidR="003F69CF" w:rsidRPr="00923ECF" w:rsidRDefault="003F69CF" w:rsidP="00C5180C">
            <w:pPr>
              <w:jc w:val="center"/>
              <w:rPr>
                <w:sz w:val="18"/>
                <w:szCs w:val="18"/>
              </w:rPr>
            </w:pPr>
            <w:r w:rsidRPr="00923ECF">
              <w:rPr>
                <w:sz w:val="18"/>
                <w:szCs w:val="18"/>
              </w:rPr>
              <w:t>496,468</w:t>
            </w:r>
          </w:p>
        </w:tc>
        <w:tc>
          <w:tcPr>
            <w:tcW w:w="850" w:type="dxa"/>
          </w:tcPr>
          <w:p w14:paraId="61801280" w14:textId="398FD357" w:rsidR="003F69CF" w:rsidRPr="00923ECF" w:rsidRDefault="003F69CF" w:rsidP="00C87FC0">
            <w:pPr>
              <w:jc w:val="right"/>
              <w:rPr>
                <w:sz w:val="18"/>
                <w:szCs w:val="18"/>
              </w:rPr>
            </w:pPr>
            <w:r w:rsidRPr="00923ECF">
              <w:rPr>
                <w:sz w:val="18"/>
                <w:szCs w:val="18"/>
              </w:rPr>
              <w:t>3,415</w:t>
            </w:r>
          </w:p>
        </w:tc>
        <w:tc>
          <w:tcPr>
            <w:tcW w:w="992" w:type="dxa"/>
          </w:tcPr>
          <w:p w14:paraId="0952A394" w14:textId="1F2253B2" w:rsidR="003F69CF" w:rsidRPr="003E331B" w:rsidRDefault="003F69CF" w:rsidP="003E331B">
            <w:pPr>
              <w:jc w:val="right"/>
              <w:rPr>
                <w:rFonts w:ascii="Times New Roman" w:hAnsi="Times New Roman"/>
                <w:sz w:val="20"/>
                <w:lang w:val="en-CA"/>
              </w:rPr>
            </w:pPr>
            <w:r w:rsidRPr="00923ECF">
              <w:rPr>
                <w:sz w:val="18"/>
                <w:szCs w:val="18"/>
              </w:rPr>
              <w:t>18,083</w:t>
            </w:r>
          </w:p>
        </w:tc>
        <w:tc>
          <w:tcPr>
            <w:tcW w:w="993" w:type="dxa"/>
            <w:tcBorders>
              <w:left w:val="nil"/>
              <w:right w:val="single" w:sz="4" w:space="0" w:color="auto"/>
            </w:tcBorders>
          </w:tcPr>
          <w:p w14:paraId="425A0788" w14:textId="7142D8CC" w:rsidR="003F69CF" w:rsidRPr="00923ECF" w:rsidRDefault="003F69CF" w:rsidP="00C87FC0">
            <w:pPr>
              <w:jc w:val="right"/>
              <w:rPr>
                <w:sz w:val="18"/>
                <w:szCs w:val="18"/>
              </w:rPr>
            </w:pPr>
            <w:r w:rsidRPr="00923ECF">
              <w:rPr>
                <w:sz w:val="18"/>
                <w:szCs w:val="18"/>
              </w:rPr>
              <w:t>24,518</w:t>
            </w:r>
          </w:p>
        </w:tc>
        <w:tc>
          <w:tcPr>
            <w:tcW w:w="992" w:type="dxa"/>
            <w:tcBorders>
              <w:left w:val="single" w:sz="4" w:space="0" w:color="auto"/>
            </w:tcBorders>
          </w:tcPr>
          <w:p w14:paraId="12DFD10A" w14:textId="77777777" w:rsidR="003F69CF" w:rsidRPr="00923ECF" w:rsidRDefault="003F69CF" w:rsidP="00C5180C">
            <w:pPr>
              <w:jc w:val="center"/>
              <w:rPr>
                <w:sz w:val="18"/>
                <w:szCs w:val="18"/>
              </w:rPr>
            </w:pPr>
            <w:r w:rsidRPr="00923ECF">
              <w:rPr>
                <w:sz w:val="18"/>
                <w:szCs w:val="18"/>
              </w:rPr>
              <w:t>55.5</w:t>
            </w:r>
          </w:p>
        </w:tc>
        <w:tc>
          <w:tcPr>
            <w:tcW w:w="709" w:type="dxa"/>
          </w:tcPr>
          <w:p w14:paraId="2F631DF0" w14:textId="178A91E7" w:rsidR="003F69CF" w:rsidRPr="00923ECF" w:rsidRDefault="003F69CF" w:rsidP="00C5180C">
            <w:pPr>
              <w:jc w:val="center"/>
              <w:rPr>
                <w:sz w:val="18"/>
                <w:szCs w:val="18"/>
              </w:rPr>
            </w:pPr>
            <w:r w:rsidRPr="00923ECF">
              <w:rPr>
                <w:sz w:val="18"/>
                <w:szCs w:val="18"/>
              </w:rPr>
              <w:t>65.7</w:t>
            </w:r>
          </w:p>
        </w:tc>
        <w:tc>
          <w:tcPr>
            <w:tcW w:w="992" w:type="dxa"/>
            <w:tcBorders>
              <w:left w:val="nil"/>
            </w:tcBorders>
          </w:tcPr>
          <w:p w14:paraId="08804799" w14:textId="3A0C0A02" w:rsidR="003F69CF" w:rsidRPr="00923ECF" w:rsidRDefault="003F69CF" w:rsidP="00C5180C">
            <w:pPr>
              <w:jc w:val="center"/>
              <w:rPr>
                <w:sz w:val="18"/>
                <w:szCs w:val="18"/>
              </w:rPr>
            </w:pPr>
            <w:r w:rsidRPr="00923ECF">
              <w:rPr>
                <w:sz w:val="18"/>
                <w:szCs w:val="18"/>
              </w:rPr>
              <w:t>64.5</w:t>
            </w:r>
          </w:p>
        </w:tc>
        <w:tc>
          <w:tcPr>
            <w:tcW w:w="778" w:type="dxa"/>
          </w:tcPr>
          <w:p w14:paraId="3C477008" w14:textId="59F1A278" w:rsidR="003F69CF" w:rsidRPr="00923ECF" w:rsidRDefault="003F69CF" w:rsidP="00C87FC0">
            <w:pPr>
              <w:ind w:right="100"/>
              <w:jc w:val="right"/>
              <w:rPr>
                <w:sz w:val="18"/>
                <w:szCs w:val="18"/>
              </w:rPr>
            </w:pPr>
            <w:r w:rsidRPr="00923ECF">
              <w:rPr>
                <w:sz w:val="18"/>
                <w:szCs w:val="18"/>
              </w:rPr>
              <w:t>112.7</w:t>
            </w:r>
          </w:p>
        </w:tc>
      </w:tr>
      <w:tr w:rsidR="003201D3" w:rsidRPr="00C5180C" w14:paraId="79381FFF" w14:textId="371C13C5" w:rsidTr="003201D3">
        <w:trPr>
          <w:jc w:val="center"/>
        </w:trPr>
        <w:tc>
          <w:tcPr>
            <w:tcW w:w="1008" w:type="dxa"/>
            <w:tcBorders>
              <w:bottom w:val="single" w:sz="4" w:space="0" w:color="auto"/>
              <w:right w:val="single" w:sz="4" w:space="0" w:color="auto"/>
            </w:tcBorders>
          </w:tcPr>
          <w:p w14:paraId="44A2262B" w14:textId="03177EA6" w:rsidR="003F69CF" w:rsidRPr="00923ECF" w:rsidRDefault="003F69CF" w:rsidP="00C5180C">
            <w:pPr>
              <w:jc w:val="center"/>
              <w:rPr>
                <w:sz w:val="18"/>
                <w:szCs w:val="18"/>
              </w:rPr>
            </w:pPr>
            <w:r w:rsidRPr="00923ECF">
              <w:rPr>
                <w:sz w:val="18"/>
                <w:szCs w:val="18"/>
              </w:rPr>
              <w:t>2020</w:t>
            </w:r>
          </w:p>
        </w:tc>
        <w:tc>
          <w:tcPr>
            <w:tcW w:w="900" w:type="dxa"/>
            <w:tcBorders>
              <w:left w:val="nil"/>
              <w:bottom w:val="single" w:sz="4" w:space="0" w:color="auto"/>
            </w:tcBorders>
          </w:tcPr>
          <w:p w14:paraId="1B9F127F" w14:textId="170B3771" w:rsidR="003F69CF" w:rsidRPr="00923ECF" w:rsidRDefault="003F69CF" w:rsidP="00C87FC0">
            <w:pPr>
              <w:jc w:val="right"/>
              <w:rPr>
                <w:sz w:val="18"/>
                <w:szCs w:val="18"/>
              </w:rPr>
            </w:pPr>
            <w:r w:rsidRPr="00923ECF">
              <w:rPr>
                <w:sz w:val="18"/>
                <w:szCs w:val="18"/>
              </w:rPr>
              <w:t>24,554</w:t>
            </w:r>
          </w:p>
        </w:tc>
        <w:tc>
          <w:tcPr>
            <w:tcW w:w="588" w:type="dxa"/>
            <w:tcBorders>
              <w:bottom w:val="single" w:sz="4" w:space="0" w:color="auto"/>
            </w:tcBorders>
          </w:tcPr>
          <w:p w14:paraId="40954191" w14:textId="65A0D09B" w:rsidR="003F69CF" w:rsidRPr="00923ECF" w:rsidRDefault="003F69CF" w:rsidP="00C87FC0">
            <w:pPr>
              <w:jc w:val="right"/>
              <w:rPr>
                <w:sz w:val="18"/>
                <w:szCs w:val="18"/>
              </w:rPr>
            </w:pPr>
            <w:r w:rsidRPr="00923ECF">
              <w:rPr>
                <w:sz w:val="18"/>
                <w:szCs w:val="18"/>
              </w:rPr>
              <w:t>234</w:t>
            </w:r>
          </w:p>
        </w:tc>
        <w:tc>
          <w:tcPr>
            <w:tcW w:w="759" w:type="dxa"/>
            <w:tcBorders>
              <w:bottom w:val="single" w:sz="4" w:space="0" w:color="auto"/>
            </w:tcBorders>
          </w:tcPr>
          <w:p w14:paraId="390130B1" w14:textId="656FB00F" w:rsidR="003F69CF" w:rsidRPr="00923ECF" w:rsidRDefault="003F69CF" w:rsidP="00C87FC0">
            <w:pPr>
              <w:jc w:val="right"/>
              <w:rPr>
                <w:sz w:val="18"/>
                <w:szCs w:val="18"/>
              </w:rPr>
            </w:pPr>
            <w:r w:rsidRPr="00923ECF">
              <w:rPr>
                <w:sz w:val="18"/>
                <w:szCs w:val="18"/>
              </w:rPr>
              <w:t>1,084</w:t>
            </w:r>
          </w:p>
        </w:tc>
        <w:tc>
          <w:tcPr>
            <w:tcW w:w="786" w:type="dxa"/>
            <w:tcBorders>
              <w:bottom w:val="single" w:sz="4" w:space="0" w:color="auto"/>
              <w:right w:val="single" w:sz="4" w:space="0" w:color="auto"/>
            </w:tcBorders>
          </w:tcPr>
          <w:p w14:paraId="7DB5C80B" w14:textId="64ACFAA4" w:rsidR="003F69CF" w:rsidRPr="00923ECF" w:rsidRDefault="003F69CF" w:rsidP="00C87FC0">
            <w:pPr>
              <w:jc w:val="right"/>
              <w:rPr>
                <w:sz w:val="18"/>
                <w:szCs w:val="18"/>
              </w:rPr>
            </w:pPr>
            <w:r w:rsidRPr="00923ECF">
              <w:rPr>
                <w:sz w:val="18"/>
                <w:szCs w:val="18"/>
              </w:rPr>
              <w:t>2,284</w:t>
            </w:r>
          </w:p>
        </w:tc>
        <w:tc>
          <w:tcPr>
            <w:tcW w:w="864" w:type="dxa"/>
            <w:tcBorders>
              <w:bottom w:val="single" w:sz="4" w:space="0" w:color="auto"/>
              <w:right w:val="single" w:sz="4" w:space="0" w:color="auto"/>
            </w:tcBorders>
          </w:tcPr>
          <w:p w14:paraId="41C854B8" w14:textId="42488B47" w:rsidR="003F69CF" w:rsidRPr="00923ECF" w:rsidRDefault="003F69CF" w:rsidP="00C87FC0">
            <w:pPr>
              <w:ind w:right="71"/>
              <w:jc w:val="right"/>
              <w:rPr>
                <w:rFonts w:cs="Arial"/>
                <w:color w:val="000000"/>
                <w:sz w:val="18"/>
                <w:szCs w:val="18"/>
              </w:rPr>
            </w:pPr>
            <w:r w:rsidRPr="00923ECF">
              <w:rPr>
                <w:rFonts w:cs="Arial"/>
                <w:color w:val="000000"/>
                <w:sz w:val="18"/>
                <w:szCs w:val="18"/>
              </w:rPr>
              <w:t>28,156</w:t>
            </w:r>
          </w:p>
        </w:tc>
        <w:tc>
          <w:tcPr>
            <w:tcW w:w="993" w:type="dxa"/>
            <w:tcBorders>
              <w:left w:val="single" w:sz="4" w:space="0" w:color="auto"/>
              <w:bottom w:val="single" w:sz="4" w:space="0" w:color="auto"/>
            </w:tcBorders>
          </w:tcPr>
          <w:p w14:paraId="3D66E119" w14:textId="3195A71F" w:rsidR="003F69CF" w:rsidRPr="00923ECF" w:rsidRDefault="003F69CF" w:rsidP="00C5180C">
            <w:pPr>
              <w:jc w:val="center"/>
              <w:rPr>
                <w:sz w:val="18"/>
                <w:szCs w:val="18"/>
              </w:rPr>
            </w:pPr>
            <w:r w:rsidRPr="00923ECF">
              <w:rPr>
                <w:sz w:val="18"/>
                <w:szCs w:val="18"/>
              </w:rPr>
              <w:t>556,780</w:t>
            </w:r>
          </w:p>
        </w:tc>
        <w:tc>
          <w:tcPr>
            <w:tcW w:w="850" w:type="dxa"/>
            <w:tcBorders>
              <w:bottom w:val="single" w:sz="4" w:space="0" w:color="auto"/>
            </w:tcBorders>
          </w:tcPr>
          <w:p w14:paraId="2ED65626" w14:textId="1525348B" w:rsidR="003F69CF" w:rsidRPr="003E331B" w:rsidRDefault="003F69CF" w:rsidP="00C87FC0">
            <w:pPr>
              <w:jc w:val="right"/>
              <w:rPr>
                <w:sz w:val="18"/>
                <w:szCs w:val="18"/>
              </w:rPr>
            </w:pPr>
            <w:r w:rsidRPr="003E331B">
              <w:rPr>
                <w:sz w:val="18"/>
                <w:szCs w:val="18"/>
              </w:rPr>
              <w:t>5,098</w:t>
            </w:r>
          </w:p>
        </w:tc>
        <w:tc>
          <w:tcPr>
            <w:tcW w:w="992" w:type="dxa"/>
            <w:tcBorders>
              <w:bottom w:val="single" w:sz="4" w:space="0" w:color="auto"/>
            </w:tcBorders>
          </w:tcPr>
          <w:p w14:paraId="6FB3B004" w14:textId="4F5D6F1E" w:rsidR="003F69CF" w:rsidRPr="003E331B" w:rsidRDefault="003F69CF" w:rsidP="00C87FC0">
            <w:pPr>
              <w:jc w:val="right"/>
              <w:rPr>
                <w:sz w:val="18"/>
                <w:szCs w:val="18"/>
              </w:rPr>
            </w:pPr>
            <w:r w:rsidRPr="003E331B">
              <w:rPr>
                <w:sz w:val="18"/>
                <w:szCs w:val="18"/>
              </w:rPr>
              <w:t>22,168</w:t>
            </w:r>
          </w:p>
        </w:tc>
        <w:tc>
          <w:tcPr>
            <w:tcW w:w="993" w:type="dxa"/>
            <w:tcBorders>
              <w:left w:val="nil"/>
              <w:bottom w:val="single" w:sz="4" w:space="0" w:color="auto"/>
              <w:right w:val="single" w:sz="4" w:space="0" w:color="auto"/>
            </w:tcBorders>
          </w:tcPr>
          <w:p w14:paraId="5B747CD7" w14:textId="22F17582" w:rsidR="003F69CF" w:rsidRPr="003E331B" w:rsidRDefault="003F69CF" w:rsidP="003E331B">
            <w:pPr>
              <w:jc w:val="right"/>
              <w:rPr>
                <w:sz w:val="18"/>
                <w:szCs w:val="18"/>
              </w:rPr>
            </w:pPr>
            <w:r w:rsidRPr="003E331B">
              <w:rPr>
                <w:sz w:val="18"/>
                <w:szCs w:val="18"/>
              </w:rPr>
              <w:t>2</w:t>
            </w:r>
            <w:r w:rsidR="003E331B" w:rsidRPr="003E331B">
              <w:rPr>
                <w:sz w:val="18"/>
                <w:szCs w:val="18"/>
              </w:rPr>
              <w:t>2</w:t>
            </w:r>
            <w:r w:rsidRPr="003E331B">
              <w:rPr>
                <w:sz w:val="18"/>
                <w:szCs w:val="18"/>
              </w:rPr>
              <w:t>,</w:t>
            </w:r>
            <w:r w:rsidR="003E331B" w:rsidRPr="003E331B">
              <w:rPr>
                <w:sz w:val="18"/>
                <w:szCs w:val="18"/>
              </w:rPr>
              <w:t>458</w:t>
            </w:r>
          </w:p>
        </w:tc>
        <w:tc>
          <w:tcPr>
            <w:tcW w:w="992" w:type="dxa"/>
            <w:tcBorders>
              <w:left w:val="single" w:sz="4" w:space="0" w:color="auto"/>
              <w:bottom w:val="single" w:sz="4" w:space="0" w:color="auto"/>
            </w:tcBorders>
          </w:tcPr>
          <w:p w14:paraId="1EE639D2" w14:textId="138DB91A" w:rsidR="003F69CF" w:rsidRPr="00923ECF" w:rsidRDefault="003F69CF" w:rsidP="00C5180C">
            <w:pPr>
              <w:jc w:val="center"/>
              <w:rPr>
                <w:sz w:val="18"/>
                <w:szCs w:val="18"/>
              </w:rPr>
            </w:pPr>
            <w:r w:rsidRPr="00923ECF">
              <w:rPr>
                <w:sz w:val="18"/>
                <w:szCs w:val="18"/>
              </w:rPr>
              <w:t>44.1</w:t>
            </w:r>
          </w:p>
        </w:tc>
        <w:tc>
          <w:tcPr>
            <w:tcW w:w="709" w:type="dxa"/>
            <w:tcBorders>
              <w:bottom w:val="single" w:sz="4" w:space="0" w:color="auto"/>
            </w:tcBorders>
          </w:tcPr>
          <w:p w14:paraId="0144EE7B" w14:textId="7AE8C651" w:rsidR="003F69CF" w:rsidRPr="00923ECF" w:rsidRDefault="003F69CF" w:rsidP="00C5180C">
            <w:pPr>
              <w:jc w:val="center"/>
              <w:rPr>
                <w:sz w:val="18"/>
                <w:szCs w:val="18"/>
              </w:rPr>
            </w:pPr>
            <w:r w:rsidRPr="00923ECF">
              <w:rPr>
                <w:sz w:val="18"/>
                <w:szCs w:val="18"/>
              </w:rPr>
              <w:t>45.9</w:t>
            </w:r>
          </w:p>
        </w:tc>
        <w:tc>
          <w:tcPr>
            <w:tcW w:w="992" w:type="dxa"/>
            <w:tcBorders>
              <w:left w:val="nil"/>
              <w:bottom w:val="single" w:sz="4" w:space="0" w:color="auto"/>
            </w:tcBorders>
          </w:tcPr>
          <w:p w14:paraId="4C7D9935" w14:textId="4F0CF83A" w:rsidR="003F69CF" w:rsidRPr="00923ECF" w:rsidRDefault="003F69CF" w:rsidP="00C5180C">
            <w:pPr>
              <w:jc w:val="center"/>
              <w:rPr>
                <w:sz w:val="18"/>
                <w:szCs w:val="18"/>
              </w:rPr>
            </w:pPr>
            <w:r w:rsidRPr="00923ECF">
              <w:rPr>
                <w:sz w:val="18"/>
                <w:szCs w:val="18"/>
              </w:rPr>
              <w:t>45.2</w:t>
            </w:r>
          </w:p>
        </w:tc>
        <w:tc>
          <w:tcPr>
            <w:tcW w:w="778" w:type="dxa"/>
            <w:tcBorders>
              <w:bottom w:val="single" w:sz="4" w:space="0" w:color="auto"/>
            </w:tcBorders>
          </w:tcPr>
          <w:p w14:paraId="096B6CC3" w14:textId="25F2A9BD" w:rsidR="003F69CF" w:rsidRPr="00923ECF" w:rsidRDefault="003F69CF" w:rsidP="00C87FC0">
            <w:pPr>
              <w:ind w:right="100"/>
              <w:jc w:val="right"/>
              <w:rPr>
                <w:sz w:val="18"/>
                <w:szCs w:val="18"/>
              </w:rPr>
            </w:pPr>
            <w:r w:rsidRPr="00923ECF">
              <w:rPr>
                <w:sz w:val="18"/>
                <w:szCs w:val="18"/>
              </w:rPr>
              <w:t>101.7</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152FA5FF" w14:textId="34BFA507" w:rsidR="00102C59" w:rsidRPr="00102C59" w:rsidRDefault="00102C59" w:rsidP="00102C59">
      <w:pPr>
        <w:widowControl w:val="0"/>
        <w:spacing w:before="240" w:after="120"/>
        <w:rPr>
          <w:i/>
          <w:sz w:val="20"/>
          <w:lang w:val="en-CA"/>
        </w:rPr>
      </w:pPr>
      <w:r>
        <w:rPr>
          <w:i/>
          <w:sz w:val="20"/>
          <w:lang w:val="en-CA"/>
        </w:rPr>
        <w:t>Table 2</w:t>
      </w:r>
      <w:r w:rsidR="00EC3CB0">
        <w:rPr>
          <w:i/>
          <w:sz w:val="20"/>
          <w:lang w:val="en-CA"/>
        </w:rPr>
        <w:t xml:space="preserve">. </w:t>
      </w:r>
      <w:r w:rsidR="00F42FDE">
        <w:rPr>
          <w:i/>
          <w:sz w:val="20"/>
          <w:lang w:val="en-CA"/>
        </w:rPr>
        <w:t>Trap immersion time</w:t>
      </w:r>
      <w:r w:rsidR="005F34C5">
        <w:rPr>
          <w:i/>
          <w:sz w:val="20"/>
          <w:lang w:val="en-CA"/>
        </w:rPr>
        <w:t>s</w:t>
      </w:r>
      <w:r w:rsidR="00F42FDE">
        <w:rPr>
          <w:i/>
          <w:sz w:val="20"/>
          <w:lang w:val="en-CA"/>
        </w:rPr>
        <w:t xml:space="preserve"> </w:t>
      </w:r>
      <w:r w:rsidR="00EC3CB0">
        <w:rPr>
          <w:i/>
          <w:sz w:val="20"/>
          <w:lang w:val="en-CA"/>
        </w:rPr>
        <w:t xml:space="preserve">(means with standard </w:t>
      </w:r>
      <w:r w:rsidR="00C0241F">
        <w:rPr>
          <w:i/>
          <w:sz w:val="20"/>
          <w:lang w:val="en-CA"/>
        </w:rPr>
        <w:t>error</w:t>
      </w:r>
      <w:r w:rsidR="00EC3CB0">
        <w:rPr>
          <w:i/>
          <w:sz w:val="20"/>
          <w:lang w:val="en-CA"/>
        </w:rPr>
        <w:t>s</w:t>
      </w:r>
      <w:r w:rsidR="00AE48B5">
        <w:rPr>
          <w:i/>
          <w:sz w:val="20"/>
          <w:lang w:val="en-CA"/>
        </w:rPr>
        <w:t xml:space="preserve"> in parentheses</w:t>
      </w:r>
      <w:r w:rsidR="00EC3CB0">
        <w:rPr>
          <w:i/>
          <w:sz w:val="20"/>
          <w:lang w:val="en-CA"/>
        </w:rPr>
        <w:t>, number of observations</w:t>
      </w:r>
      <w:r w:rsidR="00F42FDE">
        <w:rPr>
          <w:i/>
          <w:sz w:val="20"/>
          <w:lang w:val="en-CA"/>
        </w:rPr>
        <w:t xml:space="preserve">) in </w:t>
      </w:r>
      <w:r w:rsidRPr="00102C59">
        <w:rPr>
          <w:i/>
          <w:sz w:val="20"/>
          <w:lang w:val="en-CA"/>
        </w:rPr>
        <w:t>ho</w:t>
      </w:r>
      <w:r w:rsidR="00F42FDE">
        <w:rPr>
          <w:i/>
          <w:sz w:val="20"/>
          <w:lang w:val="en-CA"/>
        </w:rPr>
        <w:t>urs</w:t>
      </w:r>
      <w:r w:rsidR="00DF213E">
        <w:rPr>
          <w:i/>
          <w:sz w:val="20"/>
          <w:lang w:val="en-CA"/>
        </w:rPr>
        <w:t xml:space="preserve"> for management areas 12,</w:t>
      </w:r>
      <w:r w:rsidR="00F42FDE">
        <w:rPr>
          <w:i/>
          <w:sz w:val="20"/>
          <w:lang w:val="en-CA"/>
        </w:rPr>
        <w:t>12E</w:t>
      </w:r>
      <w:ins w:id="68" w:author="Allain, Renée" w:date="2021-09-14T07:15:00Z">
        <w:r w:rsidR="00D86E34">
          <w:rPr>
            <w:i/>
            <w:sz w:val="20"/>
            <w:lang w:val="en-CA"/>
          </w:rPr>
          <w:t>,</w:t>
        </w:r>
      </w:ins>
      <w:r w:rsidR="00F42FDE">
        <w:rPr>
          <w:i/>
          <w:sz w:val="20"/>
          <w:lang w:val="en-CA"/>
        </w:rPr>
        <w:t xml:space="preserve"> 12F</w:t>
      </w:r>
      <w:r w:rsidR="00D86E34">
        <w:rPr>
          <w:i/>
          <w:sz w:val="20"/>
          <w:lang w:val="en-CA"/>
        </w:rPr>
        <w:t xml:space="preserve"> and 19</w:t>
      </w:r>
      <w:r w:rsidRPr="00102C59">
        <w:rPr>
          <w:i/>
          <w:sz w:val="20"/>
          <w:lang w:val="en-CA"/>
        </w:rPr>
        <w:t xml:space="preserve"> </w:t>
      </w:r>
      <w:r w:rsidR="00F42FDE">
        <w:rPr>
          <w:i/>
          <w:sz w:val="20"/>
          <w:lang w:val="en-CA"/>
        </w:rPr>
        <w:t xml:space="preserve">from 1997 to </w:t>
      </w:r>
      <w:r>
        <w:rPr>
          <w:i/>
          <w:sz w:val="20"/>
          <w:lang w:val="en-CA"/>
        </w:rPr>
        <w:t>2020</w:t>
      </w:r>
      <w:r w:rsidRPr="00102C59">
        <w:rPr>
          <w:i/>
          <w:sz w:val="20"/>
          <w:lang w:val="en-CA"/>
        </w:rPr>
        <w:t xml:space="preserve">. </w:t>
      </w:r>
    </w:p>
    <w:tbl>
      <w:tblPr>
        <w:tblW w:w="8259" w:type="dxa"/>
        <w:jc w:val="center"/>
        <w:tblLayout w:type="fixed"/>
        <w:tblLook w:val="04A0" w:firstRow="1" w:lastRow="0" w:firstColumn="1" w:lastColumn="0" w:noHBand="0" w:noVBand="1"/>
      </w:tblPr>
      <w:tblGrid>
        <w:gridCol w:w="724"/>
        <w:gridCol w:w="1276"/>
        <w:gridCol w:w="709"/>
        <w:gridCol w:w="1276"/>
        <w:gridCol w:w="567"/>
        <w:gridCol w:w="1276"/>
        <w:gridCol w:w="567"/>
        <w:gridCol w:w="1196"/>
        <w:gridCol w:w="668"/>
      </w:tblGrid>
      <w:tr w:rsidR="0025214F" w:rsidRPr="00DF213E" w14:paraId="071C4403" w14:textId="008D1D19" w:rsidTr="0025214F">
        <w:trPr>
          <w:trHeight w:val="320"/>
          <w:jc w:val="center"/>
        </w:trPr>
        <w:tc>
          <w:tcPr>
            <w:tcW w:w="724" w:type="dxa"/>
            <w:tcBorders>
              <w:top w:val="nil"/>
              <w:left w:val="nil"/>
              <w:bottom w:val="nil"/>
              <w:right w:val="nil"/>
            </w:tcBorders>
            <w:shd w:val="clear" w:color="auto" w:fill="auto"/>
            <w:noWrap/>
            <w:vAlign w:val="center"/>
            <w:hideMark/>
          </w:tcPr>
          <w:p w14:paraId="20ECC69D" w14:textId="6D408F9D" w:rsidR="0025214F" w:rsidRPr="00DF213E" w:rsidRDefault="0025214F" w:rsidP="00DF213E">
            <w:pPr>
              <w:rPr>
                <w:rFonts w:ascii="Calibri" w:hAnsi="Calibri"/>
                <w:color w:val="000000"/>
                <w:szCs w:val="22"/>
                <w:lang w:val="en-CA"/>
              </w:rPr>
            </w:pPr>
          </w:p>
        </w:tc>
        <w:tc>
          <w:tcPr>
            <w:tcW w:w="1985" w:type="dxa"/>
            <w:gridSpan w:val="2"/>
            <w:tcBorders>
              <w:top w:val="nil"/>
              <w:left w:val="nil"/>
              <w:right w:val="nil"/>
            </w:tcBorders>
            <w:shd w:val="clear" w:color="auto" w:fill="auto"/>
            <w:vAlign w:val="center"/>
            <w:hideMark/>
          </w:tcPr>
          <w:p w14:paraId="368C352D" w14:textId="304AE4CB" w:rsidR="0025214F" w:rsidRPr="005F34C5" w:rsidRDefault="0025214F" w:rsidP="00DF213E">
            <w:pPr>
              <w:jc w:val="center"/>
              <w:rPr>
                <w:rFonts w:cs="Arial"/>
                <w:b/>
                <w:bCs/>
                <w:color w:val="000000"/>
                <w:sz w:val="20"/>
                <w:lang w:val="en-CA"/>
              </w:rPr>
            </w:pPr>
            <w:r w:rsidRPr="005F34C5">
              <w:rPr>
                <w:b/>
                <w:sz w:val="20"/>
              </w:rPr>
              <w:t>12</w:t>
            </w:r>
          </w:p>
        </w:tc>
        <w:tc>
          <w:tcPr>
            <w:tcW w:w="1843" w:type="dxa"/>
            <w:gridSpan w:val="2"/>
            <w:tcBorders>
              <w:top w:val="nil"/>
              <w:left w:val="nil"/>
              <w:right w:val="nil"/>
            </w:tcBorders>
            <w:shd w:val="clear" w:color="auto" w:fill="auto"/>
            <w:vAlign w:val="center"/>
            <w:hideMark/>
          </w:tcPr>
          <w:p w14:paraId="3901FA41" w14:textId="69C02031" w:rsidR="0025214F" w:rsidRPr="005F34C5" w:rsidRDefault="0025214F" w:rsidP="00DF213E">
            <w:pPr>
              <w:jc w:val="center"/>
              <w:rPr>
                <w:rFonts w:cs="Arial"/>
                <w:b/>
                <w:bCs/>
                <w:color w:val="000000"/>
                <w:sz w:val="20"/>
                <w:lang w:val="en-CA"/>
              </w:rPr>
            </w:pPr>
            <w:r w:rsidRPr="005F34C5">
              <w:rPr>
                <w:b/>
                <w:sz w:val="20"/>
              </w:rPr>
              <w:t>12E</w:t>
            </w:r>
          </w:p>
        </w:tc>
        <w:tc>
          <w:tcPr>
            <w:tcW w:w="1843" w:type="dxa"/>
            <w:gridSpan w:val="2"/>
            <w:tcBorders>
              <w:top w:val="nil"/>
              <w:left w:val="nil"/>
              <w:right w:val="nil"/>
            </w:tcBorders>
            <w:shd w:val="clear" w:color="auto" w:fill="auto"/>
            <w:vAlign w:val="center"/>
            <w:hideMark/>
          </w:tcPr>
          <w:p w14:paraId="1BEA506E" w14:textId="3339CFB9" w:rsidR="0025214F" w:rsidRPr="005F34C5" w:rsidRDefault="0025214F" w:rsidP="00DF213E">
            <w:pPr>
              <w:jc w:val="center"/>
              <w:rPr>
                <w:rFonts w:cs="Arial"/>
                <w:b/>
                <w:bCs/>
                <w:color w:val="000000"/>
                <w:sz w:val="20"/>
                <w:lang w:val="en-CA"/>
              </w:rPr>
            </w:pPr>
            <w:r w:rsidRPr="005F34C5">
              <w:rPr>
                <w:b/>
                <w:sz w:val="20"/>
              </w:rPr>
              <w:t>12F</w:t>
            </w:r>
          </w:p>
        </w:tc>
        <w:tc>
          <w:tcPr>
            <w:tcW w:w="1864" w:type="dxa"/>
            <w:gridSpan w:val="2"/>
            <w:tcBorders>
              <w:top w:val="nil"/>
              <w:left w:val="nil"/>
              <w:right w:val="nil"/>
            </w:tcBorders>
          </w:tcPr>
          <w:p w14:paraId="40A20AC5" w14:textId="20942304" w:rsidR="0025214F" w:rsidRPr="005F34C5" w:rsidRDefault="0025214F" w:rsidP="00DF213E">
            <w:pPr>
              <w:jc w:val="center"/>
              <w:rPr>
                <w:b/>
                <w:sz w:val="20"/>
              </w:rPr>
            </w:pPr>
            <w:r>
              <w:rPr>
                <w:b/>
                <w:sz w:val="20"/>
              </w:rPr>
              <w:t>19</w:t>
            </w:r>
          </w:p>
        </w:tc>
      </w:tr>
      <w:tr w:rsidR="0025214F" w:rsidRPr="00DF213E" w14:paraId="2FC5758E" w14:textId="2383F45F" w:rsidTr="0025214F">
        <w:trPr>
          <w:trHeight w:val="340"/>
          <w:jc w:val="center"/>
        </w:trPr>
        <w:tc>
          <w:tcPr>
            <w:tcW w:w="724" w:type="dxa"/>
            <w:tcBorders>
              <w:top w:val="nil"/>
              <w:left w:val="nil"/>
              <w:bottom w:val="single" w:sz="12" w:space="0" w:color="auto"/>
              <w:right w:val="single" w:sz="4" w:space="0" w:color="auto"/>
            </w:tcBorders>
            <w:shd w:val="clear" w:color="auto" w:fill="auto"/>
            <w:noWrap/>
            <w:vAlign w:val="center"/>
            <w:hideMark/>
          </w:tcPr>
          <w:p w14:paraId="6269D578" w14:textId="01109CE1" w:rsidR="0025214F" w:rsidRPr="00DF213E" w:rsidRDefault="0025214F" w:rsidP="00DF213E">
            <w:pPr>
              <w:jc w:val="center"/>
              <w:rPr>
                <w:rFonts w:cs="Arial"/>
                <w:b/>
                <w:bCs/>
                <w:color w:val="000000"/>
                <w:sz w:val="20"/>
                <w:lang w:val="en-CA"/>
              </w:rPr>
            </w:pPr>
            <w:r w:rsidRPr="00DF213E">
              <w:rPr>
                <w:rFonts w:cs="Arial"/>
                <w:b/>
                <w:bCs/>
                <w:color w:val="000000"/>
                <w:sz w:val="20"/>
                <w:lang w:val="en-CA"/>
              </w:rPr>
              <w:t>Year</w:t>
            </w:r>
          </w:p>
        </w:tc>
        <w:tc>
          <w:tcPr>
            <w:tcW w:w="1276" w:type="dxa"/>
            <w:tcBorders>
              <w:top w:val="nil"/>
              <w:left w:val="single" w:sz="4" w:space="0" w:color="auto"/>
              <w:bottom w:val="single" w:sz="12" w:space="0" w:color="auto"/>
              <w:right w:val="nil"/>
            </w:tcBorders>
            <w:shd w:val="clear" w:color="auto" w:fill="auto"/>
            <w:vAlign w:val="center"/>
            <w:hideMark/>
          </w:tcPr>
          <w:p w14:paraId="112F4725" w14:textId="77777777" w:rsidR="0025214F" w:rsidRPr="00DF213E" w:rsidRDefault="0025214F"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709" w:type="dxa"/>
            <w:tcBorders>
              <w:top w:val="nil"/>
              <w:left w:val="nil"/>
              <w:bottom w:val="single" w:sz="12" w:space="0" w:color="auto"/>
              <w:right w:val="single" w:sz="4" w:space="0" w:color="auto"/>
            </w:tcBorders>
            <w:shd w:val="clear" w:color="auto" w:fill="auto"/>
            <w:vAlign w:val="center"/>
            <w:hideMark/>
          </w:tcPr>
          <w:p w14:paraId="5DC91528" w14:textId="77777777" w:rsidR="0025214F" w:rsidRPr="00DF213E" w:rsidRDefault="0025214F"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5A42039B" w14:textId="77777777" w:rsidR="0025214F" w:rsidRPr="00DF213E" w:rsidRDefault="0025214F"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right w:val="single" w:sz="4" w:space="0" w:color="auto"/>
            </w:tcBorders>
            <w:shd w:val="clear" w:color="auto" w:fill="auto"/>
            <w:noWrap/>
            <w:vAlign w:val="center"/>
            <w:hideMark/>
          </w:tcPr>
          <w:p w14:paraId="3191260E" w14:textId="77777777" w:rsidR="0025214F" w:rsidRPr="00DF213E" w:rsidRDefault="0025214F"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286DAB46" w14:textId="77777777" w:rsidR="0025214F" w:rsidRPr="00DF213E" w:rsidRDefault="0025214F"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right w:val="single" w:sz="4" w:space="0" w:color="auto"/>
            </w:tcBorders>
            <w:shd w:val="clear" w:color="auto" w:fill="auto"/>
            <w:noWrap/>
            <w:vAlign w:val="center"/>
            <w:hideMark/>
          </w:tcPr>
          <w:p w14:paraId="12505B26" w14:textId="77777777" w:rsidR="0025214F" w:rsidRPr="00DF213E" w:rsidRDefault="0025214F"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196" w:type="dxa"/>
            <w:tcBorders>
              <w:top w:val="nil"/>
              <w:left w:val="single" w:sz="4" w:space="0" w:color="auto"/>
              <w:bottom w:val="single" w:sz="12" w:space="0" w:color="auto"/>
            </w:tcBorders>
            <w:vAlign w:val="center"/>
          </w:tcPr>
          <w:p w14:paraId="11022AE1" w14:textId="198F6932" w:rsidR="0025214F" w:rsidRPr="00DF213E" w:rsidRDefault="0025214F" w:rsidP="00DF213E">
            <w:pPr>
              <w:jc w:val="center"/>
              <w:rPr>
                <w:rFonts w:cs="Arial"/>
                <w:b/>
                <w:bCs/>
                <w:i/>
                <w:i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668" w:type="dxa"/>
            <w:tcBorders>
              <w:top w:val="nil"/>
              <w:left w:val="nil"/>
              <w:bottom w:val="single" w:sz="12" w:space="0" w:color="auto"/>
            </w:tcBorders>
            <w:vAlign w:val="center"/>
          </w:tcPr>
          <w:p w14:paraId="1842A66C" w14:textId="2DC36F38" w:rsidR="0025214F" w:rsidRPr="00DF213E" w:rsidRDefault="0025214F"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r>
      <w:tr w:rsidR="0025214F" w:rsidRPr="00DF213E" w14:paraId="05CA14D8" w14:textId="4FF742C4" w:rsidTr="0025214F">
        <w:trPr>
          <w:trHeight w:hRule="exact" w:val="340"/>
          <w:jc w:val="center"/>
        </w:trPr>
        <w:tc>
          <w:tcPr>
            <w:tcW w:w="724" w:type="dxa"/>
            <w:tcBorders>
              <w:top w:val="nil"/>
              <w:left w:val="nil"/>
              <w:bottom w:val="nil"/>
              <w:right w:val="single" w:sz="4" w:space="0" w:color="auto"/>
            </w:tcBorders>
            <w:shd w:val="clear" w:color="auto" w:fill="auto"/>
            <w:noWrap/>
            <w:vAlign w:val="center"/>
            <w:hideMark/>
          </w:tcPr>
          <w:p w14:paraId="453B9DA1" w14:textId="5DB0F7A4"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1997</w:t>
            </w:r>
          </w:p>
        </w:tc>
        <w:tc>
          <w:tcPr>
            <w:tcW w:w="1276" w:type="dxa"/>
            <w:tcBorders>
              <w:top w:val="single" w:sz="12" w:space="0" w:color="auto"/>
              <w:left w:val="single" w:sz="4" w:space="0" w:color="auto"/>
              <w:bottom w:val="nil"/>
              <w:right w:val="nil"/>
            </w:tcBorders>
            <w:shd w:val="clear" w:color="auto" w:fill="auto"/>
            <w:noWrap/>
            <w:vAlign w:val="center"/>
            <w:hideMark/>
          </w:tcPr>
          <w:p w14:paraId="1B1B098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65 (1.0)</w:t>
            </w:r>
          </w:p>
        </w:tc>
        <w:tc>
          <w:tcPr>
            <w:tcW w:w="709" w:type="dxa"/>
            <w:tcBorders>
              <w:top w:val="single" w:sz="12" w:space="0" w:color="auto"/>
              <w:left w:val="nil"/>
              <w:bottom w:val="nil"/>
              <w:right w:val="single" w:sz="4" w:space="0" w:color="auto"/>
            </w:tcBorders>
            <w:shd w:val="clear" w:color="auto" w:fill="auto"/>
            <w:vAlign w:val="center"/>
            <w:hideMark/>
          </w:tcPr>
          <w:p w14:paraId="774A1473"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2,553</w:t>
            </w:r>
          </w:p>
        </w:tc>
        <w:tc>
          <w:tcPr>
            <w:tcW w:w="1276" w:type="dxa"/>
            <w:tcBorders>
              <w:top w:val="single" w:sz="12" w:space="0" w:color="auto"/>
              <w:left w:val="single" w:sz="4" w:space="0" w:color="auto"/>
              <w:bottom w:val="nil"/>
              <w:right w:val="nil"/>
            </w:tcBorders>
            <w:shd w:val="clear" w:color="auto" w:fill="auto"/>
            <w:noWrap/>
            <w:vAlign w:val="center"/>
            <w:hideMark/>
          </w:tcPr>
          <w:p w14:paraId="3A5EA5F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44 (4.1)</w:t>
            </w:r>
          </w:p>
        </w:tc>
        <w:tc>
          <w:tcPr>
            <w:tcW w:w="567" w:type="dxa"/>
            <w:tcBorders>
              <w:top w:val="single" w:sz="12" w:space="0" w:color="auto"/>
              <w:left w:val="nil"/>
              <w:bottom w:val="nil"/>
              <w:right w:val="single" w:sz="4" w:space="0" w:color="auto"/>
            </w:tcBorders>
            <w:shd w:val="clear" w:color="auto" w:fill="auto"/>
            <w:vAlign w:val="center"/>
            <w:hideMark/>
          </w:tcPr>
          <w:p w14:paraId="5C124AE0"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56</w:t>
            </w:r>
          </w:p>
        </w:tc>
        <w:tc>
          <w:tcPr>
            <w:tcW w:w="1276" w:type="dxa"/>
            <w:tcBorders>
              <w:top w:val="single" w:sz="12" w:space="0" w:color="auto"/>
              <w:left w:val="single" w:sz="4" w:space="0" w:color="auto"/>
              <w:bottom w:val="nil"/>
              <w:right w:val="nil"/>
            </w:tcBorders>
            <w:shd w:val="clear" w:color="auto" w:fill="auto"/>
            <w:noWrap/>
            <w:vAlign w:val="center"/>
            <w:hideMark/>
          </w:tcPr>
          <w:p w14:paraId="44CF5229"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49 (3.1)</w:t>
            </w:r>
          </w:p>
        </w:tc>
        <w:tc>
          <w:tcPr>
            <w:tcW w:w="567" w:type="dxa"/>
            <w:tcBorders>
              <w:top w:val="single" w:sz="12" w:space="0" w:color="auto"/>
              <w:left w:val="nil"/>
              <w:bottom w:val="nil"/>
              <w:right w:val="single" w:sz="4" w:space="0" w:color="auto"/>
            </w:tcBorders>
            <w:shd w:val="clear" w:color="auto" w:fill="auto"/>
            <w:noWrap/>
            <w:vAlign w:val="center"/>
            <w:hideMark/>
          </w:tcPr>
          <w:p w14:paraId="608FC01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60</w:t>
            </w:r>
          </w:p>
        </w:tc>
        <w:tc>
          <w:tcPr>
            <w:tcW w:w="1196" w:type="dxa"/>
            <w:tcBorders>
              <w:top w:val="single" w:sz="12" w:space="0" w:color="auto"/>
              <w:left w:val="single" w:sz="4" w:space="0" w:color="auto"/>
              <w:bottom w:val="nil"/>
            </w:tcBorders>
            <w:vAlign w:val="center"/>
          </w:tcPr>
          <w:p w14:paraId="27B43239" w14:textId="050158E5"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29 (0.4)</w:t>
            </w:r>
          </w:p>
        </w:tc>
        <w:tc>
          <w:tcPr>
            <w:tcW w:w="668" w:type="dxa"/>
            <w:tcBorders>
              <w:top w:val="single" w:sz="12" w:space="0" w:color="auto"/>
              <w:left w:val="nil"/>
              <w:bottom w:val="nil"/>
            </w:tcBorders>
            <w:vAlign w:val="center"/>
          </w:tcPr>
          <w:p w14:paraId="5BC9489F" w14:textId="1FBBEECF"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1,396</w:t>
            </w:r>
          </w:p>
        </w:tc>
      </w:tr>
      <w:tr w:rsidR="0025214F" w:rsidRPr="00DF213E" w14:paraId="740E71C6" w14:textId="53F3D96C"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348E630F" w14:textId="08104170"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1998</w:t>
            </w:r>
          </w:p>
        </w:tc>
        <w:tc>
          <w:tcPr>
            <w:tcW w:w="1276" w:type="dxa"/>
            <w:tcBorders>
              <w:top w:val="nil"/>
              <w:left w:val="single" w:sz="4" w:space="0" w:color="auto"/>
              <w:bottom w:val="nil"/>
              <w:right w:val="nil"/>
            </w:tcBorders>
            <w:shd w:val="clear" w:color="auto" w:fill="auto"/>
            <w:noWrap/>
            <w:vAlign w:val="center"/>
            <w:hideMark/>
          </w:tcPr>
          <w:p w14:paraId="557AFFF4"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71 (1.4)</w:t>
            </w:r>
          </w:p>
        </w:tc>
        <w:tc>
          <w:tcPr>
            <w:tcW w:w="709" w:type="dxa"/>
            <w:tcBorders>
              <w:top w:val="nil"/>
              <w:left w:val="nil"/>
              <w:bottom w:val="nil"/>
              <w:right w:val="single" w:sz="4" w:space="0" w:color="auto"/>
            </w:tcBorders>
            <w:shd w:val="clear" w:color="auto" w:fill="auto"/>
            <w:vAlign w:val="center"/>
            <w:hideMark/>
          </w:tcPr>
          <w:p w14:paraId="6ABA14BF"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1,471</w:t>
            </w:r>
          </w:p>
        </w:tc>
        <w:tc>
          <w:tcPr>
            <w:tcW w:w="1276" w:type="dxa"/>
            <w:tcBorders>
              <w:top w:val="nil"/>
              <w:left w:val="single" w:sz="4" w:space="0" w:color="auto"/>
              <w:bottom w:val="nil"/>
              <w:right w:val="nil"/>
            </w:tcBorders>
            <w:shd w:val="clear" w:color="auto" w:fill="auto"/>
            <w:noWrap/>
            <w:vAlign w:val="center"/>
            <w:hideMark/>
          </w:tcPr>
          <w:p w14:paraId="66A2FAD2"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30 (5.1)</w:t>
            </w:r>
          </w:p>
        </w:tc>
        <w:tc>
          <w:tcPr>
            <w:tcW w:w="567" w:type="dxa"/>
            <w:tcBorders>
              <w:top w:val="nil"/>
              <w:left w:val="nil"/>
              <w:bottom w:val="nil"/>
              <w:right w:val="single" w:sz="4" w:space="0" w:color="auto"/>
            </w:tcBorders>
            <w:shd w:val="clear" w:color="auto" w:fill="auto"/>
            <w:vAlign w:val="center"/>
            <w:hideMark/>
          </w:tcPr>
          <w:p w14:paraId="157D27A7"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7D66F194"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63 (2.2)</w:t>
            </w:r>
          </w:p>
        </w:tc>
        <w:tc>
          <w:tcPr>
            <w:tcW w:w="567" w:type="dxa"/>
            <w:tcBorders>
              <w:top w:val="nil"/>
              <w:left w:val="nil"/>
              <w:bottom w:val="nil"/>
              <w:right w:val="single" w:sz="4" w:space="0" w:color="auto"/>
            </w:tcBorders>
            <w:shd w:val="clear" w:color="auto" w:fill="auto"/>
            <w:noWrap/>
            <w:vAlign w:val="center"/>
            <w:hideMark/>
          </w:tcPr>
          <w:p w14:paraId="714EB8A4"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133</w:t>
            </w:r>
          </w:p>
        </w:tc>
        <w:tc>
          <w:tcPr>
            <w:tcW w:w="1196" w:type="dxa"/>
            <w:tcBorders>
              <w:top w:val="nil"/>
              <w:left w:val="single" w:sz="4" w:space="0" w:color="auto"/>
              <w:bottom w:val="nil"/>
            </w:tcBorders>
            <w:vAlign w:val="center"/>
          </w:tcPr>
          <w:p w14:paraId="21C866AC" w14:textId="07C535B9"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29 (0.3)</w:t>
            </w:r>
          </w:p>
        </w:tc>
        <w:tc>
          <w:tcPr>
            <w:tcW w:w="668" w:type="dxa"/>
            <w:tcBorders>
              <w:top w:val="nil"/>
              <w:left w:val="nil"/>
              <w:bottom w:val="nil"/>
            </w:tcBorders>
            <w:vAlign w:val="center"/>
          </w:tcPr>
          <w:p w14:paraId="4CE8E005" w14:textId="33AAA85D"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2,438</w:t>
            </w:r>
          </w:p>
        </w:tc>
      </w:tr>
      <w:tr w:rsidR="0025214F" w:rsidRPr="00DF213E" w14:paraId="19E3BA81" w14:textId="1CE70D37"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692F9F0E" w14:textId="2BBFD19A"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1999</w:t>
            </w:r>
          </w:p>
        </w:tc>
        <w:tc>
          <w:tcPr>
            <w:tcW w:w="1276" w:type="dxa"/>
            <w:tcBorders>
              <w:top w:val="nil"/>
              <w:left w:val="single" w:sz="4" w:space="0" w:color="auto"/>
              <w:bottom w:val="nil"/>
              <w:right w:val="nil"/>
            </w:tcBorders>
            <w:shd w:val="clear" w:color="auto" w:fill="auto"/>
            <w:noWrap/>
            <w:vAlign w:val="center"/>
            <w:hideMark/>
          </w:tcPr>
          <w:p w14:paraId="62F5CC1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71 (0.7)</w:t>
            </w:r>
          </w:p>
        </w:tc>
        <w:tc>
          <w:tcPr>
            <w:tcW w:w="709" w:type="dxa"/>
            <w:tcBorders>
              <w:top w:val="nil"/>
              <w:left w:val="nil"/>
              <w:bottom w:val="nil"/>
              <w:right w:val="single" w:sz="4" w:space="0" w:color="auto"/>
            </w:tcBorders>
            <w:shd w:val="clear" w:color="auto" w:fill="auto"/>
            <w:vAlign w:val="center"/>
            <w:hideMark/>
          </w:tcPr>
          <w:p w14:paraId="0AA3F07E"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2,837</w:t>
            </w:r>
          </w:p>
        </w:tc>
        <w:tc>
          <w:tcPr>
            <w:tcW w:w="1276" w:type="dxa"/>
            <w:tcBorders>
              <w:top w:val="nil"/>
              <w:left w:val="single" w:sz="4" w:space="0" w:color="auto"/>
              <w:bottom w:val="nil"/>
              <w:right w:val="nil"/>
            </w:tcBorders>
            <w:shd w:val="clear" w:color="auto" w:fill="auto"/>
            <w:noWrap/>
            <w:vAlign w:val="center"/>
            <w:hideMark/>
          </w:tcPr>
          <w:p w14:paraId="5D393568"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48 (4.3)</w:t>
            </w:r>
          </w:p>
        </w:tc>
        <w:tc>
          <w:tcPr>
            <w:tcW w:w="567" w:type="dxa"/>
            <w:tcBorders>
              <w:top w:val="nil"/>
              <w:left w:val="nil"/>
              <w:bottom w:val="nil"/>
              <w:right w:val="single" w:sz="4" w:space="0" w:color="auto"/>
            </w:tcBorders>
            <w:shd w:val="clear" w:color="auto" w:fill="auto"/>
            <w:vAlign w:val="center"/>
            <w:hideMark/>
          </w:tcPr>
          <w:p w14:paraId="76C2C9B8"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66</w:t>
            </w:r>
          </w:p>
        </w:tc>
        <w:tc>
          <w:tcPr>
            <w:tcW w:w="1276" w:type="dxa"/>
            <w:tcBorders>
              <w:top w:val="nil"/>
              <w:left w:val="single" w:sz="4" w:space="0" w:color="auto"/>
              <w:bottom w:val="nil"/>
              <w:right w:val="nil"/>
            </w:tcBorders>
            <w:shd w:val="clear" w:color="auto" w:fill="auto"/>
            <w:noWrap/>
            <w:vAlign w:val="center"/>
            <w:hideMark/>
          </w:tcPr>
          <w:p w14:paraId="29C18A1C"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61 (2.2)</w:t>
            </w:r>
          </w:p>
        </w:tc>
        <w:tc>
          <w:tcPr>
            <w:tcW w:w="567" w:type="dxa"/>
            <w:tcBorders>
              <w:top w:val="nil"/>
              <w:left w:val="nil"/>
              <w:bottom w:val="nil"/>
              <w:right w:val="single" w:sz="4" w:space="0" w:color="auto"/>
            </w:tcBorders>
            <w:shd w:val="clear" w:color="auto" w:fill="auto"/>
            <w:noWrap/>
            <w:vAlign w:val="center"/>
            <w:hideMark/>
          </w:tcPr>
          <w:p w14:paraId="00DC2E2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165</w:t>
            </w:r>
          </w:p>
        </w:tc>
        <w:tc>
          <w:tcPr>
            <w:tcW w:w="1196" w:type="dxa"/>
            <w:tcBorders>
              <w:top w:val="nil"/>
              <w:left w:val="single" w:sz="4" w:space="0" w:color="auto"/>
              <w:bottom w:val="nil"/>
            </w:tcBorders>
            <w:vAlign w:val="center"/>
          </w:tcPr>
          <w:p w14:paraId="443A5DD9" w14:textId="3509CD6E"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29 (0.4)</w:t>
            </w:r>
          </w:p>
        </w:tc>
        <w:tc>
          <w:tcPr>
            <w:tcW w:w="668" w:type="dxa"/>
            <w:tcBorders>
              <w:top w:val="nil"/>
              <w:left w:val="nil"/>
              <w:bottom w:val="nil"/>
            </w:tcBorders>
            <w:vAlign w:val="center"/>
          </w:tcPr>
          <w:p w14:paraId="66F2B1F2" w14:textId="541AC00A"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1,391</w:t>
            </w:r>
          </w:p>
        </w:tc>
      </w:tr>
      <w:tr w:rsidR="0025214F" w:rsidRPr="00DF213E" w14:paraId="5720E933" w14:textId="07A18F3F"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5076B803" w14:textId="2D51DC1D"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2000</w:t>
            </w:r>
          </w:p>
        </w:tc>
        <w:tc>
          <w:tcPr>
            <w:tcW w:w="1276" w:type="dxa"/>
            <w:tcBorders>
              <w:top w:val="nil"/>
              <w:left w:val="single" w:sz="4" w:space="0" w:color="auto"/>
              <w:bottom w:val="nil"/>
              <w:right w:val="nil"/>
            </w:tcBorders>
            <w:shd w:val="clear" w:color="auto" w:fill="auto"/>
            <w:noWrap/>
            <w:vAlign w:val="center"/>
            <w:hideMark/>
          </w:tcPr>
          <w:p w14:paraId="757E2590"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75 (0.6)</w:t>
            </w:r>
          </w:p>
        </w:tc>
        <w:tc>
          <w:tcPr>
            <w:tcW w:w="709" w:type="dxa"/>
            <w:tcBorders>
              <w:top w:val="nil"/>
              <w:left w:val="nil"/>
              <w:bottom w:val="nil"/>
              <w:right w:val="single" w:sz="4" w:space="0" w:color="auto"/>
            </w:tcBorders>
            <w:shd w:val="clear" w:color="auto" w:fill="auto"/>
            <w:vAlign w:val="center"/>
            <w:hideMark/>
          </w:tcPr>
          <w:p w14:paraId="0373FF00"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4,865</w:t>
            </w:r>
          </w:p>
        </w:tc>
        <w:tc>
          <w:tcPr>
            <w:tcW w:w="1276" w:type="dxa"/>
            <w:tcBorders>
              <w:top w:val="nil"/>
              <w:left w:val="single" w:sz="4" w:space="0" w:color="auto"/>
              <w:bottom w:val="nil"/>
              <w:right w:val="nil"/>
            </w:tcBorders>
            <w:shd w:val="clear" w:color="auto" w:fill="auto"/>
            <w:noWrap/>
            <w:vAlign w:val="center"/>
            <w:hideMark/>
          </w:tcPr>
          <w:p w14:paraId="289D358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63 (5.3)</w:t>
            </w:r>
          </w:p>
        </w:tc>
        <w:tc>
          <w:tcPr>
            <w:tcW w:w="567" w:type="dxa"/>
            <w:tcBorders>
              <w:top w:val="nil"/>
              <w:left w:val="nil"/>
              <w:bottom w:val="nil"/>
              <w:right w:val="single" w:sz="4" w:space="0" w:color="auto"/>
            </w:tcBorders>
            <w:shd w:val="clear" w:color="auto" w:fill="auto"/>
            <w:vAlign w:val="center"/>
            <w:hideMark/>
          </w:tcPr>
          <w:p w14:paraId="321BBA70"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78</w:t>
            </w:r>
          </w:p>
        </w:tc>
        <w:tc>
          <w:tcPr>
            <w:tcW w:w="1276" w:type="dxa"/>
            <w:tcBorders>
              <w:top w:val="nil"/>
              <w:left w:val="single" w:sz="4" w:space="0" w:color="auto"/>
              <w:bottom w:val="nil"/>
              <w:right w:val="nil"/>
            </w:tcBorders>
            <w:shd w:val="clear" w:color="auto" w:fill="auto"/>
            <w:noWrap/>
            <w:vAlign w:val="center"/>
            <w:hideMark/>
          </w:tcPr>
          <w:p w14:paraId="6CCC2337"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73 (2.7)</w:t>
            </w:r>
          </w:p>
        </w:tc>
        <w:tc>
          <w:tcPr>
            <w:tcW w:w="567" w:type="dxa"/>
            <w:tcBorders>
              <w:top w:val="nil"/>
              <w:left w:val="nil"/>
              <w:bottom w:val="nil"/>
              <w:right w:val="single" w:sz="4" w:space="0" w:color="auto"/>
            </w:tcBorders>
            <w:shd w:val="clear" w:color="auto" w:fill="auto"/>
            <w:noWrap/>
            <w:vAlign w:val="center"/>
            <w:hideMark/>
          </w:tcPr>
          <w:p w14:paraId="6E6FEE96"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177</w:t>
            </w:r>
          </w:p>
        </w:tc>
        <w:tc>
          <w:tcPr>
            <w:tcW w:w="1196" w:type="dxa"/>
            <w:tcBorders>
              <w:top w:val="nil"/>
              <w:left w:val="single" w:sz="4" w:space="0" w:color="auto"/>
              <w:bottom w:val="nil"/>
            </w:tcBorders>
            <w:vAlign w:val="center"/>
          </w:tcPr>
          <w:p w14:paraId="3F995F9C" w14:textId="214619A0"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30 (0.2)</w:t>
            </w:r>
          </w:p>
        </w:tc>
        <w:tc>
          <w:tcPr>
            <w:tcW w:w="668" w:type="dxa"/>
            <w:tcBorders>
              <w:top w:val="nil"/>
              <w:left w:val="nil"/>
              <w:bottom w:val="nil"/>
            </w:tcBorders>
            <w:vAlign w:val="center"/>
          </w:tcPr>
          <w:p w14:paraId="5C0120CD" w14:textId="1951C85F"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4,447</w:t>
            </w:r>
          </w:p>
        </w:tc>
      </w:tr>
      <w:tr w:rsidR="0025214F" w:rsidRPr="00DF213E" w14:paraId="591C01B4" w14:textId="32544C2A"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249F3B58" w14:textId="24AC2F3E"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2001</w:t>
            </w:r>
          </w:p>
        </w:tc>
        <w:tc>
          <w:tcPr>
            <w:tcW w:w="1276" w:type="dxa"/>
            <w:tcBorders>
              <w:top w:val="nil"/>
              <w:left w:val="single" w:sz="4" w:space="0" w:color="auto"/>
              <w:bottom w:val="nil"/>
              <w:right w:val="nil"/>
            </w:tcBorders>
            <w:shd w:val="clear" w:color="auto" w:fill="auto"/>
            <w:noWrap/>
            <w:vAlign w:val="center"/>
            <w:hideMark/>
          </w:tcPr>
          <w:p w14:paraId="0BB47571"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58 (0.6)</w:t>
            </w:r>
          </w:p>
        </w:tc>
        <w:tc>
          <w:tcPr>
            <w:tcW w:w="709" w:type="dxa"/>
            <w:tcBorders>
              <w:top w:val="nil"/>
              <w:left w:val="nil"/>
              <w:bottom w:val="nil"/>
              <w:right w:val="single" w:sz="4" w:space="0" w:color="auto"/>
            </w:tcBorders>
            <w:shd w:val="clear" w:color="auto" w:fill="auto"/>
            <w:vAlign w:val="center"/>
            <w:hideMark/>
          </w:tcPr>
          <w:p w14:paraId="250A14B1"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4,498</w:t>
            </w:r>
          </w:p>
        </w:tc>
        <w:tc>
          <w:tcPr>
            <w:tcW w:w="1276" w:type="dxa"/>
            <w:tcBorders>
              <w:top w:val="nil"/>
              <w:left w:val="single" w:sz="4" w:space="0" w:color="auto"/>
              <w:bottom w:val="nil"/>
              <w:right w:val="nil"/>
            </w:tcBorders>
            <w:shd w:val="clear" w:color="auto" w:fill="auto"/>
            <w:noWrap/>
            <w:vAlign w:val="center"/>
            <w:hideMark/>
          </w:tcPr>
          <w:p w14:paraId="0A605D18"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59 (5.6)</w:t>
            </w:r>
          </w:p>
        </w:tc>
        <w:tc>
          <w:tcPr>
            <w:tcW w:w="567" w:type="dxa"/>
            <w:tcBorders>
              <w:top w:val="nil"/>
              <w:left w:val="nil"/>
              <w:bottom w:val="nil"/>
              <w:right w:val="single" w:sz="4" w:space="0" w:color="auto"/>
            </w:tcBorders>
            <w:shd w:val="clear" w:color="auto" w:fill="auto"/>
            <w:vAlign w:val="center"/>
            <w:hideMark/>
          </w:tcPr>
          <w:p w14:paraId="2DE00DD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79</w:t>
            </w:r>
          </w:p>
        </w:tc>
        <w:tc>
          <w:tcPr>
            <w:tcW w:w="1276" w:type="dxa"/>
            <w:tcBorders>
              <w:top w:val="nil"/>
              <w:left w:val="single" w:sz="4" w:space="0" w:color="auto"/>
              <w:bottom w:val="nil"/>
              <w:right w:val="nil"/>
            </w:tcBorders>
            <w:shd w:val="clear" w:color="auto" w:fill="auto"/>
            <w:noWrap/>
            <w:vAlign w:val="center"/>
            <w:hideMark/>
          </w:tcPr>
          <w:p w14:paraId="07803D83"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72 (2.5)</w:t>
            </w:r>
          </w:p>
        </w:tc>
        <w:tc>
          <w:tcPr>
            <w:tcW w:w="567" w:type="dxa"/>
            <w:tcBorders>
              <w:top w:val="nil"/>
              <w:left w:val="nil"/>
              <w:bottom w:val="nil"/>
              <w:right w:val="single" w:sz="4" w:space="0" w:color="auto"/>
            </w:tcBorders>
            <w:shd w:val="clear" w:color="auto" w:fill="auto"/>
            <w:noWrap/>
            <w:vAlign w:val="center"/>
            <w:hideMark/>
          </w:tcPr>
          <w:p w14:paraId="5DC491D8"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165</w:t>
            </w:r>
          </w:p>
        </w:tc>
        <w:tc>
          <w:tcPr>
            <w:tcW w:w="1196" w:type="dxa"/>
            <w:tcBorders>
              <w:top w:val="nil"/>
              <w:left w:val="single" w:sz="4" w:space="0" w:color="auto"/>
              <w:bottom w:val="nil"/>
            </w:tcBorders>
            <w:vAlign w:val="center"/>
          </w:tcPr>
          <w:p w14:paraId="61467559" w14:textId="7180B5A8"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31 (0.3)</w:t>
            </w:r>
          </w:p>
        </w:tc>
        <w:tc>
          <w:tcPr>
            <w:tcW w:w="668" w:type="dxa"/>
            <w:tcBorders>
              <w:top w:val="nil"/>
              <w:left w:val="nil"/>
              <w:bottom w:val="nil"/>
            </w:tcBorders>
            <w:vAlign w:val="center"/>
          </w:tcPr>
          <w:p w14:paraId="66FAAC1D" w14:textId="71C5E35E"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3,514</w:t>
            </w:r>
          </w:p>
        </w:tc>
      </w:tr>
      <w:tr w:rsidR="0025214F" w:rsidRPr="00DF213E" w14:paraId="241040C9" w14:textId="39A9D1F7"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227A485C" w14:textId="31A4B309"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2002</w:t>
            </w:r>
          </w:p>
        </w:tc>
        <w:tc>
          <w:tcPr>
            <w:tcW w:w="1276" w:type="dxa"/>
            <w:tcBorders>
              <w:top w:val="nil"/>
              <w:left w:val="single" w:sz="4" w:space="0" w:color="auto"/>
              <w:bottom w:val="nil"/>
              <w:right w:val="nil"/>
            </w:tcBorders>
            <w:shd w:val="clear" w:color="auto" w:fill="auto"/>
            <w:noWrap/>
            <w:vAlign w:val="center"/>
            <w:hideMark/>
          </w:tcPr>
          <w:p w14:paraId="4836AF76"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67 (0.4)</w:t>
            </w:r>
          </w:p>
        </w:tc>
        <w:tc>
          <w:tcPr>
            <w:tcW w:w="709" w:type="dxa"/>
            <w:tcBorders>
              <w:top w:val="nil"/>
              <w:left w:val="nil"/>
              <w:bottom w:val="nil"/>
              <w:right w:val="single" w:sz="4" w:space="0" w:color="auto"/>
            </w:tcBorders>
            <w:shd w:val="clear" w:color="auto" w:fill="auto"/>
            <w:vAlign w:val="center"/>
            <w:hideMark/>
          </w:tcPr>
          <w:p w14:paraId="74F62AF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7,053</w:t>
            </w:r>
          </w:p>
        </w:tc>
        <w:tc>
          <w:tcPr>
            <w:tcW w:w="1276" w:type="dxa"/>
            <w:tcBorders>
              <w:top w:val="nil"/>
              <w:left w:val="single" w:sz="4" w:space="0" w:color="auto"/>
              <w:bottom w:val="nil"/>
              <w:right w:val="nil"/>
            </w:tcBorders>
            <w:shd w:val="clear" w:color="auto" w:fill="auto"/>
            <w:noWrap/>
            <w:vAlign w:val="center"/>
            <w:hideMark/>
          </w:tcPr>
          <w:p w14:paraId="57A5D73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54 (7.6)</w:t>
            </w:r>
          </w:p>
        </w:tc>
        <w:tc>
          <w:tcPr>
            <w:tcW w:w="567" w:type="dxa"/>
            <w:tcBorders>
              <w:top w:val="nil"/>
              <w:left w:val="nil"/>
              <w:bottom w:val="nil"/>
              <w:right w:val="single" w:sz="4" w:space="0" w:color="auto"/>
            </w:tcBorders>
            <w:shd w:val="clear" w:color="auto" w:fill="auto"/>
            <w:vAlign w:val="center"/>
            <w:hideMark/>
          </w:tcPr>
          <w:p w14:paraId="103F33A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35</w:t>
            </w:r>
          </w:p>
        </w:tc>
        <w:tc>
          <w:tcPr>
            <w:tcW w:w="1276" w:type="dxa"/>
            <w:tcBorders>
              <w:top w:val="nil"/>
              <w:left w:val="single" w:sz="4" w:space="0" w:color="auto"/>
              <w:bottom w:val="nil"/>
              <w:right w:val="nil"/>
            </w:tcBorders>
            <w:shd w:val="clear" w:color="auto" w:fill="auto"/>
            <w:noWrap/>
            <w:vAlign w:val="center"/>
            <w:hideMark/>
          </w:tcPr>
          <w:p w14:paraId="63AE38A1"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89 (3.9)</w:t>
            </w:r>
          </w:p>
        </w:tc>
        <w:tc>
          <w:tcPr>
            <w:tcW w:w="567" w:type="dxa"/>
            <w:tcBorders>
              <w:top w:val="nil"/>
              <w:left w:val="nil"/>
              <w:bottom w:val="nil"/>
              <w:right w:val="single" w:sz="4" w:space="0" w:color="auto"/>
            </w:tcBorders>
            <w:shd w:val="clear" w:color="auto" w:fill="auto"/>
            <w:noWrap/>
            <w:vAlign w:val="center"/>
            <w:hideMark/>
          </w:tcPr>
          <w:p w14:paraId="2DBF6EF4"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128</w:t>
            </w:r>
          </w:p>
        </w:tc>
        <w:tc>
          <w:tcPr>
            <w:tcW w:w="1196" w:type="dxa"/>
            <w:tcBorders>
              <w:top w:val="nil"/>
              <w:left w:val="single" w:sz="4" w:space="0" w:color="auto"/>
              <w:bottom w:val="nil"/>
            </w:tcBorders>
            <w:vAlign w:val="center"/>
          </w:tcPr>
          <w:p w14:paraId="0B2C7FD3" w14:textId="4FB0785F"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30 (0.2)</w:t>
            </w:r>
          </w:p>
        </w:tc>
        <w:tc>
          <w:tcPr>
            <w:tcW w:w="668" w:type="dxa"/>
            <w:tcBorders>
              <w:top w:val="nil"/>
              <w:left w:val="nil"/>
              <w:bottom w:val="nil"/>
            </w:tcBorders>
            <w:vAlign w:val="center"/>
          </w:tcPr>
          <w:p w14:paraId="42E8CD1E" w14:textId="4006ABA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3,497</w:t>
            </w:r>
          </w:p>
        </w:tc>
      </w:tr>
      <w:tr w:rsidR="0025214F" w:rsidRPr="00DF213E" w14:paraId="29B82D18" w14:textId="7811D050"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1E923710" w14:textId="265AC2DA"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2003</w:t>
            </w:r>
          </w:p>
        </w:tc>
        <w:tc>
          <w:tcPr>
            <w:tcW w:w="1276" w:type="dxa"/>
            <w:tcBorders>
              <w:top w:val="nil"/>
              <w:left w:val="single" w:sz="4" w:space="0" w:color="auto"/>
              <w:bottom w:val="nil"/>
              <w:right w:val="nil"/>
            </w:tcBorders>
            <w:shd w:val="clear" w:color="auto" w:fill="auto"/>
            <w:noWrap/>
            <w:vAlign w:val="center"/>
            <w:hideMark/>
          </w:tcPr>
          <w:p w14:paraId="6A5724B2"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55 (0.4)</w:t>
            </w:r>
          </w:p>
        </w:tc>
        <w:tc>
          <w:tcPr>
            <w:tcW w:w="709" w:type="dxa"/>
            <w:tcBorders>
              <w:top w:val="nil"/>
              <w:left w:val="nil"/>
              <w:bottom w:val="nil"/>
              <w:right w:val="single" w:sz="4" w:space="0" w:color="auto"/>
            </w:tcBorders>
            <w:shd w:val="clear" w:color="auto" w:fill="auto"/>
            <w:vAlign w:val="center"/>
            <w:hideMark/>
          </w:tcPr>
          <w:p w14:paraId="2C27B03C"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4,640</w:t>
            </w:r>
          </w:p>
        </w:tc>
        <w:tc>
          <w:tcPr>
            <w:tcW w:w="1276" w:type="dxa"/>
            <w:tcBorders>
              <w:top w:val="nil"/>
              <w:left w:val="single" w:sz="4" w:space="0" w:color="auto"/>
              <w:bottom w:val="nil"/>
              <w:right w:val="nil"/>
            </w:tcBorders>
            <w:shd w:val="clear" w:color="auto" w:fill="auto"/>
            <w:noWrap/>
            <w:vAlign w:val="center"/>
            <w:hideMark/>
          </w:tcPr>
          <w:p w14:paraId="446DE2EC"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50 (5.5)</w:t>
            </w:r>
          </w:p>
        </w:tc>
        <w:tc>
          <w:tcPr>
            <w:tcW w:w="567" w:type="dxa"/>
            <w:tcBorders>
              <w:top w:val="nil"/>
              <w:left w:val="nil"/>
              <w:bottom w:val="nil"/>
              <w:right w:val="single" w:sz="4" w:space="0" w:color="auto"/>
            </w:tcBorders>
            <w:shd w:val="clear" w:color="auto" w:fill="auto"/>
            <w:vAlign w:val="center"/>
            <w:hideMark/>
          </w:tcPr>
          <w:p w14:paraId="46A7522C"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1C08450B"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69 (1.7)</w:t>
            </w:r>
          </w:p>
        </w:tc>
        <w:tc>
          <w:tcPr>
            <w:tcW w:w="567" w:type="dxa"/>
            <w:tcBorders>
              <w:top w:val="nil"/>
              <w:left w:val="nil"/>
              <w:bottom w:val="nil"/>
              <w:right w:val="single" w:sz="4" w:space="0" w:color="auto"/>
            </w:tcBorders>
            <w:shd w:val="clear" w:color="auto" w:fill="auto"/>
            <w:noWrap/>
            <w:vAlign w:val="center"/>
            <w:hideMark/>
          </w:tcPr>
          <w:p w14:paraId="044D6F6C"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335</w:t>
            </w:r>
          </w:p>
        </w:tc>
        <w:tc>
          <w:tcPr>
            <w:tcW w:w="1196" w:type="dxa"/>
            <w:tcBorders>
              <w:top w:val="nil"/>
              <w:left w:val="single" w:sz="4" w:space="0" w:color="auto"/>
              <w:bottom w:val="nil"/>
            </w:tcBorders>
            <w:vAlign w:val="center"/>
          </w:tcPr>
          <w:p w14:paraId="7193E76E" w14:textId="5AF40906"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38 (0.5)</w:t>
            </w:r>
          </w:p>
        </w:tc>
        <w:tc>
          <w:tcPr>
            <w:tcW w:w="668" w:type="dxa"/>
            <w:tcBorders>
              <w:top w:val="nil"/>
              <w:left w:val="nil"/>
              <w:bottom w:val="nil"/>
            </w:tcBorders>
            <w:vAlign w:val="center"/>
          </w:tcPr>
          <w:p w14:paraId="5E7173CA" w14:textId="5F0AFF79"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2,359</w:t>
            </w:r>
          </w:p>
        </w:tc>
      </w:tr>
      <w:tr w:rsidR="0025214F" w:rsidRPr="00DF213E" w14:paraId="4019405A" w14:textId="4173E76C"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19A6C7AA" w14:textId="15343796"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2004</w:t>
            </w:r>
          </w:p>
        </w:tc>
        <w:tc>
          <w:tcPr>
            <w:tcW w:w="1276" w:type="dxa"/>
            <w:tcBorders>
              <w:top w:val="nil"/>
              <w:left w:val="single" w:sz="4" w:space="0" w:color="auto"/>
              <w:bottom w:val="nil"/>
              <w:right w:val="nil"/>
            </w:tcBorders>
            <w:shd w:val="clear" w:color="auto" w:fill="auto"/>
            <w:noWrap/>
            <w:vAlign w:val="center"/>
            <w:hideMark/>
          </w:tcPr>
          <w:p w14:paraId="2E468559"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71 (0.4)</w:t>
            </w:r>
          </w:p>
        </w:tc>
        <w:tc>
          <w:tcPr>
            <w:tcW w:w="709" w:type="dxa"/>
            <w:tcBorders>
              <w:top w:val="nil"/>
              <w:left w:val="nil"/>
              <w:bottom w:val="nil"/>
              <w:right w:val="single" w:sz="4" w:space="0" w:color="auto"/>
            </w:tcBorders>
            <w:shd w:val="clear" w:color="auto" w:fill="auto"/>
            <w:vAlign w:val="center"/>
            <w:hideMark/>
          </w:tcPr>
          <w:p w14:paraId="627670D6"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7,144</w:t>
            </w:r>
          </w:p>
        </w:tc>
        <w:tc>
          <w:tcPr>
            <w:tcW w:w="1276" w:type="dxa"/>
            <w:tcBorders>
              <w:top w:val="nil"/>
              <w:left w:val="single" w:sz="4" w:space="0" w:color="auto"/>
              <w:bottom w:val="nil"/>
              <w:right w:val="nil"/>
            </w:tcBorders>
            <w:shd w:val="clear" w:color="auto" w:fill="auto"/>
            <w:noWrap/>
            <w:vAlign w:val="center"/>
            <w:hideMark/>
          </w:tcPr>
          <w:p w14:paraId="0FAFD556"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71 (5.2)</w:t>
            </w:r>
          </w:p>
        </w:tc>
        <w:tc>
          <w:tcPr>
            <w:tcW w:w="567" w:type="dxa"/>
            <w:tcBorders>
              <w:top w:val="nil"/>
              <w:left w:val="nil"/>
              <w:bottom w:val="nil"/>
              <w:right w:val="single" w:sz="4" w:space="0" w:color="auto"/>
            </w:tcBorders>
            <w:shd w:val="clear" w:color="auto" w:fill="auto"/>
            <w:vAlign w:val="center"/>
            <w:hideMark/>
          </w:tcPr>
          <w:p w14:paraId="6797F11F"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68</w:t>
            </w:r>
          </w:p>
        </w:tc>
        <w:tc>
          <w:tcPr>
            <w:tcW w:w="1276" w:type="dxa"/>
            <w:tcBorders>
              <w:top w:val="nil"/>
              <w:left w:val="single" w:sz="4" w:space="0" w:color="auto"/>
              <w:bottom w:val="nil"/>
              <w:right w:val="nil"/>
            </w:tcBorders>
            <w:shd w:val="clear" w:color="auto" w:fill="auto"/>
            <w:noWrap/>
            <w:vAlign w:val="center"/>
            <w:hideMark/>
          </w:tcPr>
          <w:p w14:paraId="4B0A2AE5"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95 (2.6)</w:t>
            </w:r>
          </w:p>
        </w:tc>
        <w:tc>
          <w:tcPr>
            <w:tcW w:w="567" w:type="dxa"/>
            <w:tcBorders>
              <w:top w:val="nil"/>
              <w:left w:val="nil"/>
              <w:bottom w:val="nil"/>
              <w:right w:val="single" w:sz="4" w:space="0" w:color="auto"/>
            </w:tcBorders>
            <w:shd w:val="clear" w:color="auto" w:fill="auto"/>
            <w:noWrap/>
            <w:vAlign w:val="center"/>
            <w:hideMark/>
          </w:tcPr>
          <w:p w14:paraId="601C7DF6"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254</w:t>
            </w:r>
          </w:p>
        </w:tc>
        <w:tc>
          <w:tcPr>
            <w:tcW w:w="1196" w:type="dxa"/>
            <w:tcBorders>
              <w:top w:val="nil"/>
              <w:left w:val="single" w:sz="4" w:space="0" w:color="auto"/>
              <w:bottom w:val="nil"/>
            </w:tcBorders>
            <w:vAlign w:val="center"/>
          </w:tcPr>
          <w:p w14:paraId="0B331B26" w14:textId="43F7AC0F"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28 (0.2)</w:t>
            </w:r>
          </w:p>
        </w:tc>
        <w:tc>
          <w:tcPr>
            <w:tcW w:w="668" w:type="dxa"/>
            <w:tcBorders>
              <w:top w:val="nil"/>
              <w:left w:val="nil"/>
              <w:bottom w:val="nil"/>
            </w:tcBorders>
            <w:vAlign w:val="center"/>
          </w:tcPr>
          <w:p w14:paraId="1681E850" w14:textId="0F9092E5"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4,288</w:t>
            </w:r>
          </w:p>
        </w:tc>
      </w:tr>
      <w:tr w:rsidR="0025214F" w:rsidRPr="00DF213E" w14:paraId="3407F736" w14:textId="10BA02E2"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23C68B72" w14:textId="6E94747C"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2005</w:t>
            </w:r>
          </w:p>
        </w:tc>
        <w:tc>
          <w:tcPr>
            <w:tcW w:w="1276" w:type="dxa"/>
            <w:tcBorders>
              <w:top w:val="nil"/>
              <w:left w:val="single" w:sz="4" w:space="0" w:color="auto"/>
              <w:bottom w:val="nil"/>
              <w:right w:val="nil"/>
            </w:tcBorders>
            <w:shd w:val="clear" w:color="auto" w:fill="auto"/>
            <w:noWrap/>
            <w:vAlign w:val="center"/>
            <w:hideMark/>
          </w:tcPr>
          <w:p w14:paraId="12E06A96"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65 (0.5)</w:t>
            </w:r>
          </w:p>
        </w:tc>
        <w:tc>
          <w:tcPr>
            <w:tcW w:w="709" w:type="dxa"/>
            <w:tcBorders>
              <w:top w:val="nil"/>
              <w:left w:val="nil"/>
              <w:bottom w:val="nil"/>
              <w:right w:val="single" w:sz="4" w:space="0" w:color="auto"/>
            </w:tcBorders>
            <w:shd w:val="clear" w:color="auto" w:fill="auto"/>
            <w:vAlign w:val="center"/>
            <w:hideMark/>
          </w:tcPr>
          <w:p w14:paraId="4665AB9F"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7,311</w:t>
            </w:r>
          </w:p>
        </w:tc>
        <w:tc>
          <w:tcPr>
            <w:tcW w:w="1276" w:type="dxa"/>
            <w:tcBorders>
              <w:top w:val="nil"/>
              <w:left w:val="single" w:sz="4" w:space="0" w:color="auto"/>
              <w:bottom w:val="nil"/>
              <w:right w:val="nil"/>
            </w:tcBorders>
            <w:shd w:val="clear" w:color="auto" w:fill="auto"/>
            <w:noWrap/>
            <w:vAlign w:val="center"/>
            <w:hideMark/>
          </w:tcPr>
          <w:p w14:paraId="11C13FB0"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63 (6.9)</w:t>
            </w:r>
          </w:p>
        </w:tc>
        <w:tc>
          <w:tcPr>
            <w:tcW w:w="567" w:type="dxa"/>
            <w:tcBorders>
              <w:top w:val="nil"/>
              <w:left w:val="nil"/>
              <w:bottom w:val="nil"/>
              <w:right w:val="single" w:sz="4" w:space="0" w:color="auto"/>
            </w:tcBorders>
            <w:shd w:val="clear" w:color="auto" w:fill="auto"/>
            <w:vAlign w:val="center"/>
            <w:hideMark/>
          </w:tcPr>
          <w:p w14:paraId="3DB4F4C4"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621ED506"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96 (4.2)</w:t>
            </w:r>
          </w:p>
        </w:tc>
        <w:tc>
          <w:tcPr>
            <w:tcW w:w="567" w:type="dxa"/>
            <w:tcBorders>
              <w:top w:val="nil"/>
              <w:left w:val="nil"/>
              <w:bottom w:val="nil"/>
              <w:right w:val="single" w:sz="4" w:space="0" w:color="auto"/>
            </w:tcBorders>
            <w:shd w:val="clear" w:color="auto" w:fill="auto"/>
            <w:noWrap/>
            <w:vAlign w:val="center"/>
            <w:hideMark/>
          </w:tcPr>
          <w:p w14:paraId="53DF2E81"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127</w:t>
            </w:r>
          </w:p>
        </w:tc>
        <w:tc>
          <w:tcPr>
            <w:tcW w:w="1196" w:type="dxa"/>
            <w:tcBorders>
              <w:top w:val="nil"/>
              <w:left w:val="single" w:sz="4" w:space="0" w:color="auto"/>
              <w:bottom w:val="nil"/>
            </w:tcBorders>
            <w:vAlign w:val="center"/>
          </w:tcPr>
          <w:p w14:paraId="57381B4D" w14:textId="38600DB2"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31 (0.3)</w:t>
            </w:r>
          </w:p>
        </w:tc>
        <w:tc>
          <w:tcPr>
            <w:tcW w:w="668" w:type="dxa"/>
            <w:tcBorders>
              <w:top w:val="nil"/>
              <w:left w:val="nil"/>
              <w:bottom w:val="nil"/>
            </w:tcBorders>
            <w:vAlign w:val="center"/>
          </w:tcPr>
          <w:p w14:paraId="4B0D45F5" w14:textId="57FA2979"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3,207</w:t>
            </w:r>
          </w:p>
        </w:tc>
      </w:tr>
      <w:tr w:rsidR="0025214F" w:rsidRPr="00DF213E" w14:paraId="0202AC8E" w14:textId="5741A823"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30A39F1F" w14:textId="1D9E80E6"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2006</w:t>
            </w:r>
          </w:p>
        </w:tc>
        <w:tc>
          <w:tcPr>
            <w:tcW w:w="1276" w:type="dxa"/>
            <w:tcBorders>
              <w:top w:val="nil"/>
              <w:left w:val="single" w:sz="4" w:space="0" w:color="auto"/>
              <w:bottom w:val="nil"/>
              <w:right w:val="nil"/>
            </w:tcBorders>
            <w:shd w:val="clear" w:color="auto" w:fill="auto"/>
            <w:noWrap/>
            <w:vAlign w:val="center"/>
            <w:hideMark/>
          </w:tcPr>
          <w:p w14:paraId="101C2D33"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71 (0.6)</w:t>
            </w:r>
          </w:p>
        </w:tc>
        <w:tc>
          <w:tcPr>
            <w:tcW w:w="709" w:type="dxa"/>
            <w:tcBorders>
              <w:top w:val="nil"/>
              <w:left w:val="nil"/>
              <w:bottom w:val="nil"/>
              <w:right w:val="single" w:sz="4" w:space="0" w:color="auto"/>
            </w:tcBorders>
            <w:shd w:val="clear" w:color="auto" w:fill="auto"/>
            <w:vAlign w:val="center"/>
            <w:hideMark/>
          </w:tcPr>
          <w:p w14:paraId="23FEB533"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6,191</w:t>
            </w:r>
          </w:p>
        </w:tc>
        <w:tc>
          <w:tcPr>
            <w:tcW w:w="1276" w:type="dxa"/>
            <w:tcBorders>
              <w:top w:val="nil"/>
              <w:left w:val="single" w:sz="4" w:space="0" w:color="auto"/>
              <w:bottom w:val="nil"/>
              <w:right w:val="nil"/>
            </w:tcBorders>
            <w:shd w:val="clear" w:color="auto" w:fill="auto"/>
            <w:noWrap/>
            <w:vAlign w:val="center"/>
            <w:hideMark/>
          </w:tcPr>
          <w:p w14:paraId="2CF4040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66 (5.7)</w:t>
            </w:r>
          </w:p>
        </w:tc>
        <w:tc>
          <w:tcPr>
            <w:tcW w:w="567" w:type="dxa"/>
            <w:tcBorders>
              <w:top w:val="nil"/>
              <w:left w:val="nil"/>
              <w:bottom w:val="nil"/>
              <w:right w:val="single" w:sz="4" w:space="0" w:color="auto"/>
            </w:tcBorders>
            <w:shd w:val="clear" w:color="auto" w:fill="auto"/>
            <w:vAlign w:val="center"/>
            <w:hideMark/>
          </w:tcPr>
          <w:p w14:paraId="284C340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121</w:t>
            </w:r>
          </w:p>
        </w:tc>
        <w:tc>
          <w:tcPr>
            <w:tcW w:w="1276" w:type="dxa"/>
            <w:tcBorders>
              <w:top w:val="nil"/>
              <w:left w:val="single" w:sz="4" w:space="0" w:color="auto"/>
              <w:bottom w:val="nil"/>
              <w:right w:val="nil"/>
            </w:tcBorders>
            <w:shd w:val="clear" w:color="auto" w:fill="auto"/>
            <w:noWrap/>
            <w:vAlign w:val="center"/>
            <w:hideMark/>
          </w:tcPr>
          <w:p w14:paraId="0E759B96"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98 (2.4)</w:t>
            </w:r>
          </w:p>
        </w:tc>
        <w:tc>
          <w:tcPr>
            <w:tcW w:w="567" w:type="dxa"/>
            <w:tcBorders>
              <w:top w:val="nil"/>
              <w:left w:val="nil"/>
              <w:bottom w:val="nil"/>
              <w:right w:val="single" w:sz="4" w:space="0" w:color="auto"/>
            </w:tcBorders>
            <w:shd w:val="clear" w:color="auto" w:fill="auto"/>
            <w:noWrap/>
            <w:vAlign w:val="center"/>
            <w:hideMark/>
          </w:tcPr>
          <w:p w14:paraId="50DE7A32"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343</w:t>
            </w:r>
          </w:p>
        </w:tc>
        <w:tc>
          <w:tcPr>
            <w:tcW w:w="1196" w:type="dxa"/>
            <w:tcBorders>
              <w:top w:val="nil"/>
              <w:left w:val="single" w:sz="4" w:space="0" w:color="auto"/>
              <w:bottom w:val="nil"/>
            </w:tcBorders>
            <w:vAlign w:val="center"/>
          </w:tcPr>
          <w:p w14:paraId="1F06781B" w14:textId="3315EF8F"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28 (0.6)</w:t>
            </w:r>
          </w:p>
        </w:tc>
        <w:tc>
          <w:tcPr>
            <w:tcW w:w="668" w:type="dxa"/>
            <w:tcBorders>
              <w:top w:val="nil"/>
              <w:left w:val="nil"/>
              <w:bottom w:val="nil"/>
            </w:tcBorders>
            <w:vAlign w:val="center"/>
          </w:tcPr>
          <w:p w14:paraId="0CDC2248" w14:textId="6B940A4D"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1,768</w:t>
            </w:r>
          </w:p>
        </w:tc>
      </w:tr>
      <w:tr w:rsidR="0025214F" w:rsidRPr="00DF213E" w14:paraId="0599739D" w14:textId="741BD648"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3BA275A3" w14:textId="4428A530"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2007</w:t>
            </w:r>
          </w:p>
        </w:tc>
        <w:tc>
          <w:tcPr>
            <w:tcW w:w="1276" w:type="dxa"/>
            <w:tcBorders>
              <w:top w:val="nil"/>
              <w:left w:val="single" w:sz="4" w:space="0" w:color="auto"/>
              <w:bottom w:val="nil"/>
              <w:right w:val="nil"/>
            </w:tcBorders>
            <w:shd w:val="clear" w:color="auto" w:fill="auto"/>
            <w:noWrap/>
            <w:vAlign w:val="center"/>
            <w:hideMark/>
          </w:tcPr>
          <w:p w14:paraId="6287D4F1"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69 (0.6)</w:t>
            </w:r>
          </w:p>
        </w:tc>
        <w:tc>
          <w:tcPr>
            <w:tcW w:w="709" w:type="dxa"/>
            <w:tcBorders>
              <w:top w:val="nil"/>
              <w:left w:val="nil"/>
              <w:bottom w:val="nil"/>
              <w:right w:val="single" w:sz="4" w:space="0" w:color="auto"/>
            </w:tcBorders>
            <w:shd w:val="clear" w:color="auto" w:fill="auto"/>
            <w:vAlign w:val="center"/>
            <w:hideMark/>
          </w:tcPr>
          <w:p w14:paraId="10011385"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5,118</w:t>
            </w:r>
          </w:p>
        </w:tc>
        <w:tc>
          <w:tcPr>
            <w:tcW w:w="1276" w:type="dxa"/>
            <w:tcBorders>
              <w:top w:val="nil"/>
              <w:left w:val="single" w:sz="4" w:space="0" w:color="auto"/>
              <w:bottom w:val="nil"/>
              <w:right w:val="nil"/>
            </w:tcBorders>
            <w:shd w:val="clear" w:color="auto" w:fill="auto"/>
            <w:noWrap/>
            <w:vAlign w:val="center"/>
            <w:hideMark/>
          </w:tcPr>
          <w:p w14:paraId="740125D7"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58 (6.2)</w:t>
            </w:r>
          </w:p>
        </w:tc>
        <w:tc>
          <w:tcPr>
            <w:tcW w:w="567" w:type="dxa"/>
            <w:tcBorders>
              <w:top w:val="nil"/>
              <w:left w:val="nil"/>
              <w:bottom w:val="nil"/>
              <w:right w:val="single" w:sz="4" w:space="0" w:color="auto"/>
            </w:tcBorders>
            <w:shd w:val="clear" w:color="auto" w:fill="auto"/>
            <w:vAlign w:val="center"/>
            <w:hideMark/>
          </w:tcPr>
          <w:p w14:paraId="6B15AC27"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72</w:t>
            </w:r>
          </w:p>
        </w:tc>
        <w:tc>
          <w:tcPr>
            <w:tcW w:w="1276" w:type="dxa"/>
            <w:tcBorders>
              <w:top w:val="nil"/>
              <w:left w:val="single" w:sz="4" w:space="0" w:color="auto"/>
              <w:bottom w:val="nil"/>
              <w:right w:val="nil"/>
            </w:tcBorders>
            <w:shd w:val="clear" w:color="auto" w:fill="auto"/>
            <w:noWrap/>
            <w:vAlign w:val="center"/>
            <w:hideMark/>
          </w:tcPr>
          <w:p w14:paraId="397A4888"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103 (2.8)</w:t>
            </w:r>
          </w:p>
        </w:tc>
        <w:tc>
          <w:tcPr>
            <w:tcW w:w="567" w:type="dxa"/>
            <w:tcBorders>
              <w:top w:val="nil"/>
              <w:left w:val="nil"/>
              <w:bottom w:val="nil"/>
              <w:right w:val="single" w:sz="4" w:space="0" w:color="auto"/>
            </w:tcBorders>
            <w:shd w:val="clear" w:color="auto" w:fill="auto"/>
            <w:noWrap/>
            <w:vAlign w:val="center"/>
            <w:hideMark/>
          </w:tcPr>
          <w:p w14:paraId="233D66B2"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272</w:t>
            </w:r>
          </w:p>
        </w:tc>
        <w:tc>
          <w:tcPr>
            <w:tcW w:w="1196" w:type="dxa"/>
            <w:tcBorders>
              <w:top w:val="nil"/>
              <w:left w:val="single" w:sz="4" w:space="0" w:color="auto"/>
              <w:bottom w:val="nil"/>
            </w:tcBorders>
            <w:vAlign w:val="center"/>
          </w:tcPr>
          <w:p w14:paraId="199D6164" w14:textId="295C2582"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33 (0.6)</w:t>
            </w:r>
          </w:p>
        </w:tc>
        <w:tc>
          <w:tcPr>
            <w:tcW w:w="668" w:type="dxa"/>
            <w:tcBorders>
              <w:top w:val="nil"/>
              <w:left w:val="nil"/>
              <w:bottom w:val="nil"/>
            </w:tcBorders>
            <w:vAlign w:val="center"/>
          </w:tcPr>
          <w:p w14:paraId="6AF875D9" w14:textId="4F17B7AE"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2,874</w:t>
            </w:r>
          </w:p>
        </w:tc>
      </w:tr>
      <w:tr w:rsidR="0025214F" w:rsidRPr="00DF213E" w14:paraId="31471EA4" w14:textId="58CE0309"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6AF5034F" w14:textId="0A437269"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2008</w:t>
            </w:r>
          </w:p>
        </w:tc>
        <w:tc>
          <w:tcPr>
            <w:tcW w:w="1276" w:type="dxa"/>
            <w:tcBorders>
              <w:top w:val="nil"/>
              <w:left w:val="single" w:sz="4" w:space="0" w:color="auto"/>
              <w:bottom w:val="nil"/>
              <w:right w:val="nil"/>
            </w:tcBorders>
            <w:shd w:val="clear" w:color="auto" w:fill="auto"/>
            <w:noWrap/>
            <w:vAlign w:val="center"/>
            <w:hideMark/>
          </w:tcPr>
          <w:p w14:paraId="548CCD28"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70 (0.9)</w:t>
            </w:r>
          </w:p>
        </w:tc>
        <w:tc>
          <w:tcPr>
            <w:tcW w:w="709" w:type="dxa"/>
            <w:tcBorders>
              <w:top w:val="nil"/>
              <w:left w:val="nil"/>
              <w:bottom w:val="nil"/>
              <w:right w:val="single" w:sz="4" w:space="0" w:color="auto"/>
            </w:tcBorders>
            <w:shd w:val="clear" w:color="auto" w:fill="auto"/>
            <w:vAlign w:val="center"/>
            <w:hideMark/>
          </w:tcPr>
          <w:p w14:paraId="38A76141"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3,237</w:t>
            </w:r>
          </w:p>
        </w:tc>
        <w:tc>
          <w:tcPr>
            <w:tcW w:w="1276" w:type="dxa"/>
            <w:tcBorders>
              <w:top w:val="nil"/>
              <w:left w:val="single" w:sz="4" w:space="0" w:color="auto"/>
              <w:bottom w:val="nil"/>
              <w:right w:val="nil"/>
            </w:tcBorders>
            <w:shd w:val="clear" w:color="auto" w:fill="auto"/>
            <w:noWrap/>
            <w:vAlign w:val="center"/>
            <w:hideMark/>
          </w:tcPr>
          <w:p w14:paraId="69837571"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62 (6.1)</w:t>
            </w:r>
          </w:p>
        </w:tc>
        <w:tc>
          <w:tcPr>
            <w:tcW w:w="567" w:type="dxa"/>
            <w:tcBorders>
              <w:top w:val="nil"/>
              <w:left w:val="nil"/>
              <w:bottom w:val="nil"/>
              <w:right w:val="single" w:sz="4" w:space="0" w:color="auto"/>
            </w:tcBorders>
            <w:shd w:val="clear" w:color="auto" w:fill="auto"/>
            <w:vAlign w:val="center"/>
            <w:hideMark/>
          </w:tcPr>
          <w:p w14:paraId="733D507B"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64</w:t>
            </w:r>
          </w:p>
        </w:tc>
        <w:tc>
          <w:tcPr>
            <w:tcW w:w="1276" w:type="dxa"/>
            <w:tcBorders>
              <w:top w:val="nil"/>
              <w:left w:val="single" w:sz="4" w:space="0" w:color="auto"/>
              <w:bottom w:val="nil"/>
              <w:right w:val="nil"/>
            </w:tcBorders>
            <w:shd w:val="clear" w:color="auto" w:fill="auto"/>
            <w:noWrap/>
            <w:vAlign w:val="center"/>
            <w:hideMark/>
          </w:tcPr>
          <w:p w14:paraId="1245761F"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93 (3.2)</w:t>
            </w:r>
          </w:p>
        </w:tc>
        <w:tc>
          <w:tcPr>
            <w:tcW w:w="567" w:type="dxa"/>
            <w:tcBorders>
              <w:top w:val="nil"/>
              <w:left w:val="nil"/>
              <w:bottom w:val="nil"/>
              <w:right w:val="single" w:sz="4" w:space="0" w:color="auto"/>
            </w:tcBorders>
            <w:shd w:val="clear" w:color="auto" w:fill="auto"/>
            <w:noWrap/>
            <w:vAlign w:val="center"/>
            <w:hideMark/>
          </w:tcPr>
          <w:p w14:paraId="0DD14B6C"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75</w:t>
            </w:r>
          </w:p>
        </w:tc>
        <w:tc>
          <w:tcPr>
            <w:tcW w:w="1196" w:type="dxa"/>
            <w:tcBorders>
              <w:top w:val="nil"/>
              <w:left w:val="single" w:sz="4" w:space="0" w:color="auto"/>
              <w:bottom w:val="nil"/>
            </w:tcBorders>
            <w:vAlign w:val="center"/>
          </w:tcPr>
          <w:p w14:paraId="3BC4539F" w14:textId="5BEE64AD"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33 (0.5)</w:t>
            </w:r>
          </w:p>
        </w:tc>
        <w:tc>
          <w:tcPr>
            <w:tcW w:w="668" w:type="dxa"/>
            <w:tcBorders>
              <w:top w:val="nil"/>
              <w:left w:val="nil"/>
              <w:bottom w:val="nil"/>
            </w:tcBorders>
            <w:vAlign w:val="center"/>
          </w:tcPr>
          <w:p w14:paraId="72575E30" w14:textId="63993236"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2,442</w:t>
            </w:r>
          </w:p>
        </w:tc>
      </w:tr>
      <w:tr w:rsidR="0025214F" w:rsidRPr="00DF213E" w14:paraId="6EA69F3B" w14:textId="1CC54330"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106F3A18" w14:textId="156A966D"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2009</w:t>
            </w:r>
          </w:p>
        </w:tc>
        <w:tc>
          <w:tcPr>
            <w:tcW w:w="1276" w:type="dxa"/>
            <w:tcBorders>
              <w:top w:val="nil"/>
              <w:left w:val="single" w:sz="4" w:space="0" w:color="auto"/>
              <w:bottom w:val="nil"/>
              <w:right w:val="nil"/>
            </w:tcBorders>
            <w:shd w:val="clear" w:color="auto" w:fill="auto"/>
            <w:noWrap/>
            <w:vAlign w:val="center"/>
            <w:hideMark/>
          </w:tcPr>
          <w:p w14:paraId="16146D42"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68 (0.7)</w:t>
            </w:r>
          </w:p>
        </w:tc>
        <w:tc>
          <w:tcPr>
            <w:tcW w:w="709" w:type="dxa"/>
            <w:tcBorders>
              <w:top w:val="nil"/>
              <w:left w:val="nil"/>
              <w:bottom w:val="nil"/>
              <w:right w:val="single" w:sz="4" w:space="0" w:color="auto"/>
            </w:tcBorders>
            <w:shd w:val="clear" w:color="auto" w:fill="auto"/>
            <w:vAlign w:val="center"/>
            <w:hideMark/>
          </w:tcPr>
          <w:p w14:paraId="28B03BD8"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3,906</w:t>
            </w:r>
          </w:p>
        </w:tc>
        <w:tc>
          <w:tcPr>
            <w:tcW w:w="1276" w:type="dxa"/>
            <w:tcBorders>
              <w:top w:val="nil"/>
              <w:left w:val="single" w:sz="4" w:space="0" w:color="auto"/>
              <w:bottom w:val="nil"/>
              <w:right w:val="nil"/>
            </w:tcBorders>
            <w:shd w:val="clear" w:color="auto" w:fill="auto"/>
            <w:noWrap/>
            <w:vAlign w:val="center"/>
            <w:hideMark/>
          </w:tcPr>
          <w:p w14:paraId="1C646CB0"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72 (11.3)</w:t>
            </w:r>
          </w:p>
        </w:tc>
        <w:tc>
          <w:tcPr>
            <w:tcW w:w="567" w:type="dxa"/>
            <w:tcBorders>
              <w:top w:val="nil"/>
              <w:left w:val="nil"/>
              <w:bottom w:val="nil"/>
              <w:right w:val="single" w:sz="4" w:space="0" w:color="auto"/>
            </w:tcBorders>
            <w:shd w:val="clear" w:color="auto" w:fill="auto"/>
            <w:vAlign w:val="center"/>
            <w:hideMark/>
          </w:tcPr>
          <w:p w14:paraId="53AA697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30</w:t>
            </w:r>
          </w:p>
        </w:tc>
        <w:tc>
          <w:tcPr>
            <w:tcW w:w="1276" w:type="dxa"/>
            <w:tcBorders>
              <w:top w:val="nil"/>
              <w:left w:val="single" w:sz="4" w:space="0" w:color="auto"/>
              <w:bottom w:val="nil"/>
              <w:right w:val="nil"/>
            </w:tcBorders>
            <w:shd w:val="clear" w:color="auto" w:fill="auto"/>
            <w:noWrap/>
            <w:vAlign w:val="center"/>
            <w:hideMark/>
          </w:tcPr>
          <w:p w14:paraId="4B9DBA2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95 (5.0)</w:t>
            </w:r>
          </w:p>
        </w:tc>
        <w:tc>
          <w:tcPr>
            <w:tcW w:w="567" w:type="dxa"/>
            <w:tcBorders>
              <w:top w:val="nil"/>
              <w:left w:val="nil"/>
              <w:bottom w:val="nil"/>
              <w:right w:val="single" w:sz="4" w:space="0" w:color="auto"/>
            </w:tcBorders>
            <w:shd w:val="clear" w:color="auto" w:fill="auto"/>
            <w:noWrap/>
            <w:vAlign w:val="center"/>
            <w:hideMark/>
          </w:tcPr>
          <w:p w14:paraId="7CFC1B0C"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82</w:t>
            </w:r>
          </w:p>
        </w:tc>
        <w:tc>
          <w:tcPr>
            <w:tcW w:w="1196" w:type="dxa"/>
            <w:tcBorders>
              <w:top w:val="nil"/>
              <w:left w:val="single" w:sz="4" w:space="0" w:color="auto"/>
              <w:bottom w:val="nil"/>
            </w:tcBorders>
            <w:vAlign w:val="center"/>
          </w:tcPr>
          <w:p w14:paraId="33F89079" w14:textId="07283B01"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33 (0.3)</w:t>
            </w:r>
          </w:p>
        </w:tc>
        <w:tc>
          <w:tcPr>
            <w:tcW w:w="668" w:type="dxa"/>
            <w:tcBorders>
              <w:top w:val="nil"/>
              <w:left w:val="nil"/>
              <w:bottom w:val="nil"/>
            </w:tcBorders>
            <w:vAlign w:val="center"/>
          </w:tcPr>
          <w:p w14:paraId="56AF43B4" w14:textId="2D6C52BB"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2,097</w:t>
            </w:r>
          </w:p>
        </w:tc>
      </w:tr>
      <w:tr w:rsidR="0025214F" w:rsidRPr="00DF213E" w14:paraId="27E08BC8" w14:textId="1CC5443B"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09378EA7" w14:textId="332869FE"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2010</w:t>
            </w:r>
          </w:p>
        </w:tc>
        <w:tc>
          <w:tcPr>
            <w:tcW w:w="1276" w:type="dxa"/>
            <w:tcBorders>
              <w:top w:val="nil"/>
              <w:left w:val="single" w:sz="4" w:space="0" w:color="auto"/>
              <w:bottom w:val="nil"/>
              <w:right w:val="nil"/>
            </w:tcBorders>
            <w:shd w:val="clear" w:color="auto" w:fill="auto"/>
            <w:noWrap/>
            <w:vAlign w:val="center"/>
            <w:hideMark/>
          </w:tcPr>
          <w:p w14:paraId="336845A8"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64 (1.2)</w:t>
            </w:r>
          </w:p>
        </w:tc>
        <w:tc>
          <w:tcPr>
            <w:tcW w:w="709" w:type="dxa"/>
            <w:tcBorders>
              <w:top w:val="nil"/>
              <w:left w:val="nil"/>
              <w:bottom w:val="nil"/>
              <w:right w:val="single" w:sz="4" w:space="0" w:color="auto"/>
            </w:tcBorders>
            <w:shd w:val="clear" w:color="auto" w:fill="auto"/>
            <w:vAlign w:val="center"/>
            <w:hideMark/>
          </w:tcPr>
          <w:p w14:paraId="4244FF38"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1,514</w:t>
            </w:r>
          </w:p>
        </w:tc>
        <w:tc>
          <w:tcPr>
            <w:tcW w:w="1276" w:type="dxa"/>
            <w:tcBorders>
              <w:top w:val="nil"/>
              <w:left w:val="single" w:sz="4" w:space="0" w:color="auto"/>
              <w:bottom w:val="nil"/>
              <w:right w:val="nil"/>
            </w:tcBorders>
            <w:shd w:val="clear" w:color="auto" w:fill="auto"/>
            <w:noWrap/>
            <w:vAlign w:val="center"/>
            <w:hideMark/>
          </w:tcPr>
          <w:p w14:paraId="7FE6D83E"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67 (14.7)</w:t>
            </w:r>
          </w:p>
        </w:tc>
        <w:tc>
          <w:tcPr>
            <w:tcW w:w="567" w:type="dxa"/>
            <w:tcBorders>
              <w:top w:val="nil"/>
              <w:left w:val="nil"/>
              <w:bottom w:val="nil"/>
              <w:right w:val="single" w:sz="4" w:space="0" w:color="auto"/>
            </w:tcBorders>
            <w:shd w:val="clear" w:color="auto" w:fill="auto"/>
            <w:vAlign w:val="center"/>
            <w:hideMark/>
          </w:tcPr>
          <w:p w14:paraId="5602BC5B"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18</w:t>
            </w:r>
          </w:p>
        </w:tc>
        <w:tc>
          <w:tcPr>
            <w:tcW w:w="1276" w:type="dxa"/>
            <w:tcBorders>
              <w:top w:val="nil"/>
              <w:left w:val="single" w:sz="4" w:space="0" w:color="auto"/>
              <w:bottom w:val="nil"/>
              <w:right w:val="nil"/>
            </w:tcBorders>
            <w:shd w:val="clear" w:color="auto" w:fill="auto"/>
            <w:noWrap/>
            <w:vAlign w:val="center"/>
            <w:hideMark/>
          </w:tcPr>
          <w:p w14:paraId="4200D663"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87 (6.3)</w:t>
            </w:r>
          </w:p>
        </w:tc>
        <w:tc>
          <w:tcPr>
            <w:tcW w:w="567" w:type="dxa"/>
            <w:tcBorders>
              <w:top w:val="nil"/>
              <w:left w:val="nil"/>
              <w:bottom w:val="nil"/>
              <w:right w:val="single" w:sz="4" w:space="0" w:color="auto"/>
            </w:tcBorders>
            <w:shd w:val="clear" w:color="auto" w:fill="auto"/>
            <w:noWrap/>
            <w:vAlign w:val="center"/>
            <w:hideMark/>
          </w:tcPr>
          <w:p w14:paraId="352D59F3"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70</w:t>
            </w:r>
          </w:p>
        </w:tc>
        <w:tc>
          <w:tcPr>
            <w:tcW w:w="1196" w:type="dxa"/>
            <w:tcBorders>
              <w:top w:val="nil"/>
              <w:left w:val="single" w:sz="4" w:space="0" w:color="auto"/>
              <w:bottom w:val="nil"/>
            </w:tcBorders>
            <w:vAlign w:val="center"/>
          </w:tcPr>
          <w:p w14:paraId="4D55F7BB" w14:textId="2FAEA0B5"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30 (0.7)</w:t>
            </w:r>
          </w:p>
        </w:tc>
        <w:tc>
          <w:tcPr>
            <w:tcW w:w="668" w:type="dxa"/>
            <w:tcBorders>
              <w:top w:val="nil"/>
              <w:left w:val="nil"/>
              <w:bottom w:val="nil"/>
            </w:tcBorders>
            <w:vAlign w:val="center"/>
          </w:tcPr>
          <w:p w14:paraId="56D75E3A" w14:textId="59581240"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627</w:t>
            </w:r>
          </w:p>
        </w:tc>
      </w:tr>
      <w:tr w:rsidR="0025214F" w:rsidRPr="00DF213E" w14:paraId="09B59E5A" w14:textId="1F46CC43"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6C5F3C97" w14:textId="61524B4D"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2011</w:t>
            </w:r>
          </w:p>
        </w:tc>
        <w:tc>
          <w:tcPr>
            <w:tcW w:w="1276" w:type="dxa"/>
            <w:tcBorders>
              <w:top w:val="nil"/>
              <w:left w:val="single" w:sz="4" w:space="0" w:color="auto"/>
              <w:bottom w:val="nil"/>
              <w:right w:val="nil"/>
            </w:tcBorders>
            <w:shd w:val="clear" w:color="auto" w:fill="auto"/>
            <w:noWrap/>
            <w:vAlign w:val="center"/>
            <w:hideMark/>
          </w:tcPr>
          <w:p w14:paraId="1CA44AE5"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80 (1.4)</w:t>
            </w:r>
          </w:p>
        </w:tc>
        <w:tc>
          <w:tcPr>
            <w:tcW w:w="709" w:type="dxa"/>
            <w:tcBorders>
              <w:top w:val="nil"/>
              <w:left w:val="nil"/>
              <w:bottom w:val="nil"/>
              <w:right w:val="single" w:sz="4" w:space="0" w:color="auto"/>
            </w:tcBorders>
            <w:shd w:val="clear" w:color="auto" w:fill="auto"/>
            <w:vAlign w:val="center"/>
            <w:hideMark/>
          </w:tcPr>
          <w:p w14:paraId="65D9E52B"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1,558</w:t>
            </w:r>
          </w:p>
        </w:tc>
        <w:tc>
          <w:tcPr>
            <w:tcW w:w="1276" w:type="dxa"/>
            <w:tcBorders>
              <w:top w:val="nil"/>
              <w:left w:val="single" w:sz="4" w:space="0" w:color="auto"/>
              <w:bottom w:val="nil"/>
              <w:right w:val="nil"/>
            </w:tcBorders>
            <w:shd w:val="clear" w:color="auto" w:fill="auto"/>
            <w:noWrap/>
            <w:vAlign w:val="center"/>
            <w:hideMark/>
          </w:tcPr>
          <w:p w14:paraId="709F10F5"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33 (6.0)</w:t>
            </w:r>
          </w:p>
        </w:tc>
        <w:tc>
          <w:tcPr>
            <w:tcW w:w="567" w:type="dxa"/>
            <w:tcBorders>
              <w:top w:val="nil"/>
              <w:left w:val="nil"/>
              <w:bottom w:val="nil"/>
              <w:right w:val="single" w:sz="4" w:space="0" w:color="auto"/>
            </w:tcBorders>
            <w:shd w:val="clear" w:color="auto" w:fill="auto"/>
            <w:vAlign w:val="center"/>
            <w:hideMark/>
          </w:tcPr>
          <w:p w14:paraId="215A79CC"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16</w:t>
            </w:r>
          </w:p>
        </w:tc>
        <w:tc>
          <w:tcPr>
            <w:tcW w:w="1276" w:type="dxa"/>
            <w:tcBorders>
              <w:top w:val="nil"/>
              <w:left w:val="single" w:sz="4" w:space="0" w:color="auto"/>
              <w:bottom w:val="nil"/>
              <w:right w:val="nil"/>
            </w:tcBorders>
            <w:shd w:val="clear" w:color="auto" w:fill="auto"/>
            <w:noWrap/>
            <w:vAlign w:val="center"/>
            <w:hideMark/>
          </w:tcPr>
          <w:p w14:paraId="26FF5377"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118 (5.6)</w:t>
            </w:r>
          </w:p>
        </w:tc>
        <w:tc>
          <w:tcPr>
            <w:tcW w:w="567" w:type="dxa"/>
            <w:tcBorders>
              <w:top w:val="nil"/>
              <w:left w:val="nil"/>
              <w:bottom w:val="nil"/>
              <w:right w:val="single" w:sz="4" w:space="0" w:color="auto"/>
            </w:tcBorders>
            <w:shd w:val="clear" w:color="auto" w:fill="auto"/>
            <w:noWrap/>
            <w:vAlign w:val="center"/>
            <w:hideMark/>
          </w:tcPr>
          <w:p w14:paraId="2C31B33B"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66</w:t>
            </w:r>
          </w:p>
        </w:tc>
        <w:tc>
          <w:tcPr>
            <w:tcW w:w="1196" w:type="dxa"/>
            <w:tcBorders>
              <w:top w:val="nil"/>
              <w:left w:val="single" w:sz="4" w:space="0" w:color="auto"/>
              <w:bottom w:val="nil"/>
            </w:tcBorders>
            <w:vAlign w:val="center"/>
          </w:tcPr>
          <w:p w14:paraId="053655BE" w14:textId="22C0FA91"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33 (0.7)</w:t>
            </w:r>
          </w:p>
        </w:tc>
        <w:tc>
          <w:tcPr>
            <w:tcW w:w="668" w:type="dxa"/>
            <w:tcBorders>
              <w:top w:val="nil"/>
              <w:left w:val="nil"/>
              <w:bottom w:val="nil"/>
            </w:tcBorders>
            <w:vAlign w:val="center"/>
          </w:tcPr>
          <w:p w14:paraId="7A16DD1C" w14:textId="605953EE"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763</w:t>
            </w:r>
          </w:p>
        </w:tc>
      </w:tr>
      <w:tr w:rsidR="0025214F" w:rsidRPr="00DF213E" w14:paraId="54F784AC" w14:textId="5A2D72E8"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178893DA" w14:textId="35B80911"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2012</w:t>
            </w:r>
          </w:p>
        </w:tc>
        <w:tc>
          <w:tcPr>
            <w:tcW w:w="1276" w:type="dxa"/>
            <w:tcBorders>
              <w:top w:val="nil"/>
              <w:left w:val="single" w:sz="4" w:space="0" w:color="auto"/>
              <w:bottom w:val="nil"/>
              <w:right w:val="nil"/>
            </w:tcBorders>
            <w:shd w:val="clear" w:color="auto" w:fill="auto"/>
            <w:noWrap/>
            <w:vAlign w:val="center"/>
            <w:hideMark/>
          </w:tcPr>
          <w:p w14:paraId="6D9CCBA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80 (1.1)</w:t>
            </w:r>
          </w:p>
        </w:tc>
        <w:tc>
          <w:tcPr>
            <w:tcW w:w="709" w:type="dxa"/>
            <w:tcBorders>
              <w:top w:val="nil"/>
              <w:left w:val="nil"/>
              <w:bottom w:val="nil"/>
              <w:right w:val="single" w:sz="4" w:space="0" w:color="auto"/>
            </w:tcBorders>
            <w:shd w:val="clear" w:color="auto" w:fill="auto"/>
            <w:vAlign w:val="center"/>
            <w:hideMark/>
          </w:tcPr>
          <w:p w14:paraId="333E1ED0"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2,445</w:t>
            </w:r>
          </w:p>
        </w:tc>
        <w:tc>
          <w:tcPr>
            <w:tcW w:w="1276" w:type="dxa"/>
            <w:tcBorders>
              <w:top w:val="nil"/>
              <w:left w:val="single" w:sz="4" w:space="0" w:color="auto"/>
              <w:bottom w:val="nil"/>
              <w:right w:val="nil"/>
            </w:tcBorders>
            <w:shd w:val="clear" w:color="auto" w:fill="auto"/>
            <w:noWrap/>
            <w:vAlign w:val="center"/>
            <w:hideMark/>
          </w:tcPr>
          <w:p w14:paraId="4B2A0592"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59 (7.2)</w:t>
            </w:r>
          </w:p>
        </w:tc>
        <w:tc>
          <w:tcPr>
            <w:tcW w:w="567" w:type="dxa"/>
            <w:tcBorders>
              <w:top w:val="nil"/>
              <w:left w:val="nil"/>
              <w:bottom w:val="nil"/>
              <w:right w:val="single" w:sz="4" w:space="0" w:color="auto"/>
            </w:tcBorders>
            <w:shd w:val="clear" w:color="auto" w:fill="auto"/>
            <w:vAlign w:val="center"/>
            <w:hideMark/>
          </w:tcPr>
          <w:p w14:paraId="26248DF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49</w:t>
            </w:r>
          </w:p>
        </w:tc>
        <w:tc>
          <w:tcPr>
            <w:tcW w:w="1276" w:type="dxa"/>
            <w:tcBorders>
              <w:top w:val="nil"/>
              <w:left w:val="single" w:sz="4" w:space="0" w:color="auto"/>
              <w:bottom w:val="nil"/>
              <w:right w:val="nil"/>
            </w:tcBorders>
            <w:shd w:val="clear" w:color="auto" w:fill="auto"/>
            <w:noWrap/>
            <w:vAlign w:val="center"/>
            <w:hideMark/>
          </w:tcPr>
          <w:p w14:paraId="636784C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84 (3.8)</w:t>
            </w:r>
          </w:p>
        </w:tc>
        <w:tc>
          <w:tcPr>
            <w:tcW w:w="567" w:type="dxa"/>
            <w:tcBorders>
              <w:top w:val="nil"/>
              <w:left w:val="nil"/>
              <w:bottom w:val="nil"/>
              <w:right w:val="single" w:sz="4" w:space="0" w:color="auto"/>
            </w:tcBorders>
            <w:shd w:val="clear" w:color="auto" w:fill="auto"/>
            <w:noWrap/>
            <w:vAlign w:val="center"/>
            <w:hideMark/>
          </w:tcPr>
          <w:p w14:paraId="155E127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71</w:t>
            </w:r>
          </w:p>
        </w:tc>
        <w:tc>
          <w:tcPr>
            <w:tcW w:w="1196" w:type="dxa"/>
            <w:tcBorders>
              <w:top w:val="nil"/>
              <w:left w:val="single" w:sz="4" w:space="0" w:color="auto"/>
              <w:bottom w:val="nil"/>
            </w:tcBorders>
            <w:vAlign w:val="center"/>
          </w:tcPr>
          <w:p w14:paraId="323259C3" w14:textId="5DF5C7B2"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34 (0.6)</w:t>
            </w:r>
          </w:p>
        </w:tc>
        <w:tc>
          <w:tcPr>
            <w:tcW w:w="668" w:type="dxa"/>
            <w:tcBorders>
              <w:top w:val="nil"/>
              <w:left w:val="nil"/>
              <w:bottom w:val="nil"/>
            </w:tcBorders>
            <w:vAlign w:val="center"/>
          </w:tcPr>
          <w:p w14:paraId="1C9E1250" w14:textId="38FAE9A1"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1,134</w:t>
            </w:r>
          </w:p>
        </w:tc>
      </w:tr>
      <w:tr w:rsidR="0025214F" w:rsidRPr="00DF213E" w14:paraId="067543B8" w14:textId="77314D58"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36A996B9" w14:textId="79D9C20C"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2013</w:t>
            </w:r>
          </w:p>
        </w:tc>
        <w:tc>
          <w:tcPr>
            <w:tcW w:w="1276" w:type="dxa"/>
            <w:tcBorders>
              <w:top w:val="nil"/>
              <w:left w:val="single" w:sz="4" w:space="0" w:color="auto"/>
              <w:bottom w:val="nil"/>
              <w:right w:val="nil"/>
            </w:tcBorders>
            <w:shd w:val="clear" w:color="auto" w:fill="auto"/>
            <w:noWrap/>
            <w:vAlign w:val="center"/>
            <w:hideMark/>
          </w:tcPr>
          <w:p w14:paraId="230801B0"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86 (1.0)</w:t>
            </w:r>
          </w:p>
        </w:tc>
        <w:tc>
          <w:tcPr>
            <w:tcW w:w="709" w:type="dxa"/>
            <w:tcBorders>
              <w:top w:val="nil"/>
              <w:left w:val="nil"/>
              <w:bottom w:val="nil"/>
              <w:right w:val="single" w:sz="4" w:space="0" w:color="auto"/>
            </w:tcBorders>
            <w:shd w:val="clear" w:color="auto" w:fill="auto"/>
            <w:vAlign w:val="center"/>
            <w:hideMark/>
          </w:tcPr>
          <w:p w14:paraId="0535858C"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4,196</w:t>
            </w:r>
          </w:p>
        </w:tc>
        <w:tc>
          <w:tcPr>
            <w:tcW w:w="1276" w:type="dxa"/>
            <w:tcBorders>
              <w:top w:val="nil"/>
              <w:left w:val="single" w:sz="4" w:space="0" w:color="auto"/>
              <w:bottom w:val="nil"/>
              <w:right w:val="nil"/>
            </w:tcBorders>
            <w:shd w:val="clear" w:color="auto" w:fill="auto"/>
            <w:noWrap/>
            <w:vAlign w:val="center"/>
            <w:hideMark/>
          </w:tcPr>
          <w:p w14:paraId="717996EC"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53 (5.9)</w:t>
            </w:r>
          </w:p>
        </w:tc>
        <w:tc>
          <w:tcPr>
            <w:tcW w:w="567" w:type="dxa"/>
            <w:tcBorders>
              <w:top w:val="nil"/>
              <w:left w:val="nil"/>
              <w:bottom w:val="nil"/>
              <w:right w:val="single" w:sz="4" w:space="0" w:color="auto"/>
            </w:tcBorders>
            <w:shd w:val="clear" w:color="auto" w:fill="auto"/>
            <w:vAlign w:val="center"/>
            <w:hideMark/>
          </w:tcPr>
          <w:p w14:paraId="609FD92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53</w:t>
            </w:r>
          </w:p>
        </w:tc>
        <w:tc>
          <w:tcPr>
            <w:tcW w:w="1276" w:type="dxa"/>
            <w:tcBorders>
              <w:top w:val="nil"/>
              <w:left w:val="single" w:sz="4" w:space="0" w:color="auto"/>
              <w:bottom w:val="nil"/>
              <w:right w:val="nil"/>
            </w:tcBorders>
            <w:shd w:val="clear" w:color="auto" w:fill="auto"/>
            <w:noWrap/>
            <w:vAlign w:val="center"/>
            <w:hideMark/>
          </w:tcPr>
          <w:p w14:paraId="6F5AFCCB"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99 (2.7)</w:t>
            </w:r>
          </w:p>
        </w:tc>
        <w:tc>
          <w:tcPr>
            <w:tcW w:w="567" w:type="dxa"/>
            <w:tcBorders>
              <w:top w:val="nil"/>
              <w:left w:val="nil"/>
              <w:bottom w:val="nil"/>
              <w:right w:val="single" w:sz="4" w:space="0" w:color="auto"/>
            </w:tcBorders>
            <w:shd w:val="clear" w:color="auto" w:fill="auto"/>
            <w:noWrap/>
            <w:vAlign w:val="center"/>
            <w:hideMark/>
          </w:tcPr>
          <w:p w14:paraId="10A0DE1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247</w:t>
            </w:r>
          </w:p>
        </w:tc>
        <w:tc>
          <w:tcPr>
            <w:tcW w:w="1196" w:type="dxa"/>
            <w:tcBorders>
              <w:top w:val="nil"/>
              <w:left w:val="single" w:sz="4" w:space="0" w:color="auto"/>
              <w:bottom w:val="nil"/>
            </w:tcBorders>
            <w:vAlign w:val="center"/>
          </w:tcPr>
          <w:p w14:paraId="34AE8C01" w14:textId="0CE1A9E5"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35 (0.6)</w:t>
            </w:r>
          </w:p>
        </w:tc>
        <w:tc>
          <w:tcPr>
            <w:tcW w:w="668" w:type="dxa"/>
            <w:tcBorders>
              <w:top w:val="nil"/>
              <w:left w:val="nil"/>
              <w:bottom w:val="nil"/>
            </w:tcBorders>
            <w:vAlign w:val="center"/>
          </w:tcPr>
          <w:p w14:paraId="39711158" w14:textId="483F78F4"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1,201</w:t>
            </w:r>
          </w:p>
        </w:tc>
      </w:tr>
      <w:tr w:rsidR="0025214F" w:rsidRPr="00DF213E" w14:paraId="2A6A5E2E" w14:textId="41B337DB"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5BB3AD21" w14:textId="4F349D1D"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2014</w:t>
            </w:r>
          </w:p>
        </w:tc>
        <w:tc>
          <w:tcPr>
            <w:tcW w:w="1276" w:type="dxa"/>
            <w:tcBorders>
              <w:top w:val="nil"/>
              <w:left w:val="single" w:sz="4" w:space="0" w:color="auto"/>
              <w:bottom w:val="nil"/>
              <w:right w:val="nil"/>
            </w:tcBorders>
            <w:shd w:val="clear" w:color="auto" w:fill="auto"/>
            <w:noWrap/>
            <w:vAlign w:val="center"/>
            <w:hideMark/>
          </w:tcPr>
          <w:p w14:paraId="1705A92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84 (0.9)</w:t>
            </w:r>
          </w:p>
        </w:tc>
        <w:tc>
          <w:tcPr>
            <w:tcW w:w="709" w:type="dxa"/>
            <w:tcBorders>
              <w:top w:val="nil"/>
              <w:left w:val="nil"/>
              <w:bottom w:val="nil"/>
              <w:right w:val="single" w:sz="4" w:space="0" w:color="auto"/>
            </w:tcBorders>
            <w:shd w:val="clear" w:color="auto" w:fill="auto"/>
            <w:vAlign w:val="center"/>
            <w:hideMark/>
          </w:tcPr>
          <w:p w14:paraId="4F37E330"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2,531</w:t>
            </w:r>
          </w:p>
        </w:tc>
        <w:tc>
          <w:tcPr>
            <w:tcW w:w="1276" w:type="dxa"/>
            <w:tcBorders>
              <w:top w:val="nil"/>
              <w:left w:val="single" w:sz="4" w:space="0" w:color="auto"/>
              <w:bottom w:val="nil"/>
              <w:right w:val="nil"/>
            </w:tcBorders>
            <w:shd w:val="clear" w:color="auto" w:fill="auto"/>
            <w:noWrap/>
            <w:vAlign w:val="center"/>
            <w:hideMark/>
          </w:tcPr>
          <w:p w14:paraId="1631F72E"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32 (3.9)</w:t>
            </w:r>
          </w:p>
        </w:tc>
        <w:tc>
          <w:tcPr>
            <w:tcW w:w="567" w:type="dxa"/>
            <w:tcBorders>
              <w:top w:val="nil"/>
              <w:left w:val="nil"/>
              <w:bottom w:val="nil"/>
              <w:right w:val="single" w:sz="4" w:space="0" w:color="auto"/>
            </w:tcBorders>
            <w:shd w:val="clear" w:color="auto" w:fill="auto"/>
            <w:vAlign w:val="center"/>
            <w:hideMark/>
          </w:tcPr>
          <w:p w14:paraId="15E465D9"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26</w:t>
            </w:r>
          </w:p>
        </w:tc>
        <w:tc>
          <w:tcPr>
            <w:tcW w:w="1276" w:type="dxa"/>
            <w:tcBorders>
              <w:top w:val="nil"/>
              <w:left w:val="single" w:sz="4" w:space="0" w:color="auto"/>
              <w:bottom w:val="nil"/>
              <w:right w:val="nil"/>
            </w:tcBorders>
            <w:shd w:val="clear" w:color="auto" w:fill="auto"/>
            <w:noWrap/>
            <w:vAlign w:val="center"/>
            <w:hideMark/>
          </w:tcPr>
          <w:p w14:paraId="7623E9E7"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92 (4.1)</w:t>
            </w:r>
          </w:p>
        </w:tc>
        <w:tc>
          <w:tcPr>
            <w:tcW w:w="567" w:type="dxa"/>
            <w:tcBorders>
              <w:top w:val="nil"/>
              <w:left w:val="nil"/>
              <w:bottom w:val="nil"/>
              <w:right w:val="single" w:sz="4" w:space="0" w:color="auto"/>
            </w:tcBorders>
            <w:shd w:val="clear" w:color="auto" w:fill="auto"/>
            <w:noWrap/>
            <w:vAlign w:val="center"/>
            <w:hideMark/>
          </w:tcPr>
          <w:p w14:paraId="5AD14C56"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109</w:t>
            </w:r>
          </w:p>
        </w:tc>
        <w:tc>
          <w:tcPr>
            <w:tcW w:w="1196" w:type="dxa"/>
            <w:tcBorders>
              <w:top w:val="nil"/>
              <w:left w:val="single" w:sz="4" w:space="0" w:color="auto"/>
              <w:bottom w:val="nil"/>
            </w:tcBorders>
            <w:vAlign w:val="center"/>
          </w:tcPr>
          <w:p w14:paraId="09DC9816" w14:textId="460FFC69"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32 (0.5)</w:t>
            </w:r>
          </w:p>
        </w:tc>
        <w:tc>
          <w:tcPr>
            <w:tcW w:w="668" w:type="dxa"/>
            <w:tcBorders>
              <w:top w:val="nil"/>
              <w:left w:val="nil"/>
              <w:bottom w:val="nil"/>
            </w:tcBorders>
            <w:vAlign w:val="center"/>
          </w:tcPr>
          <w:p w14:paraId="1372B310" w14:textId="6E5324D4"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1,597</w:t>
            </w:r>
          </w:p>
        </w:tc>
      </w:tr>
      <w:tr w:rsidR="0025214F" w:rsidRPr="00DF213E" w14:paraId="6FBDCA41" w14:textId="324C32DF"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4DABC382" w14:textId="2735981D"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2015</w:t>
            </w:r>
          </w:p>
        </w:tc>
        <w:tc>
          <w:tcPr>
            <w:tcW w:w="1276" w:type="dxa"/>
            <w:tcBorders>
              <w:top w:val="nil"/>
              <w:left w:val="single" w:sz="4" w:space="0" w:color="auto"/>
              <w:bottom w:val="nil"/>
              <w:right w:val="nil"/>
            </w:tcBorders>
            <w:shd w:val="clear" w:color="auto" w:fill="auto"/>
            <w:noWrap/>
            <w:vAlign w:val="center"/>
            <w:hideMark/>
          </w:tcPr>
          <w:p w14:paraId="51781FE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82 (0.6)</w:t>
            </w:r>
          </w:p>
        </w:tc>
        <w:tc>
          <w:tcPr>
            <w:tcW w:w="709" w:type="dxa"/>
            <w:tcBorders>
              <w:top w:val="nil"/>
              <w:left w:val="nil"/>
              <w:bottom w:val="nil"/>
              <w:right w:val="single" w:sz="4" w:space="0" w:color="auto"/>
            </w:tcBorders>
            <w:shd w:val="clear" w:color="auto" w:fill="auto"/>
            <w:vAlign w:val="center"/>
            <w:hideMark/>
          </w:tcPr>
          <w:p w14:paraId="086DAEC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4,808</w:t>
            </w:r>
          </w:p>
        </w:tc>
        <w:tc>
          <w:tcPr>
            <w:tcW w:w="1276" w:type="dxa"/>
            <w:tcBorders>
              <w:top w:val="nil"/>
              <w:left w:val="single" w:sz="4" w:space="0" w:color="auto"/>
              <w:bottom w:val="nil"/>
              <w:right w:val="nil"/>
            </w:tcBorders>
            <w:shd w:val="clear" w:color="auto" w:fill="auto"/>
            <w:noWrap/>
            <w:vAlign w:val="center"/>
            <w:hideMark/>
          </w:tcPr>
          <w:p w14:paraId="6E02D5F2"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42 (5.2)</w:t>
            </w:r>
          </w:p>
        </w:tc>
        <w:tc>
          <w:tcPr>
            <w:tcW w:w="567" w:type="dxa"/>
            <w:tcBorders>
              <w:top w:val="nil"/>
              <w:left w:val="nil"/>
              <w:bottom w:val="nil"/>
              <w:right w:val="single" w:sz="4" w:space="0" w:color="auto"/>
            </w:tcBorders>
            <w:shd w:val="clear" w:color="auto" w:fill="auto"/>
            <w:vAlign w:val="center"/>
            <w:hideMark/>
          </w:tcPr>
          <w:p w14:paraId="7DD6A5A3"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32</w:t>
            </w:r>
          </w:p>
        </w:tc>
        <w:tc>
          <w:tcPr>
            <w:tcW w:w="1276" w:type="dxa"/>
            <w:tcBorders>
              <w:top w:val="nil"/>
              <w:left w:val="single" w:sz="4" w:space="0" w:color="auto"/>
              <w:bottom w:val="nil"/>
              <w:right w:val="nil"/>
            </w:tcBorders>
            <w:shd w:val="clear" w:color="auto" w:fill="auto"/>
            <w:noWrap/>
            <w:vAlign w:val="center"/>
            <w:hideMark/>
          </w:tcPr>
          <w:p w14:paraId="2E9D60D1"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92 (3.1)</w:t>
            </w:r>
          </w:p>
        </w:tc>
        <w:tc>
          <w:tcPr>
            <w:tcW w:w="567" w:type="dxa"/>
            <w:tcBorders>
              <w:top w:val="nil"/>
              <w:left w:val="nil"/>
              <w:bottom w:val="nil"/>
              <w:right w:val="single" w:sz="4" w:space="0" w:color="auto"/>
            </w:tcBorders>
            <w:shd w:val="clear" w:color="auto" w:fill="auto"/>
            <w:noWrap/>
            <w:vAlign w:val="center"/>
            <w:hideMark/>
          </w:tcPr>
          <w:p w14:paraId="6697FC7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234</w:t>
            </w:r>
          </w:p>
        </w:tc>
        <w:tc>
          <w:tcPr>
            <w:tcW w:w="1196" w:type="dxa"/>
            <w:tcBorders>
              <w:top w:val="nil"/>
              <w:left w:val="single" w:sz="4" w:space="0" w:color="auto"/>
              <w:bottom w:val="nil"/>
            </w:tcBorders>
            <w:vAlign w:val="center"/>
          </w:tcPr>
          <w:p w14:paraId="51819048" w14:textId="06B8CD4F"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36 (0.6)</w:t>
            </w:r>
          </w:p>
        </w:tc>
        <w:tc>
          <w:tcPr>
            <w:tcW w:w="668" w:type="dxa"/>
            <w:tcBorders>
              <w:top w:val="nil"/>
              <w:left w:val="nil"/>
              <w:bottom w:val="nil"/>
            </w:tcBorders>
            <w:vAlign w:val="center"/>
          </w:tcPr>
          <w:p w14:paraId="3048687C" w14:textId="7AA8FF93"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981</w:t>
            </w:r>
          </w:p>
        </w:tc>
      </w:tr>
      <w:tr w:rsidR="0025214F" w:rsidRPr="00DF213E" w14:paraId="404008BF" w14:textId="64DD1DDC"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5F051C11" w14:textId="3AB7943C"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2016</w:t>
            </w:r>
          </w:p>
        </w:tc>
        <w:tc>
          <w:tcPr>
            <w:tcW w:w="1276" w:type="dxa"/>
            <w:tcBorders>
              <w:top w:val="nil"/>
              <w:left w:val="single" w:sz="4" w:space="0" w:color="auto"/>
              <w:bottom w:val="nil"/>
              <w:right w:val="nil"/>
            </w:tcBorders>
            <w:shd w:val="clear" w:color="auto" w:fill="auto"/>
            <w:noWrap/>
            <w:vAlign w:val="center"/>
            <w:hideMark/>
          </w:tcPr>
          <w:p w14:paraId="6212AD23"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86 (1.4)</w:t>
            </w:r>
          </w:p>
        </w:tc>
        <w:tc>
          <w:tcPr>
            <w:tcW w:w="709" w:type="dxa"/>
            <w:tcBorders>
              <w:top w:val="nil"/>
              <w:left w:val="nil"/>
              <w:bottom w:val="nil"/>
              <w:right w:val="single" w:sz="4" w:space="0" w:color="auto"/>
            </w:tcBorders>
            <w:shd w:val="clear" w:color="auto" w:fill="auto"/>
            <w:vAlign w:val="center"/>
            <w:hideMark/>
          </w:tcPr>
          <w:p w14:paraId="01890650"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3,897</w:t>
            </w:r>
          </w:p>
        </w:tc>
        <w:tc>
          <w:tcPr>
            <w:tcW w:w="1276" w:type="dxa"/>
            <w:tcBorders>
              <w:top w:val="nil"/>
              <w:left w:val="single" w:sz="4" w:space="0" w:color="auto"/>
              <w:bottom w:val="nil"/>
              <w:right w:val="nil"/>
            </w:tcBorders>
            <w:shd w:val="clear" w:color="auto" w:fill="auto"/>
            <w:noWrap/>
            <w:vAlign w:val="center"/>
            <w:hideMark/>
          </w:tcPr>
          <w:p w14:paraId="2C2DB70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45 (9.0)</w:t>
            </w:r>
          </w:p>
        </w:tc>
        <w:tc>
          <w:tcPr>
            <w:tcW w:w="567" w:type="dxa"/>
            <w:tcBorders>
              <w:top w:val="nil"/>
              <w:left w:val="nil"/>
              <w:bottom w:val="nil"/>
              <w:right w:val="single" w:sz="4" w:space="0" w:color="auto"/>
            </w:tcBorders>
            <w:shd w:val="clear" w:color="auto" w:fill="auto"/>
            <w:vAlign w:val="center"/>
            <w:hideMark/>
          </w:tcPr>
          <w:p w14:paraId="70D3D405"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25</w:t>
            </w:r>
          </w:p>
        </w:tc>
        <w:tc>
          <w:tcPr>
            <w:tcW w:w="1276" w:type="dxa"/>
            <w:tcBorders>
              <w:top w:val="nil"/>
              <w:left w:val="single" w:sz="4" w:space="0" w:color="auto"/>
              <w:bottom w:val="nil"/>
              <w:right w:val="nil"/>
            </w:tcBorders>
            <w:shd w:val="clear" w:color="auto" w:fill="auto"/>
            <w:noWrap/>
            <w:vAlign w:val="center"/>
            <w:hideMark/>
          </w:tcPr>
          <w:p w14:paraId="0979B869"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91 (7.0)</w:t>
            </w:r>
          </w:p>
        </w:tc>
        <w:tc>
          <w:tcPr>
            <w:tcW w:w="567" w:type="dxa"/>
            <w:tcBorders>
              <w:top w:val="nil"/>
              <w:left w:val="nil"/>
              <w:bottom w:val="nil"/>
              <w:right w:val="single" w:sz="4" w:space="0" w:color="auto"/>
            </w:tcBorders>
            <w:shd w:val="clear" w:color="auto" w:fill="auto"/>
            <w:noWrap/>
            <w:vAlign w:val="center"/>
            <w:hideMark/>
          </w:tcPr>
          <w:p w14:paraId="1DA43989"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169</w:t>
            </w:r>
          </w:p>
        </w:tc>
        <w:tc>
          <w:tcPr>
            <w:tcW w:w="1196" w:type="dxa"/>
            <w:tcBorders>
              <w:top w:val="nil"/>
              <w:left w:val="single" w:sz="4" w:space="0" w:color="auto"/>
              <w:bottom w:val="nil"/>
            </w:tcBorders>
            <w:vAlign w:val="center"/>
          </w:tcPr>
          <w:p w14:paraId="0EBFA460" w14:textId="4061AD3A"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38 (1.4)</w:t>
            </w:r>
          </w:p>
        </w:tc>
        <w:tc>
          <w:tcPr>
            <w:tcW w:w="668" w:type="dxa"/>
            <w:tcBorders>
              <w:top w:val="nil"/>
              <w:left w:val="nil"/>
              <w:bottom w:val="nil"/>
            </w:tcBorders>
            <w:vAlign w:val="center"/>
          </w:tcPr>
          <w:p w14:paraId="11CF5F56" w14:textId="7E3F699A"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750</w:t>
            </w:r>
          </w:p>
        </w:tc>
      </w:tr>
      <w:tr w:rsidR="0025214F" w:rsidRPr="00DF213E" w14:paraId="28ED126E" w14:textId="5B89149F"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739C6844" w14:textId="3FB5DEC2"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2017</w:t>
            </w:r>
          </w:p>
        </w:tc>
        <w:tc>
          <w:tcPr>
            <w:tcW w:w="1276" w:type="dxa"/>
            <w:tcBorders>
              <w:top w:val="nil"/>
              <w:left w:val="single" w:sz="4" w:space="0" w:color="auto"/>
              <w:bottom w:val="nil"/>
              <w:right w:val="nil"/>
            </w:tcBorders>
            <w:shd w:val="clear" w:color="auto" w:fill="auto"/>
            <w:noWrap/>
            <w:vAlign w:val="center"/>
            <w:hideMark/>
          </w:tcPr>
          <w:p w14:paraId="5258F396"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88 (0.6)</w:t>
            </w:r>
          </w:p>
        </w:tc>
        <w:tc>
          <w:tcPr>
            <w:tcW w:w="709" w:type="dxa"/>
            <w:tcBorders>
              <w:top w:val="nil"/>
              <w:left w:val="nil"/>
              <w:bottom w:val="nil"/>
              <w:right w:val="single" w:sz="4" w:space="0" w:color="auto"/>
            </w:tcBorders>
            <w:shd w:val="clear" w:color="auto" w:fill="auto"/>
            <w:vAlign w:val="center"/>
            <w:hideMark/>
          </w:tcPr>
          <w:p w14:paraId="39859723"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7,089</w:t>
            </w:r>
          </w:p>
        </w:tc>
        <w:tc>
          <w:tcPr>
            <w:tcW w:w="1276" w:type="dxa"/>
            <w:tcBorders>
              <w:top w:val="nil"/>
              <w:left w:val="single" w:sz="4" w:space="0" w:color="auto"/>
              <w:bottom w:val="nil"/>
              <w:right w:val="nil"/>
            </w:tcBorders>
            <w:shd w:val="clear" w:color="auto" w:fill="auto"/>
            <w:noWrap/>
            <w:vAlign w:val="center"/>
            <w:hideMark/>
          </w:tcPr>
          <w:p w14:paraId="218120E8"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36 (15)</w:t>
            </w:r>
          </w:p>
        </w:tc>
        <w:tc>
          <w:tcPr>
            <w:tcW w:w="567" w:type="dxa"/>
            <w:tcBorders>
              <w:top w:val="nil"/>
              <w:left w:val="nil"/>
              <w:bottom w:val="nil"/>
              <w:right w:val="single" w:sz="4" w:space="0" w:color="auto"/>
            </w:tcBorders>
            <w:shd w:val="clear" w:color="auto" w:fill="auto"/>
            <w:vAlign w:val="center"/>
            <w:hideMark/>
          </w:tcPr>
          <w:p w14:paraId="71D8356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15</w:t>
            </w:r>
          </w:p>
        </w:tc>
        <w:tc>
          <w:tcPr>
            <w:tcW w:w="1276" w:type="dxa"/>
            <w:tcBorders>
              <w:top w:val="nil"/>
              <w:left w:val="single" w:sz="4" w:space="0" w:color="auto"/>
              <w:bottom w:val="nil"/>
              <w:right w:val="nil"/>
            </w:tcBorders>
            <w:shd w:val="clear" w:color="auto" w:fill="auto"/>
            <w:noWrap/>
            <w:vAlign w:val="center"/>
            <w:hideMark/>
          </w:tcPr>
          <w:p w14:paraId="0E868BF0"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88 (3.7)</w:t>
            </w:r>
          </w:p>
        </w:tc>
        <w:tc>
          <w:tcPr>
            <w:tcW w:w="567" w:type="dxa"/>
            <w:tcBorders>
              <w:top w:val="nil"/>
              <w:left w:val="nil"/>
              <w:bottom w:val="nil"/>
              <w:right w:val="single" w:sz="4" w:space="0" w:color="auto"/>
            </w:tcBorders>
            <w:shd w:val="clear" w:color="auto" w:fill="auto"/>
            <w:noWrap/>
            <w:vAlign w:val="center"/>
            <w:hideMark/>
          </w:tcPr>
          <w:p w14:paraId="5AB33B0C"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183</w:t>
            </w:r>
          </w:p>
        </w:tc>
        <w:tc>
          <w:tcPr>
            <w:tcW w:w="1196" w:type="dxa"/>
            <w:tcBorders>
              <w:top w:val="nil"/>
              <w:left w:val="single" w:sz="4" w:space="0" w:color="auto"/>
              <w:bottom w:val="nil"/>
            </w:tcBorders>
            <w:vAlign w:val="center"/>
          </w:tcPr>
          <w:p w14:paraId="67A3FAA3" w14:textId="61C3297C"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34 (0.7)</w:t>
            </w:r>
          </w:p>
        </w:tc>
        <w:tc>
          <w:tcPr>
            <w:tcW w:w="668" w:type="dxa"/>
            <w:tcBorders>
              <w:top w:val="nil"/>
              <w:left w:val="nil"/>
              <w:bottom w:val="nil"/>
            </w:tcBorders>
            <w:vAlign w:val="center"/>
          </w:tcPr>
          <w:p w14:paraId="34E90250" w14:textId="171B73A9"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1,265</w:t>
            </w:r>
          </w:p>
        </w:tc>
      </w:tr>
      <w:tr w:rsidR="0025214F" w:rsidRPr="00DF213E" w14:paraId="6A1D8D6E" w14:textId="6A0A75C6" w:rsidTr="0025214F">
        <w:trPr>
          <w:trHeight w:val="300"/>
          <w:jc w:val="center"/>
        </w:trPr>
        <w:tc>
          <w:tcPr>
            <w:tcW w:w="724" w:type="dxa"/>
            <w:tcBorders>
              <w:top w:val="nil"/>
              <w:left w:val="nil"/>
              <w:bottom w:val="nil"/>
              <w:right w:val="single" w:sz="4" w:space="0" w:color="auto"/>
            </w:tcBorders>
            <w:shd w:val="clear" w:color="auto" w:fill="auto"/>
            <w:noWrap/>
            <w:vAlign w:val="center"/>
            <w:hideMark/>
          </w:tcPr>
          <w:p w14:paraId="29E8BBFC" w14:textId="1BB74583"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2018</w:t>
            </w:r>
          </w:p>
        </w:tc>
        <w:tc>
          <w:tcPr>
            <w:tcW w:w="1276" w:type="dxa"/>
            <w:tcBorders>
              <w:top w:val="nil"/>
              <w:left w:val="single" w:sz="4" w:space="0" w:color="auto"/>
              <w:bottom w:val="nil"/>
              <w:right w:val="nil"/>
            </w:tcBorders>
            <w:shd w:val="clear" w:color="auto" w:fill="auto"/>
            <w:noWrap/>
            <w:vAlign w:val="center"/>
            <w:hideMark/>
          </w:tcPr>
          <w:p w14:paraId="60808AF6"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nil"/>
              <w:right w:val="single" w:sz="4" w:space="0" w:color="auto"/>
            </w:tcBorders>
            <w:shd w:val="clear" w:color="auto" w:fill="auto"/>
            <w:vAlign w:val="center"/>
            <w:hideMark/>
          </w:tcPr>
          <w:p w14:paraId="3E5FE618"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4,062</w:t>
            </w:r>
          </w:p>
        </w:tc>
        <w:tc>
          <w:tcPr>
            <w:tcW w:w="1276" w:type="dxa"/>
            <w:tcBorders>
              <w:top w:val="nil"/>
              <w:left w:val="single" w:sz="4" w:space="0" w:color="auto"/>
              <w:bottom w:val="nil"/>
              <w:right w:val="nil"/>
            </w:tcBorders>
            <w:shd w:val="clear" w:color="auto" w:fill="auto"/>
            <w:noWrap/>
            <w:vAlign w:val="center"/>
            <w:hideMark/>
          </w:tcPr>
          <w:p w14:paraId="29B2C484"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42 (4.7)</w:t>
            </w:r>
          </w:p>
        </w:tc>
        <w:tc>
          <w:tcPr>
            <w:tcW w:w="567" w:type="dxa"/>
            <w:tcBorders>
              <w:top w:val="nil"/>
              <w:left w:val="nil"/>
              <w:bottom w:val="nil"/>
              <w:right w:val="single" w:sz="4" w:space="0" w:color="auto"/>
            </w:tcBorders>
            <w:shd w:val="clear" w:color="auto" w:fill="auto"/>
            <w:vAlign w:val="center"/>
            <w:hideMark/>
          </w:tcPr>
          <w:p w14:paraId="4A29B712"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3D611371"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85 (2.2)</w:t>
            </w:r>
          </w:p>
        </w:tc>
        <w:tc>
          <w:tcPr>
            <w:tcW w:w="567" w:type="dxa"/>
            <w:tcBorders>
              <w:top w:val="nil"/>
              <w:left w:val="nil"/>
              <w:bottom w:val="nil"/>
              <w:right w:val="single" w:sz="4" w:space="0" w:color="auto"/>
            </w:tcBorders>
            <w:shd w:val="clear" w:color="auto" w:fill="auto"/>
            <w:noWrap/>
            <w:vAlign w:val="center"/>
            <w:hideMark/>
          </w:tcPr>
          <w:p w14:paraId="5033B117"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294</w:t>
            </w:r>
          </w:p>
        </w:tc>
        <w:tc>
          <w:tcPr>
            <w:tcW w:w="1196" w:type="dxa"/>
            <w:tcBorders>
              <w:top w:val="nil"/>
              <w:left w:val="single" w:sz="4" w:space="0" w:color="auto"/>
              <w:bottom w:val="nil"/>
            </w:tcBorders>
            <w:vAlign w:val="center"/>
          </w:tcPr>
          <w:p w14:paraId="7ADE816B" w14:textId="1330C64E"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35 (0.9)</w:t>
            </w:r>
          </w:p>
        </w:tc>
        <w:tc>
          <w:tcPr>
            <w:tcW w:w="668" w:type="dxa"/>
            <w:tcBorders>
              <w:top w:val="nil"/>
              <w:left w:val="nil"/>
              <w:bottom w:val="nil"/>
            </w:tcBorders>
            <w:vAlign w:val="center"/>
          </w:tcPr>
          <w:p w14:paraId="2E552E68" w14:textId="513462BF"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804</w:t>
            </w:r>
          </w:p>
        </w:tc>
      </w:tr>
      <w:tr w:rsidR="0025214F" w:rsidRPr="00DF213E" w14:paraId="24640062" w14:textId="14E220D4" w:rsidTr="0025214F">
        <w:trPr>
          <w:trHeight w:val="300"/>
          <w:jc w:val="center"/>
        </w:trPr>
        <w:tc>
          <w:tcPr>
            <w:tcW w:w="724" w:type="dxa"/>
            <w:tcBorders>
              <w:top w:val="nil"/>
              <w:left w:val="nil"/>
              <w:right w:val="single" w:sz="4" w:space="0" w:color="auto"/>
            </w:tcBorders>
            <w:shd w:val="clear" w:color="auto" w:fill="auto"/>
            <w:noWrap/>
            <w:vAlign w:val="center"/>
            <w:hideMark/>
          </w:tcPr>
          <w:p w14:paraId="0AC79925" w14:textId="4DA452F6"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2019</w:t>
            </w:r>
          </w:p>
        </w:tc>
        <w:tc>
          <w:tcPr>
            <w:tcW w:w="1276" w:type="dxa"/>
            <w:tcBorders>
              <w:top w:val="nil"/>
              <w:left w:val="single" w:sz="4" w:space="0" w:color="auto"/>
              <w:right w:val="nil"/>
            </w:tcBorders>
            <w:shd w:val="clear" w:color="auto" w:fill="auto"/>
            <w:noWrap/>
            <w:vAlign w:val="center"/>
            <w:hideMark/>
          </w:tcPr>
          <w:p w14:paraId="264ACE4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73 (0.5)</w:t>
            </w:r>
          </w:p>
        </w:tc>
        <w:tc>
          <w:tcPr>
            <w:tcW w:w="709" w:type="dxa"/>
            <w:tcBorders>
              <w:top w:val="nil"/>
              <w:left w:val="nil"/>
              <w:right w:val="single" w:sz="4" w:space="0" w:color="auto"/>
            </w:tcBorders>
            <w:shd w:val="clear" w:color="auto" w:fill="auto"/>
            <w:vAlign w:val="center"/>
            <w:hideMark/>
          </w:tcPr>
          <w:p w14:paraId="1ED919BF"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6,324</w:t>
            </w:r>
          </w:p>
        </w:tc>
        <w:tc>
          <w:tcPr>
            <w:tcW w:w="1276" w:type="dxa"/>
            <w:tcBorders>
              <w:top w:val="nil"/>
              <w:left w:val="single" w:sz="4" w:space="0" w:color="auto"/>
              <w:right w:val="nil"/>
            </w:tcBorders>
            <w:shd w:val="clear" w:color="auto" w:fill="auto"/>
            <w:noWrap/>
            <w:vAlign w:val="center"/>
            <w:hideMark/>
          </w:tcPr>
          <w:p w14:paraId="086FC5E2"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66 (7.4)</w:t>
            </w:r>
          </w:p>
        </w:tc>
        <w:tc>
          <w:tcPr>
            <w:tcW w:w="567" w:type="dxa"/>
            <w:tcBorders>
              <w:top w:val="nil"/>
              <w:left w:val="nil"/>
              <w:right w:val="single" w:sz="4" w:space="0" w:color="auto"/>
            </w:tcBorders>
            <w:shd w:val="clear" w:color="auto" w:fill="auto"/>
            <w:vAlign w:val="center"/>
            <w:hideMark/>
          </w:tcPr>
          <w:p w14:paraId="43071F95"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23</w:t>
            </w:r>
          </w:p>
        </w:tc>
        <w:tc>
          <w:tcPr>
            <w:tcW w:w="1276" w:type="dxa"/>
            <w:tcBorders>
              <w:top w:val="nil"/>
              <w:left w:val="single" w:sz="4" w:space="0" w:color="auto"/>
              <w:right w:val="nil"/>
            </w:tcBorders>
            <w:shd w:val="clear" w:color="auto" w:fill="auto"/>
            <w:noWrap/>
            <w:vAlign w:val="center"/>
            <w:hideMark/>
          </w:tcPr>
          <w:p w14:paraId="03535E9D"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83 (2.1)</w:t>
            </w:r>
          </w:p>
        </w:tc>
        <w:tc>
          <w:tcPr>
            <w:tcW w:w="567" w:type="dxa"/>
            <w:tcBorders>
              <w:top w:val="nil"/>
              <w:left w:val="nil"/>
              <w:right w:val="single" w:sz="4" w:space="0" w:color="auto"/>
            </w:tcBorders>
            <w:shd w:val="clear" w:color="auto" w:fill="auto"/>
            <w:noWrap/>
            <w:vAlign w:val="center"/>
            <w:hideMark/>
          </w:tcPr>
          <w:p w14:paraId="30616B74"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301</w:t>
            </w:r>
          </w:p>
        </w:tc>
        <w:tc>
          <w:tcPr>
            <w:tcW w:w="1196" w:type="dxa"/>
            <w:tcBorders>
              <w:top w:val="nil"/>
              <w:left w:val="single" w:sz="4" w:space="0" w:color="auto"/>
            </w:tcBorders>
            <w:vAlign w:val="center"/>
          </w:tcPr>
          <w:p w14:paraId="4218AAAF" w14:textId="61BD0D01"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31 (0.4)</w:t>
            </w:r>
          </w:p>
        </w:tc>
        <w:tc>
          <w:tcPr>
            <w:tcW w:w="668" w:type="dxa"/>
            <w:tcBorders>
              <w:top w:val="nil"/>
              <w:left w:val="nil"/>
            </w:tcBorders>
            <w:vAlign w:val="center"/>
          </w:tcPr>
          <w:p w14:paraId="42121EB6" w14:textId="2CA8D47A"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1,522</w:t>
            </w:r>
          </w:p>
        </w:tc>
      </w:tr>
      <w:tr w:rsidR="0025214F" w:rsidRPr="00DF213E" w14:paraId="2E1EA877" w14:textId="4C3100B6" w:rsidTr="0025214F">
        <w:trPr>
          <w:trHeight w:hRule="exact" w:val="320"/>
          <w:jc w:val="center"/>
        </w:trPr>
        <w:tc>
          <w:tcPr>
            <w:tcW w:w="724" w:type="dxa"/>
            <w:tcBorders>
              <w:top w:val="nil"/>
              <w:left w:val="nil"/>
              <w:bottom w:val="single" w:sz="4" w:space="0" w:color="auto"/>
              <w:right w:val="single" w:sz="4" w:space="0" w:color="auto"/>
            </w:tcBorders>
            <w:shd w:val="clear" w:color="auto" w:fill="auto"/>
            <w:noWrap/>
            <w:vAlign w:val="center"/>
            <w:hideMark/>
          </w:tcPr>
          <w:p w14:paraId="2B6F85C5" w14:textId="514446C7"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2020</w:t>
            </w:r>
          </w:p>
        </w:tc>
        <w:tc>
          <w:tcPr>
            <w:tcW w:w="1276" w:type="dxa"/>
            <w:tcBorders>
              <w:top w:val="nil"/>
              <w:left w:val="single" w:sz="4" w:space="0" w:color="auto"/>
              <w:bottom w:val="single" w:sz="4" w:space="0" w:color="auto"/>
              <w:right w:val="nil"/>
            </w:tcBorders>
            <w:shd w:val="clear" w:color="auto" w:fill="auto"/>
            <w:noWrap/>
            <w:vAlign w:val="center"/>
            <w:hideMark/>
          </w:tcPr>
          <w:p w14:paraId="706BAC0F"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single" w:sz="4" w:space="0" w:color="auto"/>
              <w:right w:val="single" w:sz="4" w:space="0" w:color="auto"/>
            </w:tcBorders>
            <w:shd w:val="clear" w:color="auto" w:fill="auto"/>
            <w:vAlign w:val="center"/>
            <w:hideMark/>
          </w:tcPr>
          <w:p w14:paraId="6DB49EF4"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7,732</w:t>
            </w:r>
          </w:p>
        </w:tc>
        <w:tc>
          <w:tcPr>
            <w:tcW w:w="1276" w:type="dxa"/>
            <w:tcBorders>
              <w:top w:val="nil"/>
              <w:left w:val="single" w:sz="4" w:space="0" w:color="auto"/>
              <w:bottom w:val="single" w:sz="4" w:space="0" w:color="auto"/>
              <w:right w:val="nil"/>
            </w:tcBorders>
            <w:shd w:val="clear" w:color="auto" w:fill="auto"/>
            <w:noWrap/>
            <w:vAlign w:val="center"/>
            <w:hideMark/>
          </w:tcPr>
          <w:p w14:paraId="3CCB4013"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54 (7.8)</w:t>
            </w:r>
          </w:p>
        </w:tc>
        <w:tc>
          <w:tcPr>
            <w:tcW w:w="567" w:type="dxa"/>
            <w:tcBorders>
              <w:top w:val="nil"/>
              <w:left w:val="nil"/>
              <w:bottom w:val="single" w:sz="4" w:space="0" w:color="auto"/>
              <w:right w:val="single" w:sz="4" w:space="0" w:color="auto"/>
            </w:tcBorders>
            <w:shd w:val="clear" w:color="auto" w:fill="auto"/>
            <w:vAlign w:val="center"/>
            <w:hideMark/>
          </w:tcPr>
          <w:p w14:paraId="5C65E69A"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33</w:t>
            </w:r>
          </w:p>
        </w:tc>
        <w:tc>
          <w:tcPr>
            <w:tcW w:w="1276" w:type="dxa"/>
            <w:tcBorders>
              <w:top w:val="nil"/>
              <w:left w:val="single" w:sz="4" w:space="0" w:color="auto"/>
              <w:bottom w:val="single" w:sz="4" w:space="0" w:color="auto"/>
              <w:right w:val="nil"/>
            </w:tcBorders>
            <w:shd w:val="clear" w:color="auto" w:fill="auto"/>
            <w:noWrap/>
            <w:vAlign w:val="center"/>
            <w:hideMark/>
          </w:tcPr>
          <w:p w14:paraId="4C4C89A5"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88 (2.2)</w:t>
            </w:r>
          </w:p>
        </w:tc>
        <w:tc>
          <w:tcPr>
            <w:tcW w:w="567" w:type="dxa"/>
            <w:tcBorders>
              <w:top w:val="nil"/>
              <w:left w:val="nil"/>
              <w:bottom w:val="single" w:sz="4" w:space="0" w:color="auto"/>
              <w:right w:val="single" w:sz="4" w:space="0" w:color="auto"/>
            </w:tcBorders>
            <w:shd w:val="clear" w:color="auto" w:fill="auto"/>
            <w:noWrap/>
            <w:vAlign w:val="center"/>
            <w:hideMark/>
          </w:tcPr>
          <w:p w14:paraId="2F4967C4" w14:textId="7777777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384</w:t>
            </w:r>
          </w:p>
        </w:tc>
        <w:tc>
          <w:tcPr>
            <w:tcW w:w="1196" w:type="dxa"/>
            <w:tcBorders>
              <w:top w:val="nil"/>
              <w:left w:val="single" w:sz="4" w:space="0" w:color="auto"/>
              <w:bottom w:val="single" w:sz="4" w:space="0" w:color="auto"/>
            </w:tcBorders>
            <w:vAlign w:val="center"/>
          </w:tcPr>
          <w:p w14:paraId="3384D1C3" w14:textId="63EC227C" w:rsidR="0025214F" w:rsidRPr="00DF213E" w:rsidRDefault="0025214F" w:rsidP="00DF213E">
            <w:pPr>
              <w:jc w:val="center"/>
              <w:rPr>
                <w:rFonts w:cs="Arial"/>
                <w:color w:val="000000"/>
                <w:sz w:val="18"/>
                <w:szCs w:val="18"/>
                <w:lang w:val="en-CA"/>
              </w:rPr>
            </w:pPr>
            <w:r w:rsidRPr="00DF213E">
              <w:rPr>
                <w:rFonts w:cs="Arial"/>
                <w:color w:val="000000"/>
                <w:sz w:val="18"/>
                <w:szCs w:val="18"/>
                <w:lang w:val="en-CA"/>
              </w:rPr>
              <w:t>33 (0.5)</w:t>
            </w:r>
          </w:p>
        </w:tc>
        <w:tc>
          <w:tcPr>
            <w:tcW w:w="668" w:type="dxa"/>
            <w:tcBorders>
              <w:top w:val="nil"/>
              <w:left w:val="nil"/>
              <w:bottom w:val="single" w:sz="4" w:space="0" w:color="auto"/>
            </w:tcBorders>
            <w:vAlign w:val="center"/>
          </w:tcPr>
          <w:p w14:paraId="0EF522BB" w14:textId="74F3EAE7" w:rsidR="0025214F" w:rsidRPr="00DF213E" w:rsidRDefault="0025214F" w:rsidP="0025214F">
            <w:pPr>
              <w:jc w:val="right"/>
              <w:rPr>
                <w:rFonts w:cs="Arial"/>
                <w:color w:val="000000"/>
                <w:sz w:val="18"/>
                <w:szCs w:val="18"/>
                <w:lang w:val="en-CA"/>
              </w:rPr>
            </w:pPr>
            <w:r w:rsidRPr="00DF213E">
              <w:rPr>
                <w:rFonts w:cs="Arial"/>
                <w:color w:val="000000"/>
                <w:sz w:val="18"/>
                <w:szCs w:val="18"/>
                <w:lang w:val="en-CA"/>
              </w:rPr>
              <w:t>1,282</w:t>
            </w:r>
          </w:p>
        </w:tc>
      </w:tr>
    </w:tbl>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6AC2F721" w14:textId="6F9E9F97" w:rsidR="00E928C1" w:rsidRPr="002E4CD2" w:rsidRDefault="00C5180C" w:rsidP="002E4CD2">
      <w:pPr>
        <w:rPr>
          <w:i/>
          <w:sz w:val="20"/>
          <w:lang w:val="en-CA"/>
        </w:rPr>
      </w:pPr>
      <w:r w:rsidRPr="00C5180C">
        <w:br w:type="page"/>
      </w:r>
    </w:p>
    <w:p w14:paraId="2D01B6EB" w14:textId="167CAD65" w:rsidR="00F90BE6" w:rsidRDefault="00E928C1" w:rsidP="003A5387">
      <w:pPr>
        <w:pStyle w:val="Caption-Table"/>
      </w:pPr>
      <w:r>
        <w:t xml:space="preserve">Table </w:t>
      </w:r>
      <w:r w:rsidR="00BD2CC2">
        <w:t>3</w:t>
      </w:r>
      <w:r w:rsidR="00F90BE6" w:rsidRPr="0063468E">
        <w:t xml:space="preserve">. </w:t>
      </w:r>
      <w:r w:rsidR="00716595">
        <w:t xml:space="preserve">Recruitment, </w:t>
      </w:r>
      <w:r w:rsidR="004641E5">
        <w:t xml:space="preserve">residual </w:t>
      </w:r>
      <w:r w:rsidR="00716595">
        <w:t xml:space="preserve">and total commercial </w:t>
      </w:r>
      <w:r w:rsidR="004641E5">
        <w:t xml:space="preserve">biomass </w:t>
      </w:r>
      <w:r w:rsidR="00F90BE6" w:rsidRPr="0063468E">
        <w:t>(t, mean and 95% conf</w:t>
      </w:r>
      <w:r w:rsidR="009B11F3">
        <w:t>idence interval in parentheses)</w:t>
      </w:r>
      <w:r w:rsidR="00596702">
        <w:t xml:space="preserve"> of</w:t>
      </w:r>
      <w:r w:rsidR="00F90BE6" w:rsidRPr="0063468E">
        <w:t xml:space="preserve"> </w:t>
      </w:r>
      <w:r w:rsidR="00716595">
        <w:t>sGSL</w:t>
      </w:r>
      <w:r w:rsidR="00F90BE6" w:rsidRPr="0063468E">
        <w:t xml:space="preserve"> </w:t>
      </w:r>
      <w:r w:rsidR="00596702">
        <w:t xml:space="preserve">snow </w:t>
      </w:r>
      <w:proofErr w:type="gramStart"/>
      <w:r w:rsidR="00596702">
        <w:t>crab,</w:t>
      </w:r>
      <w:proofErr w:type="gramEnd"/>
      <w:r w:rsidR="00596702">
        <w:t xml:space="preserve"> </w:t>
      </w:r>
      <w:r w:rsidR="00F90BE6" w:rsidRPr="0063468E">
        <w:t>based on tra</w:t>
      </w:r>
      <w:r w:rsidR="00FD49AA">
        <w:t>wl survey data from 1997 to 2020</w:t>
      </w:r>
      <w:r w:rsidR="00F90BE6" w:rsidRPr="0063468E">
        <w:t xml:space="preserve">. </w:t>
      </w:r>
      <w:r w:rsidR="0020395D">
        <w:t>Shaded values from 2019 and 2020 are unadjusted for the increase in survey catchability.</w:t>
      </w:r>
    </w:p>
    <w:p w14:paraId="4612CC21" w14:textId="77777777" w:rsidR="005C6B26" w:rsidRDefault="005C6B26" w:rsidP="00716595"/>
    <w:tbl>
      <w:tblPr>
        <w:tblW w:w="7695" w:type="dxa"/>
        <w:jc w:val="center"/>
        <w:tblBorders>
          <w:top w:val="single" w:sz="12" w:space="0" w:color="auto"/>
          <w:bottom w:val="single" w:sz="12" w:space="0" w:color="auto"/>
        </w:tblBorders>
        <w:tblLayout w:type="fixed"/>
        <w:tblLook w:val="0000" w:firstRow="0" w:lastRow="0" w:firstColumn="0" w:lastColumn="0" w:noHBand="0" w:noVBand="0"/>
      </w:tblPr>
      <w:tblGrid>
        <w:gridCol w:w="1215"/>
        <w:gridCol w:w="2160"/>
        <w:gridCol w:w="2160"/>
        <w:gridCol w:w="2160"/>
      </w:tblGrid>
      <w:tr w:rsidR="00596702" w14:paraId="337F2D56" w14:textId="77777777" w:rsidTr="00716595">
        <w:trPr>
          <w:trHeight w:val="227"/>
          <w:jc w:val="center"/>
        </w:trPr>
        <w:tc>
          <w:tcPr>
            <w:tcW w:w="1215" w:type="dxa"/>
            <w:tcBorders>
              <w:top w:val="nil"/>
              <w:bottom w:val="single" w:sz="12" w:space="0" w:color="auto"/>
              <w:right w:val="single" w:sz="4" w:space="0" w:color="auto"/>
            </w:tcBorders>
          </w:tcPr>
          <w:p w14:paraId="35D32C97" w14:textId="77777777" w:rsidR="00596702" w:rsidRDefault="00596702" w:rsidP="00596702">
            <w:pPr>
              <w:jc w:val="center"/>
              <w:rPr>
                <w:rFonts w:cs="Arial"/>
                <w:sz w:val="18"/>
                <w:szCs w:val="18"/>
              </w:rPr>
            </w:pPr>
            <w:r>
              <w:rPr>
                <w:rFonts w:cs="Arial"/>
                <w:sz w:val="18"/>
                <w:szCs w:val="18"/>
                <w:lang w:val="fr-CA"/>
              </w:rPr>
              <w:t xml:space="preserve">Survey </w:t>
            </w:r>
            <w:proofErr w:type="spellStart"/>
            <w:r>
              <w:rPr>
                <w:rFonts w:cs="Arial"/>
                <w:sz w:val="18"/>
                <w:szCs w:val="18"/>
                <w:lang w:val="fr-CA"/>
              </w:rPr>
              <w:t>year</w:t>
            </w:r>
            <w:proofErr w:type="spellEnd"/>
          </w:p>
        </w:tc>
        <w:tc>
          <w:tcPr>
            <w:tcW w:w="2160" w:type="dxa"/>
            <w:tcBorders>
              <w:top w:val="nil"/>
              <w:left w:val="single" w:sz="4" w:space="0" w:color="auto"/>
              <w:bottom w:val="single" w:sz="12" w:space="0" w:color="auto"/>
            </w:tcBorders>
            <w:vAlign w:val="center"/>
          </w:tcPr>
          <w:p w14:paraId="41369386" w14:textId="6EF4F953" w:rsidR="00596702" w:rsidRDefault="00596702" w:rsidP="005C6B26">
            <w:pPr>
              <w:jc w:val="center"/>
              <w:rPr>
                <w:rFonts w:cs="Arial"/>
                <w:sz w:val="18"/>
                <w:szCs w:val="18"/>
              </w:rPr>
            </w:pPr>
            <w:r>
              <w:rPr>
                <w:rFonts w:cs="Arial"/>
                <w:sz w:val="18"/>
                <w:szCs w:val="18"/>
              </w:rPr>
              <w:t>Recruitment (t)</w:t>
            </w:r>
          </w:p>
        </w:tc>
        <w:tc>
          <w:tcPr>
            <w:tcW w:w="2160" w:type="dxa"/>
            <w:tcBorders>
              <w:top w:val="nil"/>
              <w:bottom w:val="single" w:sz="12" w:space="0" w:color="auto"/>
            </w:tcBorders>
            <w:vAlign w:val="center"/>
          </w:tcPr>
          <w:p w14:paraId="59B7A27E" w14:textId="470DE2A8" w:rsidR="00596702" w:rsidRDefault="00596702" w:rsidP="005C6B26">
            <w:pPr>
              <w:jc w:val="center"/>
              <w:rPr>
                <w:rFonts w:cs="Arial"/>
                <w:sz w:val="18"/>
                <w:szCs w:val="18"/>
              </w:rPr>
            </w:pPr>
            <w:r>
              <w:rPr>
                <w:rFonts w:cs="Arial"/>
                <w:sz w:val="18"/>
                <w:szCs w:val="18"/>
              </w:rPr>
              <w:t>Residual (t)</w:t>
            </w:r>
          </w:p>
        </w:tc>
        <w:tc>
          <w:tcPr>
            <w:tcW w:w="2160" w:type="dxa"/>
            <w:tcBorders>
              <w:top w:val="nil"/>
              <w:bottom w:val="single" w:sz="12" w:space="0" w:color="auto"/>
            </w:tcBorders>
            <w:vAlign w:val="center"/>
          </w:tcPr>
          <w:p w14:paraId="016260D2" w14:textId="7ABD2A75" w:rsidR="00596702" w:rsidRDefault="00596702" w:rsidP="005C6B26">
            <w:pPr>
              <w:jc w:val="center"/>
              <w:rPr>
                <w:rFonts w:cs="Arial"/>
                <w:sz w:val="18"/>
                <w:szCs w:val="18"/>
              </w:rPr>
            </w:pPr>
            <w:r>
              <w:rPr>
                <w:rFonts w:cs="Arial"/>
                <w:sz w:val="18"/>
                <w:szCs w:val="18"/>
              </w:rPr>
              <w:t>Commercial (t)</w:t>
            </w:r>
          </w:p>
        </w:tc>
      </w:tr>
      <w:tr w:rsidR="00596702" w14:paraId="2E277A17" w14:textId="77777777" w:rsidTr="00716595">
        <w:trPr>
          <w:trHeight w:val="227"/>
          <w:jc w:val="center"/>
        </w:trPr>
        <w:tc>
          <w:tcPr>
            <w:tcW w:w="1215" w:type="dxa"/>
            <w:tcBorders>
              <w:top w:val="single" w:sz="12" w:space="0" w:color="auto"/>
              <w:right w:val="single" w:sz="4" w:space="0" w:color="auto"/>
            </w:tcBorders>
            <w:vAlign w:val="center"/>
          </w:tcPr>
          <w:p w14:paraId="30FAF87C" w14:textId="77777777" w:rsidR="00596702" w:rsidRDefault="00596702" w:rsidP="00596702">
            <w:pPr>
              <w:jc w:val="center"/>
              <w:rPr>
                <w:rFonts w:cs="Arial"/>
                <w:sz w:val="18"/>
                <w:szCs w:val="18"/>
              </w:rPr>
            </w:pPr>
            <w:r>
              <w:rPr>
                <w:rFonts w:cs="Arial"/>
                <w:sz w:val="18"/>
                <w:szCs w:val="18"/>
              </w:rPr>
              <w:t>1997</w:t>
            </w:r>
          </w:p>
        </w:tc>
        <w:tc>
          <w:tcPr>
            <w:tcW w:w="2160" w:type="dxa"/>
            <w:tcBorders>
              <w:top w:val="single" w:sz="12" w:space="0" w:color="auto"/>
              <w:left w:val="single" w:sz="4" w:space="0" w:color="auto"/>
            </w:tcBorders>
            <w:vAlign w:val="center"/>
          </w:tcPr>
          <w:p w14:paraId="052D5C98" w14:textId="0EBC93F9" w:rsidR="00596702" w:rsidRDefault="00596702" w:rsidP="00596702">
            <w:pPr>
              <w:jc w:val="center"/>
              <w:rPr>
                <w:rFonts w:cs="Arial"/>
                <w:bCs/>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12" w:space="0" w:color="auto"/>
            </w:tcBorders>
            <w:vAlign w:val="center"/>
          </w:tcPr>
          <w:p w14:paraId="0C7D81FD" w14:textId="7B7D2FCB" w:rsidR="00596702" w:rsidRDefault="00596702" w:rsidP="00596702">
            <w:pPr>
              <w:jc w:val="center"/>
              <w:rPr>
                <w:rFonts w:cs="Arial"/>
                <w:bCs/>
                <w:sz w:val="18"/>
                <w:szCs w:val="18"/>
              </w:rPr>
            </w:pPr>
            <w:r>
              <w:rPr>
                <w:rFonts w:cs="Arial"/>
                <w:bCs/>
                <w:sz w:val="18"/>
                <w:szCs w:val="18"/>
              </w:rPr>
              <w:t>27,688</w:t>
            </w:r>
            <w:r>
              <w:rPr>
                <w:rFonts w:cs="Arial"/>
                <w:bCs/>
                <w:sz w:val="18"/>
                <w:szCs w:val="18"/>
              </w:rPr>
              <w:br/>
            </w:r>
            <w:r>
              <w:rPr>
                <w:rFonts w:cs="Arial"/>
                <w:sz w:val="18"/>
                <w:szCs w:val="18"/>
              </w:rPr>
              <w:t>(21,982-34,422)</w:t>
            </w:r>
          </w:p>
        </w:tc>
        <w:tc>
          <w:tcPr>
            <w:tcW w:w="2160" w:type="dxa"/>
            <w:tcBorders>
              <w:top w:val="single" w:sz="12" w:space="0" w:color="auto"/>
            </w:tcBorders>
            <w:vAlign w:val="center"/>
          </w:tcPr>
          <w:p w14:paraId="271B8863" w14:textId="74E190D0" w:rsidR="00596702" w:rsidRDefault="00596702" w:rsidP="00596702">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r>
      <w:tr w:rsidR="00596702" w14:paraId="09571525" w14:textId="77777777" w:rsidTr="00716595">
        <w:trPr>
          <w:trHeight w:val="227"/>
          <w:jc w:val="center"/>
        </w:trPr>
        <w:tc>
          <w:tcPr>
            <w:tcW w:w="1215" w:type="dxa"/>
            <w:tcBorders>
              <w:right w:val="single" w:sz="4" w:space="0" w:color="auto"/>
            </w:tcBorders>
            <w:vAlign w:val="center"/>
          </w:tcPr>
          <w:p w14:paraId="3B839667" w14:textId="77777777" w:rsidR="00596702" w:rsidRDefault="00596702" w:rsidP="00596702">
            <w:pPr>
              <w:jc w:val="center"/>
              <w:rPr>
                <w:rFonts w:cs="Arial"/>
                <w:sz w:val="18"/>
                <w:szCs w:val="18"/>
              </w:rPr>
            </w:pPr>
            <w:r>
              <w:rPr>
                <w:rFonts w:cs="Arial"/>
                <w:sz w:val="18"/>
                <w:szCs w:val="18"/>
              </w:rPr>
              <w:t>1998</w:t>
            </w:r>
          </w:p>
        </w:tc>
        <w:tc>
          <w:tcPr>
            <w:tcW w:w="2160" w:type="dxa"/>
            <w:tcBorders>
              <w:left w:val="single" w:sz="4" w:space="0" w:color="auto"/>
            </w:tcBorders>
            <w:vAlign w:val="center"/>
          </w:tcPr>
          <w:p w14:paraId="6E9E7617" w14:textId="73856FA7" w:rsidR="00596702" w:rsidRDefault="00596702" w:rsidP="00596702">
            <w:pPr>
              <w:jc w:val="center"/>
              <w:rPr>
                <w:rFonts w:cs="Arial"/>
                <w:bCs/>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4D0826F" w14:textId="0C9F6C38" w:rsidR="00596702" w:rsidRDefault="00596702" w:rsidP="00596702">
            <w:pPr>
              <w:jc w:val="center"/>
              <w:rPr>
                <w:rFonts w:cs="Arial"/>
                <w:bCs/>
                <w:sz w:val="18"/>
                <w:szCs w:val="18"/>
              </w:rPr>
            </w:pPr>
            <w:r>
              <w:rPr>
                <w:rFonts w:cs="Arial"/>
                <w:bCs/>
                <w:sz w:val="18"/>
                <w:szCs w:val="18"/>
              </w:rPr>
              <w:t>28,295</w:t>
            </w:r>
            <w:r>
              <w:rPr>
                <w:rFonts w:cs="Arial"/>
                <w:bCs/>
                <w:sz w:val="18"/>
                <w:szCs w:val="18"/>
              </w:rPr>
              <w:br/>
            </w:r>
            <w:r>
              <w:rPr>
                <w:rFonts w:cs="Arial"/>
                <w:sz w:val="18"/>
                <w:szCs w:val="18"/>
              </w:rPr>
              <w:t>(21,497-36,566)</w:t>
            </w:r>
          </w:p>
        </w:tc>
        <w:tc>
          <w:tcPr>
            <w:tcW w:w="2160" w:type="dxa"/>
            <w:vAlign w:val="center"/>
          </w:tcPr>
          <w:p w14:paraId="422DC349" w14:textId="45F0754A" w:rsidR="00596702" w:rsidRDefault="00596702" w:rsidP="00596702">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r>
      <w:tr w:rsidR="00596702" w14:paraId="53F47B7C" w14:textId="77777777" w:rsidTr="00716595">
        <w:trPr>
          <w:trHeight w:val="227"/>
          <w:jc w:val="center"/>
        </w:trPr>
        <w:tc>
          <w:tcPr>
            <w:tcW w:w="1215" w:type="dxa"/>
            <w:tcBorders>
              <w:right w:val="single" w:sz="4" w:space="0" w:color="auto"/>
            </w:tcBorders>
            <w:vAlign w:val="center"/>
          </w:tcPr>
          <w:p w14:paraId="6CD2F305" w14:textId="77777777" w:rsidR="00596702" w:rsidRDefault="00596702" w:rsidP="00596702">
            <w:pPr>
              <w:jc w:val="center"/>
              <w:rPr>
                <w:rFonts w:cs="Arial"/>
                <w:sz w:val="18"/>
                <w:szCs w:val="18"/>
              </w:rPr>
            </w:pPr>
            <w:r>
              <w:rPr>
                <w:rFonts w:cs="Arial"/>
                <w:sz w:val="18"/>
                <w:szCs w:val="18"/>
              </w:rPr>
              <w:t>1999</w:t>
            </w:r>
          </w:p>
        </w:tc>
        <w:tc>
          <w:tcPr>
            <w:tcW w:w="2160" w:type="dxa"/>
            <w:tcBorders>
              <w:left w:val="single" w:sz="4" w:space="0" w:color="auto"/>
            </w:tcBorders>
            <w:vAlign w:val="center"/>
          </w:tcPr>
          <w:p w14:paraId="3FC1B007" w14:textId="61193C59" w:rsidR="00596702" w:rsidRDefault="00596702" w:rsidP="00596702">
            <w:pPr>
              <w:jc w:val="center"/>
              <w:rPr>
                <w:rFonts w:cs="Arial"/>
                <w:bCs/>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36D0A9BF" w14:textId="5B07625B" w:rsidR="00596702" w:rsidRDefault="00596702" w:rsidP="00596702">
            <w:pPr>
              <w:jc w:val="center"/>
              <w:rPr>
                <w:rFonts w:cs="Arial"/>
                <w:bCs/>
                <w:sz w:val="18"/>
                <w:szCs w:val="18"/>
              </w:rPr>
            </w:pPr>
            <w:r>
              <w:rPr>
                <w:rFonts w:cs="Arial"/>
                <w:bCs/>
                <w:sz w:val="18"/>
                <w:szCs w:val="18"/>
              </w:rPr>
              <w:t>31,177</w:t>
            </w:r>
            <w:r>
              <w:rPr>
                <w:rFonts w:cs="Arial"/>
                <w:bCs/>
                <w:sz w:val="18"/>
                <w:szCs w:val="18"/>
              </w:rPr>
              <w:br/>
            </w:r>
            <w:r>
              <w:rPr>
                <w:rFonts w:cs="Arial"/>
                <w:sz w:val="18"/>
                <w:szCs w:val="18"/>
              </w:rPr>
              <w:t>(25,044-38,356)</w:t>
            </w:r>
          </w:p>
        </w:tc>
        <w:tc>
          <w:tcPr>
            <w:tcW w:w="2160" w:type="dxa"/>
            <w:vAlign w:val="center"/>
          </w:tcPr>
          <w:p w14:paraId="73C20B10" w14:textId="3E289B0A" w:rsidR="00596702" w:rsidRDefault="00596702" w:rsidP="00596702">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r>
      <w:tr w:rsidR="00596702" w14:paraId="2EDD8FA3" w14:textId="77777777" w:rsidTr="00716595">
        <w:trPr>
          <w:trHeight w:val="227"/>
          <w:jc w:val="center"/>
        </w:trPr>
        <w:tc>
          <w:tcPr>
            <w:tcW w:w="1215" w:type="dxa"/>
            <w:tcBorders>
              <w:right w:val="single" w:sz="4" w:space="0" w:color="auto"/>
            </w:tcBorders>
            <w:vAlign w:val="center"/>
          </w:tcPr>
          <w:p w14:paraId="653214AB" w14:textId="77777777" w:rsidR="00596702" w:rsidRDefault="00596702" w:rsidP="00596702">
            <w:pPr>
              <w:jc w:val="center"/>
              <w:rPr>
                <w:rFonts w:cs="Arial"/>
                <w:sz w:val="18"/>
                <w:szCs w:val="18"/>
              </w:rPr>
            </w:pPr>
            <w:r>
              <w:rPr>
                <w:rFonts w:cs="Arial"/>
                <w:sz w:val="18"/>
                <w:szCs w:val="18"/>
              </w:rPr>
              <w:t>2000</w:t>
            </w:r>
          </w:p>
        </w:tc>
        <w:tc>
          <w:tcPr>
            <w:tcW w:w="2160" w:type="dxa"/>
            <w:tcBorders>
              <w:left w:val="single" w:sz="4" w:space="0" w:color="auto"/>
            </w:tcBorders>
            <w:vAlign w:val="center"/>
          </w:tcPr>
          <w:p w14:paraId="5D749D97" w14:textId="202D04B7" w:rsidR="00596702" w:rsidRDefault="00596702" w:rsidP="00596702">
            <w:pPr>
              <w:jc w:val="center"/>
              <w:rPr>
                <w:rFonts w:cs="Arial"/>
                <w:bCs/>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4DFE3105" w14:textId="455517DF" w:rsidR="00596702" w:rsidRDefault="00596702" w:rsidP="00596702">
            <w:pPr>
              <w:jc w:val="center"/>
              <w:rPr>
                <w:rFonts w:cs="Arial"/>
                <w:bCs/>
                <w:sz w:val="18"/>
                <w:szCs w:val="18"/>
              </w:rPr>
            </w:pPr>
            <w:r>
              <w:rPr>
                <w:rFonts w:cs="Arial"/>
                <w:bCs/>
                <w:sz w:val="18"/>
                <w:szCs w:val="18"/>
              </w:rPr>
              <w:t>9,979</w:t>
            </w:r>
            <w:r>
              <w:rPr>
                <w:rFonts w:cs="Arial"/>
                <w:bCs/>
                <w:sz w:val="18"/>
                <w:szCs w:val="18"/>
              </w:rPr>
              <w:br/>
            </w:r>
            <w:r>
              <w:rPr>
                <w:rFonts w:cs="Arial"/>
                <w:sz w:val="18"/>
                <w:szCs w:val="18"/>
              </w:rPr>
              <w:t>(6,987-13,827)</w:t>
            </w:r>
          </w:p>
        </w:tc>
        <w:tc>
          <w:tcPr>
            <w:tcW w:w="2160" w:type="dxa"/>
            <w:vAlign w:val="center"/>
          </w:tcPr>
          <w:p w14:paraId="4D4FCF0B" w14:textId="7E0CD96D" w:rsidR="00596702" w:rsidRDefault="00596702" w:rsidP="00596702">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r>
      <w:tr w:rsidR="00596702" w14:paraId="5CBB760A" w14:textId="77777777" w:rsidTr="00716595">
        <w:trPr>
          <w:trHeight w:val="227"/>
          <w:jc w:val="center"/>
        </w:trPr>
        <w:tc>
          <w:tcPr>
            <w:tcW w:w="1215" w:type="dxa"/>
            <w:tcBorders>
              <w:right w:val="single" w:sz="4" w:space="0" w:color="auto"/>
            </w:tcBorders>
            <w:vAlign w:val="center"/>
          </w:tcPr>
          <w:p w14:paraId="04DC2EAB" w14:textId="77777777" w:rsidR="00596702" w:rsidRDefault="00596702" w:rsidP="00596702">
            <w:pPr>
              <w:jc w:val="center"/>
              <w:rPr>
                <w:rFonts w:cs="Arial"/>
                <w:sz w:val="18"/>
                <w:szCs w:val="18"/>
              </w:rPr>
            </w:pPr>
            <w:r>
              <w:rPr>
                <w:rFonts w:cs="Arial"/>
                <w:sz w:val="18"/>
                <w:szCs w:val="18"/>
              </w:rPr>
              <w:t>2001</w:t>
            </w:r>
          </w:p>
        </w:tc>
        <w:tc>
          <w:tcPr>
            <w:tcW w:w="2160" w:type="dxa"/>
            <w:tcBorders>
              <w:left w:val="single" w:sz="4" w:space="0" w:color="auto"/>
            </w:tcBorders>
            <w:vAlign w:val="center"/>
          </w:tcPr>
          <w:p w14:paraId="5A060E26" w14:textId="7A1AA6E9" w:rsidR="00596702" w:rsidRDefault="00596702" w:rsidP="00596702">
            <w:pPr>
              <w:jc w:val="center"/>
              <w:rPr>
                <w:rFonts w:cs="Arial"/>
                <w:bCs/>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68CA957F" w14:textId="6C81A58B" w:rsidR="00596702" w:rsidRDefault="00596702" w:rsidP="00596702">
            <w:pPr>
              <w:jc w:val="center"/>
              <w:rPr>
                <w:rFonts w:cs="Arial"/>
                <w:bCs/>
                <w:sz w:val="18"/>
                <w:szCs w:val="18"/>
              </w:rPr>
            </w:pPr>
            <w:r>
              <w:rPr>
                <w:rFonts w:cs="Arial"/>
                <w:bCs/>
                <w:sz w:val="18"/>
                <w:szCs w:val="18"/>
              </w:rPr>
              <w:t>17,612</w:t>
            </w:r>
            <w:r>
              <w:rPr>
                <w:rFonts w:cs="Arial"/>
                <w:bCs/>
                <w:sz w:val="18"/>
                <w:szCs w:val="18"/>
              </w:rPr>
              <w:br/>
            </w:r>
            <w:r>
              <w:rPr>
                <w:rFonts w:cs="Arial"/>
                <w:sz w:val="18"/>
                <w:szCs w:val="18"/>
              </w:rPr>
              <w:t>(13,853-22,077)</w:t>
            </w:r>
          </w:p>
        </w:tc>
        <w:tc>
          <w:tcPr>
            <w:tcW w:w="2160" w:type="dxa"/>
            <w:vAlign w:val="center"/>
          </w:tcPr>
          <w:p w14:paraId="0DF7106B" w14:textId="2BAB6190" w:rsidR="00596702" w:rsidRDefault="00596702" w:rsidP="00596702">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r>
      <w:tr w:rsidR="00596702" w14:paraId="2CB79540" w14:textId="77777777" w:rsidTr="00716595">
        <w:trPr>
          <w:trHeight w:val="227"/>
          <w:jc w:val="center"/>
        </w:trPr>
        <w:tc>
          <w:tcPr>
            <w:tcW w:w="1215" w:type="dxa"/>
            <w:tcBorders>
              <w:right w:val="single" w:sz="4" w:space="0" w:color="auto"/>
            </w:tcBorders>
            <w:vAlign w:val="center"/>
          </w:tcPr>
          <w:p w14:paraId="1EAC4230" w14:textId="77777777" w:rsidR="00596702" w:rsidRDefault="00596702" w:rsidP="00596702">
            <w:pPr>
              <w:jc w:val="center"/>
              <w:rPr>
                <w:rFonts w:cs="Arial"/>
                <w:sz w:val="18"/>
                <w:szCs w:val="18"/>
              </w:rPr>
            </w:pPr>
            <w:r>
              <w:rPr>
                <w:rFonts w:cs="Arial"/>
                <w:sz w:val="18"/>
                <w:szCs w:val="18"/>
              </w:rPr>
              <w:t>2002</w:t>
            </w:r>
          </w:p>
        </w:tc>
        <w:tc>
          <w:tcPr>
            <w:tcW w:w="2160" w:type="dxa"/>
            <w:tcBorders>
              <w:left w:val="single" w:sz="4" w:space="0" w:color="auto"/>
            </w:tcBorders>
            <w:vAlign w:val="center"/>
          </w:tcPr>
          <w:p w14:paraId="4D21CB84" w14:textId="6B822EF4" w:rsidR="00596702" w:rsidRDefault="00596702" w:rsidP="00596702">
            <w:pPr>
              <w:jc w:val="center"/>
              <w:rPr>
                <w:rFonts w:cs="Arial"/>
                <w:bCs/>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4EC2F18" w14:textId="44B8B60A" w:rsidR="00596702" w:rsidRDefault="00596702" w:rsidP="00596702">
            <w:pPr>
              <w:jc w:val="center"/>
              <w:rPr>
                <w:rFonts w:cs="Arial"/>
                <w:bCs/>
                <w:sz w:val="18"/>
                <w:szCs w:val="18"/>
              </w:rPr>
            </w:pPr>
            <w:r>
              <w:rPr>
                <w:rFonts w:cs="Arial"/>
                <w:bCs/>
                <w:sz w:val="18"/>
                <w:szCs w:val="18"/>
              </w:rPr>
              <w:t>13,060</w:t>
            </w:r>
            <w:r>
              <w:rPr>
                <w:rFonts w:cs="Arial"/>
                <w:bCs/>
                <w:sz w:val="18"/>
                <w:szCs w:val="18"/>
              </w:rPr>
              <w:br/>
            </w:r>
            <w:r>
              <w:rPr>
                <w:rFonts w:cs="Arial"/>
                <w:sz w:val="18"/>
                <w:szCs w:val="18"/>
              </w:rPr>
              <w:t>(10,793-15,662)</w:t>
            </w:r>
          </w:p>
        </w:tc>
        <w:tc>
          <w:tcPr>
            <w:tcW w:w="2160" w:type="dxa"/>
            <w:vAlign w:val="center"/>
          </w:tcPr>
          <w:p w14:paraId="5173FC22" w14:textId="3ED60E37" w:rsidR="00596702" w:rsidRDefault="00596702" w:rsidP="00596702">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r>
      <w:tr w:rsidR="00596702" w14:paraId="5EDF7ABD" w14:textId="77777777" w:rsidTr="00716595">
        <w:trPr>
          <w:trHeight w:val="227"/>
          <w:jc w:val="center"/>
        </w:trPr>
        <w:tc>
          <w:tcPr>
            <w:tcW w:w="1215" w:type="dxa"/>
            <w:tcBorders>
              <w:right w:val="single" w:sz="4" w:space="0" w:color="auto"/>
            </w:tcBorders>
            <w:vAlign w:val="center"/>
          </w:tcPr>
          <w:p w14:paraId="19E58BA6" w14:textId="77777777" w:rsidR="00596702" w:rsidRDefault="00596702" w:rsidP="00596702">
            <w:pPr>
              <w:jc w:val="center"/>
              <w:rPr>
                <w:rFonts w:cs="Arial"/>
                <w:sz w:val="18"/>
                <w:szCs w:val="18"/>
              </w:rPr>
            </w:pPr>
            <w:r>
              <w:rPr>
                <w:rFonts w:cs="Arial"/>
                <w:sz w:val="18"/>
                <w:szCs w:val="18"/>
              </w:rPr>
              <w:t>2003</w:t>
            </w:r>
          </w:p>
        </w:tc>
        <w:tc>
          <w:tcPr>
            <w:tcW w:w="2160" w:type="dxa"/>
            <w:tcBorders>
              <w:left w:val="single" w:sz="4" w:space="0" w:color="auto"/>
            </w:tcBorders>
            <w:vAlign w:val="center"/>
          </w:tcPr>
          <w:p w14:paraId="4447C972" w14:textId="7C503FA5" w:rsidR="00596702" w:rsidRDefault="00596702" w:rsidP="00596702">
            <w:pPr>
              <w:jc w:val="center"/>
              <w:rPr>
                <w:rFonts w:cs="Arial"/>
                <w:bCs/>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5D7398E5" w14:textId="7D2C70E0" w:rsidR="00596702" w:rsidRDefault="00596702" w:rsidP="00596702">
            <w:pPr>
              <w:jc w:val="center"/>
              <w:rPr>
                <w:rFonts w:cs="Arial"/>
                <w:bCs/>
                <w:sz w:val="18"/>
                <w:szCs w:val="18"/>
              </w:rPr>
            </w:pPr>
            <w:r>
              <w:rPr>
                <w:rFonts w:cs="Arial"/>
                <w:bCs/>
                <w:sz w:val="18"/>
                <w:szCs w:val="18"/>
              </w:rPr>
              <w:t>26,993</w:t>
            </w:r>
            <w:r>
              <w:rPr>
                <w:rFonts w:cs="Arial"/>
                <w:bCs/>
                <w:sz w:val="18"/>
                <w:szCs w:val="18"/>
              </w:rPr>
              <w:br/>
            </w:r>
            <w:r>
              <w:rPr>
                <w:rFonts w:cs="Arial"/>
                <w:sz w:val="18"/>
                <w:szCs w:val="18"/>
              </w:rPr>
              <w:t>(22,124-32,613)</w:t>
            </w:r>
          </w:p>
        </w:tc>
        <w:tc>
          <w:tcPr>
            <w:tcW w:w="2160" w:type="dxa"/>
            <w:vAlign w:val="center"/>
          </w:tcPr>
          <w:p w14:paraId="162B1927" w14:textId="63D780C3" w:rsidR="00596702" w:rsidRDefault="00596702" w:rsidP="00596702">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r>
      <w:tr w:rsidR="00596702" w14:paraId="0D5AA106" w14:textId="77777777" w:rsidTr="00716595">
        <w:trPr>
          <w:trHeight w:val="227"/>
          <w:jc w:val="center"/>
        </w:trPr>
        <w:tc>
          <w:tcPr>
            <w:tcW w:w="1215" w:type="dxa"/>
            <w:tcBorders>
              <w:right w:val="single" w:sz="4" w:space="0" w:color="auto"/>
            </w:tcBorders>
            <w:vAlign w:val="center"/>
          </w:tcPr>
          <w:p w14:paraId="3E749E58" w14:textId="77777777" w:rsidR="00596702" w:rsidRDefault="00596702" w:rsidP="00596702">
            <w:pPr>
              <w:jc w:val="center"/>
              <w:rPr>
                <w:rFonts w:cs="Arial"/>
                <w:sz w:val="18"/>
                <w:szCs w:val="18"/>
              </w:rPr>
            </w:pPr>
            <w:r>
              <w:rPr>
                <w:rFonts w:cs="Arial"/>
                <w:sz w:val="18"/>
                <w:szCs w:val="18"/>
              </w:rPr>
              <w:t>2004</w:t>
            </w:r>
          </w:p>
        </w:tc>
        <w:tc>
          <w:tcPr>
            <w:tcW w:w="2160" w:type="dxa"/>
            <w:tcBorders>
              <w:left w:val="single" w:sz="4" w:space="0" w:color="auto"/>
            </w:tcBorders>
            <w:vAlign w:val="center"/>
          </w:tcPr>
          <w:p w14:paraId="791294B4" w14:textId="2DA6AAA2" w:rsidR="00596702" w:rsidRDefault="00596702" w:rsidP="00596702">
            <w:pPr>
              <w:jc w:val="center"/>
              <w:rPr>
                <w:rFonts w:cs="Arial"/>
                <w:bCs/>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1F83826B" w14:textId="2CF33A03" w:rsidR="00596702" w:rsidRDefault="00596702" w:rsidP="00596702">
            <w:pPr>
              <w:jc w:val="center"/>
              <w:rPr>
                <w:rFonts w:cs="Arial"/>
                <w:bCs/>
                <w:sz w:val="18"/>
                <w:szCs w:val="18"/>
              </w:rPr>
            </w:pPr>
            <w:r>
              <w:rPr>
                <w:rFonts w:cs="Arial"/>
                <w:bCs/>
                <w:sz w:val="18"/>
                <w:szCs w:val="18"/>
              </w:rPr>
              <w:t>21,259</w:t>
            </w:r>
            <w:r>
              <w:rPr>
                <w:rFonts w:cs="Arial"/>
                <w:bCs/>
                <w:sz w:val="18"/>
                <w:szCs w:val="18"/>
              </w:rPr>
              <w:br/>
            </w:r>
            <w:r>
              <w:rPr>
                <w:rFonts w:cs="Arial"/>
                <w:sz w:val="18"/>
                <w:szCs w:val="18"/>
              </w:rPr>
              <w:t>(17,343-25,794)</w:t>
            </w:r>
          </w:p>
        </w:tc>
        <w:tc>
          <w:tcPr>
            <w:tcW w:w="2160" w:type="dxa"/>
            <w:vAlign w:val="center"/>
          </w:tcPr>
          <w:p w14:paraId="1AEB6F36" w14:textId="36BD8426" w:rsidR="00596702" w:rsidRDefault="00596702" w:rsidP="00596702">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r>
      <w:tr w:rsidR="00596702" w14:paraId="2F856F19" w14:textId="77777777" w:rsidTr="00716595">
        <w:trPr>
          <w:trHeight w:val="227"/>
          <w:jc w:val="center"/>
        </w:trPr>
        <w:tc>
          <w:tcPr>
            <w:tcW w:w="1215" w:type="dxa"/>
            <w:tcBorders>
              <w:right w:val="single" w:sz="4" w:space="0" w:color="auto"/>
            </w:tcBorders>
            <w:vAlign w:val="center"/>
          </w:tcPr>
          <w:p w14:paraId="68E024BD" w14:textId="77777777" w:rsidR="00596702" w:rsidRDefault="00596702" w:rsidP="00596702">
            <w:pPr>
              <w:jc w:val="center"/>
              <w:rPr>
                <w:rFonts w:cs="Arial"/>
                <w:sz w:val="18"/>
                <w:szCs w:val="18"/>
              </w:rPr>
            </w:pPr>
            <w:r>
              <w:rPr>
                <w:rFonts w:cs="Arial"/>
                <w:sz w:val="18"/>
                <w:szCs w:val="18"/>
              </w:rPr>
              <w:t>2005</w:t>
            </w:r>
          </w:p>
        </w:tc>
        <w:tc>
          <w:tcPr>
            <w:tcW w:w="2160" w:type="dxa"/>
            <w:tcBorders>
              <w:left w:val="single" w:sz="4" w:space="0" w:color="auto"/>
            </w:tcBorders>
            <w:vAlign w:val="center"/>
          </w:tcPr>
          <w:p w14:paraId="1B7356CB" w14:textId="6DECCEE8" w:rsidR="00596702" w:rsidRDefault="00596702" w:rsidP="00596702">
            <w:pPr>
              <w:jc w:val="center"/>
              <w:rPr>
                <w:rFonts w:cs="Arial"/>
                <w:bCs/>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0E98E462" w14:textId="0A0549A7" w:rsidR="00596702" w:rsidRDefault="00596702" w:rsidP="00596702">
            <w:pPr>
              <w:jc w:val="center"/>
              <w:rPr>
                <w:rFonts w:cs="Arial"/>
                <w:bCs/>
                <w:sz w:val="18"/>
                <w:szCs w:val="18"/>
              </w:rPr>
            </w:pPr>
            <w:r>
              <w:rPr>
                <w:rFonts w:cs="Arial"/>
                <w:bCs/>
                <w:sz w:val="18"/>
                <w:szCs w:val="18"/>
              </w:rPr>
              <w:t>23,496</w:t>
            </w:r>
            <w:r>
              <w:rPr>
                <w:rFonts w:cs="Arial"/>
                <w:bCs/>
                <w:sz w:val="18"/>
                <w:szCs w:val="18"/>
              </w:rPr>
              <w:br/>
            </w:r>
            <w:r>
              <w:rPr>
                <w:rFonts w:cs="Arial"/>
                <w:sz w:val="18"/>
                <w:szCs w:val="18"/>
              </w:rPr>
              <w:t>(18,902-28,868)</w:t>
            </w:r>
          </w:p>
        </w:tc>
        <w:tc>
          <w:tcPr>
            <w:tcW w:w="2160" w:type="dxa"/>
            <w:vAlign w:val="center"/>
          </w:tcPr>
          <w:p w14:paraId="79EE6463" w14:textId="132F09D5" w:rsidR="00596702" w:rsidRDefault="00596702" w:rsidP="00596702">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r>
      <w:tr w:rsidR="00596702" w14:paraId="20B40E3E" w14:textId="77777777" w:rsidTr="00716595">
        <w:trPr>
          <w:trHeight w:val="227"/>
          <w:jc w:val="center"/>
        </w:trPr>
        <w:tc>
          <w:tcPr>
            <w:tcW w:w="1215" w:type="dxa"/>
            <w:tcBorders>
              <w:right w:val="single" w:sz="4" w:space="0" w:color="auto"/>
            </w:tcBorders>
            <w:vAlign w:val="center"/>
          </w:tcPr>
          <w:p w14:paraId="2D03DAD7" w14:textId="77777777" w:rsidR="00596702" w:rsidRDefault="00596702" w:rsidP="00596702">
            <w:pPr>
              <w:jc w:val="center"/>
              <w:rPr>
                <w:rFonts w:cs="Arial"/>
                <w:sz w:val="18"/>
                <w:szCs w:val="18"/>
              </w:rPr>
            </w:pPr>
            <w:r>
              <w:rPr>
                <w:rFonts w:cs="Arial"/>
                <w:sz w:val="18"/>
                <w:szCs w:val="18"/>
              </w:rPr>
              <w:t>2006</w:t>
            </w:r>
          </w:p>
        </w:tc>
        <w:tc>
          <w:tcPr>
            <w:tcW w:w="2160" w:type="dxa"/>
            <w:tcBorders>
              <w:left w:val="single" w:sz="4" w:space="0" w:color="auto"/>
            </w:tcBorders>
            <w:vAlign w:val="center"/>
          </w:tcPr>
          <w:p w14:paraId="3E6EC4FE" w14:textId="30CA941E" w:rsidR="00596702" w:rsidRDefault="00596702" w:rsidP="00596702">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776A080E" w14:textId="07E746DD" w:rsidR="00596702" w:rsidRDefault="00596702" w:rsidP="00596702">
            <w:pPr>
              <w:jc w:val="center"/>
              <w:rPr>
                <w:rFonts w:cs="Arial"/>
                <w:sz w:val="18"/>
                <w:szCs w:val="18"/>
              </w:rPr>
            </w:pPr>
            <w:r>
              <w:rPr>
                <w:rFonts w:cs="Arial"/>
                <w:sz w:val="18"/>
                <w:szCs w:val="18"/>
              </w:rPr>
              <w:t>19,621</w:t>
            </w:r>
            <w:r>
              <w:rPr>
                <w:rFonts w:cs="Arial"/>
                <w:sz w:val="18"/>
                <w:szCs w:val="18"/>
              </w:rPr>
              <w:br/>
              <w:t>(16,697-22,907)</w:t>
            </w:r>
          </w:p>
        </w:tc>
        <w:tc>
          <w:tcPr>
            <w:tcW w:w="2160" w:type="dxa"/>
            <w:vAlign w:val="center"/>
          </w:tcPr>
          <w:p w14:paraId="07EF2BE5" w14:textId="1A7E3954" w:rsidR="00596702" w:rsidRDefault="00596702" w:rsidP="00596702">
            <w:pPr>
              <w:jc w:val="center"/>
              <w:rPr>
                <w:rFonts w:cs="Arial"/>
                <w:sz w:val="18"/>
                <w:szCs w:val="18"/>
              </w:rPr>
            </w:pPr>
            <w:r>
              <w:rPr>
                <w:rFonts w:cs="Arial"/>
                <w:sz w:val="18"/>
                <w:szCs w:val="18"/>
              </w:rPr>
              <w:t>73,645</w:t>
            </w:r>
            <w:r>
              <w:rPr>
                <w:rFonts w:cs="Arial"/>
                <w:sz w:val="18"/>
                <w:szCs w:val="18"/>
              </w:rPr>
              <w:br/>
              <w:t>(65,681-82,302)</w:t>
            </w:r>
          </w:p>
        </w:tc>
      </w:tr>
      <w:tr w:rsidR="00596702" w14:paraId="2D7E8A85" w14:textId="77777777" w:rsidTr="00716595">
        <w:trPr>
          <w:trHeight w:val="227"/>
          <w:jc w:val="center"/>
        </w:trPr>
        <w:tc>
          <w:tcPr>
            <w:tcW w:w="1215" w:type="dxa"/>
            <w:tcBorders>
              <w:right w:val="single" w:sz="4" w:space="0" w:color="auto"/>
            </w:tcBorders>
            <w:vAlign w:val="center"/>
          </w:tcPr>
          <w:p w14:paraId="369317D2" w14:textId="77777777" w:rsidR="00596702" w:rsidRDefault="00596702" w:rsidP="00596702">
            <w:pPr>
              <w:jc w:val="center"/>
              <w:rPr>
                <w:rFonts w:cs="Arial"/>
                <w:sz w:val="18"/>
                <w:szCs w:val="18"/>
              </w:rPr>
            </w:pPr>
            <w:r>
              <w:rPr>
                <w:rFonts w:cs="Arial"/>
                <w:sz w:val="18"/>
                <w:szCs w:val="18"/>
              </w:rPr>
              <w:t>2007</w:t>
            </w:r>
          </w:p>
        </w:tc>
        <w:tc>
          <w:tcPr>
            <w:tcW w:w="2160" w:type="dxa"/>
            <w:tcBorders>
              <w:left w:val="single" w:sz="4" w:space="0" w:color="auto"/>
            </w:tcBorders>
            <w:vAlign w:val="center"/>
          </w:tcPr>
          <w:p w14:paraId="110C8653" w14:textId="66A103DC" w:rsidR="00596702" w:rsidRDefault="00596702" w:rsidP="00596702">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2E195526" w14:textId="4E9652CB" w:rsidR="00596702" w:rsidRDefault="00596702" w:rsidP="00596702">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c>
          <w:tcPr>
            <w:tcW w:w="2160" w:type="dxa"/>
            <w:vAlign w:val="center"/>
          </w:tcPr>
          <w:p w14:paraId="4405AF14" w14:textId="39C3F84C" w:rsidR="00596702" w:rsidRDefault="00596702" w:rsidP="00596702">
            <w:pPr>
              <w:jc w:val="center"/>
              <w:rPr>
                <w:rFonts w:cs="Arial"/>
                <w:sz w:val="18"/>
                <w:szCs w:val="18"/>
              </w:rPr>
            </w:pPr>
            <w:r>
              <w:rPr>
                <w:rFonts w:cs="Arial"/>
                <w:sz w:val="18"/>
                <w:szCs w:val="18"/>
              </w:rPr>
              <w:t>66,371</w:t>
            </w:r>
            <w:r>
              <w:rPr>
                <w:rFonts w:cs="Arial"/>
                <w:sz w:val="18"/>
                <w:szCs w:val="18"/>
              </w:rPr>
              <w:br/>
              <w:t>(59,971-73,264)</w:t>
            </w:r>
          </w:p>
        </w:tc>
      </w:tr>
      <w:tr w:rsidR="00596702" w14:paraId="35DA83A9" w14:textId="77777777" w:rsidTr="00716595">
        <w:trPr>
          <w:trHeight w:val="227"/>
          <w:jc w:val="center"/>
        </w:trPr>
        <w:tc>
          <w:tcPr>
            <w:tcW w:w="1215" w:type="dxa"/>
            <w:tcBorders>
              <w:right w:val="single" w:sz="4" w:space="0" w:color="auto"/>
            </w:tcBorders>
            <w:vAlign w:val="center"/>
          </w:tcPr>
          <w:p w14:paraId="6A94CD61" w14:textId="77777777" w:rsidR="00596702" w:rsidRDefault="00596702" w:rsidP="00596702">
            <w:pPr>
              <w:jc w:val="center"/>
              <w:rPr>
                <w:rFonts w:cs="Arial"/>
                <w:sz w:val="18"/>
                <w:szCs w:val="18"/>
              </w:rPr>
            </w:pPr>
            <w:r>
              <w:rPr>
                <w:rFonts w:cs="Arial"/>
                <w:sz w:val="18"/>
                <w:szCs w:val="18"/>
              </w:rPr>
              <w:t>2008</w:t>
            </w:r>
          </w:p>
        </w:tc>
        <w:tc>
          <w:tcPr>
            <w:tcW w:w="2160" w:type="dxa"/>
            <w:tcBorders>
              <w:left w:val="single" w:sz="4" w:space="0" w:color="auto"/>
            </w:tcBorders>
            <w:vAlign w:val="center"/>
          </w:tcPr>
          <w:p w14:paraId="4C49E77E" w14:textId="4A1DFB45" w:rsidR="00596702" w:rsidRDefault="00596702" w:rsidP="00596702">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0281E39C" w14:textId="77F30CA9" w:rsidR="00596702" w:rsidRDefault="00596702" w:rsidP="00596702">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c>
          <w:tcPr>
            <w:tcW w:w="2160" w:type="dxa"/>
            <w:vAlign w:val="center"/>
          </w:tcPr>
          <w:p w14:paraId="699803DD" w14:textId="1CE46EF8" w:rsidR="00596702" w:rsidRDefault="00596702" w:rsidP="00596702">
            <w:pPr>
              <w:jc w:val="center"/>
              <w:rPr>
                <w:rFonts w:cs="Arial"/>
                <w:sz w:val="18"/>
                <w:szCs w:val="18"/>
              </w:rPr>
            </w:pPr>
            <w:r>
              <w:rPr>
                <w:rFonts w:cs="Arial"/>
                <w:sz w:val="18"/>
                <w:szCs w:val="18"/>
              </w:rPr>
              <w:t>52,921</w:t>
            </w:r>
            <w:r>
              <w:rPr>
                <w:rFonts w:cs="Arial"/>
                <w:sz w:val="18"/>
                <w:szCs w:val="18"/>
              </w:rPr>
              <w:br/>
              <w:t>(47,167-59,178)</w:t>
            </w:r>
          </w:p>
        </w:tc>
      </w:tr>
      <w:tr w:rsidR="00596702" w14:paraId="6FE1B3B9" w14:textId="77777777" w:rsidTr="00716595">
        <w:trPr>
          <w:trHeight w:val="227"/>
          <w:jc w:val="center"/>
        </w:trPr>
        <w:tc>
          <w:tcPr>
            <w:tcW w:w="1215" w:type="dxa"/>
            <w:tcBorders>
              <w:right w:val="single" w:sz="4" w:space="0" w:color="auto"/>
            </w:tcBorders>
            <w:vAlign w:val="center"/>
          </w:tcPr>
          <w:p w14:paraId="1AF9BFF7" w14:textId="77777777" w:rsidR="00596702" w:rsidRDefault="00596702" w:rsidP="00596702">
            <w:pPr>
              <w:jc w:val="center"/>
              <w:rPr>
                <w:rFonts w:cs="Arial"/>
                <w:sz w:val="18"/>
                <w:szCs w:val="18"/>
              </w:rPr>
            </w:pPr>
            <w:r>
              <w:rPr>
                <w:rFonts w:cs="Arial"/>
                <w:sz w:val="18"/>
                <w:szCs w:val="18"/>
              </w:rPr>
              <w:t>2009</w:t>
            </w:r>
          </w:p>
        </w:tc>
        <w:tc>
          <w:tcPr>
            <w:tcW w:w="2160" w:type="dxa"/>
            <w:tcBorders>
              <w:left w:val="single" w:sz="4" w:space="0" w:color="auto"/>
            </w:tcBorders>
            <w:vAlign w:val="center"/>
          </w:tcPr>
          <w:p w14:paraId="7BE470D9" w14:textId="7B3D5291" w:rsidR="00596702" w:rsidRDefault="00596702" w:rsidP="00596702">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09C0F91D" w14:textId="4239A435" w:rsidR="00596702" w:rsidRDefault="00596702" w:rsidP="00596702">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c>
          <w:tcPr>
            <w:tcW w:w="2160" w:type="dxa"/>
            <w:vAlign w:val="center"/>
          </w:tcPr>
          <w:p w14:paraId="7A462AD6" w14:textId="4C057E09" w:rsidR="00596702" w:rsidRDefault="00596702" w:rsidP="00596702">
            <w:pPr>
              <w:jc w:val="center"/>
              <w:rPr>
                <w:rFonts w:cs="Arial"/>
                <w:sz w:val="18"/>
                <w:szCs w:val="18"/>
              </w:rPr>
            </w:pPr>
            <w:r>
              <w:rPr>
                <w:rFonts w:cs="Arial"/>
                <w:sz w:val="18"/>
                <w:szCs w:val="18"/>
              </w:rPr>
              <w:t>31,015</w:t>
            </w:r>
            <w:r>
              <w:rPr>
                <w:rFonts w:cs="Arial"/>
                <w:sz w:val="18"/>
                <w:szCs w:val="18"/>
              </w:rPr>
              <w:br/>
              <w:t>(27,519-34,829)</w:t>
            </w:r>
          </w:p>
        </w:tc>
      </w:tr>
      <w:tr w:rsidR="00596702" w14:paraId="7139222F" w14:textId="77777777" w:rsidTr="00716595">
        <w:trPr>
          <w:trHeight w:val="227"/>
          <w:jc w:val="center"/>
        </w:trPr>
        <w:tc>
          <w:tcPr>
            <w:tcW w:w="1215" w:type="dxa"/>
            <w:tcBorders>
              <w:right w:val="single" w:sz="4" w:space="0" w:color="auto"/>
            </w:tcBorders>
            <w:vAlign w:val="center"/>
          </w:tcPr>
          <w:p w14:paraId="40B8AAC1" w14:textId="77777777" w:rsidR="00596702" w:rsidRDefault="00596702" w:rsidP="00596702">
            <w:pPr>
              <w:jc w:val="center"/>
              <w:rPr>
                <w:rFonts w:cs="Arial"/>
                <w:sz w:val="18"/>
                <w:szCs w:val="18"/>
              </w:rPr>
            </w:pPr>
            <w:r>
              <w:rPr>
                <w:rFonts w:cs="Arial"/>
                <w:sz w:val="18"/>
                <w:szCs w:val="18"/>
              </w:rPr>
              <w:t>2010</w:t>
            </w:r>
          </w:p>
        </w:tc>
        <w:tc>
          <w:tcPr>
            <w:tcW w:w="2160" w:type="dxa"/>
            <w:tcBorders>
              <w:left w:val="single" w:sz="4" w:space="0" w:color="auto"/>
            </w:tcBorders>
            <w:vAlign w:val="center"/>
          </w:tcPr>
          <w:p w14:paraId="386D1716" w14:textId="7A956FF8" w:rsidR="00596702" w:rsidRDefault="00596702" w:rsidP="00596702">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61984827" w14:textId="385D65FD" w:rsidR="00596702" w:rsidRDefault="00596702" w:rsidP="00596702">
            <w:pPr>
              <w:jc w:val="center"/>
              <w:rPr>
                <w:rFonts w:cs="Arial"/>
                <w:sz w:val="18"/>
                <w:szCs w:val="18"/>
              </w:rPr>
            </w:pPr>
            <w:r>
              <w:rPr>
                <w:rFonts w:cs="Arial"/>
                <w:bCs/>
                <w:sz w:val="18"/>
                <w:szCs w:val="18"/>
              </w:rPr>
              <w:t>15,490</w:t>
            </w:r>
            <w:r>
              <w:rPr>
                <w:rFonts w:cs="Arial"/>
                <w:bCs/>
                <w:sz w:val="18"/>
                <w:szCs w:val="18"/>
              </w:rPr>
              <w:br/>
              <w:t>(13,022-18,289)</w:t>
            </w:r>
          </w:p>
        </w:tc>
        <w:tc>
          <w:tcPr>
            <w:tcW w:w="2160" w:type="dxa"/>
            <w:vAlign w:val="center"/>
          </w:tcPr>
          <w:p w14:paraId="077B9358" w14:textId="4B218FD9" w:rsidR="00596702" w:rsidRDefault="00596702" w:rsidP="00596702">
            <w:pPr>
              <w:jc w:val="center"/>
              <w:rPr>
                <w:rFonts w:cs="Arial"/>
                <w:sz w:val="18"/>
                <w:szCs w:val="18"/>
              </w:rPr>
            </w:pPr>
            <w:r>
              <w:rPr>
                <w:rFonts w:cs="Arial"/>
                <w:sz w:val="18"/>
                <w:szCs w:val="18"/>
              </w:rPr>
              <w:t>35,929</w:t>
            </w:r>
            <w:r>
              <w:rPr>
                <w:rFonts w:cs="Arial"/>
                <w:sz w:val="18"/>
                <w:szCs w:val="18"/>
              </w:rPr>
              <w:br/>
              <w:t>(32,049-40,147)</w:t>
            </w:r>
          </w:p>
        </w:tc>
      </w:tr>
      <w:tr w:rsidR="00596702" w14:paraId="27B9E66D" w14:textId="77777777" w:rsidTr="00716595">
        <w:trPr>
          <w:trHeight w:val="227"/>
          <w:jc w:val="center"/>
        </w:trPr>
        <w:tc>
          <w:tcPr>
            <w:tcW w:w="1215" w:type="dxa"/>
            <w:tcBorders>
              <w:right w:val="single" w:sz="4" w:space="0" w:color="auto"/>
            </w:tcBorders>
            <w:vAlign w:val="center"/>
          </w:tcPr>
          <w:p w14:paraId="37E158FD" w14:textId="77777777" w:rsidR="00596702" w:rsidRDefault="00596702" w:rsidP="00596702">
            <w:pPr>
              <w:jc w:val="center"/>
              <w:rPr>
                <w:rFonts w:cs="Arial"/>
                <w:sz w:val="18"/>
                <w:szCs w:val="18"/>
              </w:rPr>
            </w:pPr>
            <w:r>
              <w:rPr>
                <w:rFonts w:cs="Arial"/>
                <w:sz w:val="18"/>
                <w:szCs w:val="18"/>
              </w:rPr>
              <w:t>2011</w:t>
            </w:r>
          </w:p>
        </w:tc>
        <w:tc>
          <w:tcPr>
            <w:tcW w:w="2160" w:type="dxa"/>
            <w:tcBorders>
              <w:left w:val="single" w:sz="4" w:space="0" w:color="auto"/>
            </w:tcBorders>
            <w:vAlign w:val="center"/>
          </w:tcPr>
          <w:p w14:paraId="53307F52" w14:textId="51F5817E" w:rsidR="00596702" w:rsidRDefault="00596702" w:rsidP="00596702">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011E20D0" w14:textId="721E617D" w:rsidR="00596702" w:rsidRDefault="00596702" w:rsidP="00596702">
            <w:pPr>
              <w:jc w:val="center"/>
              <w:rPr>
                <w:rFonts w:cs="Arial"/>
                <w:sz w:val="18"/>
                <w:szCs w:val="18"/>
              </w:rPr>
            </w:pPr>
            <w:r>
              <w:rPr>
                <w:rFonts w:cs="Arial"/>
                <w:bCs/>
                <w:sz w:val="18"/>
                <w:szCs w:val="18"/>
              </w:rPr>
              <w:t>33,679</w:t>
            </w:r>
            <w:r>
              <w:rPr>
                <w:rFonts w:cs="Arial"/>
                <w:bCs/>
                <w:sz w:val="18"/>
                <w:szCs w:val="18"/>
              </w:rPr>
              <w:br/>
              <w:t>(28,430-39,613)</w:t>
            </w:r>
          </w:p>
        </w:tc>
        <w:tc>
          <w:tcPr>
            <w:tcW w:w="2160" w:type="dxa"/>
            <w:vAlign w:val="center"/>
          </w:tcPr>
          <w:p w14:paraId="5B1FBBBF" w14:textId="2A14F595" w:rsidR="00596702" w:rsidRDefault="00596702" w:rsidP="00596702">
            <w:pPr>
              <w:jc w:val="center"/>
              <w:rPr>
                <w:rFonts w:cs="Arial"/>
                <w:sz w:val="18"/>
                <w:szCs w:val="18"/>
              </w:rPr>
            </w:pPr>
            <w:r>
              <w:rPr>
                <w:rFonts w:cs="Arial"/>
                <w:sz w:val="18"/>
                <w:szCs w:val="18"/>
              </w:rPr>
              <w:t>62,841</w:t>
            </w:r>
            <w:r>
              <w:rPr>
                <w:rFonts w:cs="Arial"/>
                <w:sz w:val="18"/>
                <w:szCs w:val="18"/>
              </w:rPr>
              <w:br/>
              <w:t>(55,985-70,299)</w:t>
            </w:r>
          </w:p>
        </w:tc>
      </w:tr>
      <w:tr w:rsidR="00596702" w14:paraId="51901B14" w14:textId="77777777" w:rsidTr="00716595">
        <w:trPr>
          <w:trHeight w:val="227"/>
          <w:jc w:val="center"/>
        </w:trPr>
        <w:tc>
          <w:tcPr>
            <w:tcW w:w="1215" w:type="dxa"/>
            <w:tcBorders>
              <w:right w:val="single" w:sz="4" w:space="0" w:color="auto"/>
            </w:tcBorders>
            <w:vAlign w:val="center"/>
          </w:tcPr>
          <w:p w14:paraId="21C9B652" w14:textId="77777777" w:rsidR="00596702" w:rsidRDefault="00596702" w:rsidP="00596702">
            <w:pPr>
              <w:jc w:val="center"/>
              <w:rPr>
                <w:rFonts w:cs="Arial"/>
                <w:sz w:val="18"/>
                <w:szCs w:val="18"/>
              </w:rPr>
            </w:pPr>
            <w:r>
              <w:rPr>
                <w:rFonts w:cs="Arial"/>
                <w:sz w:val="18"/>
                <w:szCs w:val="18"/>
              </w:rPr>
              <w:t>2012</w:t>
            </w:r>
          </w:p>
        </w:tc>
        <w:tc>
          <w:tcPr>
            <w:tcW w:w="2160" w:type="dxa"/>
            <w:tcBorders>
              <w:left w:val="single" w:sz="4" w:space="0" w:color="auto"/>
            </w:tcBorders>
            <w:vAlign w:val="center"/>
          </w:tcPr>
          <w:p w14:paraId="10ED2208" w14:textId="5275971D" w:rsidR="00596702" w:rsidRDefault="00596702" w:rsidP="00596702">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78405841" w14:textId="128EFCA9" w:rsidR="00596702" w:rsidRDefault="00596702" w:rsidP="00596702">
            <w:pPr>
              <w:jc w:val="center"/>
              <w:rPr>
                <w:rFonts w:cs="Arial"/>
                <w:sz w:val="18"/>
                <w:szCs w:val="18"/>
              </w:rPr>
            </w:pPr>
            <w:r>
              <w:rPr>
                <w:rFonts w:cs="Arial"/>
                <w:bCs/>
                <w:sz w:val="18"/>
                <w:szCs w:val="18"/>
              </w:rPr>
              <w:t>25,615</w:t>
            </w:r>
            <w:r>
              <w:rPr>
                <w:rFonts w:cs="Arial"/>
                <w:bCs/>
                <w:sz w:val="18"/>
                <w:szCs w:val="18"/>
              </w:rPr>
              <w:br/>
              <w:t>(21,607-30,147)</w:t>
            </w:r>
          </w:p>
        </w:tc>
        <w:tc>
          <w:tcPr>
            <w:tcW w:w="2160" w:type="dxa"/>
            <w:vAlign w:val="center"/>
          </w:tcPr>
          <w:p w14:paraId="52642FA5" w14:textId="7BDD6A34" w:rsidR="00596702" w:rsidRDefault="00596702" w:rsidP="00596702">
            <w:pPr>
              <w:jc w:val="center"/>
              <w:rPr>
                <w:rFonts w:cs="Arial"/>
                <w:sz w:val="18"/>
                <w:szCs w:val="18"/>
              </w:rPr>
            </w:pPr>
            <w:r>
              <w:rPr>
                <w:rFonts w:cs="Arial"/>
                <w:sz w:val="18"/>
                <w:szCs w:val="18"/>
              </w:rPr>
              <w:t>74,778</w:t>
            </w:r>
            <w:r>
              <w:rPr>
                <w:rFonts w:cs="Arial"/>
                <w:sz w:val="18"/>
                <w:szCs w:val="18"/>
              </w:rPr>
              <w:br/>
              <w:t>(64,881-85,748)</w:t>
            </w:r>
          </w:p>
        </w:tc>
      </w:tr>
      <w:tr w:rsidR="00596702" w14:paraId="4F597333" w14:textId="77777777" w:rsidTr="00716595">
        <w:trPr>
          <w:trHeight w:val="227"/>
          <w:jc w:val="center"/>
        </w:trPr>
        <w:tc>
          <w:tcPr>
            <w:tcW w:w="1215" w:type="dxa"/>
            <w:tcBorders>
              <w:right w:val="single" w:sz="4" w:space="0" w:color="auto"/>
            </w:tcBorders>
            <w:vAlign w:val="center"/>
          </w:tcPr>
          <w:p w14:paraId="206BC195" w14:textId="77777777" w:rsidR="00596702" w:rsidRDefault="00596702" w:rsidP="00596702">
            <w:pPr>
              <w:jc w:val="center"/>
              <w:rPr>
                <w:rFonts w:cs="Arial"/>
                <w:sz w:val="18"/>
                <w:szCs w:val="18"/>
              </w:rPr>
            </w:pPr>
            <w:r>
              <w:rPr>
                <w:rFonts w:cs="Arial"/>
                <w:sz w:val="18"/>
                <w:szCs w:val="18"/>
              </w:rPr>
              <w:t>2013</w:t>
            </w:r>
          </w:p>
        </w:tc>
        <w:tc>
          <w:tcPr>
            <w:tcW w:w="2160" w:type="dxa"/>
            <w:tcBorders>
              <w:left w:val="single" w:sz="4" w:space="0" w:color="auto"/>
            </w:tcBorders>
            <w:vAlign w:val="center"/>
          </w:tcPr>
          <w:p w14:paraId="395963FD" w14:textId="0433134C" w:rsidR="00596702" w:rsidRDefault="00596702" w:rsidP="00596702">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66DA1A95" w14:textId="127FA9CD" w:rsidR="00596702" w:rsidRDefault="00596702" w:rsidP="00596702">
            <w:pPr>
              <w:jc w:val="center"/>
              <w:rPr>
                <w:rFonts w:cs="Arial"/>
                <w:sz w:val="18"/>
                <w:szCs w:val="18"/>
              </w:rPr>
            </w:pPr>
            <w:r>
              <w:rPr>
                <w:rFonts w:cs="Arial"/>
                <w:bCs/>
                <w:sz w:val="18"/>
                <w:szCs w:val="18"/>
              </w:rPr>
              <w:t>27,092</w:t>
            </w:r>
            <w:r>
              <w:rPr>
                <w:rFonts w:cs="Arial"/>
                <w:bCs/>
                <w:sz w:val="18"/>
                <w:szCs w:val="18"/>
              </w:rPr>
              <w:br/>
              <w:t>(22,041-32,952)</w:t>
            </w:r>
          </w:p>
        </w:tc>
        <w:tc>
          <w:tcPr>
            <w:tcW w:w="2160" w:type="dxa"/>
            <w:vAlign w:val="center"/>
          </w:tcPr>
          <w:p w14:paraId="60EE3982" w14:textId="5786BBA9" w:rsidR="00596702" w:rsidRDefault="00596702" w:rsidP="00596702">
            <w:pPr>
              <w:jc w:val="center"/>
              <w:rPr>
                <w:rFonts w:cs="Arial"/>
                <w:sz w:val="18"/>
                <w:szCs w:val="18"/>
              </w:rPr>
            </w:pPr>
            <w:r>
              <w:rPr>
                <w:rFonts w:cs="Arial"/>
                <w:sz w:val="18"/>
                <w:szCs w:val="18"/>
              </w:rPr>
              <w:t>66,709</w:t>
            </w:r>
            <w:r>
              <w:rPr>
                <w:rFonts w:cs="Arial"/>
                <w:sz w:val="18"/>
                <w:szCs w:val="18"/>
              </w:rPr>
              <w:br/>
              <w:t>(54,294-81,108)</w:t>
            </w:r>
          </w:p>
        </w:tc>
      </w:tr>
      <w:tr w:rsidR="00596702" w14:paraId="5ED4037F" w14:textId="77777777" w:rsidTr="00716595">
        <w:trPr>
          <w:trHeight w:val="227"/>
          <w:jc w:val="center"/>
        </w:trPr>
        <w:tc>
          <w:tcPr>
            <w:tcW w:w="1215" w:type="dxa"/>
            <w:tcBorders>
              <w:right w:val="single" w:sz="4" w:space="0" w:color="auto"/>
            </w:tcBorders>
            <w:vAlign w:val="center"/>
          </w:tcPr>
          <w:p w14:paraId="35A54631" w14:textId="77777777" w:rsidR="00596702" w:rsidRDefault="00596702" w:rsidP="00596702">
            <w:pPr>
              <w:jc w:val="center"/>
              <w:rPr>
                <w:rFonts w:cs="Arial"/>
                <w:sz w:val="18"/>
                <w:szCs w:val="18"/>
              </w:rPr>
            </w:pPr>
            <w:r>
              <w:rPr>
                <w:rFonts w:cs="Arial"/>
                <w:sz w:val="18"/>
                <w:szCs w:val="18"/>
              </w:rPr>
              <w:t>2014</w:t>
            </w:r>
          </w:p>
        </w:tc>
        <w:tc>
          <w:tcPr>
            <w:tcW w:w="2160" w:type="dxa"/>
            <w:tcBorders>
              <w:left w:val="single" w:sz="4" w:space="0" w:color="auto"/>
            </w:tcBorders>
            <w:vAlign w:val="center"/>
          </w:tcPr>
          <w:p w14:paraId="693C5920" w14:textId="36780355" w:rsidR="00596702" w:rsidRDefault="00596702" w:rsidP="00596702">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60A3EA63" w14:textId="46A1DF1C" w:rsidR="00596702" w:rsidRDefault="00596702" w:rsidP="00596702">
            <w:pPr>
              <w:jc w:val="center"/>
              <w:rPr>
                <w:rFonts w:cs="Arial"/>
                <w:sz w:val="18"/>
                <w:szCs w:val="18"/>
              </w:rPr>
            </w:pPr>
            <w:r>
              <w:rPr>
                <w:rFonts w:cs="Arial"/>
                <w:bCs/>
                <w:sz w:val="18"/>
                <w:szCs w:val="18"/>
              </w:rPr>
              <w:t>23,863</w:t>
            </w:r>
            <w:r>
              <w:rPr>
                <w:rFonts w:cs="Arial"/>
                <w:bCs/>
                <w:sz w:val="18"/>
                <w:szCs w:val="18"/>
              </w:rPr>
              <w:br/>
              <w:t>(20,356-27,799)</w:t>
            </w:r>
          </w:p>
        </w:tc>
        <w:tc>
          <w:tcPr>
            <w:tcW w:w="2160" w:type="dxa"/>
            <w:vAlign w:val="center"/>
          </w:tcPr>
          <w:p w14:paraId="20829766" w14:textId="583ABE50" w:rsidR="00596702" w:rsidRDefault="00596702" w:rsidP="00596702">
            <w:pPr>
              <w:jc w:val="center"/>
              <w:rPr>
                <w:rFonts w:cs="Arial"/>
                <w:sz w:val="18"/>
                <w:szCs w:val="18"/>
              </w:rPr>
            </w:pPr>
            <w:r>
              <w:rPr>
                <w:rFonts w:cs="Arial"/>
                <w:sz w:val="18"/>
                <w:szCs w:val="18"/>
              </w:rPr>
              <w:t>67,990</w:t>
            </w:r>
            <w:r>
              <w:rPr>
                <w:rFonts w:cs="Arial"/>
                <w:sz w:val="18"/>
                <w:szCs w:val="18"/>
              </w:rPr>
              <w:br/>
              <w:t>(59,802-76,978)</w:t>
            </w:r>
          </w:p>
        </w:tc>
      </w:tr>
      <w:tr w:rsidR="00596702" w14:paraId="31B21865" w14:textId="77777777" w:rsidTr="00716595">
        <w:trPr>
          <w:trHeight w:val="227"/>
          <w:jc w:val="center"/>
        </w:trPr>
        <w:tc>
          <w:tcPr>
            <w:tcW w:w="1215" w:type="dxa"/>
            <w:tcBorders>
              <w:right w:val="single" w:sz="4" w:space="0" w:color="auto"/>
            </w:tcBorders>
            <w:vAlign w:val="center"/>
          </w:tcPr>
          <w:p w14:paraId="06971501" w14:textId="77777777" w:rsidR="00596702" w:rsidRDefault="00596702" w:rsidP="00596702">
            <w:pPr>
              <w:jc w:val="center"/>
              <w:rPr>
                <w:rFonts w:cs="Arial"/>
                <w:sz w:val="18"/>
                <w:szCs w:val="18"/>
              </w:rPr>
            </w:pPr>
            <w:r>
              <w:rPr>
                <w:rFonts w:cs="Arial"/>
                <w:sz w:val="18"/>
                <w:szCs w:val="18"/>
              </w:rPr>
              <w:t>2015</w:t>
            </w:r>
          </w:p>
        </w:tc>
        <w:tc>
          <w:tcPr>
            <w:tcW w:w="2160" w:type="dxa"/>
            <w:tcBorders>
              <w:left w:val="single" w:sz="4" w:space="0" w:color="auto"/>
            </w:tcBorders>
            <w:vAlign w:val="center"/>
          </w:tcPr>
          <w:p w14:paraId="35249A9D" w14:textId="77777777" w:rsidR="00596702" w:rsidRDefault="00596702" w:rsidP="00596702">
            <w:pPr>
              <w:jc w:val="center"/>
              <w:rPr>
                <w:rFonts w:cs="Arial"/>
                <w:sz w:val="18"/>
                <w:szCs w:val="18"/>
              </w:rPr>
            </w:pPr>
            <w:r>
              <w:rPr>
                <w:rFonts w:cs="Arial"/>
                <w:sz w:val="18"/>
                <w:szCs w:val="18"/>
              </w:rPr>
              <w:t>34,982</w:t>
            </w:r>
          </w:p>
          <w:p w14:paraId="26B75AE7" w14:textId="584C3E7E" w:rsidR="00596702" w:rsidRDefault="00596702" w:rsidP="00596702">
            <w:pPr>
              <w:jc w:val="center"/>
              <w:rPr>
                <w:rFonts w:cs="Arial"/>
                <w:sz w:val="18"/>
                <w:szCs w:val="18"/>
              </w:rPr>
            </w:pPr>
            <w:r>
              <w:rPr>
                <w:rFonts w:cs="Arial"/>
                <w:sz w:val="18"/>
                <w:szCs w:val="18"/>
              </w:rPr>
              <w:t>(29,145-41,643)</w:t>
            </w:r>
          </w:p>
        </w:tc>
        <w:tc>
          <w:tcPr>
            <w:tcW w:w="2160" w:type="dxa"/>
            <w:vAlign w:val="center"/>
          </w:tcPr>
          <w:p w14:paraId="4AF91382" w14:textId="77777777" w:rsidR="00596702" w:rsidRDefault="00596702" w:rsidP="00596702">
            <w:pPr>
              <w:jc w:val="center"/>
              <w:rPr>
                <w:rFonts w:cs="Arial"/>
                <w:bCs/>
                <w:sz w:val="18"/>
                <w:szCs w:val="18"/>
              </w:rPr>
            </w:pPr>
            <w:r>
              <w:rPr>
                <w:rFonts w:cs="Arial"/>
                <w:bCs/>
                <w:sz w:val="18"/>
                <w:szCs w:val="18"/>
              </w:rPr>
              <w:t>24,106</w:t>
            </w:r>
          </w:p>
          <w:p w14:paraId="0D6EFD91" w14:textId="506E3000" w:rsidR="00596702" w:rsidRDefault="00596702" w:rsidP="00596702">
            <w:pPr>
              <w:jc w:val="center"/>
              <w:rPr>
                <w:rFonts w:cs="Arial"/>
                <w:sz w:val="18"/>
                <w:szCs w:val="18"/>
              </w:rPr>
            </w:pPr>
            <w:r>
              <w:rPr>
                <w:rFonts w:cs="Arial"/>
                <w:bCs/>
                <w:sz w:val="18"/>
                <w:szCs w:val="18"/>
              </w:rPr>
              <w:t>(20,290-28,429)</w:t>
            </w:r>
          </w:p>
        </w:tc>
        <w:tc>
          <w:tcPr>
            <w:tcW w:w="2160" w:type="dxa"/>
            <w:vAlign w:val="center"/>
          </w:tcPr>
          <w:p w14:paraId="6D0D701F" w14:textId="0B63C451" w:rsidR="00596702" w:rsidRDefault="00596702" w:rsidP="00596702">
            <w:pPr>
              <w:jc w:val="center"/>
              <w:rPr>
                <w:rFonts w:cs="Arial"/>
                <w:sz w:val="18"/>
                <w:szCs w:val="18"/>
              </w:rPr>
            </w:pPr>
            <w:r>
              <w:rPr>
                <w:rFonts w:cs="Arial"/>
                <w:sz w:val="18"/>
                <w:szCs w:val="18"/>
              </w:rPr>
              <w:t>58,927</w:t>
            </w:r>
          </w:p>
          <w:p w14:paraId="37934E46" w14:textId="77777777" w:rsidR="00596702" w:rsidRDefault="00596702" w:rsidP="00596702">
            <w:pPr>
              <w:jc w:val="center"/>
              <w:rPr>
                <w:rFonts w:cs="Arial"/>
                <w:sz w:val="18"/>
                <w:szCs w:val="18"/>
              </w:rPr>
            </w:pPr>
            <w:r>
              <w:rPr>
                <w:rFonts w:cs="Arial"/>
                <w:sz w:val="18"/>
                <w:szCs w:val="18"/>
              </w:rPr>
              <w:t>(51,368-67,278)</w:t>
            </w:r>
          </w:p>
        </w:tc>
      </w:tr>
      <w:tr w:rsidR="00596702" w14:paraId="2B195066" w14:textId="77777777" w:rsidTr="00716595">
        <w:trPr>
          <w:trHeight w:val="227"/>
          <w:jc w:val="center"/>
        </w:trPr>
        <w:tc>
          <w:tcPr>
            <w:tcW w:w="1215" w:type="dxa"/>
            <w:tcBorders>
              <w:right w:val="single" w:sz="4" w:space="0" w:color="auto"/>
            </w:tcBorders>
            <w:vAlign w:val="center"/>
          </w:tcPr>
          <w:p w14:paraId="185EAED7" w14:textId="77777777" w:rsidR="00596702" w:rsidRDefault="00596702" w:rsidP="00596702">
            <w:pPr>
              <w:jc w:val="center"/>
              <w:rPr>
                <w:rFonts w:cs="Arial"/>
                <w:sz w:val="18"/>
                <w:szCs w:val="18"/>
              </w:rPr>
            </w:pPr>
            <w:r>
              <w:rPr>
                <w:rFonts w:cs="Arial"/>
                <w:sz w:val="18"/>
                <w:szCs w:val="18"/>
              </w:rPr>
              <w:t>2016</w:t>
            </w:r>
          </w:p>
        </w:tc>
        <w:tc>
          <w:tcPr>
            <w:tcW w:w="2160" w:type="dxa"/>
            <w:tcBorders>
              <w:left w:val="single" w:sz="4" w:space="0" w:color="auto"/>
            </w:tcBorders>
            <w:vAlign w:val="center"/>
          </w:tcPr>
          <w:p w14:paraId="0006503A" w14:textId="77777777" w:rsidR="00596702" w:rsidRDefault="00596702" w:rsidP="00596702">
            <w:pPr>
              <w:jc w:val="center"/>
              <w:rPr>
                <w:rFonts w:cs="Arial"/>
                <w:sz w:val="18"/>
                <w:szCs w:val="18"/>
              </w:rPr>
            </w:pPr>
            <w:r>
              <w:rPr>
                <w:rFonts w:cs="Arial"/>
                <w:sz w:val="18"/>
                <w:szCs w:val="18"/>
              </w:rPr>
              <w:t>74,124</w:t>
            </w:r>
          </w:p>
          <w:p w14:paraId="6B1BC6F7" w14:textId="0D407C7E" w:rsidR="00596702" w:rsidRDefault="00596702" w:rsidP="00596702">
            <w:pPr>
              <w:jc w:val="center"/>
              <w:rPr>
                <w:rFonts w:cs="Arial"/>
                <w:sz w:val="18"/>
                <w:szCs w:val="18"/>
              </w:rPr>
            </w:pPr>
            <w:r>
              <w:rPr>
                <w:rFonts w:cs="Arial"/>
                <w:sz w:val="18"/>
                <w:szCs w:val="18"/>
              </w:rPr>
              <w:t>(64,811-84,392)</w:t>
            </w:r>
          </w:p>
        </w:tc>
        <w:tc>
          <w:tcPr>
            <w:tcW w:w="2160" w:type="dxa"/>
            <w:vAlign w:val="center"/>
          </w:tcPr>
          <w:p w14:paraId="2E345EAC" w14:textId="77777777" w:rsidR="00596702" w:rsidRDefault="00596702" w:rsidP="00596702">
            <w:pPr>
              <w:jc w:val="center"/>
              <w:rPr>
                <w:rFonts w:cs="Arial"/>
                <w:bCs/>
                <w:sz w:val="18"/>
                <w:szCs w:val="18"/>
              </w:rPr>
            </w:pPr>
            <w:r>
              <w:rPr>
                <w:rFonts w:cs="Arial"/>
                <w:bCs/>
                <w:sz w:val="18"/>
                <w:szCs w:val="18"/>
              </w:rPr>
              <w:t>24,309</w:t>
            </w:r>
          </w:p>
          <w:p w14:paraId="557406B5" w14:textId="2A20AAD4" w:rsidR="00596702" w:rsidRDefault="00596702" w:rsidP="00596702">
            <w:pPr>
              <w:jc w:val="center"/>
              <w:rPr>
                <w:rFonts w:cs="Arial"/>
                <w:sz w:val="18"/>
                <w:szCs w:val="18"/>
              </w:rPr>
            </w:pPr>
            <w:r>
              <w:rPr>
                <w:rFonts w:cs="Arial"/>
                <w:bCs/>
                <w:sz w:val="18"/>
                <w:szCs w:val="18"/>
              </w:rPr>
              <w:t>(20,876-28,143)</w:t>
            </w:r>
          </w:p>
        </w:tc>
        <w:tc>
          <w:tcPr>
            <w:tcW w:w="2160" w:type="dxa"/>
            <w:vAlign w:val="center"/>
          </w:tcPr>
          <w:p w14:paraId="036620E9" w14:textId="7602689B" w:rsidR="00596702" w:rsidRDefault="00596702" w:rsidP="00596702">
            <w:pPr>
              <w:jc w:val="center"/>
              <w:rPr>
                <w:rFonts w:cs="Arial"/>
                <w:sz w:val="18"/>
                <w:szCs w:val="18"/>
              </w:rPr>
            </w:pPr>
            <w:r>
              <w:rPr>
                <w:rFonts w:cs="Arial"/>
                <w:sz w:val="18"/>
                <w:szCs w:val="18"/>
              </w:rPr>
              <w:t>98,394</w:t>
            </w:r>
          </w:p>
          <w:p w14:paraId="000943F8" w14:textId="77777777" w:rsidR="00596702" w:rsidRDefault="00596702" w:rsidP="00596702">
            <w:pPr>
              <w:jc w:val="center"/>
              <w:rPr>
                <w:rFonts w:cs="Arial"/>
                <w:sz w:val="18"/>
                <w:szCs w:val="18"/>
              </w:rPr>
            </w:pPr>
            <w:r>
              <w:rPr>
                <w:rFonts w:cs="Arial"/>
                <w:sz w:val="18"/>
                <w:szCs w:val="18"/>
              </w:rPr>
              <w:t>(87,150-110,677)</w:t>
            </w:r>
          </w:p>
        </w:tc>
      </w:tr>
      <w:tr w:rsidR="00596702" w14:paraId="0603B0E2" w14:textId="77777777" w:rsidTr="00716595">
        <w:trPr>
          <w:trHeight w:val="227"/>
          <w:jc w:val="center"/>
        </w:trPr>
        <w:tc>
          <w:tcPr>
            <w:tcW w:w="1215" w:type="dxa"/>
            <w:tcBorders>
              <w:right w:val="single" w:sz="4" w:space="0" w:color="auto"/>
            </w:tcBorders>
            <w:vAlign w:val="center"/>
          </w:tcPr>
          <w:p w14:paraId="052E2A6E" w14:textId="77777777" w:rsidR="00596702" w:rsidRDefault="00596702" w:rsidP="00596702">
            <w:pPr>
              <w:jc w:val="center"/>
              <w:rPr>
                <w:rFonts w:cs="Arial"/>
                <w:sz w:val="18"/>
                <w:szCs w:val="18"/>
              </w:rPr>
            </w:pPr>
            <w:r>
              <w:rPr>
                <w:rFonts w:cs="Arial"/>
                <w:sz w:val="18"/>
                <w:szCs w:val="18"/>
              </w:rPr>
              <w:t>2017</w:t>
            </w:r>
          </w:p>
        </w:tc>
        <w:tc>
          <w:tcPr>
            <w:tcW w:w="2160" w:type="dxa"/>
            <w:tcBorders>
              <w:left w:val="single" w:sz="4" w:space="0" w:color="auto"/>
            </w:tcBorders>
            <w:vAlign w:val="center"/>
          </w:tcPr>
          <w:p w14:paraId="7DF4A2D2" w14:textId="77777777" w:rsidR="00596702" w:rsidRDefault="00596702" w:rsidP="00596702">
            <w:pPr>
              <w:jc w:val="center"/>
              <w:rPr>
                <w:rFonts w:cs="Arial"/>
                <w:sz w:val="18"/>
                <w:szCs w:val="18"/>
              </w:rPr>
            </w:pPr>
            <w:r>
              <w:rPr>
                <w:rFonts w:cs="Arial"/>
                <w:sz w:val="18"/>
                <w:szCs w:val="18"/>
              </w:rPr>
              <w:t>51,127</w:t>
            </w:r>
          </w:p>
          <w:p w14:paraId="38F8DB8B" w14:textId="2D1750DD" w:rsidR="00596702" w:rsidRDefault="00596702" w:rsidP="00596702">
            <w:pPr>
              <w:jc w:val="center"/>
              <w:rPr>
                <w:rFonts w:cs="Arial"/>
                <w:sz w:val="18"/>
                <w:szCs w:val="18"/>
              </w:rPr>
            </w:pPr>
            <w:r>
              <w:rPr>
                <w:rFonts w:cs="Arial"/>
                <w:sz w:val="18"/>
                <w:szCs w:val="18"/>
              </w:rPr>
              <w:t>(43,976-59,103)</w:t>
            </w:r>
          </w:p>
        </w:tc>
        <w:tc>
          <w:tcPr>
            <w:tcW w:w="2160" w:type="dxa"/>
            <w:vAlign w:val="center"/>
          </w:tcPr>
          <w:p w14:paraId="42463F49" w14:textId="77777777" w:rsidR="00596702" w:rsidRDefault="00596702" w:rsidP="00596702">
            <w:pPr>
              <w:jc w:val="center"/>
              <w:rPr>
                <w:rFonts w:cs="Arial"/>
                <w:bCs/>
                <w:sz w:val="18"/>
                <w:szCs w:val="18"/>
              </w:rPr>
            </w:pPr>
            <w:r>
              <w:rPr>
                <w:rFonts w:cs="Arial"/>
                <w:bCs/>
                <w:sz w:val="18"/>
                <w:szCs w:val="18"/>
              </w:rPr>
              <w:t>14,650</w:t>
            </w:r>
          </w:p>
          <w:p w14:paraId="21EC467B" w14:textId="1BF6BD2C" w:rsidR="00596702" w:rsidRDefault="00596702" w:rsidP="00596702">
            <w:pPr>
              <w:jc w:val="center"/>
              <w:rPr>
                <w:rFonts w:cs="Arial"/>
                <w:sz w:val="18"/>
                <w:szCs w:val="18"/>
              </w:rPr>
            </w:pPr>
            <w:r>
              <w:rPr>
                <w:rFonts w:cs="Arial"/>
                <w:bCs/>
                <w:sz w:val="18"/>
                <w:szCs w:val="18"/>
              </w:rPr>
              <w:t>(12,134-17,534)</w:t>
            </w:r>
          </w:p>
        </w:tc>
        <w:tc>
          <w:tcPr>
            <w:tcW w:w="2160" w:type="dxa"/>
            <w:vAlign w:val="center"/>
          </w:tcPr>
          <w:p w14:paraId="571E7B7A" w14:textId="5F322618" w:rsidR="00596702" w:rsidRDefault="00596702" w:rsidP="00596702">
            <w:pPr>
              <w:jc w:val="center"/>
              <w:rPr>
                <w:rFonts w:cs="Arial"/>
                <w:sz w:val="18"/>
                <w:szCs w:val="18"/>
              </w:rPr>
            </w:pPr>
            <w:r>
              <w:rPr>
                <w:rFonts w:cs="Arial"/>
                <w:sz w:val="18"/>
                <w:szCs w:val="18"/>
              </w:rPr>
              <w:t>65,738</w:t>
            </w:r>
          </w:p>
          <w:p w14:paraId="4773D608" w14:textId="77777777" w:rsidR="00596702" w:rsidRDefault="00596702" w:rsidP="00596702">
            <w:pPr>
              <w:jc w:val="center"/>
              <w:rPr>
                <w:rFonts w:cs="Arial"/>
                <w:sz w:val="18"/>
                <w:szCs w:val="18"/>
              </w:rPr>
            </w:pPr>
            <w:r>
              <w:rPr>
                <w:rFonts w:cs="Arial"/>
                <w:sz w:val="18"/>
                <w:szCs w:val="18"/>
              </w:rPr>
              <w:t>(57,221-75,157)</w:t>
            </w:r>
          </w:p>
        </w:tc>
      </w:tr>
      <w:tr w:rsidR="00596702" w14:paraId="2047D192" w14:textId="77777777" w:rsidTr="0020395D">
        <w:trPr>
          <w:trHeight w:val="227"/>
          <w:jc w:val="center"/>
        </w:trPr>
        <w:tc>
          <w:tcPr>
            <w:tcW w:w="1215" w:type="dxa"/>
            <w:tcBorders>
              <w:bottom w:val="nil"/>
              <w:right w:val="single" w:sz="4" w:space="0" w:color="auto"/>
            </w:tcBorders>
            <w:vAlign w:val="center"/>
          </w:tcPr>
          <w:p w14:paraId="56A58F4A" w14:textId="77777777" w:rsidR="00596702" w:rsidRDefault="00596702" w:rsidP="00596702">
            <w:pPr>
              <w:jc w:val="center"/>
              <w:rPr>
                <w:rFonts w:cs="Arial"/>
                <w:sz w:val="18"/>
                <w:szCs w:val="18"/>
              </w:rPr>
            </w:pPr>
            <w:r>
              <w:rPr>
                <w:rFonts w:cs="Arial"/>
                <w:sz w:val="18"/>
                <w:szCs w:val="18"/>
              </w:rPr>
              <w:t>2018</w:t>
            </w:r>
          </w:p>
        </w:tc>
        <w:tc>
          <w:tcPr>
            <w:tcW w:w="2160" w:type="dxa"/>
            <w:tcBorders>
              <w:left w:val="single" w:sz="4" w:space="0" w:color="auto"/>
              <w:bottom w:val="nil"/>
            </w:tcBorders>
            <w:vAlign w:val="center"/>
          </w:tcPr>
          <w:p w14:paraId="7285F863" w14:textId="77777777" w:rsidR="00596702" w:rsidRDefault="00596702" w:rsidP="00596702">
            <w:pPr>
              <w:jc w:val="center"/>
              <w:rPr>
                <w:rFonts w:cs="Arial"/>
                <w:sz w:val="18"/>
                <w:szCs w:val="18"/>
              </w:rPr>
            </w:pPr>
            <w:r>
              <w:rPr>
                <w:rFonts w:cs="Arial"/>
                <w:sz w:val="18"/>
                <w:szCs w:val="18"/>
              </w:rPr>
              <w:t>59,609</w:t>
            </w:r>
          </w:p>
          <w:p w14:paraId="4E799238" w14:textId="1896E075" w:rsidR="00596702" w:rsidRDefault="00596702" w:rsidP="00596702">
            <w:pPr>
              <w:jc w:val="center"/>
              <w:rPr>
                <w:rFonts w:cs="Arial"/>
                <w:sz w:val="18"/>
                <w:szCs w:val="18"/>
              </w:rPr>
            </w:pPr>
            <w:r>
              <w:rPr>
                <w:rFonts w:cs="Arial"/>
                <w:sz w:val="18"/>
                <w:szCs w:val="18"/>
              </w:rPr>
              <w:t>(51,755-68,310)</w:t>
            </w:r>
          </w:p>
        </w:tc>
        <w:tc>
          <w:tcPr>
            <w:tcW w:w="2160" w:type="dxa"/>
            <w:tcBorders>
              <w:bottom w:val="nil"/>
            </w:tcBorders>
            <w:vAlign w:val="center"/>
          </w:tcPr>
          <w:p w14:paraId="63C3F8CE" w14:textId="77777777" w:rsidR="00596702" w:rsidRDefault="00596702" w:rsidP="00596702">
            <w:pPr>
              <w:jc w:val="center"/>
              <w:rPr>
                <w:rFonts w:cs="Arial"/>
                <w:bCs/>
                <w:sz w:val="18"/>
                <w:szCs w:val="18"/>
              </w:rPr>
            </w:pPr>
            <w:r>
              <w:rPr>
                <w:rFonts w:cs="Arial"/>
                <w:bCs/>
                <w:sz w:val="18"/>
                <w:szCs w:val="18"/>
              </w:rPr>
              <w:t>21,432</w:t>
            </w:r>
          </w:p>
          <w:p w14:paraId="61687D83" w14:textId="702CDD09" w:rsidR="00596702" w:rsidRDefault="00596702" w:rsidP="00596702">
            <w:pPr>
              <w:jc w:val="center"/>
              <w:rPr>
                <w:rFonts w:cs="Arial"/>
                <w:sz w:val="18"/>
                <w:szCs w:val="18"/>
              </w:rPr>
            </w:pPr>
            <w:r>
              <w:rPr>
                <w:rFonts w:cs="Arial"/>
                <w:bCs/>
                <w:sz w:val="18"/>
                <w:szCs w:val="18"/>
              </w:rPr>
              <w:t>(17,271-26,291)</w:t>
            </w:r>
          </w:p>
        </w:tc>
        <w:tc>
          <w:tcPr>
            <w:tcW w:w="2160" w:type="dxa"/>
            <w:tcBorders>
              <w:bottom w:val="nil"/>
            </w:tcBorders>
            <w:vAlign w:val="center"/>
          </w:tcPr>
          <w:p w14:paraId="2876E4C6" w14:textId="00589569" w:rsidR="00596702" w:rsidRDefault="00596702" w:rsidP="00596702">
            <w:pPr>
              <w:jc w:val="center"/>
              <w:rPr>
                <w:rFonts w:cs="Arial"/>
                <w:sz w:val="18"/>
                <w:szCs w:val="18"/>
              </w:rPr>
            </w:pPr>
            <w:r>
              <w:rPr>
                <w:rFonts w:cs="Arial"/>
                <w:sz w:val="18"/>
                <w:szCs w:val="18"/>
              </w:rPr>
              <w:t>80,746</w:t>
            </w:r>
          </w:p>
          <w:p w14:paraId="74334011" w14:textId="77777777" w:rsidR="00596702" w:rsidRDefault="00596702" w:rsidP="00596702">
            <w:pPr>
              <w:jc w:val="center"/>
              <w:rPr>
                <w:rFonts w:cs="Arial"/>
                <w:sz w:val="18"/>
                <w:szCs w:val="18"/>
              </w:rPr>
            </w:pPr>
            <w:r>
              <w:rPr>
                <w:rFonts w:cs="Arial"/>
                <w:sz w:val="18"/>
                <w:szCs w:val="18"/>
              </w:rPr>
              <w:t>(70,984-91,467)</w:t>
            </w:r>
          </w:p>
        </w:tc>
      </w:tr>
      <w:tr w:rsidR="00596702" w14:paraId="0E990F3A" w14:textId="77777777" w:rsidTr="0020395D">
        <w:trPr>
          <w:trHeight w:val="227"/>
          <w:jc w:val="center"/>
        </w:trPr>
        <w:tc>
          <w:tcPr>
            <w:tcW w:w="1215" w:type="dxa"/>
            <w:tcBorders>
              <w:top w:val="nil"/>
              <w:bottom w:val="nil"/>
              <w:right w:val="single" w:sz="4" w:space="0" w:color="auto"/>
            </w:tcBorders>
            <w:shd w:val="clear" w:color="auto" w:fill="E6E6E6"/>
            <w:vAlign w:val="center"/>
          </w:tcPr>
          <w:p w14:paraId="7E3F8F13" w14:textId="77777777" w:rsidR="00596702" w:rsidRPr="0020395D" w:rsidRDefault="00596702" w:rsidP="00596702">
            <w:pPr>
              <w:jc w:val="center"/>
              <w:rPr>
                <w:rFonts w:cs="Arial"/>
                <w:sz w:val="18"/>
                <w:szCs w:val="18"/>
              </w:rPr>
            </w:pPr>
            <w:r w:rsidRPr="0020395D">
              <w:rPr>
                <w:rFonts w:cs="Arial"/>
                <w:sz w:val="18"/>
                <w:szCs w:val="18"/>
              </w:rPr>
              <w:t>2019</w:t>
            </w:r>
          </w:p>
        </w:tc>
        <w:tc>
          <w:tcPr>
            <w:tcW w:w="2160" w:type="dxa"/>
            <w:tcBorders>
              <w:top w:val="nil"/>
              <w:left w:val="single" w:sz="4" w:space="0" w:color="auto"/>
              <w:bottom w:val="nil"/>
            </w:tcBorders>
            <w:shd w:val="clear" w:color="auto" w:fill="E6E6E6"/>
            <w:vAlign w:val="center"/>
          </w:tcPr>
          <w:p w14:paraId="6F2DB0F5" w14:textId="77777777" w:rsidR="00596702" w:rsidRPr="0020395D" w:rsidRDefault="00596702" w:rsidP="00596702">
            <w:pPr>
              <w:jc w:val="center"/>
              <w:rPr>
                <w:rFonts w:cs="Arial"/>
                <w:sz w:val="18"/>
                <w:szCs w:val="18"/>
              </w:rPr>
            </w:pPr>
            <w:r w:rsidRPr="0020395D">
              <w:rPr>
                <w:rFonts w:cs="Arial"/>
                <w:sz w:val="18"/>
                <w:szCs w:val="18"/>
              </w:rPr>
              <w:t>58,995</w:t>
            </w:r>
          </w:p>
          <w:p w14:paraId="64656E72" w14:textId="46EA99A5" w:rsidR="00596702" w:rsidRPr="0020395D" w:rsidRDefault="00596702" w:rsidP="00596702">
            <w:pPr>
              <w:jc w:val="center"/>
              <w:rPr>
                <w:rFonts w:cs="Arial"/>
                <w:sz w:val="18"/>
                <w:szCs w:val="18"/>
              </w:rPr>
            </w:pPr>
            <w:r w:rsidRPr="0020395D">
              <w:rPr>
                <w:rFonts w:cs="Arial"/>
                <w:sz w:val="18"/>
                <w:szCs w:val="18"/>
              </w:rPr>
              <w:t>(50,215-68,863)</w:t>
            </w:r>
          </w:p>
        </w:tc>
        <w:tc>
          <w:tcPr>
            <w:tcW w:w="2160" w:type="dxa"/>
            <w:tcBorders>
              <w:top w:val="nil"/>
              <w:bottom w:val="nil"/>
            </w:tcBorders>
            <w:shd w:val="clear" w:color="auto" w:fill="E6E6E6"/>
            <w:vAlign w:val="center"/>
          </w:tcPr>
          <w:p w14:paraId="0428992F" w14:textId="77777777" w:rsidR="00596702" w:rsidRPr="0020395D" w:rsidRDefault="00596702" w:rsidP="00596702">
            <w:pPr>
              <w:jc w:val="center"/>
              <w:rPr>
                <w:rFonts w:cs="Arial"/>
                <w:bCs/>
                <w:sz w:val="18"/>
                <w:szCs w:val="18"/>
              </w:rPr>
            </w:pPr>
            <w:r w:rsidRPr="0020395D">
              <w:rPr>
                <w:rFonts w:cs="Arial"/>
                <w:bCs/>
                <w:sz w:val="18"/>
                <w:szCs w:val="18"/>
              </w:rPr>
              <w:t>20,291</w:t>
            </w:r>
          </w:p>
          <w:p w14:paraId="2D3110FB" w14:textId="24895DBE" w:rsidR="00596702" w:rsidRPr="0020395D" w:rsidRDefault="00596702" w:rsidP="00596702">
            <w:pPr>
              <w:jc w:val="center"/>
              <w:rPr>
                <w:rFonts w:cs="Arial"/>
                <w:sz w:val="18"/>
                <w:szCs w:val="18"/>
              </w:rPr>
            </w:pPr>
            <w:r w:rsidRPr="0020395D">
              <w:rPr>
                <w:rFonts w:cs="Arial"/>
                <w:bCs/>
                <w:sz w:val="18"/>
                <w:szCs w:val="18"/>
              </w:rPr>
              <w:t>(16,940-24,109)</w:t>
            </w:r>
          </w:p>
        </w:tc>
        <w:tc>
          <w:tcPr>
            <w:tcW w:w="2160" w:type="dxa"/>
            <w:tcBorders>
              <w:top w:val="nil"/>
              <w:bottom w:val="nil"/>
            </w:tcBorders>
            <w:shd w:val="clear" w:color="auto" w:fill="E6E6E6"/>
            <w:vAlign w:val="center"/>
          </w:tcPr>
          <w:p w14:paraId="6760BF37" w14:textId="00A3F66B" w:rsidR="00596702" w:rsidRPr="0020395D" w:rsidRDefault="00596702" w:rsidP="00596702">
            <w:pPr>
              <w:jc w:val="center"/>
              <w:rPr>
                <w:rFonts w:cs="Arial"/>
                <w:sz w:val="18"/>
                <w:szCs w:val="18"/>
              </w:rPr>
            </w:pPr>
            <w:r w:rsidRPr="0020395D">
              <w:rPr>
                <w:rFonts w:cs="Arial"/>
                <w:sz w:val="18"/>
                <w:szCs w:val="18"/>
              </w:rPr>
              <w:t>79,066</w:t>
            </w:r>
          </w:p>
          <w:p w14:paraId="05948FCE" w14:textId="77777777" w:rsidR="00596702" w:rsidRPr="0020395D" w:rsidRDefault="00596702" w:rsidP="00596702">
            <w:pPr>
              <w:jc w:val="center"/>
              <w:rPr>
                <w:rFonts w:cs="Arial"/>
                <w:sz w:val="18"/>
                <w:szCs w:val="18"/>
              </w:rPr>
            </w:pPr>
            <w:r w:rsidRPr="0020395D">
              <w:rPr>
                <w:rFonts w:cs="Arial"/>
                <w:sz w:val="18"/>
                <w:szCs w:val="18"/>
              </w:rPr>
              <w:t>(69,072-90,091)</w:t>
            </w:r>
          </w:p>
        </w:tc>
      </w:tr>
      <w:tr w:rsidR="00596702" w14:paraId="7F12132F" w14:textId="77777777" w:rsidTr="0020395D">
        <w:trPr>
          <w:trHeight w:val="227"/>
          <w:jc w:val="center"/>
        </w:trPr>
        <w:tc>
          <w:tcPr>
            <w:tcW w:w="1215" w:type="dxa"/>
            <w:tcBorders>
              <w:top w:val="nil"/>
              <w:bottom w:val="single" w:sz="4" w:space="0" w:color="auto"/>
              <w:right w:val="single" w:sz="4" w:space="0" w:color="auto"/>
            </w:tcBorders>
            <w:shd w:val="clear" w:color="auto" w:fill="E6E6E6"/>
            <w:vAlign w:val="center"/>
          </w:tcPr>
          <w:p w14:paraId="25D2B825" w14:textId="7F12AC83" w:rsidR="00596702" w:rsidRPr="0020395D" w:rsidRDefault="00596702" w:rsidP="00596702">
            <w:pPr>
              <w:jc w:val="center"/>
              <w:rPr>
                <w:rFonts w:cs="Arial"/>
                <w:sz w:val="18"/>
                <w:szCs w:val="18"/>
              </w:rPr>
            </w:pPr>
            <w:r w:rsidRPr="0020395D">
              <w:rPr>
                <w:rFonts w:cs="Arial"/>
                <w:sz w:val="18"/>
                <w:szCs w:val="18"/>
              </w:rPr>
              <w:t>2020</w:t>
            </w:r>
          </w:p>
        </w:tc>
        <w:tc>
          <w:tcPr>
            <w:tcW w:w="2160" w:type="dxa"/>
            <w:tcBorders>
              <w:top w:val="nil"/>
              <w:left w:val="single" w:sz="4" w:space="0" w:color="auto"/>
              <w:bottom w:val="single" w:sz="4" w:space="0" w:color="auto"/>
            </w:tcBorders>
            <w:shd w:val="clear" w:color="auto" w:fill="E6E6E6"/>
            <w:vAlign w:val="center"/>
          </w:tcPr>
          <w:p w14:paraId="3115257C" w14:textId="77777777" w:rsidR="00596702" w:rsidRPr="0020395D" w:rsidRDefault="00596702" w:rsidP="00596702">
            <w:pPr>
              <w:jc w:val="center"/>
              <w:rPr>
                <w:rFonts w:cs="Arial"/>
                <w:sz w:val="18"/>
                <w:szCs w:val="18"/>
              </w:rPr>
            </w:pPr>
            <w:r w:rsidRPr="0020395D">
              <w:rPr>
                <w:rFonts w:cs="Arial"/>
                <w:sz w:val="18"/>
                <w:szCs w:val="18"/>
              </w:rPr>
              <w:t>58,438</w:t>
            </w:r>
          </w:p>
          <w:p w14:paraId="2E8BDD50" w14:textId="134BD805" w:rsidR="00596702" w:rsidRPr="0020395D" w:rsidRDefault="00596702" w:rsidP="00596702">
            <w:pPr>
              <w:jc w:val="center"/>
              <w:rPr>
                <w:rFonts w:cs="Arial"/>
                <w:sz w:val="18"/>
                <w:szCs w:val="18"/>
              </w:rPr>
            </w:pPr>
            <w:r w:rsidRPr="0020395D">
              <w:rPr>
                <w:rFonts w:cs="Arial"/>
                <w:sz w:val="18"/>
                <w:szCs w:val="18"/>
              </w:rPr>
              <w:t>(49,759-68,189)</w:t>
            </w:r>
          </w:p>
        </w:tc>
        <w:tc>
          <w:tcPr>
            <w:tcW w:w="2160" w:type="dxa"/>
            <w:tcBorders>
              <w:top w:val="nil"/>
              <w:bottom w:val="single" w:sz="4" w:space="0" w:color="auto"/>
            </w:tcBorders>
            <w:shd w:val="clear" w:color="auto" w:fill="E6E6E6"/>
            <w:vAlign w:val="center"/>
          </w:tcPr>
          <w:p w14:paraId="44DE084E" w14:textId="77777777" w:rsidR="00596702" w:rsidRPr="0020395D" w:rsidRDefault="00596702" w:rsidP="00596702">
            <w:pPr>
              <w:jc w:val="center"/>
              <w:rPr>
                <w:rFonts w:cs="Arial"/>
                <w:bCs/>
                <w:sz w:val="18"/>
                <w:szCs w:val="18"/>
              </w:rPr>
            </w:pPr>
            <w:r w:rsidRPr="0020395D">
              <w:rPr>
                <w:rFonts w:cs="Arial"/>
                <w:bCs/>
                <w:sz w:val="18"/>
                <w:szCs w:val="18"/>
              </w:rPr>
              <w:t>19,107</w:t>
            </w:r>
          </w:p>
          <w:p w14:paraId="1EDB48EC" w14:textId="14F180B7" w:rsidR="00596702" w:rsidRPr="0020395D" w:rsidRDefault="00596702" w:rsidP="00596702">
            <w:pPr>
              <w:jc w:val="center"/>
              <w:rPr>
                <w:rFonts w:cs="Arial"/>
                <w:sz w:val="18"/>
                <w:szCs w:val="18"/>
              </w:rPr>
            </w:pPr>
            <w:r w:rsidRPr="0020395D">
              <w:rPr>
                <w:rFonts w:cs="Arial"/>
                <w:bCs/>
                <w:sz w:val="18"/>
                <w:szCs w:val="18"/>
              </w:rPr>
              <w:t>(16,235-22,239)</w:t>
            </w:r>
          </w:p>
        </w:tc>
        <w:tc>
          <w:tcPr>
            <w:tcW w:w="2160" w:type="dxa"/>
            <w:tcBorders>
              <w:top w:val="nil"/>
              <w:bottom w:val="single" w:sz="4" w:space="0" w:color="auto"/>
            </w:tcBorders>
            <w:shd w:val="clear" w:color="auto" w:fill="E6E6E6"/>
            <w:vAlign w:val="center"/>
          </w:tcPr>
          <w:p w14:paraId="276B7F32" w14:textId="4E654A2C" w:rsidR="00596702" w:rsidRPr="0020395D" w:rsidRDefault="00596702" w:rsidP="00596702">
            <w:pPr>
              <w:jc w:val="center"/>
              <w:rPr>
                <w:rFonts w:cs="Arial"/>
                <w:sz w:val="18"/>
                <w:szCs w:val="18"/>
              </w:rPr>
            </w:pPr>
            <w:r w:rsidRPr="0020395D">
              <w:rPr>
                <w:rFonts w:cs="Arial"/>
                <w:sz w:val="18"/>
                <w:szCs w:val="18"/>
              </w:rPr>
              <w:t>77,748</w:t>
            </w:r>
          </w:p>
          <w:p w14:paraId="1FEF21A2" w14:textId="08CE2765" w:rsidR="00596702" w:rsidRPr="0020395D" w:rsidRDefault="00596702" w:rsidP="00596702">
            <w:pPr>
              <w:jc w:val="center"/>
              <w:rPr>
                <w:rFonts w:cs="Arial"/>
                <w:sz w:val="18"/>
                <w:szCs w:val="18"/>
              </w:rPr>
            </w:pPr>
            <w:r w:rsidRPr="0020395D">
              <w:rPr>
                <w:rFonts w:cs="Arial"/>
                <w:sz w:val="18"/>
                <w:szCs w:val="18"/>
              </w:rPr>
              <w:t>(67,706-88,852)</w:t>
            </w:r>
          </w:p>
        </w:tc>
      </w:tr>
    </w:tbl>
    <w:p w14:paraId="389DF135" w14:textId="77777777" w:rsidR="007C7266" w:rsidRDefault="007C7266" w:rsidP="007C7266">
      <w:pPr>
        <w:pStyle w:val="Caption-Table"/>
      </w:pPr>
    </w:p>
    <w:p w14:paraId="6476107C" w14:textId="77777777" w:rsidR="007C7266" w:rsidRDefault="007C7266">
      <w:pPr>
        <w:spacing w:after="200" w:line="276" w:lineRule="auto"/>
        <w:rPr>
          <w:i/>
          <w:sz w:val="20"/>
          <w:lang w:val="en-CA"/>
        </w:rPr>
      </w:pPr>
      <w:r>
        <w:br w:type="page"/>
      </w:r>
    </w:p>
    <w:p w14:paraId="77FC5CF3" w14:textId="5C4619A7" w:rsidR="007546F6" w:rsidRDefault="007C7266" w:rsidP="007C7266">
      <w:pPr>
        <w:pStyle w:val="Caption-Table"/>
      </w:pPr>
      <w:r>
        <w:t xml:space="preserve">Table </w:t>
      </w:r>
      <w:ins w:id="69" w:author="Allain, Renée" w:date="2021-09-13T16:00:00Z">
        <w:r w:rsidR="00C3239F">
          <w:t>4</w:t>
        </w:r>
      </w:ins>
      <w:r>
        <w:t>. Abundance</w:t>
      </w:r>
      <w:r w:rsidR="00EA7A64">
        <w:t xml:space="preserve"> (in millions)</w:t>
      </w:r>
      <w:r>
        <w:t xml:space="preserve"> of commercial crab by carapace condition (CC 1&amp;2, CC3, CC4 and CC5) in the southern Gulf of St. Lawrence based on trawl survey data from 1997 to 2020. Shown in parentheses are the 95% confidence intervals.</w:t>
      </w:r>
      <w:r w:rsidR="0020395D">
        <w:t xml:space="preserve"> Shaded values from 2019 and 2020 are unadjusted for the increase in survey catchability.</w:t>
      </w:r>
    </w:p>
    <w:p w14:paraId="0E0779D4" w14:textId="77777777" w:rsidR="0020395D" w:rsidRDefault="0020395D" w:rsidP="007C7266">
      <w:pPr>
        <w:pStyle w:val="Caption-Table"/>
      </w:pPr>
    </w:p>
    <w:tbl>
      <w:tblPr>
        <w:tblW w:w="8670" w:type="dxa"/>
        <w:jc w:val="center"/>
        <w:tblLayout w:type="fixed"/>
        <w:tblLook w:val="0000" w:firstRow="0" w:lastRow="0" w:firstColumn="0" w:lastColumn="0" w:noHBand="0" w:noVBand="0"/>
      </w:tblPr>
      <w:tblGrid>
        <w:gridCol w:w="789"/>
        <w:gridCol w:w="284"/>
        <w:gridCol w:w="1984"/>
        <w:gridCol w:w="284"/>
        <w:gridCol w:w="1843"/>
        <w:gridCol w:w="283"/>
        <w:gridCol w:w="1559"/>
        <w:gridCol w:w="284"/>
        <w:gridCol w:w="1360"/>
      </w:tblGrid>
      <w:tr w:rsidR="00923ECF" w:rsidRPr="00923ECF" w14:paraId="3D8505EE" w14:textId="77777777" w:rsidTr="007546F6">
        <w:trPr>
          <w:trHeight w:val="255"/>
          <w:jc w:val="center"/>
        </w:trPr>
        <w:tc>
          <w:tcPr>
            <w:tcW w:w="789" w:type="dxa"/>
            <w:tcBorders>
              <w:bottom w:val="single" w:sz="12" w:space="0" w:color="auto"/>
              <w:right w:val="single" w:sz="4" w:space="0" w:color="auto"/>
            </w:tcBorders>
            <w:shd w:val="clear" w:color="auto" w:fill="auto"/>
            <w:noWrap/>
            <w:vAlign w:val="center"/>
          </w:tcPr>
          <w:p w14:paraId="44454D5F" w14:textId="77777777" w:rsidR="007C7266" w:rsidRPr="00923ECF" w:rsidRDefault="007C7266" w:rsidP="004C1E46">
            <w:pPr>
              <w:jc w:val="center"/>
              <w:rPr>
                <w:rFonts w:cs="Arial"/>
                <w:b/>
                <w:sz w:val="20"/>
              </w:rPr>
            </w:pPr>
            <w:r w:rsidRPr="00923ECF">
              <w:rPr>
                <w:rFonts w:cs="Arial"/>
                <w:b/>
                <w:sz w:val="20"/>
              </w:rPr>
              <w:t>Year</w:t>
            </w:r>
          </w:p>
        </w:tc>
        <w:tc>
          <w:tcPr>
            <w:tcW w:w="284" w:type="dxa"/>
            <w:tcBorders>
              <w:left w:val="single" w:sz="4" w:space="0" w:color="auto"/>
              <w:bottom w:val="single" w:sz="12" w:space="0" w:color="auto"/>
            </w:tcBorders>
            <w:vAlign w:val="center"/>
          </w:tcPr>
          <w:p w14:paraId="31B62070" w14:textId="77777777" w:rsidR="007C7266" w:rsidRPr="00923ECF" w:rsidRDefault="007C7266" w:rsidP="004C1E46">
            <w:pPr>
              <w:jc w:val="right"/>
              <w:rPr>
                <w:rFonts w:cs="Arial"/>
                <w:b/>
                <w:sz w:val="20"/>
              </w:rPr>
            </w:pPr>
          </w:p>
        </w:tc>
        <w:tc>
          <w:tcPr>
            <w:tcW w:w="1984" w:type="dxa"/>
            <w:tcBorders>
              <w:bottom w:val="single" w:sz="12" w:space="0" w:color="auto"/>
            </w:tcBorders>
            <w:shd w:val="clear" w:color="auto" w:fill="auto"/>
            <w:noWrap/>
            <w:vAlign w:val="center"/>
          </w:tcPr>
          <w:p w14:paraId="330723E2" w14:textId="77777777" w:rsidR="007C7266" w:rsidRPr="00923ECF" w:rsidRDefault="007C7266" w:rsidP="004C1E46">
            <w:pPr>
              <w:jc w:val="center"/>
              <w:rPr>
                <w:rFonts w:cs="Arial"/>
                <w:sz w:val="20"/>
              </w:rPr>
            </w:pPr>
            <w:r w:rsidRPr="00923ECF">
              <w:rPr>
                <w:rFonts w:cs="Arial"/>
                <w:b/>
                <w:sz w:val="20"/>
              </w:rPr>
              <w:t>CC 1&amp;2</w:t>
            </w:r>
          </w:p>
        </w:tc>
        <w:tc>
          <w:tcPr>
            <w:tcW w:w="284" w:type="dxa"/>
            <w:tcBorders>
              <w:bottom w:val="single" w:sz="12" w:space="0" w:color="auto"/>
            </w:tcBorders>
            <w:vAlign w:val="center"/>
          </w:tcPr>
          <w:p w14:paraId="33F85B9C" w14:textId="77777777" w:rsidR="007C7266" w:rsidRPr="00923ECF" w:rsidRDefault="007C7266" w:rsidP="004C1E46">
            <w:pPr>
              <w:jc w:val="center"/>
              <w:rPr>
                <w:rFonts w:cs="Arial"/>
                <w:b/>
                <w:sz w:val="20"/>
              </w:rPr>
            </w:pPr>
          </w:p>
        </w:tc>
        <w:tc>
          <w:tcPr>
            <w:tcW w:w="1843" w:type="dxa"/>
            <w:tcBorders>
              <w:bottom w:val="single" w:sz="12" w:space="0" w:color="auto"/>
            </w:tcBorders>
            <w:shd w:val="clear" w:color="auto" w:fill="auto"/>
            <w:noWrap/>
            <w:vAlign w:val="center"/>
          </w:tcPr>
          <w:p w14:paraId="59DF4696" w14:textId="77777777" w:rsidR="007C7266" w:rsidRPr="00923ECF" w:rsidRDefault="007C7266" w:rsidP="004C1E46">
            <w:pPr>
              <w:jc w:val="center"/>
              <w:rPr>
                <w:rFonts w:cs="Arial"/>
                <w:sz w:val="20"/>
              </w:rPr>
            </w:pPr>
            <w:r w:rsidRPr="00923ECF">
              <w:rPr>
                <w:rFonts w:cs="Arial"/>
                <w:b/>
                <w:sz w:val="20"/>
              </w:rPr>
              <w:t>CC 3</w:t>
            </w:r>
          </w:p>
        </w:tc>
        <w:tc>
          <w:tcPr>
            <w:tcW w:w="283" w:type="dxa"/>
            <w:tcBorders>
              <w:bottom w:val="single" w:sz="12" w:space="0" w:color="auto"/>
            </w:tcBorders>
            <w:vAlign w:val="center"/>
          </w:tcPr>
          <w:p w14:paraId="65A3DD4E" w14:textId="77777777" w:rsidR="007C7266" w:rsidRPr="00923ECF" w:rsidRDefault="007C7266" w:rsidP="004C1E46">
            <w:pPr>
              <w:jc w:val="center"/>
              <w:rPr>
                <w:rFonts w:cs="Arial"/>
                <w:b/>
                <w:sz w:val="20"/>
              </w:rPr>
            </w:pPr>
          </w:p>
        </w:tc>
        <w:tc>
          <w:tcPr>
            <w:tcW w:w="1559" w:type="dxa"/>
            <w:tcBorders>
              <w:bottom w:val="single" w:sz="12" w:space="0" w:color="auto"/>
            </w:tcBorders>
            <w:shd w:val="clear" w:color="auto" w:fill="auto"/>
            <w:noWrap/>
            <w:vAlign w:val="center"/>
          </w:tcPr>
          <w:p w14:paraId="5A6DD9FE" w14:textId="77777777" w:rsidR="007C7266" w:rsidRPr="00923ECF" w:rsidRDefault="007C7266" w:rsidP="004C1E46">
            <w:pPr>
              <w:jc w:val="center"/>
              <w:rPr>
                <w:rFonts w:cs="Arial"/>
                <w:sz w:val="20"/>
              </w:rPr>
            </w:pPr>
            <w:r w:rsidRPr="00923ECF">
              <w:rPr>
                <w:rFonts w:cs="Arial"/>
                <w:b/>
                <w:sz w:val="20"/>
              </w:rPr>
              <w:t>CC 4</w:t>
            </w:r>
          </w:p>
        </w:tc>
        <w:tc>
          <w:tcPr>
            <w:tcW w:w="284" w:type="dxa"/>
            <w:tcBorders>
              <w:bottom w:val="single" w:sz="12" w:space="0" w:color="auto"/>
            </w:tcBorders>
            <w:vAlign w:val="center"/>
          </w:tcPr>
          <w:p w14:paraId="4350CB40" w14:textId="77777777" w:rsidR="007C7266" w:rsidRPr="00923ECF" w:rsidRDefault="007C7266" w:rsidP="004C1E46">
            <w:pPr>
              <w:jc w:val="center"/>
              <w:rPr>
                <w:rFonts w:cs="Arial"/>
                <w:b/>
                <w:sz w:val="20"/>
              </w:rPr>
            </w:pPr>
          </w:p>
        </w:tc>
        <w:tc>
          <w:tcPr>
            <w:tcW w:w="1360" w:type="dxa"/>
            <w:tcBorders>
              <w:bottom w:val="single" w:sz="12" w:space="0" w:color="auto"/>
            </w:tcBorders>
            <w:shd w:val="clear" w:color="auto" w:fill="auto"/>
            <w:noWrap/>
            <w:vAlign w:val="center"/>
          </w:tcPr>
          <w:p w14:paraId="0D923842" w14:textId="77777777" w:rsidR="007C7266" w:rsidRPr="00923ECF" w:rsidRDefault="007C7266" w:rsidP="004C1E46">
            <w:pPr>
              <w:jc w:val="center"/>
              <w:rPr>
                <w:rFonts w:cs="Arial"/>
                <w:sz w:val="20"/>
              </w:rPr>
            </w:pPr>
            <w:r w:rsidRPr="00923ECF">
              <w:rPr>
                <w:rFonts w:cs="Arial"/>
                <w:b/>
                <w:sz w:val="20"/>
              </w:rPr>
              <w:t>CC 5</w:t>
            </w:r>
          </w:p>
        </w:tc>
      </w:tr>
      <w:tr w:rsidR="00923ECF" w:rsidRPr="00923ECF" w14:paraId="53CD3B76" w14:textId="77777777" w:rsidTr="007546F6">
        <w:trPr>
          <w:trHeight w:val="255"/>
          <w:jc w:val="center"/>
        </w:trPr>
        <w:tc>
          <w:tcPr>
            <w:tcW w:w="789" w:type="dxa"/>
            <w:tcBorders>
              <w:top w:val="single" w:sz="12" w:space="0" w:color="auto"/>
              <w:right w:val="single" w:sz="4" w:space="0" w:color="auto"/>
            </w:tcBorders>
            <w:shd w:val="clear" w:color="auto" w:fill="auto"/>
            <w:noWrap/>
            <w:vAlign w:val="center"/>
          </w:tcPr>
          <w:p w14:paraId="33416004" w14:textId="77777777" w:rsidR="007C7266" w:rsidRPr="007546F6" w:rsidRDefault="007C7266" w:rsidP="004C1E46">
            <w:pPr>
              <w:jc w:val="center"/>
              <w:rPr>
                <w:rFonts w:cs="Arial"/>
                <w:sz w:val="18"/>
                <w:szCs w:val="18"/>
              </w:rPr>
            </w:pPr>
            <w:r w:rsidRPr="007546F6">
              <w:rPr>
                <w:rFonts w:cs="Arial"/>
                <w:sz w:val="18"/>
                <w:szCs w:val="18"/>
              </w:rPr>
              <w:t>1997</w:t>
            </w:r>
          </w:p>
        </w:tc>
        <w:tc>
          <w:tcPr>
            <w:tcW w:w="284" w:type="dxa"/>
            <w:tcBorders>
              <w:top w:val="single" w:sz="12" w:space="0" w:color="auto"/>
              <w:left w:val="single" w:sz="4" w:space="0" w:color="auto"/>
            </w:tcBorders>
            <w:vAlign w:val="center"/>
          </w:tcPr>
          <w:p w14:paraId="6E0D4A26" w14:textId="77777777" w:rsidR="007C7266" w:rsidRPr="007546F6" w:rsidRDefault="007C7266" w:rsidP="004C1E46">
            <w:pPr>
              <w:rPr>
                <w:rFonts w:cs="Calibri"/>
                <w:color w:val="000000"/>
                <w:sz w:val="18"/>
                <w:szCs w:val="18"/>
              </w:rPr>
            </w:pPr>
          </w:p>
        </w:tc>
        <w:tc>
          <w:tcPr>
            <w:tcW w:w="1984" w:type="dxa"/>
            <w:tcBorders>
              <w:top w:val="single" w:sz="12" w:space="0" w:color="auto"/>
            </w:tcBorders>
            <w:shd w:val="clear" w:color="auto" w:fill="auto"/>
            <w:noWrap/>
            <w:vAlign w:val="center"/>
          </w:tcPr>
          <w:p w14:paraId="0EE285B3" w14:textId="77777777" w:rsidR="007C7266" w:rsidRPr="007546F6" w:rsidRDefault="007C7266" w:rsidP="004C1E46">
            <w:pPr>
              <w:rPr>
                <w:rFonts w:cs="Arial"/>
                <w:sz w:val="18"/>
                <w:szCs w:val="18"/>
              </w:rPr>
            </w:pPr>
            <w:r w:rsidRPr="007546F6">
              <w:rPr>
                <w:rFonts w:cs="Calibri"/>
                <w:color w:val="000000"/>
                <w:sz w:val="18"/>
                <w:szCs w:val="18"/>
              </w:rPr>
              <w:t>59.1 (47.1, 73.1)</w:t>
            </w:r>
          </w:p>
        </w:tc>
        <w:tc>
          <w:tcPr>
            <w:tcW w:w="284" w:type="dxa"/>
            <w:tcBorders>
              <w:top w:val="single" w:sz="12" w:space="0" w:color="auto"/>
            </w:tcBorders>
            <w:vAlign w:val="center"/>
          </w:tcPr>
          <w:p w14:paraId="232FDB1A" w14:textId="77777777" w:rsidR="007C7266" w:rsidRPr="007546F6" w:rsidRDefault="007C7266" w:rsidP="004C1E46">
            <w:pPr>
              <w:rPr>
                <w:rFonts w:cs="Calibri"/>
                <w:color w:val="000000"/>
                <w:sz w:val="18"/>
                <w:szCs w:val="18"/>
              </w:rPr>
            </w:pPr>
          </w:p>
        </w:tc>
        <w:tc>
          <w:tcPr>
            <w:tcW w:w="1843" w:type="dxa"/>
            <w:tcBorders>
              <w:top w:val="single" w:sz="12" w:space="0" w:color="auto"/>
            </w:tcBorders>
            <w:shd w:val="clear" w:color="auto" w:fill="auto"/>
            <w:noWrap/>
            <w:vAlign w:val="center"/>
          </w:tcPr>
          <w:p w14:paraId="7DF53B53" w14:textId="77777777" w:rsidR="007C7266" w:rsidRPr="007546F6" w:rsidRDefault="007C7266" w:rsidP="004C1E46">
            <w:pPr>
              <w:rPr>
                <w:rFonts w:cs="Arial"/>
                <w:sz w:val="18"/>
                <w:szCs w:val="18"/>
              </w:rPr>
            </w:pPr>
            <w:r w:rsidRPr="007546F6">
              <w:rPr>
                <w:rFonts w:cs="Calibri"/>
                <w:color w:val="000000"/>
                <w:sz w:val="18"/>
                <w:szCs w:val="18"/>
              </w:rPr>
              <w:t>28.3 (21.7, 36.3)</w:t>
            </w:r>
          </w:p>
        </w:tc>
        <w:tc>
          <w:tcPr>
            <w:tcW w:w="283" w:type="dxa"/>
            <w:tcBorders>
              <w:top w:val="single" w:sz="12" w:space="0" w:color="auto"/>
            </w:tcBorders>
            <w:vAlign w:val="center"/>
          </w:tcPr>
          <w:p w14:paraId="43F1D8E9" w14:textId="77777777" w:rsidR="007C7266" w:rsidRPr="007546F6" w:rsidRDefault="007C7266" w:rsidP="004C1E46">
            <w:pPr>
              <w:jc w:val="right"/>
              <w:rPr>
                <w:rFonts w:cs="Calibri"/>
                <w:color w:val="000000"/>
                <w:sz w:val="18"/>
                <w:szCs w:val="18"/>
              </w:rPr>
            </w:pPr>
          </w:p>
        </w:tc>
        <w:tc>
          <w:tcPr>
            <w:tcW w:w="1559" w:type="dxa"/>
            <w:tcBorders>
              <w:top w:val="single" w:sz="12" w:space="0" w:color="auto"/>
            </w:tcBorders>
            <w:shd w:val="clear" w:color="auto" w:fill="auto"/>
            <w:noWrap/>
            <w:vAlign w:val="center"/>
          </w:tcPr>
          <w:p w14:paraId="301B42EE" w14:textId="77777777" w:rsidR="007C7266" w:rsidRPr="007546F6" w:rsidRDefault="007C7266" w:rsidP="004C1E46">
            <w:pPr>
              <w:rPr>
                <w:rFonts w:cs="Arial"/>
                <w:sz w:val="18"/>
                <w:szCs w:val="18"/>
              </w:rPr>
            </w:pPr>
            <w:r w:rsidRPr="007546F6">
              <w:rPr>
                <w:rFonts w:cs="Calibri"/>
                <w:color w:val="000000"/>
                <w:sz w:val="18"/>
                <w:szCs w:val="18"/>
              </w:rPr>
              <w:t>17.7 (13.2, 23.2)</w:t>
            </w:r>
          </w:p>
        </w:tc>
        <w:tc>
          <w:tcPr>
            <w:tcW w:w="284" w:type="dxa"/>
            <w:tcBorders>
              <w:top w:val="single" w:sz="12" w:space="0" w:color="auto"/>
            </w:tcBorders>
            <w:vAlign w:val="center"/>
          </w:tcPr>
          <w:p w14:paraId="20E36799" w14:textId="77777777" w:rsidR="007C7266" w:rsidRPr="007546F6" w:rsidRDefault="007C7266" w:rsidP="004C1E46">
            <w:pPr>
              <w:jc w:val="right"/>
              <w:rPr>
                <w:rFonts w:cs="Calibri"/>
                <w:color w:val="000000"/>
                <w:sz w:val="18"/>
                <w:szCs w:val="18"/>
              </w:rPr>
            </w:pPr>
          </w:p>
        </w:tc>
        <w:tc>
          <w:tcPr>
            <w:tcW w:w="1360" w:type="dxa"/>
            <w:tcBorders>
              <w:top w:val="single" w:sz="12" w:space="0" w:color="auto"/>
            </w:tcBorders>
            <w:shd w:val="clear" w:color="auto" w:fill="auto"/>
            <w:noWrap/>
            <w:vAlign w:val="center"/>
          </w:tcPr>
          <w:p w14:paraId="4F0A28D4" w14:textId="77777777" w:rsidR="007C7266" w:rsidRPr="007546F6" w:rsidRDefault="007C7266" w:rsidP="004C1E46">
            <w:pPr>
              <w:rPr>
                <w:rFonts w:cs="Arial"/>
                <w:sz w:val="18"/>
                <w:szCs w:val="18"/>
              </w:rPr>
            </w:pPr>
            <w:r w:rsidRPr="007546F6">
              <w:rPr>
                <w:rFonts w:cs="Calibri"/>
                <w:color w:val="000000"/>
                <w:sz w:val="18"/>
                <w:szCs w:val="18"/>
              </w:rPr>
              <w:t>5.2 (3.1, 8.2)</w:t>
            </w:r>
          </w:p>
        </w:tc>
      </w:tr>
      <w:tr w:rsidR="00923ECF" w:rsidRPr="00923ECF" w14:paraId="21212264" w14:textId="77777777" w:rsidTr="007546F6">
        <w:trPr>
          <w:trHeight w:val="255"/>
          <w:jc w:val="center"/>
        </w:trPr>
        <w:tc>
          <w:tcPr>
            <w:tcW w:w="789" w:type="dxa"/>
            <w:tcBorders>
              <w:right w:val="single" w:sz="4" w:space="0" w:color="auto"/>
            </w:tcBorders>
            <w:shd w:val="clear" w:color="auto" w:fill="auto"/>
            <w:noWrap/>
            <w:vAlign w:val="center"/>
          </w:tcPr>
          <w:p w14:paraId="036EEDAB" w14:textId="77777777" w:rsidR="007C7266" w:rsidRPr="007546F6" w:rsidRDefault="007C7266" w:rsidP="004C1E46">
            <w:pPr>
              <w:jc w:val="center"/>
              <w:rPr>
                <w:rFonts w:cs="Arial"/>
                <w:sz w:val="18"/>
                <w:szCs w:val="18"/>
              </w:rPr>
            </w:pPr>
            <w:r w:rsidRPr="007546F6">
              <w:rPr>
                <w:rFonts w:cs="Arial"/>
                <w:sz w:val="18"/>
                <w:szCs w:val="18"/>
              </w:rPr>
              <w:t>1998</w:t>
            </w:r>
          </w:p>
        </w:tc>
        <w:tc>
          <w:tcPr>
            <w:tcW w:w="284" w:type="dxa"/>
            <w:tcBorders>
              <w:left w:val="single" w:sz="4" w:space="0" w:color="auto"/>
            </w:tcBorders>
            <w:vAlign w:val="center"/>
          </w:tcPr>
          <w:p w14:paraId="51A07DC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5053DA4" w14:textId="77777777" w:rsidR="007C7266" w:rsidRPr="007546F6" w:rsidRDefault="007C7266" w:rsidP="004C1E46">
            <w:pPr>
              <w:rPr>
                <w:rFonts w:cs="Arial"/>
                <w:sz w:val="18"/>
                <w:szCs w:val="18"/>
              </w:rPr>
            </w:pPr>
            <w:r w:rsidRPr="007546F6">
              <w:rPr>
                <w:rFonts w:cs="Calibri"/>
                <w:color w:val="000000"/>
                <w:sz w:val="18"/>
                <w:szCs w:val="18"/>
              </w:rPr>
              <w:t>51.4 (39, 66.5)</w:t>
            </w:r>
          </w:p>
        </w:tc>
        <w:tc>
          <w:tcPr>
            <w:tcW w:w="284" w:type="dxa"/>
            <w:vAlign w:val="center"/>
          </w:tcPr>
          <w:p w14:paraId="051A7E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485A105" w14:textId="77777777" w:rsidR="007C7266" w:rsidRPr="007546F6" w:rsidRDefault="007C7266" w:rsidP="004C1E46">
            <w:pPr>
              <w:rPr>
                <w:rFonts w:cs="Arial"/>
                <w:sz w:val="18"/>
                <w:szCs w:val="18"/>
              </w:rPr>
            </w:pPr>
            <w:r w:rsidRPr="007546F6">
              <w:rPr>
                <w:rFonts w:cs="Calibri"/>
                <w:color w:val="000000"/>
                <w:sz w:val="18"/>
                <w:szCs w:val="18"/>
              </w:rPr>
              <w:t>24.9 (18.6, 32.7)</w:t>
            </w:r>
          </w:p>
        </w:tc>
        <w:tc>
          <w:tcPr>
            <w:tcW w:w="283" w:type="dxa"/>
            <w:vAlign w:val="center"/>
          </w:tcPr>
          <w:p w14:paraId="757F2E1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B18B43A" w14:textId="4D17BCA4" w:rsidR="007C7266" w:rsidRPr="007546F6" w:rsidRDefault="007C7266" w:rsidP="004C1E46">
            <w:pPr>
              <w:rPr>
                <w:rFonts w:cs="Arial"/>
                <w:sz w:val="18"/>
                <w:szCs w:val="18"/>
              </w:rPr>
            </w:pPr>
            <w:r w:rsidRPr="007546F6">
              <w:rPr>
                <w:rFonts w:cs="Calibri"/>
                <w:color w:val="000000"/>
                <w:sz w:val="18"/>
                <w:szCs w:val="18"/>
              </w:rPr>
              <w:t>16</w:t>
            </w:r>
            <w:r w:rsidR="00DD25E3">
              <w:rPr>
                <w:rFonts w:cs="Calibri"/>
                <w:color w:val="000000"/>
                <w:sz w:val="18"/>
                <w:szCs w:val="18"/>
              </w:rPr>
              <w:t>.0</w:t>
            </w:r>
            <w:r w:rsidRPr="007546F6">
              <w:rPr>
                <w:rFonts w:cs="Calibri"/>
                <w:color w:val="000000"/>
                <w:sz w:val="18"/>
                <w:szCs w:val="18"/>
              </w:rPr>
              <w:t xml:space="preserve"> (11.4, 22)</w:t>
            </w:r>
          </w:p>
        </w:tc>
        <w:tc>
          <w:tcPr>
            <w:tcW w:w="284" w:type="dxa"/>
            <w:vAlign w:val="center"/>
          </w:tcPr>
          <w:p w14:paraId="6DC6D6A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024DC39" w14:textId="77777777" w:rsidR="007C7266" w:rsidRPr="007546F6" w:rsidRDefault="007C7266" w:rsidP="004C1E46">
            <w:pPr>
              <w:rPr>
                <w:rFonts w:cs="Arial"/>
                <w:sz w:val="18"/>
                <w:szCs w:val="18"/>
              </w:rPr>
            </w:pPr>
            <w:r w:rsidRPr="007546F6">
              <w:rPr>
                <w:rFonts w:cs="Calibri"/>
                <w:color w:val="000000"/>
                <w:sz w:val="18"/>
                <w:szCs w:val="18"/>
              </w:rPr>
              <w:t>8.6 (5.2, 13.4)</w:t>
            </w:r>
          </w:p>
        </w:tc>
      </w:tr>
      <w:tr w:rsidR="00923ECF" w:rsidRPr="00923ECF" w14:paraId="6C0065A8" w14:textId="77777777" w:rsidTr="007546F6">
        <w:trPr>
          <w:trHeight w:val="255"/>
          <w:jc w:val="center"/>
        </w:trPr>
        <w:tc>
          <w:tcPr>
            <w:tcW w:w="789" w:type="dxa"/>
            <w:tcBorders>
              <w:right w:val="single" w:sz="4" w:space="0" w:color="auto"/>
            </w:tcBorders>
            <w:shd w:val="clear" w:color="auto" w:fill="auto"/>
            <w:noWrap/>
            <w:vAlign w:val="center"/>
          </w:tcPr>
          <w:p w14:paraId="0F312C33" w14:textId="77777777" w:rsidR="007C7266" w:rsidRPr="007546F6" w:rsidRDefault="007C7266" w:rsidP="004C1E46">
            <w:pPr>
              <w:jc w:val="center"/>
              <w:rPr>
                <w:rFonts w:cs="Arial"/>
                <w:sz w:val="18"/>
                <w:szCs w:val="18"/>
              </w:rPr>
            </w:pPr>
            <w:r w:rsidRPr="007546F6">
              <w:rPr>
                <w:rFonts w:cs="Arial"/>
                <w:sz w:val="18"/>
                <w:szCs w:val="18"/>
              </w:rPr>
              <w:t>1999</w:t>
            </w:r>
          </w:p>
        </w:tc>
        <w:tc>
          <w:tcPr>
            <w:tcW w:w="284" w:type="dxa"/>
            <w:tcBorders>
              <w:left w:val="single" w:sz="4" w:space="0" w:color="auto"/>
            </w:tcBorders>
            <w:vAlign w:val="center"/>
          </w:tcPr>
          <w:p w14:paraId="6C7968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08AC189B" w14:textId="77777777" w:rsidR="007C7266" w:rsidRPr="007546F6" w:rsidRDefault="007C7266" w:rsidP="004C1E46">
            <w:pPr>
              <w:rPr>
                <w:rFonts w:cs="Arial"/>
                <w:sz w:val="18"/>
                <w:szCs w:val="18"/>
              </w:rPr>
            </w:pPr>
            <w:r w:rsidRPr="007546F6">
              <w:rPr>
                <w:rFonts w:cs="Calibri"/>
                <w:color w:val="000000"/>
                <w:sz w:val="18"/>
                <w:szCs w:val="18"/>
              </w:rPr>
              <w:t>48.1 (38.4, 59.6)</w:t>
            </w:r>
          </w:p>
        </w:tc>
        <w:tc>
          <w:tcPr>
            <w:tcW w:w="284" w:type="dxa"/>
            <w:vAlign w:val="center"/>
          </w:tcPr>
          <w:p w14:paraId="4D3894B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0EAD7F2E" w14:textId="77777777" w:rsidR="007C7266" w:rsidRPr="007546F6" w:rsidRDefault="007C7266" w:rsidP="004C1E46">
            <w:pPr>
              <w:rPr>
                <w:rFonts w:cs="Arial"/>
                <w:sz w:val="18"/>
                <w:szCs w:val="18"/>
              </w:rPr>
            </w:pPr>
            <w:r w:rsidRPr="007546F6">
              <w:rPr>
                <w:rFonts w:cs="Calibri"/>
                <w:color w:val="000000"/>
                <w:sz w:val="18"/>
                <w:szCs w:val="18"/>
              </w:rPr>
              <w:t>32.7 (25.3, 41.6)</w:t>
            </w:r>
          </w:p>
        </w:tc>
        <w:tc>
          <w:tcPr>
            <w:tcW w:w="283" w:type="dxa"/>
            <w:vAlign w:val="center"/>
          </w:tcPr>
          <w:p w14:paraId="30F4CD9F"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A81124C" w14:textId="77777777" w:rsidR="007C7266" w:rsidRPr="007546F6" w:rsidRDefault="007C7266" w:rsidP="004C1E46">
            <w:pPr>
              <w:rPr>
                <w:rFonts w:cs="Arial"/>
                <w:sz w:val="18"/>
                <w:szCs w:val="18"/>
              </w:rPr>
            </w:pPr>
            <w:r w:rsidRPr="007546F6">
              <w:rPr>
                <w:rFonts w:cs="Calibri"/>
                <w:color w:val="000000"/>
                <w:sz w:val="18"/>
                <w:szCs w:val="18"/>
              </w:rPr>
              <w:t>16.8 (13.1, 21.3)</w:t>
            </w:r>
          </w:p>
        </w:tc>
        <w:tc>
          <w:tcPr>
            <w:tcW w:w="284" w:type="dxa"/>
            <w:vAlign w:val="center"/>
          </w:tcPr>
          <w:p w14:paraId="04A7B6A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3117756B" w14:textId="77777777" w:rsidR="007C7266" w:rsidRPr="007546F6" w:rsidRDefault="007C7266" w:rsidP="004C1E46">
            <w:pPr>
              <w:rPr>
                <w:rFonts w:cs="Arial"/>
                <w:sz w:val="18"/>
                <w:szCs w:val="18"/>
              </w:rPr>
            </w:pPr>
            <w:r w:rsidRPr="007546F6">
              <w:rPr>
                <w:rFonts w:cs="Calibri"/>
                <w:color w:val="000000"/>
                <w:sz w:val="18"/>
                <w:szCs w:val="18"/>
              </w:rPr>
              <w:t>7.8 (5.3, 11.2)</w:t>
            </w:r>
          </w:p>
        </w:tc>
      </w:tr>
      <w:tr w:rsidR="00923ECF" w:rsidRPr="00923ECF" w14:paraId="453D2AE5" w14:textId="77777777" w:rsidTr="007546F6">
        <w:trPr>
          <w:trHeight w:val="255"/>
          <w:jc w:val="center"/>
        </w:trPr>
        <w:tc>
          <w:tcPr>
            <w:tcW w:w="789" w:type="dxa"/>
            <w:tcBorders>
              <w:right w:val="single" w:sz="4" w:space="0" w:color="auto"/>
            </w:tcBorders>
            <w:shd w:val="clear" w:color="auto" w:fill="auto"/>
            <w:noWrap/>
            <w:vAlign w:val="center"/>
          </w:tcPr>
          <w:p w14:paraId="6648CB6D" w14:textId="77777777" w:rsidR="007C7266" w:rsidRPr="007546F6" w:rsidRDefault="007C7266" w:rsidP="004C1E46">
            <w:pPr>
              <w:jc w:val="center"/>
              <w:rPr>
                <w:rFonts w:cs="Arial"/>
                <w:sz w:val="18"/>
                <w:szCs w:val="18"/>
              </w:rPr>
            </w:pPr>
            <w:r w:rsidRPr="007546F6">
              <w:rPr>
                <w:rFonts w:cs="Arial"/>
                <w:sz w:val="18"/>
                <w:szCs w:val="18"/>
              </w:rPr>
              <w:t>2000</w:t>
            </w:r>
          </w:p>
        </w:tc>
        <w:tc>
          <w:tcPr>
            <w:tcW w:w="284" w:type="dxa"/>
            <w:tcBorders>
              <w:left w:val="single" w:sz="4" w:space="0" w:color="auto"/>
            </w:tcBorders>
            <w:vAlign w:val="center"/>
          </w:tcPr>
          <w:p w14:paraId="11B0F5E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CD7836D" w14:textId="77777777" w:rsidR="007C7266" w:rsidRPr="007546F6" w:rsidRDefault="007C7266" w:rsidP="004C1E46">
            <w:pPr>
              <w:rPr>
                <w:rFonts w:cs="Arial"/>
                <w:sz w:val="18"/>
                <w:szCs w:val="18"/>
              </w:rPr>
            </w:pPr>
            <w:r w:rsidRPr="007546F6">
              <w:rPr>
                <w:rFonts w:cs="Calibri"/>
                <w:color w:val="000000"/>
                <w:sz w:val="18"/>
                <w:szCs w:val="18"/>
              </w:rPr>
              <w:t>68.4 (57.7, 80.6)</w:t>
            </w:r>
          </w:p>
        </w:tc>
        <w:tc>
          <w:tcPr>
            <w:tcW w:w="284" w:type="dxa"/>
            <w:vAlign w:val="center"/>
          </w:tcPr>
          <w:p w14:paraId="02D9CFE2"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908B810" w14:textId="77777777" w:rsidR="007C7266" w:rsidRPr="007546F6" w:rsidRDefault="007C7266" w:rsidP="004C1E46">
            <w:pPr>
              <w:rPr>
                <w:rFonts w:cs="Arial"/>
                <w:sz w:val="18"/>
                <w:szCs w:val="18"/>
              </w:rPr>
            </w:pPr>
            <w:r w:rsidRPr="007546F6">
              <w:rPr>
                <w:rFonts w:cs="Calibri"/>
                <w:color w:val="000000"/>
                <w:sz w:val="18"/>
                <w:szCs w:val="18"/>
              </w:rPr>
              <w:t>10.3 (7.8, 13.4)</w:t>
            </w:r>
          </w:p>
        </w:tc>
        <w:tc>
          <w:tcPr>
            <w:tcW w:w="283" w:type="dxa"/>
            <w:vAlign w:val="center"/>
          </w:tcPr>
          <w:p w14:paraId="5E8A290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5552C56" w14:textId="77777777" w:rsidR="007C7266" w:rsidRPr="007546F6" w:rsidRDefault="007C7266" w:rsidP="004C1E46">
            <w:pPr>
              <w:rPr>
                <w:rFonts w:cs="Arial"/>
                <w:sz w:val="18"/>
                <w:szCs w:val="18"/>
              </w:rPr>
            </w:pPr>
            <w:r w:rsidRPr="007546F6">
              <w:rPr>
                <w:rFonts w:cs="Calibri"/>
                <w:color w:val="000000"/>
                <w:sz w:val="18"/>
                <w:szCs w:val="18"/>
              </w:rPr>
              <w:t>7.4 (4.3, 11.8)</w:t>
            </w:r>
          </w:p>
        </w:tc>
        <w:tc>
          <w:tcPr>
            <w:tcW w:w="284" w:type="dxa"/>
            <w:vAlign w:val="center"/>
          </w:tcPr>
          <w:p w14:paraId="5F92D8E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98D557" w14:textId="77777777" w:rsidR="007C7266" w:rsidRPr="007546F6" w:rsidRDefault="007C7266" w:rsidP="004C1E46">
            <w:pPr>
              <w:rPr>
                <w:rFonts w:cs="Arial"/>
                <w:sz w:val="18"/>
                <w:szCs w:val="18"/>
              </w:rPr>
            </w:pPr>
            <w:r w:rsidRPr="007546F6">
              <w:rPr>
                <w:rFonts w:cs="Calibri"/>
                <w:color w:val="000000"/>
                <w:sz w:val="18"/>
                <w:szCs w:val="18"/>
              </w:rPr>
              <w:t>2.5 (1.7, 3.6)</w:t>
            </w:r>
          </w:p>
        </w:tc>
      </w:tr>
      <w:tr w:rsidR="00923ECF" w:rsidRPr="00923ECF" w14:paraId="6FC0B1E2" w14:textId="77777777" w:rsidTr="007546F6">
        <w:trPr>
          <w:trHeight w:val="255"/>
          <w:jc w:val="center"/>
        </w:trPr>
        <w:tc>
          <w:tcPr>
            <w:tcW w:w="789" w:type="dxa"/>
            <w:tcBorders>
              <w:right w:val="single" w:sz="4" w:space="0" w:color="auto"/>
            </w:tcBorders>
            <w:shd w:val="clear" w:color="auto" w:fill="auto"/>
            <w:noWrap/>
            <w:vAlign w:val="center"/>
          </w:tcPr>
          <w:p w14:paraId="56A3672F" w14:textId="77777777" w:rsidR="007C7266" w:rsidRPr="007546F6" w:rsidRDefault="007C7266" w:rsidP="004C1E46">
            <w:pPr>
              <w:jc w:val="center"/>
              <w:rPr>
                <w:rFonts w:cs="Arial"/>
                <w:sz w:val="18"/>
                <w:szCs w:val="18"/>
              </w:rPr>
            </w:pPr>
            <w:r w:rsidRPr="007546F6">
              <w:rPr>
                <w:rFonts w:cs="Arial"/>
                <w:sz w:val="18"/>
                <w:szCs w:val="18"/>
              </w:rPr>
              <w:t>2001</w:t>
            </w:r>
          </w:p>
        </w:tc>
        <w:tc>
          <w:tcPr>
            <w:tcW w:w="284" w:type="dxa"/>
            <w:tcBorders>
              <w:left w:val="single" w:sz="4" w:space="0" w:color="auto"/>
            </w:tcBorders>
            <w:vAlign w:val="center"/>
          </w:tcPr>
          <w:p w14:paraId="55BA67A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B27CCAE" w14:textId="77777777" w:rsidR="007C7266" w:rsidRPr="007546F6" w:rsidRDefault="007C7266" w:rsidP="004C1E46">
            <w:pPr>
              <w:rPr>
                <w:rFonts w:cs="Arial"/>
                <w:sz w:val="18"/>
                <w:szCs w:val="18"/>
              </w:rPr>
            </w:pPr>
            <w:r w:rsidRPr="007546F6">
              <w:rPr>
                <w:rFonts w:cs="Calibri"/>
                <w:color w:val="000000"/>
                <w:sz w:val="18"/>
                <w:szCs w:val="18"/>
              </w:rPr>
              <w:t>76.4 (61.2, 94.2)</w:t>
            </w:r>
          </w:p>
        </w:tc>
        <w:tc>
          <w:tcPr>
            <w:tcW w:w="284" w:type="dxa"/>
            <w:vAlign w:val="center"/>
          </w:tcPr>
          <w:p w14:paraId="70E42CF0"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C9CEB98" w14:textId="77777777" w:rsidR="007C7266" w:rsidRPr="007546F6" w:rsidRDefault="007C7266" w:rsidP="004C1E46">
            <w:pPr>
              <w:rPr>
                <w:rFonts w:cs="Arial"/>
                <w:sz w:val="18"/>
                <w:szCs w:val="18"/>
              </w:rPr>
            </w:pPr>
            <w:r w:rsidRPr="007546F6">
              <w:rPr>
                <w:rFonts w:cs="Calibri"/>
                <w:color w:val="000000"/>
                <w:sz w:val="18"/>
                <w:szCs w:val="18"/>
              </w:rPr>
              <w:t>28.1 (23, 34)</w:t>
            </w:r>
          </w:p>
        </w:tc>
        <w:tc>
          <w:tcPr>
            <w:tcW w:w="283" w:type="dxa"/>
            <w:vAlign w:val="center"/>
          </w:tcPr>
          <w:p w14:paraId="2B07228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BC455B5" w14:textId="77777777" w:rsidR="007C7266" w:rsidRPr="007546F6" w:rsidRDefault="007C7266" w:rsidP="004C1E46">
            <w:pPr>
              <w:rPr>
                <w:rFonts w:cs="Arial"/>
                <w:sz w:val="18"/>
                <w:szCs w:val="18"/>
              </w:rPr>
            </w:pPr>
            <w:r w:rsidRPr="007546F6">
              <w:rPr>
                <w:rFonts w:cs="Calibri"/>
                <w:color w:val="000000"/>
                <w:sz w:val="18"/>
                <w:szCs w:val="18"/>
              </w:rPr>
              <w:t>5.4 (3, 8.8)</w:t>
            </w:r>
          </w:p>
        </w:tc>
        <w:tc>
          <w:tcPr>
            <w:tcW w:w="284" w:type="dxa"/>
            <w:vAlign w:val="center"/>
          </w:tcPr>
          <w:p w14:paraId="4618D13A"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411F7B0E" w14:textId="77777777" w:rsidR="007C7266" w:rsidRPr="007546F6" w:rsidRDefault="007C7266" w:rsidP="004C1E46">
            <w:pPr>
              <w:rPr>
                <w:rFonts w:cs="Arial"/>
                <w:sz w:val="18"/>
                <w:szCs w:val="18"/>
              </w:rPr>
            </w:pPr>
            <w:r w:rsidRPr="007546F6">
              <w:rPr>
                <w:rFonts w:cs="Calibri"/>
                <w:color w:val="000000"/>
                <w:sz w:val="18"/>
                <w:szCs w:val="18"/>
              </w:rPr>
              <w:t>1.6 (0.5, 3.6)</w:t>
            </w:r>
          </w:p>
        </w:tc>
      </w:tr>
      <w:tr w:rsidR="00923ECF" w:rsidRPr="00923ECF" w14:paraId="48512075" w14:textId="77777777" w:rsidTr="007546F6">
        <w:trPr>
          <w:trHeight w:val="255"/>
          <w:jc w:val="center"/>
        </w:trPr>
        <w:tc>
          <w:tcPr>
            <w:tcW w:w="789" w:type="dxa"/>
            <w:tcBorders>
              <w:right w:val="single" w:sz="4" w:space="0" w:color="auto"/>
            </w:tcBorders>
            <w:shd w:val="clear" w:color="auto" w:fill="auto"/>
            <w:noWrap/>
            <w:vAlign w:val="center"/>
          </w:tcPr>
          <w:p w14:paraId="4E751739" w14:textId="77777777" w:rsidR="007C7266" w:rsidRPr="007546F6" w:rsidRDefault="007C7266" w:rsidP="004C1E46">
            <w:pPr>
              <w:jc w:val="center"/>
              <w:rPr>
                <w:rFonts w:cs="Arial"/>
                <w:sz w:val="18"/>
                <w:szCs w:val="18"/>
              </w:rPr>
            </w:pPr>
            <w:r w:rsidRPr="007546F6">
              <w:rPr>
                <w:rFonts w:cs="Arial"/>
                <w:sz w:val="18"/>
                <w:szCs w:val="18"/>
              </w:rPr>
              <w:t>2002</w:t>
            </w:r>
          </w:p>
        </w:tc>
        <w:tc>
          <w:tcPr>
            <w:tcW w:w="284" w:type="dxa"/>
            <w:tcBorders>
              <w:left w:val="single" w:sz="4" w:space="0" w:color="auto"/>
            </w:tcBorders>
            <w:vAlign w:val="center"/>
          </w:tcPr>
          <w:p w14:paraId="7D08C3BD"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4A284A" w14:textId="77777777" w:rsidR="007C7266" w:rsidRPr="007546F6" w:rsidRDefault="007C7266" w:rsidP="004C1E46">
            <w:pPr>
              <w:rPr>
                <w:rFonts w:cs="Arial"/>
                <w:sz w:val="18"/>
                <w:szCs w:val="18"/>
              </w:rPr>
            </w:pPr>
            <w:r w:rsidRPr="007546F6">
              <w:rPr>
                <w:rFonts w:cs="Calibri"/>
                <w:color w:val="000000"/>
                <w:sz w:val="18"/>
                <w:szCs w:val="18"/>
              </w:rPr>
              <w:t>112.3 (95.4, 131.3)</w:t>
            </w:r>
          </w:p>
        </w:tc>
        <w:tc>
          <w:tcPr>
            <w:tcW w:w="284" w:type="dxa"/>
            <w:vAlign w:val="center"/>
          </w:tcPr>
          <w:p w14:paraId="3BF877D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619A46E" w14:textId="77777777" w:rsidR="007C7266" w:rsidRPr="007546F6" w:rsidRDefault="007C7266" w:rsidP="004C1E46">
            <w:pPr>
              <w:rPr>
                <w:rFonts w:cs="Arial"/>
                <w:sz w:val="18"/>
                <w:szCs w:val="18"/>
              </w:rPr>
            </w:pPr>
            <w:r w:rsidRPr="007546F6">
              <w:rPr>
                <w:rFonts w:cs="Calibri"/>
                <w:color w:val="000000"/>
                <w:sz w:val="18"/>
                <w:szCs w:val="18"/>
              </w:rPr>
              <w:t>21.7 (18.2, 25.7)</w:t>
            </w:r>
          </w:p>
        </w:tc>
        <w:tc>
          <w:tcPr>
            <w:tcW w:w="283" w:type="dxa"/>
            <w:vAlign w:val="center"/>
          </w:tcPr>
          <w:p w14:paraId="60C5F47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53F5CC8" w14:textId="77777777" w:rsidR="007C7266" w:rsidRPr="007546F6" w:rsidRDefault="007C7266" w:rsidP="004C1E46">
            <w:pPr>
              <w:rPr>
                <w:rFonts w:cs="Arial"/>
                <w:sz w:val="18"/>
                <w:szCs w:val="18"/>
              </w:rPr>
            </w:pPr>
            <w:r w:rsidRPr="007546F6">
              <w:rPr>
                <w:rFonts w:cs="Calibri"/>
                <w:color w:val="000000"/>
                <w:sz w:val="18"/>
                <w:szCs w:val="18"/>
              </w:rPr>
              <w:t>4.3 (2.9, 6.1)</w:t>
            </w:r>
          </w:p>
        </w:tc>
        <w:tc>
          <w:tcPr>
            <w:tcW w:w="284" w:type="dxa"/>
            <w:vAlign w:val="center"/>
          </w:tcPr>
          <w:p w14:paraId="0AD7344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FE7165" w14:textId="77777777" w:rsidR="007C7266" w:rsidRPr="007546F6" w:rsidRDefault="007C7266" w:rsidP="004C1E46">
            <w:pPr>
              <w:rPr>
                <w:rFonts w:cs="Arial"/>
                <w:sz w:val="18"/>
                <w:szCs w:val="18"/>
              </w:rPr>
            </w:pPr>
            <w:r w:rsidRPr="007546F6">
              <w:rPr>
                <w:rFonts w:cs="Calibri"/>
                <w:color w:val="000000"/>
                <w:sz w:val="18"/>
                <w:szCs w:val="18"/>
              </w:rPr>
              <w:t>0.9 (0.5, 1.5)</w:t>
            </w:r>
          </w:p>
        </w:tc>
      </w:tr>
      <w:tr w:rsidR="00923ECF" w:rsidRPr="00923ECF" w14:paraId="51E87C0C" w14:textId="77777777" w:rsidTr="007546F6">
        <w:trPr>
          <w:trHeight w:val="255"/>
          <w:jc w:val="center"/>
        </w:trPr>
        <w:tc>
          <w:tcPr>
            <w:tcW w:w="789" w:type="dxa"/>
            <w:tcBorders>
              <w:right w:val="single" w:sz="4" w:space="0" w:color="auto"/>
            </w:tcBorders>
            <w:shd w:val="clear" w:color="auto" w:fill="auto"/>
            <w:noWrap/>
            <w:vAlign w:val="center"/>
          </w:tcPr>
          <w:p w14:paraId="6B571094" w14:textId="77777777" w:rsidR="007C7266" w:rsidRPr="007546F6" w:rsidRDefault="007C7266" w:rsidP="004C1E46">
            <w:pPr>
              <w:jc w:val="center"/>
              <w:rPr>
                <w:rFonts w:cs="Arial"/>
                <w:sz w:val="18"/>
                <w:szCs w:val="18"/>
              </w:rPr>
            </w:pPr>
            <w:r w:rsidRPr="007546F6">
              <w:rPr>
                <w:rFonts w:cs="Arial"/>
                <w:sz w:val="18"/>
                <w:szCs w:val="18"/>
              </w:rPr>
              <w:t>2003</w:t>
            </w:r>
          </w:p>
        </w:tc>
        <w:tc>
          <w:tcPr>
            <w:tcW w:w="284" w:type="dxa"/>
            <w:tcBorders>
              <w:left w:val="single" w:sz="4" w:space="0" w:color="auto"/>
            </w:tcBorders>
            <w:vAlign w:val="center"/>
          </w:tcPr>
          <w:p w14:paraId="0623E313"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9CAF332" w14:textId="77777777" w:rsidR="007C7266" w:rsidRPr="007546F6" w:rsidRDefault="007C7266" w:rsidP="004C1E46">
            <w:pPr>
              <w:rPr>
                <w:rFonts w:cs="Arial"/>
                <w:sz w:val="18"/>
                <w:szCs w:val="18"/>
              </w:rPr>
            </w:pPr>
            <w:r w:rsidRPr="007546F6">
              <w:rPr>
                <w:rFonts w:cs="Calibri"/>
                <w:color w:val="000000"/>
                <w:sz w:val="18"/>
                <w:szCs w:val="18"/>
              </w:rPr>
              <w:t>100.3 (86.4, 115.8)</w:t>
            </w:r>
          </w:p>
        </w:tc>
        <w:tc>
          <w:tcPr>
            <w:tcW w:w="284" w:type="dxa"/>
            <w:vAlign w:val="center"/>
          </w:tcPr>
          <w:p w14:paraId="69E08DD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6AE78A6" w14:textId="77777777" w:rsidR="007C7266" w:rsidRPr="007546F6" w:rsidRDefault="007C7266" w:rsidP="004C1E46">
            <w:pPr>
              <w:rPr>
                <w:rFonts w:cs="Arial"/>
                <w:sz w:val="18"/>
                <w:szCs w:val="18"/>
              </w:rPr>
            </w:pPr>
            <w:r w:rsidRPr="007546F6">
              <w:rPr>
                <w:rFonts w:cs="Calibri"/>
                <w:color w:val="000000"/>
                <w:sz w:val="18"/>
                <w:szCs w:val="18"/>
              </w:rPr>
              <w:t>38.0 (31.4, 45.6)</w:t>
            </w:r>
          </w:p>
        </w:tc>
        <w:tc>
          <w:tcPr>
            <w:tcW w:w="283" w:type="dxa"/>
            <w:vAlign w:val="center"/>
          </w:tcPr>
          <w:p w14:paraId="4E5768B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0A586031" w14:textId="77777777" w:rsidR="007C7266" w:rsidRPr="007546F6" w:rsidRDefault="007C7266" w:rsidP="004C1E46">
            <w:pPr>
              <w:rPr>
                <w:rFonts w:cs="Arial"/>
                <w:sz w:val="18"/>
                <w:szCs w:val="18"/>
              </w:rPr>
            </w:pPr>
            <w:r w:rsidRPr="007546F6">
              <w:rPr>
                <w:rFonts w:cs="Calibri"/>
                <w:color w:val="000000"/>
                <w:sz w:val="18"/>
                <w:szCs w:val="18"/>
              </w:rPr>
              <w:t>11.7 (7.9, 16.6)</w:t>
            </w:r>
          </w:p>
        </w:tc>
        <w:tc>
          <w:tcPr>
            <w:tcW w:w="284" w:type="dxa"/>
            <w:vAlign w:val="center"/>
          </w:tcPr>
          <w:p w14:paraId="7B6EDE0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7480B5A" w14:textId="77777777" w:rsidR="007C7266" w:rsidRPr="007546F6" w:rsidRDefault="007C7266" w:rsidP="004C1E46">
            <w:pPr>
              <w:rPr>
                <w:rFonts w:cs="Arial"/>
                <w:sz w:val="18"/>
                <w:szCs w:val="18"/>
              </w:rPr>
            </w:pPr>
            <w:r w:rsidRPr="007546F6">
              <w:rPr>
                <w:rFonts w:cs="Calibri"/>
                <w:color w:val="000000"/>
                <w:sz w:val="18"/>
                <w:szCs w:val="18"/>
              </w:rPr>
              <w:t>1.8 (0.9, 3.1)</w:t>
            </w:r>
          </w:p>
        </w:tc>
      </w:tr>
      <w:tr w:rsidR="00923ECF" w:rsidRPr="00923ECF" w14:paraId="33F66318" w14:textId="77777777" w:rsidTr="007546F6">
        <w:trPr>
          <w:trHeight w:val="255"/>
          <w:jc w:val="center"/>
        </w:trPr>
        <w:tc>
          <w:tcPr>
            <w:tcW w:w="789" w:type="dxa"/>
            <w:tcBorders>
              <w:right w:val="single" w:sz="4" w:space="0" w:color="auto"/>
            </w:tcBorders>
            <w:shd w:val="clear" w:color="auto" w:fill="auto"/>
            <w:noWrap/>
            <w:vAlign w:val="center"/>
          </w:tcPr>
          <w:p w14:paraId="5EEBB7F7" w14:textId="77777777" w:rsidR="007C7266" w:rsidRPr="007546F6" w:rsidRDefault="007C7266" w:rsidP="004C1E46">
            <w:pPr>
              <w:jc w:val="center"/>
              <w:rPr>
                <w:rFonts w:cs="Arial"/>
                <w:sz w:val="18"/>
                <w:szCs w:val="18"/>
              </w:rPr>
            </w:pPr>
            <w:r w:rsidRPr="007546F6">
              <w:rPr>
                <w:rFonts w:cs="Arial"/>
                <w:sz w:val="18"/>
                <w:szCs w:val="18"/>
              </w:rPr>
              <w:t>2004</w:t>
            </w:r>
          </w:p>
        </w:tc>
        <w:tc>
          <w:tcPr>
            <w:tcW w:w="284" w:type="dxa"/>
            <w:tcBorders>
              <w:left w:val="single" w:sz="4" w:space="0" w:color="auto"/>
            </w:tcBorders>
            <w:vAlign w:val="center"/>
          </w:tcPr>
          <w:p w14:paraId="13FD763E"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ADF77F" w14:textId="77777777" w:rsidR="007C7266" w:rsidRPr="007546F6" w:rsidRDefault="007C7266" w:rsidP="004C1E46">
            <w:pPr>
              <w:rPr>
                <w:rFonts w:cs="Arial"/>
                <w:sz w:val="18"/>
                <w:szCs w:val="18"/>
              </w:rPr>
            </w:pPr>
            <w:r w:rsidRPr="007546F6">
              <w:rPr>
                <w:rFonts w:cs="Calibri"/>
                <w:color w:val="000000"/>
                <w:sz w:val="18"/>
                <w:szCs w:val="18"/>
              </w:rPr>
              <w:t>143.3 (127.5, 160.4)</w:t>
            </w:r>
          </w:p>
        </w:tc>
        <w:tc>
          <w:tcPr>
            <w:tcW w:w="284" w:type="dxa"/>
            <w:vAlign w:val="center"/>
          </w:tcPr>
          <w:p w14:paraId="15FCAE3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19B416D3" w14:textId="77777777" w:rsidR="007C7266" w:rsidRPr="007546F6" w:rsidRDefault="007C7266" w:rsidP="004C1E46">
            <w:pPr>
              <w:rPr>
                <w:rFonts w:cs="Arial"/>
                <w:sz w:val="18"/>
                <w:szCs w:val="18"/>
              </w:rPr>
            </w:pPr>
            <w:r w:rsidRPr="007546F6">
              <w:rPr>
                <w:rFonts w:cs="Calibri"/>
                <w:color w:val="000000"/>
                <w:sz w:val="18"/>
                <w:szCs w:val="18"/>
              </w:rPr>
              <w:t>28.2 (22.4, 34.9)</w:t>
            </w:r>
          </w:p>
        </w:tc>
        <w:tc>
          <w:tcPr>
            <w:tcW w:w="283" w:type="dxa"/>
            <w:vAlign w:val="center"/>
          </w:tcPr>
          <w:p w14:paraId="2CDC61E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DA41503" w14:textId="77777777" w:rsidR="007C7266" w:rsidRPr="007546F6" w:rsidRDefault="007C7266" w:rsidP="004C1E46">
            <w:pPr>
              <w:rPr>
                <w:rFonts w:cs="Arial"/>
                <w:sz w:val="18"/>
                <w:szCs w:val="18"/>
              </w:rPr>
            </w:pPr>
            <w:r w:rsidRPr="007546F6">
              <w:rPr>
                <w:rFonts w:cs="Calibri"/>
                <w:color w:val="000000"/>
                <w:sz w:val="18"/>
                <w:szCs w:val="18"/>
              </w:rPr>
              <w:t>9.9 (7.8, 12.3)</w:t>
            </w:r>
          </w:p>
        </w:tc>
        <w:tc>
          <w:tcPr>
            <w:tcW w:w="284" w:type="dxa"/>
            <w:vAlign w:val="center"/>
          </w:tcPr>
          <w:p w14:paraId="3AC6DBD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EDD44C" w14:textId="77777777" w:rsidR="007C7266" w:rsidRPr="007546F6" w:rsidRDefault="007C7266" w:rsidP="004C1E46">
            <w:pPr>
              <w:rPr>
                <w:rFonts w:cs="Arial"/>
                <w:sz w:val="18"/>
                <w:szCs w:val="18"/>
              </w:rPr>
            </w:pPr>
            <w:r w:rsidRPr="007546F6">
              <w:rPr>
                <w:rFonts w:cs="Calibri"/>
                <w:color w:val="000000"/>
                <w:sz w:val="18"/>
                <w:szCs w:val="18"/>
              </w:rPr>
              <w:t>1.2 (0.8, 1.6)</w:t>
            </w:r>
          </w:p>
        </w:tc>
      </w:tr>
      <w:tr w:rsidR="00923ECF" w:rsidRPr="00923ECF" w14:paraId="3D7C781F" w14:textId="77777777" w:rsidTr="007546F6">
        <w:trPr>
          <w:trHeight w:val="255"/>
          <w:jc w:val="center"/>
        </w:trPr>
        <w:tc>
          <w:tcPr>
            <w:tcW w:w="789" w:type="dxa"/>
            <w:tcBorders>
              <w:right w:val="single" w:sz="4" w:space="0" w:color="auto"/>
            </w:tcBorders>
            <w:shd w:val="clear" w:color="auto" w:fill="auto"/>
            <w:noWrap/>
            <w:vAlign w:val="center"/>
          </w:tcPr>
          <w:p w14:paraId="0E445063" w14:textId="77777777" w:rsidR="007C7266" w:rsidRPr="007546F6" w:rsidRDefault="007C7266" w:rsidP="004C1E46">
            <w:pPr>
              <w:jc w:val="center"/>
              <w:rPr>
                <w:rFonts w:cs="Arial"/>
                <w:sz w:val="18"/>
                <w:szCs w:val="18"/>
              </w:rPr>
            </w:pPr>
            <w:r w:rsidRPr="007546F6">
              <w:rPr>
                <w:rFonts w:cs="Arial"/>
                <w:sz w:val="18"/>
                <w:szCs w:val="18"/>
              </w:rPr>
              <w:t>2005</w:t>
            </w:r>
          </w:p>
        </w:tc>
        <w:tc>
          <w:tcPr>
            <w:tcW w:w="284" w:type="dxa"/>
            <w:tcBorders>
              <w:left w:val="single" w:sz="4" w:space="0" w:color="auto"/>
            </w:tcBorders>
            <w:vAlign w:val="center"/>
          </w:tcPr>
          <w:p w14:paraId="6DCC901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BC005E3" w14:textId="77777777" w:rsidR="007C7266" w:rsidRPr="007546F6" w:rsidRDefault="007C7266" w:rsidP="004C1E46">
            <w:pPr>
              <w:rPr>
                <w:rFonts w:cs="Arial"/>
                <w:sz w:val="18"/>
                <w:szCs w:val="18"/>
              </w:rPr>
            </w:pPr>
            <w:r w:rsidRPr="007546F6">
              <w:rPr>
                <w:rFonts w:cs="Calibri"/>
                <w:color w:val="000000"/>
                <w:sz w:val="18"/>
                <w:szCs w:val="18"/>
              </w:rPr>
              <w:t>99.1 (88.6, 110.5)</w:t>
            </w:r>
          </w:p>
        </w:tc>
        <w:tc>
          <w:tcPr>
            <w:tcW w:w="284" w:type="dxa"/>
            <w:vAlign w:val="center"/>
          </w:tcPr>
          <w:p w14:paraId="70AEBF5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AEF3954" w14:textId="0CBFC0B9" w:rsidR="007C7266" w:rsidRPr="007546F6" w:rsidRDefault="007C7266" w:rsidP="004C1E46">
            <w:pPr>
              <w:rPr>
                <w:rFonts w:cs="Arial"/>
                <w:sz w:val="18"/>
                <w:szCs w:val="18"/>
              </w:rPr>
            </w:pPr>
            <w:r w:rsidRPr="007546F6">
              <w:rPr>
                <w:rFonts w:cs="Calibri"/>
                <w:color w:val="000000"/>
                <w:sz w:val="18"/>
                <w:szCs w:val="18"/>
              </w:rPr>
              <w:t>30</w:t>
            </w:r>
            <w:r w:rsidR="00DD25E3">
              <w:rPr>
                <w:rFonts w:cs="Calibri"/>
                <w:color w:val="000000"/>
                <w:sz w:val="18"/>
                <w:szCs w:val="18"/>
              </w:rPr>
              <w:t>.0</w:t>
            </w:r>
            <w:r w:rsidRPr="007546F6">
              <w:rPr>
                <w:rFonts w:cs="Calibri"/>
                <w:color w:val="000000"/>
                <w:sz w:val="18"/>
                <w:szCs w:val="18"/>
              </w:rPr>
              <w:t xml:space="preserve"> (23.6, 37.4)</w:t>
            </w:r>
          </w:p>
        </w:tc>
        <w:tc>
          <w:tcPr>
            <w:tcW w:w="283" w:type="dxa"/>
            <w:vAlign w:val="center"/>
          </w:tcPr>
          <w:p w14:paraId="46774BB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A0A397" w14:textId="77777777" w:rsidR="007C7266" w:rsidRPr="007546F6" w:rsidRDefault="007C7266" w:rsidP="004C1E46">
            <w:pPr>
              <w:rPr>
                <w:rFonts w:cs="Arial"/>
                <w:sz w:val="18"/>
                <w:szCs w:val="18"/>
              </w:rPr>
            </w:pPr>
            <w:r w:rsidRPr="007546F6">
              <w:rPr>
                <w:rFonts w:cs="Calibri"/>
                <w:color w:val="000000"/>
                <w:sz w:val="18"/>
                <w:szCs w:val="18"/>
              </w:rPr>
              <w:t>10.5 (8.2, 13.3)</w:t>
            </w:r>
          </w:p>
        </w:tc>
        <w:tc>
          <w:tcPr>
            <w:tcW w:w="284" w:type="dxa"/>
            <w:vAlign w:val="center"/>
          </w:tcPr>
          <w:p w14:paraId="52B0B8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97E015"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1A217ED" w14:textId="77777777" w:rsidTr="007546F6">
        <w:trPr>
          <w:trHeight w:val="255"/>
          <w:jc w:val="center"/>
        </w:trPr>
        <w:tc>
          <w:tcPr>
            <w:tcW w:w="789" w:type="dxa"/>
            <w:tcBorders>
              <w:right w:val="single" w:sz="4" w:space="0" w:color="auto"/>
            </w:tcBorders>
            <w:shd w:val="clear" w:color="auto" w:fill="auto"/>
            <w:noWrap/>
            <w:vAlign w:val="center"/>
          </w:tcPr>
          <w:p w14:paraId="6B1905B7" w14:textId="77777777" w:rsidR="007C7266" w:rsidRPr="007546F6" w:rsidRDefault="007C7266" w:rsidP="004C1E46">
            <w:pPr>
              <w:jc w:val="center"/>
              <w:rPr>
                <w:rFonts w:cs="Arial"/>
                <w:sz w:val="18"/>
                <w:szCs w:val="18"/>
              </w:rPr>
            </w:pPr>
            <w:r w:rsidRPr="007546F6">
              <w:rPr>
                <w:rFonts w:cs="Arial"/>
                <w:sz w:val="18"/>
                <w:szCs w:val="18"/>
              </w:rPr>
              <w:t>2006</w:t>
            </w:r>
          </w:p>
        </w:tc>
        <w:tc>
          <w:tcPr>
            <w:tcW w:w="284" w:type="dxa"/>
            <w:tcBorders>
              <w:left w:val="single" w:sz="4" w:space="0" w:color="auto"/>
            </w:tcBorders>
            <w:vAlign w:val="center"/>
          </w:tcPr>
          <w:p w14:paraId="39FD301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12BEBCE" w14:textId="77777777" w:rsidR="007C7266" w:rsidRPr="007546F6" w:rsidRDefault="007C7266" w:rsidP="004C1E46">
            <w:pPr>
              <w:rPr>
                <w:rFonts w:cs="Arial"/>
                <w:sz w:val="18"/>
                <w:szCs w:val="18"/>
              </w:rPr>
            </w:pPr>
            <w:r w:rsidRPr="007546F6">
              <w:rPr>
                <w:rFonts w:cs="Calibri"/>
                <w:color w:val="000000"/>
                <w:sz w:val="18"/>
                <w:szCs w:val="18"/>
              </w:rPr>
              <w:t>84.2 (75, 94.2)</w:t>
            </w:r>
          </w:p>
        </w:tc>
        <w:tc>
          <w:tcPr>
            <w:tcW w:w="284" w:type="dxa"/>
            <w:vAlign w:val="center"/>
          </w:tcPr>
          <w:p w14:paraId="4D020FCF"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54719" w14:textId="77777777" w:rsidR="007C7266" w:rsidRPr="007546F6" w:rsidRDefault="007C7266" w:rsidP="004C1E46">
            <w:pPr>
              <w:rPr>
                <w:rFonts w:cs="Arial"/>
                <w:sz w:val="18"/>
                <w:szCs w:val="18"/>
              </w:rPr>
            </w:pPr>
            <w:r w:rsidRPr="007546F6">
              <w:rPr>
                <w:rFonts w:cs="Calibri"/>
                <w:color w:val="000000"/>
                <w:sz w:val="18"/>
                <w:szCs w:val="18"/>
              </w:rPr>
              <w:t>29.2 (24.8, 34.2)</w:t>
            </w:r>
          </w:p>
        </w:tc>
        <w:tc>
          <w:tcPr>
            <w:tcW w:w="283" w:type="dxa"/>
            <w:vAlign w:val="center"/>
          </w:tcPr>
          <w:p w14:paraId="28256E3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F00F4B0" w14:textId="77777777" w:rsidR="007C7266" w:rsidRPr="007546F6" w:rsidRDefault="007C7266" w:rsidP="004C1E46">
            <w:pPr>
              <w:rPr>
                <w:rFonts w:cs="Arial"/>
                <w:sz w:val="18"/>
                <w:szCs w:val="18"/>
              </w:rPr>
            </w:pPr>
            <w:r w:rsidRPr="007546F6">
              <w:rPr>
                <w:rFonts w:cs="Calibri"/>
                <w:color w:val="000000"/>
                <w:sz w:val="18"/>
                <w:szCs w:val="18"/>
              </w:rPr>
              <w:t>5.8 (4.4, 7.4)</w:t>
            </w:r>
          </w:p>
        </w:tc>
        <w:tc>
          <w:tcPr>
            <w:tcW w:w="284" w:type="dxa"/>
            <w:vAlign w:val="center"/>
          </w:tcPr>
          <w:p w14:paraId="22B7E832"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4537AFE" w14:textId="77777777" w:rsidR="007C7266" w:rsidRPr="007546F6" w:rsidRDefault="007C7266" w:rsidP="004C1E46">
            <w:pPr>
              <w:rPr>
                <w:rFonts w:cs="Arial"/>
                <w:sz w:val="18"/>
                <w:szCs w:val="18"/>
              </w:rPr>
            </w:pPr>
            <w:r w:rsidRPr="007546F6">
              <w:rPr>
                <w:rFonts w:cs="Calibri"/>
                <w:color w:val="000000"/>
                <w:sz w:val="18"/>
                <w:szCs w:val="18"/>
              </w:rPr>
              <w:t>1.0 (0.6, 1.5)</w:t>
            </w:r>
          </w:p>
        </w:tc>
      </w:tr>
      <w:tr w:rsidR="00923ECF" w:rsidRPr="00923ECF" w14:paraId="1432EBEA" w14:textId="77777777" w:rsidTr="007546F6">
        <w:trPr>
          <w:trHeight w:val="255"/>
          <w:jc w:val="center"/>
        </w:trPr>
        <w:tc>
          <w:tcPr>
            <w:tcW w:w="789" w:type="dxa"/>
            <w:tcBorders>
              <w:right w:val="single" w:sz="4" w:space="0" w:color="auto"/>
            </w:tcBorders>
            <w:shd w:val="clear" w:color="auto" w:fill="auto"/>
            <w:noWrap/>
            <w:vAlign w:val="center"/>
          </w:tcPr>
          <w:p w14:paraId="127C94AD" w14:textId="77777777" w:rsidR="007C7266" w:rsidRPr="007546F6" w:rsidRDefault="007C7266" w:rsidP="004C1E46">
            <w:pPr>
              <w:jc w:val="center"/>
              <w:rPr>
                <w:rFonts w:cs="Arial"/>
                <w:sz w:val="18"/>
                <w:szCs w:val="18"/>
              </w:rPr>
            </w:pPr>
            <w:r w:rsidRPr="007546F6">
              <w:rPr>
                <w:rFonts w:cs="Arial"/>
                <w:sz w:val="18"/>
                <w:szCs w:val="18"/>
              </w:rPr>
              <w:t>2007</w:t>
            </w:r>
          </w:p>
        </w:tc>
        <w:tc>
          <w:tcPr>
            <w:tcW w:w="284" w:type="dxa"/>
            <w:tcBorders>
              <w:left w:val="single" w:sz="4" w:space="0" w:color="auto"/>
            </w:tcBorders>
            <w:vAlign w:val="center"/>
          </w:tcPr>
          <w:p w14:paraId="50605F74"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C3ABE3C" w14:textId="77777777" w:rsidR="007C7266" w:rsidRPr="007546F6" w:rsidRDefault="007C7266" w:rsidP="004C1E46">
            <w:pPr>
              <w:rPr>
                <w:rFonts w:cs="Arial"/>
                <w:sz w:val="18"/>
                <w:szCs w:val="18"/>
              </w:rPr>
            </w:pPr>
            <w:r w:rsidRPr="007546F6">
              <w:rPr>
                <w:rFonts w:cs="Calibri"/>
                <w:color w:val="000000"/>
                <w:sz w:val="18"/>
                <w:szCs w:val="18"/>
              </w:rPr>
              <w:t>62.8 (55.7, 70.7)</w:t>
            </w:r>
          </w:p>
        </w:tc>
        <w:tc>
          <w:tcPr>
            <w:tcW w:w="284" w:type="dxa"/>
            <w:vAlign w:val="center"/>
          </w:tcPr>
          <w:p w14:paraId="14A0B627"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78AC0A" w14:textId="77777777" w:rsidR="007C7266" w:rsidRPr="007546F6" w:rsidRDefault="007C7266" w:rsidP="004C1E46">
            <w:pPr>
              <w:rPr>
                <w:rFonts w:cs="Arial"/>
                <w:sz w:val="18"/>
                <w:szCs w:val="18"/>
              </w:rPr>
            </w:pPr>
            <w:r w:rsidRPr="007546F6">
              <w:rPr>
                <w:rFonts w:cs="Calibri"/>
                <w:color w:val="000000"/>
                <w:sz w:val="18"/>
                <w:szCs w:val="18"/>
              </w:rPr>
              <w:t>31.5 (26.7, 37)</w:t>
            </w:r>
          </w:p>
        </w:tc>
        <w:tc>
          <w:tcPr>
            <w:tcW w:w="283" w:type="dxa"/>
            <w:vAlign w:val="center"/>
          </w:tcPr>
          <w:p w14:paraId="546CEC7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1B8CD13" w14:textId="335132D4" w:rsidR="007C7266" w:rsidRPr="007546F6" w:rsidRDefault="007C7266" w:rsidP="004C1E46">
            <w:pPr>
              <w:rPr>
                <w:rFonts w:cs="Arial"/>
                <w:sz w:val="18"/>
                <w:szCs w:val="18"/>
              </w:rPr>
            </w:pPr>
            <w:r w:rsidRPr="007546F6">
              <w:rPr>
                <w:rFonts w:cs="Calibri"/>
                <w:color w:val="000000"/>
                <w:sz w:val="18"/>
                <w:szCs w:val="18"/>
              </w:rPr>
              <w:t>14</w:t>
            </w:r>
            <w:r w:rsidR="00DD25E3">
              <w:rPr>
                <w:rFonts w:cs="Calibri"/>
                <w:color w:val="000000"/>
                <w:sz w:val="18"/>
                <w:szCs w:val="18"/>
              </w:rPr>
              <w:t>.0</w:t>
            </w:r>
            <w:r w:rsidRPr="007546F6">
              <w:rPr>
                <w:rFonts w:cs="Calibri"/>
                <w:color w:val="000000"/>
                <w:sz w:val="18"/>
                <w:szCs w:val="18"/>
              </w:rPr>
              <w:t xml:space="preserve"> (11.2, 17.2)</w:t>
            </w:r>
          </w:p>
        </w:tc>
        <w:tc>
          <w:tcPr>
            <w:tcW w:w="284" w:type="dxa"/>
            <w:vAlign w:val="center"/>
          </w:tcPr>
          <w:p w14:paraId="59A03A0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2DFF124" w14:textId="77777777" w:rsidR="007C7266" w:rsidRPr="007546F6" w:rsidRDefault="007C7266" w:rsidP="004C1E46">
            <w:pPr>
              <w:rPr>
                <w:rFonts w:cs="Arial"/>
                <w:sz w:val="18"/>
                <w:szCs w:val="18"/>
              </w:rPr>
            </w:pPr>
            <w:r w:rsidRPr="007546F6">
              <w:rPr>
                <w:rFonts w:cs="Calibri"/>
                <w:color w:val="000000"/>
                <w:sz w:val="18"/>
                <w:szCs w:val="18"/>
              </w:rPr>
              <w:t>1 (0.6, 1.6)</w:t>
            </w:r>
          </w:p>
        </w:tc>
      </w:tr>
      <w:tr w:rsidR="00923ECF" w:rsidRPr="00923ECF" w14:paraId="2AA135A2" w14:textId="77777777" w:rsidTr="007546F6">
        <w:trPr>
          <w:trHeight w:val="255"/>
          <w:jc w:val="center"/>
        </w:trPr>
        <w:tc>
          <w:tcPr>
            <w:tcW w:w="789" w:type="dxa"/>
            <w:tcBorders>
              <w:right w:val="single" w:sz="4" w:space="0" w:color="auto"/>
            </w:tcBorders>
            <w:shd w:val="clear" w:color="auto" w:fill="auto"/>
            <w:noWrap/>
            <w:vAlign w:val="center"/>
          </w:tcPr>
          <w:p w14:paraId="009130FA" w14:textId="77777777" w:rsidR="007C7266" w:rsidRPr="007546F6" w:rsidRDefault="007C7266" w:rsidP="004C1E46">
            <w:pPr>
              <w:jc w:val="center"/>
              <w:rPr>
                <w:rFonts w:cs="Arial"/>
                <w:sz w:val="18"/>
                <w:szCs w:val="18"/>
              </w:rPr>
            </w:pPr>
            <w:r w:rsidRPr="007546F6">
              <w:rPr>
                <w:rFonts w:cs="Arial"/>
                <w:sz w:val="18"/>
                <w:szCs w:val="18"/>
              </w:rPr>
              <w:t>2008</w:t>
            </w:r>
          </w:p>
        </w:tc>
        <w:tc>
          <w:tcPr>
            <w:tcW w:w="284" w:type="dxa"/>
            <w:tcBorders>
              <w:left w:val="single" w:sz="4" w:space="0" w:color="auto"/>
            </w:tcBorders>
            <w:vAlign w:val="center"/>
          </w:tcPr>
          <w:p w14:paraId="5D10867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E02698D" w14:textId="77777777" w:rsidR="007C7266" w:rsidRPr="007546F6" w:rsidRDefault="007C7266" w:rsidP="004C1E46">
            <w:pPr>
              <w:rPr>
                <w:rFonts w:cs="Arial"/>
                <w:sz w:val="18"/>
                <w:szCs w:val="18"/>
              </w:rPr>
            </w:pPr>
            <w:r w:rsidRPr="007546F6">
              <w:rPr>
                <w:rFonts w:cs="Calibri"/>
                <w:color w:val="000000"/>
                <w:sz w:val="18"/>
                <w:szCs w:val="18"/>
              </w:rPr>
              <w:t>49.1 (42.9, 56)</w:t>
            </w:r>
          </w:p>
        </w:tc>
        <w:tc>
          <w:tcPr>
            <w:tcW w:w="284" w:type="dxa"/>
            <w:vAlign w:val="center"/>
          </w:tcPr>
          <w:p w14:paraId="1D983CFD"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686590" w14:textId="77777777" w:rsidR="007C7266" w:rsidRPr="007546F6" w:rsidRDefault="007C7266" w:rsidP="004C1E46">
            <w:pPr>
              <w:rPr>
                <w:rFonts w:cs="Arial"/>
                <w:sz w:val="18"/>
                <w:szCs w:val="18"/>
              </w:rPr>
            </w:pPr>
            <w:r w:rsidRPr="007546F6">
              <w:rPr>
                <w:rFonts w:cs="Calibri"/>
                <w:color w:val="000000"/>
                <w:sz w:val="18"/>
                <w:szCs w:val="18"/>
              </w:rPr>
              <w:t>23.0 (19.3, 27.2)</w:t>
            </w:r>
          </w:p>
        </w:tc>
        <w:tc>
          <w:tcPr>
            <w:tcW w:w="283" w:type="dxa"/>
            <w:vAlign w:val="center"/>
          </w:tcPr>
          <w:p w14:paraId="640D333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734A41" w14:textId="77777777" w:rsidR="007C7266" w:rsidRPr="007546F6" w:rsidRDefault="007C7266" w:rsidP="004C1E46">
            <w:pPr>
              <w:rPr>
                <w:rFonts w:cs="Arial"/>
                <w:sz w:val="18"/>
                <w:szCs w:val="18"/>
              </w:rPr>
            </w:pPr>
            <w:r w:rsidRPr="007546F6">
              <w:rPr>
                <w:rFonts w:cs="Calibri"/>
                <w:color w:val="000000"/>
                <w:sz w:val="18"/>
                <w:szCs w:val="18"/>
              </w:rPr>
              <w:t>11.4 (9.2, 14.1)</w:t>
            </w:r>
          </w:p>
        </w:tc>
        <w:tc>
          <w:tcPr>
            <w:tcW w:w="284" w:type="dxa"/>
            <w:vAlign w:val="center"/>
          </w:tcPr>
          <w:p w14:paraId="06F4881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E14AF97" w14:textId="42C692D0" w:rsidR="007C7266" w:rsidRPr="007546F6" w:rsidRDefault="007C7266" w:rsidP="004C1E46">
            <w:pPr>
              <w:rPr>
                <w:rFonts w:cs="Arial"/>
                <w:sz w:val="18"/>
                <w:szCs w:val="18"/>
              </w:rPr>
            </w:pPr>
            <w:r w:rsidRPr="007546F6">
              <w:rPr>
                <w:rFonts w:cs="Calibri"/>
                <w:color w:val="000000"/>
                <w:sz w:val="18"/>
                <w:szCs w:val="18"/>
              </w:rPr>
              <w:t>3</w:t>
            </w:r>
            <w:r w:rsidR="00923ECF" w:rsidRPr="007546F6">
              <w:rPr>
                <w:rFonts w:cs="Calibri"/>
                <w:color w:val="000000"/>
                <w:sz w:val="18"/>
                <w:szCs w:val="18"/>
              </w:rPr>
              <w:t>.0</w:t>
            </w:r>
            <w:r w:rsidRPr="007546F6">
              <w:rPr>
                <w:rFonts w:cs="Calibri"/>
                <w:color w:val="000000"/>
                <w:sz w:val="18"/>
                <w:szCs w:val="18"/>
              </w:rPr>
              <w:t xml:space="preserve"> (2.1, 4.2)</w:t>
            </w:r>
          </w:p>
        </w:tc>
      </w:tr>
      <w:tr w:rsidR="00923ECF" w:rsidRPr="00923ECF" w14:paraId="79C5322D" w14:textId="77777777" w:rsidTr="007546F6">
        <w:trPr>
          <w:trHeight w:val="255"/>
          <w:jc w:val="center"/>
        </w:trPr>
        <w:tc>
          <w:tcPr>
            <w:tcW w:w="789" w:type="dxa"/>
            <w:tcBorders>
              <w:right w:val="single" w:sz="4" w:space="0" w:color="auto"/>
            </w:tcBorders>
            <w:shd w:val="clear" w:color="auto" w:fill="auto"/>
            <w:noWrap/>
            <w:vAlign w:val="center"/>
          </w:tcPr>
          <w:p w14:paraId="05935269" w14:textId="77777777" w:rsidR="007C7266" w:rsidRPr="007546F6" w:rsidRDefault="007C7266" w:rsidP="004C1E46">
            <w:pPr>
              <w:jc w:val="center"/>
              <w:rPr>
                <w:rFonts w:cs="Arial"/>
                <w:sz w:val="18"/>
                <w:szCs w:val="18"/>
              </w:rPr>
            </w:pPr>
            <w:r w:rsidRPr="007546F6">
              <w:rPr>
                <w:rFonts w:cs="Arial"/>
                <w:sz w:val="18"/>
                <w:szCs w:val="18"/>
              </w:rPr>
              <w:t>2009</w:t>
            </w:r>
          </w:p>
        </w:tc>
        <w:tc>
          <w:tcPr>
            <w:tcW w:w="284" w:type="dxa"/>
            <w:tcBorders>
              <w:left w:val="single" w:sz="4" w:space="0" w:color="auto"/>
            </w:tcBorders>
            <w:vAlign w:val="center"/>
          </w:tcPr>
          <w:p w14:paraId="7FCD2F5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9E8C26" w14:textId="77777777" w:rsidR="007C7266" w:rsidRPr="007546F6" w:rsidRDefault="007C7266" w:rsidP="004C1E46">
            <w:pPr>
              <w:rPr>
                <w:rFonts w:cs="Arial"/>
                <w:sz w:val="18"/>
                <w:szCs w:val="18"/>
              </w:rPr>
            </w:pPr>
            <w:r w:rsidRPr="007546F6">
              <w:rPr>
                <w:rFonts w:cs="Calibri"/>
                <w:color w:val="000000"/>
                <w:sz w:val="18"/>
                <w:szCs w:val="18"/>
              </w:rPr>
              <w:t>31.7 (27.4, 36.4)</w:t>
            </w:r>
          </w:p>
        </w:tc>
        <w:tc>
          <w:tcPr>
            <w:tcW w:w="284" w:type="dxa"/>
            <w:vAlign w:val="center"/>
          </w:tcPr>
          <w:p w14:paraId="467382C5"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86C87DF" w14:textId="77777777" w:rsidR="007C7266" w:rsidRPr="007546F6" w:rsidRDefault="007C7266" w:rsidP="004C1E46">
            <w:pPr>
              <w:rPr>
                <w:rFonts w:cs="Arial"/>
                <w:sz w:val="18"/>
                <w:szCs w:val="18"/>
              </w:rPr>
            </w:pPr>
            <w:r w:rsidRPr="007546F6">
              <w:rPr>
                <w:rFonts w:cs="Calibri"/>
                <w:color w:val="000000"/>
                <w:sz w:val="18"/>
                <w:szCs w:val="18"/>
              </w:rPr>
              <w:t>12.5 (10.4, 14.9)</w:t>
            </w:r>
          </w:p>
        </w:tc>
        <w:tc>
          <w:tcPr>
            <w:tcW w:w="283" w:type="dxa"/>
            <w:vAlign w:val="center"/>
          </w:tcPr>
          <w:p w14:paraId="56A55AB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095FD1E" w14:textId="77777777" w:rsidR="007C7266" w:rsidRPr="007546F6" w:rsidRDefault="007C7266" w:rsidP="004C1E46">
            <w:pPr>
              <w:rPr>
                <w:rFonts w:cs="Arial"/>
                <w:sz w:val="18"/>
                <w:szCs w:val="18"/>
              </w:rPr>
            </w:pPr>
            <w:r w:rsidRPr="007546F6">
              <w:rPr>
                <w:rFonts w:cs="Calibri"/>
                <w:color w:val="000000"/>
                <w:sz w:val="18"/>
                <w:szCs w:val="18"/>
              </w:rPr>
              <w:t>5.3 (3.7, 7.2)</w:t>
            </w:r>
          </w:p>
        </w:tc>
        <w:tc>
          <w:tcPr>
            <w:tcW w:w="284" w:type="dxa"/>
            <w:vAlign w:val="center"/>
          </w:tcPr>
          <w:p w14:paraId="351C2B2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B18843" w14:textId="77777777" w:rsidR="007C7266" w:rsidRPr="007546F6" w:rsidRDefault="007C7266" w:rsidP="004C1E46">
            <w:pPr>
              <w:rPr>
                <w:rFonts w:cs="Arial"/>
                <w:sz w:val="18"/>
                <w:szCs w:val="18"/>
              </w:rPr>
            </w:pPr>
            <w:r w:rsidRPr="007546F6">
              <w:rPr>
                <w:rFonts w:cs="Calibri"/>
                <w:color w:val="000000"/>
                <w:sz w:val="18"/>
                <w:szCs w:val="18"/>
              </w:rPr>
              <w:t>1.3 (0.7, 2.1)</w:t>
            </w:r>
          </w:p>
        </w:tc>
      </w:tr>
      <w:tr w:rsidR="00923ECF" w:rsidRPr="00923ECF" w14:paraId="28F2745F" w14:textId="77777777" w:rsidTr="007546F6">
        <w:trPr>
          <w:trHeight w:val="255"/>
          <w:jc w:val="center"/>
        </w:trPr>
        <w:tc>
          <w:tcPr>
            <w:tcW w:w="789" w:type="dxa"/>
            <w:tcBorders>
              <w:right w:val="single" w:sz="4" w:space="0" w:color="auto"/>
            </w:tcBorders>
            <w:shd w:val="clear" w:color="auto" w:fill="auto"/>
            <w:noWrap/>
            <w:vAlign w:val="center"/>
          </w:tcPr>
          <w:p w14:paraId="1D22DF43" w14:textId="77777777" w:rsidR="007C7266" w:rsidRPr="007546F6" w:rsidRDefault="007C7266" w:rsidP="004C1E46">
            <w:pPr>
              <w:jc w:val="center"/>
              <w:rPr>
                <w:rFonts w:cs="Arial"/>
                <w:sz w:val="18"/>
                <w:szCs w:val="18"/>
              </w:rPr>
            </w:pPr>
            <w:r w:rsidRPr="007546F6">
              <w:rPr>
                <w:rFonts w:cs="Arial"/>
                <w:sz w:val="18"/>
                <w:szCs w:val="18"/>
              </w:rPr>
              <w:t>2010</w:t>
            </w:r>
          </w:p>
        </w:tc>
        <w:tc>
          <w:tcPr>
            <w:tcW w:w="284" w:type="dxa"/>
            <w:tcBorders>
              <w:left w:val="single" w:sz="4" w:space="0" w:color="auto"/>
            </w:tcBorders>
            <w:vAlign w:val="center"/>
          </w:tcPr>
          <w:p w14:paraId="5DDBCB0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07D202" w14:textId="77777777" w:rsidR="007C7266" w:rsidRPr="007546F6" w:rsidRDefault="007C7266" w:rsidP="004C1E46">
            <w:pPr>
              <w:rPr>
                <w:rFonts w:cs="Arial"/>
                <w:sz w:val="18"/>
                <w:szCs w:val="18"/>
              </w:rPr>
            </w:pPr>
            <w:r w:rsidRPr="007546F6">
              <w:rPr>
                <w:rFonts w:cs="Calibri"/>
                <w:color w:val="000000"/>
                <w:sz w:val="18"/>
                <w:szCs w:val="18"/>
              </w:rPr>
              <w:t>32.8 (28.7, 37.3)</w:t>
            </w:r>
          </w:p>
        </w:tc>
        <w:tc>
          <w:tcPr>
            <w:tcW w:w="284" w:type="dxa"/>
            <w:vAlign w:val="center"/>
          </w:tcPr>
          <w:p w14:paraId="4B107F1A"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2E8E342" w14:textId="77777777" w:rsidR="007C7266" w:rsidRPr="007546F6" w:rsidRDefault="007C7266" w:rsidP="004C1E46">
            <w:pPr>
              <w:rPr>
                <w:rFonts w:cs="Arial"/>
                <w:sz w:val="18"/>
                <w:szCs w:val="18"/>
              </w:rPr>
            </w:pPr>
            <w:r w:rsidRPr="007546F6">
              <w:rPr>
                <w:rFonts w:cs="Calibri"/>
                <w:color w:val="000000"/>
                <w:sz w:val="18"/>
                <w:szCs w:val="18"/>
              </w:rPr>
              <w:t>20.6 (16.9, 24.9)</w:t>
            </w:r>
          </w:p>
        </w:tc>
        <w:tc>
          <w:tcPr>
            <w:tcW w:w="283" w:type="dxa"/>
            <w:vAlign w:val="center"/>
          </w:tcPr>
          <w:p w14:paraId="4B633A8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8C87DC5" w14:textId="77777777" w:rsidR="007C7266" w:rsidRPr="007546F6" w:rsidRDefault="007C7266" w:rsidP="004C1E46">
            <w:pPr>
              <w:rPr>
                <w:rFonts w:cs="Arial"/>
                <w:sz w:val="18"/>
                <w:szCs w:val="18"/>
              </w:rPr>
            </w:pPr>
            <w:r w:rsidRPr="007546F6">
              <w:rPr>
                <w:rFonts w:cs="Calibri"/>
                <w:color w:val="000000"/>
                <w:sz w:val="18"/>
                <w:szCs w:val="18"/>
              </w:rPr>
              <w:t>4.2 (3.3, 5.3)</w:t>
            </w:r>
          </w:p>
        </w:tc>
        <w:tc>
          <w:tcPr>
            <w:tcW w:w="284" w:type="dxa"/>
            <w:vAlign w:val="center"/>
          </w:tcPr>
          <w:p w14:paraId="7E8DC1A9"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4B5B18" w14:textId="77777777" w:rsidR="007C7266" w:rsidRPr="007546F6" w:rsidRDefault="007C7266" w:rsidP="004C1E46">
            <w:pPr>
              <w:rPr>
                <w:rFonts w:cs="Arial"/>
                <w:sz w:val="18"/>
                <w:szCs w:val="18"/>
              </w:rPr>
            </w:pPr>
            <w:r w:rsidRPr="007546F6">
              <w:rPr>
                <w:rFonts w:cs="Calibri"/>
                <w:color w:val="000000"/>
                <w:sz w:val="18"/>
                <w:szCs w:val="18"/>
              </w:rPr>
              <w:t>1.6 (1, 2.3)</w:t>
            </w:r>
          </w:p>
        </w:tc>
      </w:tr>
      <w:tr w:rsidR="00923ECF" w:rsidRPr="00923ECF" w14:paraId="5D607EB3" w14:textId="77777777" w:rsidTr="007546F6">
        <w:trPr>
          <w:trHeight w:val="255"/>
          <w:jc w:val="center"/>
        </w:trPr>
        <w:tc>
          <w:tcPr>
            <w:tcW w:w="789" w:type="dxa"/>
            <w:tcBorders>
              <w:right w:val="single" w:sz="4" w:space="0" w:color="auto"/>
            </w:tcBorders>
            <w:shd w:val="clear" w:color="auto" w:fill="auto"/>
            <w:noWrap/>
            <w:vAlign w:val="center"/>
          </w:tcPr>
          <w:p w14:paraId="78673361" w14:textId="77777777" w:rsidR="007C7266" w:rsidRPr="007546F6" w:rsidRDefault="007C7266" w:rsidP="004C1E46">
            <w:pPr>
              <w:jc w:val="center"/>
              <w:rPr>
                <w:rFonts w:cs="Arial"/>
                <w:sz w:val="18"/>
                <w:szCs w:val="18"/>
              </w:rPr>
            </w:pPr>
            <w:r w:rsidRPr="007546F6">
              <w:rPr>
                <w:rFonts w:cs="Arial"/>
                <w:sz w:val="18"/>
                <w:szCs w:val="18"/>
              </w:rPr>
              <w:t>2011</w:t>
            </w:r>
          </w:p>
        </w:tc>
        <w:tc>
          <w:tcPr>
            <w:tcW w:w="284" w:type="dxa"/>
            <w:tcBorders>
              <w:left w:val="single" w:sz="4" w:space="0" w:color="auto"/>
            </w:tcBorders>
            <w:vAlign w:val="center"/>
          </w:tcPr>
          <w:p w14:paraId="2A2B0C65"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08757C8" w14:textId="77777777" w:rsidR="007C7266" w:rsidRPr="007546F6" w:rsidRDefault="007C7266" w:rsidP="004C1E46">
            <w:pPr>
              <w:rPr>
                <w:rFonts w:cs="Arial"/>
                <w:sz w:val="18"/>
                <w:szCs w:val="18"/>
              </w:rPr>
            </w:pPr>
            <w:r w:rsidRPr="007546F6">
              <w:rPr>
                <w:rFonts w:cs="Calibri"/>
                <w:color w:val="000000"/>
                <w:sz w:val="18"/>
                <w:szCs w:val="18"/>
              </w:rPr>
              <w:t>53.0 (46.1, 60.6)</w:t>
            </w:r>
          </w:p>
        </w:tc>
        <w:tc>
          <w:tcPr>
            <w:tcW w:w="284" w:type="dxa"/>
            <w:vAlign w:val="center"/>
          </w:tcPr>
          <w:p w14:paraId="733F6C5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D54BF" w14:textId="77777777" w:rsidR="007C7266" w:rsidRPr="007546F6" w:rsidRDefault="007C7266" w:rsidP="004C1E46">
            <w:pPr>
              <w:rPr>
                <w:rFonts w:cs="Arial"/>
                <w:sz w:val="18"/>
                <w:szCs w:val="18"/>
              </w:rPr>
            </w:pPr>
            <w:r w:rsidRPr="007546F6">
              <w:rPr>
                <w:rFonts w:cs="Calibri"/>
                <w:color w:val="000000"/>
                <w:sz w:val="18"/>
                <w:szCs w:val="18"/>
              </w:rPr>
              <w:t>44.3 (37, 52.7)</w:t>
            </w:r>
          </w:p>
        </w:tc>
        <w:tc>
          <w:tcPr>
            <w:tcW w:w="283" w:type="dxa"/>
            <w:vAlign w:val="center"/>
          </w:tcPr>
          <w:p w14:paraId="5D19144D"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62CC3E9" w14:textId="77777777" w:rsidR="007C7266" w:rsidRPr="007546F6" w:rsidRDefault="007C7266" w:rsidP="004C1E46">
            <w:pPr>
              <w:rPr>
                <w:rFonts w:cs="Arial"/>
                <w:sz w:val="18"/>
                <w:szCs w:val="18"/>
              </w:rPr>
            </w:pPr>
            <w:r w:rsidRPr="007546F6">
              <w:rPr>
                <w:rFonts w:cs="Calibri"/>
                <w:color w:val="000000"/>
                <w:sz w:val="18"/>
                <w:szCs w:val="18"/>
              </w:rPr>
              <w:t>9.8 (7.8, 12.3)</w:t>
            </w:r>
          </w:p>
        </w:tc>
        <w:tc>
          <w:tcPr>
            <w:tcW w:w="284" w:type="dxa"/>
            <w:vAlign w:val="center"/>
          </w:tcPr>
          <w:p w14:paraId="1E6497B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1DFC30" w14:textId="77777777" w:rsidR="007C7266" w:rsidRPr="007546F6" w:rsidRDefault="007C7266" w:rsidP="004C1E46">
            <w:pPr>
              <w:rPr>
                <w:rFonts w:cs="Arial"/>
                <w:sz w:val="18"/>
                <w:szCs w:val="18"/>
              </w:rPr>
            </w:pPr>
            <w:r w:rsidRPr="007546F6">
              <w:rPr>
                <w:rFonts w:cs="Calibri"/>
                <w:color w:val="000000"/>
                <w:sz w:val="18"/>
                <w:szCs w:val="18"/>
              </w:rPr>
              <w:t>1.8 (1.1, 2.7)</w:t>
            </w:r>
          </w:p>
        </w:tc>
      </w:tr>
      <w:tr w:rsidR="00923ECF" w:rsidRPr="00923ECF" w14:paraId="3F7960AE" w14:textId="77777777" w:rsidTr="007546F6">
        <w:trPr>
          <w:trHeight w:val="255"/>
          <w:jc w:val="center"/>
        </w:trPr>
        <w:tc>
          <w:tcPr>
            <w:tcW w:w="789" w:type="dxa"/>
            <w:tcBorders>
              <w:right w:val="single" w:sz="4" w:space="0" w:color="auto"/>
            </w:tcBorders>
            <w:shd w:val="clear" w:color="auto" w:fill="auto"/>
            <w:noWrap/>
            <w:vAlign w:val="center"/>
          </w:tcPr>
          <w:p w14:paraId="59E97AE2" w14:textId="77777777" w:rsidR="007C7266" w:rsidRPr="007546F6" w:rsidRDefault="007C7266" w:rsidP="004C1E46">
            <w:pPr>
              <w:jc w:val="center"/>
              <w:rPr>
                <w:rFonts w:cs="Arial"/>
                <w:sz w:val="18"/>
                <w:szCs w:val="18"/>
              </w:rPr>
            </w:pPr>
            <w:r w:rsidRPr="007546F6">
              <w:rPr>
                <w:rFonts w:cs="Arial"/>
                <w:sz w:val="18"/>
                <w:szCs w:val="18"/>
              </w:rPr>
              <w:t>2012</w:t>
            </w:r>
          </w:p>
        </w:tc>
        <w:tc>
          <w:tcPr>
            <w:tcW w:w="284" w:type="dxa"/>
            <w:tcBorders>
              <w:left w:val="single" w:sz="4" w:space="0" w:color="auto"/>
            </w:tcBorders>
            <w:vAlign w:val="center"/>
          </w:tcPr>
          <w:p w14:paraId="6D1C12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8FDE57A" w14:textId="77777777" w:rsidR="007C7266" w:rsidRPr="007546F6" w:rsidRDefault="007C7266" w:rsidP="004C1E46">
            <w:pPr>
              <w:rPr>
                <w:rFonts w:cs="Arial"/>
                <w:sz w:val="18"/>
                <w:szCs w:val="18"/>
              </w:rPr>
            </w:pPr>
            <w:r w:rsidRPr="007546F6">
              <w:rPr>
                <w:rFonts w:cs="Calibri"/>
                <w:color w:val="000000"/>
                <w:sz w:val="18"/>
                <w:szCs w:val="18"/>
              </w:rPr>
              <w:t>86.7 (71.6, 104.1)</w:t>
            </w:r>
          </w:p>
        </w:tc>
        <w:tc>
          <w:tcPr>
            <w:tcW w:w="284" w:type="dxa"/>
            <w:vAlign w:val="center"/>
          </w:tcPr>
          <w:p w14:paraId="6F596FA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51C6C6C" w14:textId="77777777" w:rsidR="007C7266" w:rsidRPr="007546F6" w:rsidRDefault="007C7266" w:rsidP="004C1E46">
            <w:pPr>
              <w:rPr>
                <w:rFonts w:cs="Arial"/>
                <w:sz w:val="18"/>
                <w:szCs w:val="18"/>
              </w:rPr>
            </w:pPr>
            <w:r w:rsidRPr="007546F6">
              <w:rPr>
                <w:rFonts w:cs="Calibri"/>
                <w:color w:val="000000"/>
                <w:sz w:val="18"/>
                <w:szCs w:val="18"/>
              </w:rPr>
              <w:t>37.9 (31.9, 44.6)</w:t>
            </w:r>
          </w:p>
        </w:tc>
        <w:tc>
          <w:tcPr>
            <w:tcW w:w="283" w:type="dxa"/>
            <w:vAlign w:val="center"/>
          </w:tcPr>
          <w:p w14:paraId="3E784BA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7FBB032" w14:textId="77777777" w:rsidR="007C7266" w:rsidRPr="007546F6" w:rsidRDefault="007C7266" w:rsidP="004C1E46">
            <w:pPr>
              <w:rPr>
                <w:rFonts w:cs="Arial"/>
                <w:sz w:val="18"/>
                <w:szCs w:val="18"/>
              </w:rPr>
            </w:pPr>
            <w:r w:rsidRPr="007546F6">
              <w:rPr>
                <w:rFonts w:cs="Calibri"/>
                <w:color w:val="000000"/>
                <w:sz w:val="18"/>
                <w:szCs w:val="18"/>
              </w:rPr>
              <w:t>5.7 (4.2, 7.6)</w:t>
            </w:r>
          </w:p>
        </w:tc>
        <w:tc>
          <w:tcPr>
            <w:tcW w:w="284" w:type="dxa"/>
            <w:vAlign w:val="center"/>
          </w:tcPr>
          <w:p w14:paraId="7DA3362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61FED0" w14:textId="77777777" w:rsidR="007C7266" w:rsidRPr="007546F6" w:rsidRDefault="007C7266" w:rsidP="004C1E46">
            <w:pPr>
              <w:rPr>
                <w:rFonts w:cs="Arial"/>
                <w:sz w:val="18"/>
                <w:szCs w:val="18"/>
              </w:rPr>
            </w:pPr>
            <w:r w:rsidRPr="007546F6">
              <w:rPr>
                <w:rFonts w:cs="Calibri"/>
                <w:color w:val="000000"/>
                <w:sz w:val="18"/>
                <w:szCs w:val="18"/>
              </w:rPr>
              <w:t>1.2 (0.7, 2)</w:t>
            </w:r>
          </w:p>
        </w:tc>
      </w:tr>
      <w:tr w:rsidR="00923ECF" w:rsidRPr="00923ECF" w14:paraId="03D27179" w14:textId="77777777" w:rsidTr="007546F6">
        <w:trPr>
          <w:trHeight w:val="255"/>
          <w:jc w:val="center"/>
        </w:trPr>
        <w:tc>
          <w:tcPr>
            <w:tcW w:w="789" w:type="dxa"/>
            <w:tcBorders>
              <w:right w:val="single" w:sz="4" w:space="0" w:color="auto"/>
            </w:tcBorders>
            <w:shd w:val="clear" w:color="auto" w:fill="auto"/>
            <w:noWrap/>
            <w:vAlign w:val="center"/>
          </w:tcPr>
          <w:p w14:paraId="2E7EDB70" w14:textId="77777777" w:rsidR="007C7266" w:rsidRPr="007546F6" w:rsidRDefault="007C7266" w:rsidP="004C1E46">
            <w:pPr>
              <w:jc w:val="center"/>
              <w:rPr>
                <w:rFonts w:cs="Arial"/>
                <w:sz w:val="18"/>
                <w:szCs w:val="18"/>
              </w:rPr>
            </w:pPr>
            <w:r w:rsidRPr="007546F6">
              <w:rPr>
                <w:rFonts w:cs="Arial"/>
                <w:sz w:val="18"/>
                <w:szCs w:val="18"/>
              </w:rPr>
              <w:t>2013</w:t>
            </w:r>
          </w:p>
        </w:tc>
        <w:tc>
          <w:tcPr>
            <w:tcW w:w="284" w:type="dxa"/>
            <w:tcBorders>
              <w:left w:val="single" w:sz="4" w:space="0" w:color="auto"/>
            </w:tcBorders>
            <w:vAlign w:val="center"/>
          </w:tcPr>
          <w:p w14:paraId="53B5249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7489016" w14:textId="77777777" w:rsidR="007C7266" w:rsidRPr="007546F6" w:rsidRDefault="007C7266" w:rsidP="004C1E46">
            <w:pPr>
              <w:rPr>
                <w:rFonts w:cs="Arial"/>
                <w:sz w:val="18"/>
                <w:szCs w:val="18"/>
              </w:rPr>
            </w:pPr>
            <w:r w:rsidRPr="007546F6">
              <w:rPr>
                <w:rFonts w:cs="Calibri"/>
                <w:color w:val="000000"/>
                <w:sz w:val="18"/>
                <w:szCs w:val="18"/>
              </w:rPr>
              <w:t>63.7 (48.8, 81.7)</w:t>
            </w:r>
          </w:p>
        </w:tc>
        <w:tc>
          <w:tcPr>
            <w:tcW w:w="284" w:type="dxa"/>
            <w:vAlign w:val="center"/>
          </w:tcPr>
          <w:p w14:paraId="65CC8BC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31B7828" w14:textId="77777777" w:rsidR="007C7266" w:rsidRPr="007546F6" w:rsidRDefault="007C7266" w:rsidP="004C1E46">
            <w:pPr>
              <w:rPr>
                <w:rFonts w:cs="Arial"/>
                <w:sz w:val="18"/>
                <w:szCs w:val="18"/>
              </w:rPr>
            </w:pPr>
            <w:r w:rsidRPr="007546F6">
              <w:rPr>
                <w:rFonts w:cs="Calibri"/>
                <w:color w:val="000000"/>
                <w:sz w:val="18"/>
                <w:szCs w:val="18"/>
              </w:rPr>
              <w:t>30.1 (22.6, 39.3)</w:t>
            </w:r>
          </w:p>
        </w:tc>
        <w:tc>
          <w:tcPr>
            <w:tcW w:w="283" w:type="dxa"/>
            <w:vAlign w:val="center"/>
          </w:tcPr>
          <w:p w14:paraId="7FDD841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020BC51" w14:textId="77777777" w:rsidR="007C7266" w:rsidRPr="007546F6" w:rsidRDefault="007C7266" w:rsidP="004C1E46">
            <w:pPr>
              <w:rPr>
                <w:rFonts w:cs="Arial"/>
                <w:sz w:val="18"/>
                <w:szCs w:val="18"/>
              </w:rPr>
            </w:pPr>
            <w:r w:rsidRPr="007546F6">
              <w:rPr>
                <w:rFonts w:cs="Calibri"/>
                <w:color w:val="000000"/>
                <w:sz w:val="18"/>
                <w:szCs w:val="18"/>
              </w:rPr>
              <w:t>18.3 (14.5, 22.9)</w:t>
            </w:r>
          </w:p>
        </w:tc>
        <w:tc>
          <w:tcPr>
            <w:tcW w:w="284" w:type="dxa"/>
            <w:vAlign w:val="center"/>
          </w:tcPr>
          <w:p w14:paraId="32E5738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78DBE83" w14:textId="77777777" w:rsidR="007C7266" w:rsidRPr="007546F6" w:rsidRDefault="007C7266" w:rsidP="004C1E46">
            <w:pPr>
              <w:rPr>
                <w:rFonts w:cs="Arial"/>
                <w:sz w:val="18"/>
                <w:szCs w:val="18"/>
              </w:rPr>
            </w:pPr>
            <w:r w:rsidRPr="007546F6">
              <w:rPr>
                <w:rFonts w:cs="Calibri"/>
                <w:color w:val="000000"/>
                <w:sz w:val="18"/>
                <w:szCs w:val="18"/>
              </w:rPr>
              <w:t>0.7 (0.3, 1.2)</w:t>
            </w:r>
          </w:p>
        </w:tc>
      </w:tr>
      <w:tr w:rsidR="00923ECF" w:rsidRPr="00923ECF" w14:paraId="2D394276" w14:textId="77777777" w:rsidTr="007546F6">
        <w:trPr>
          <w:trHeight w:val="255"/>
          <w:jc w:val="center"/>
        </w:trPr>
        <w:tc>
          <w:tcPr>
            <w:tcW w:w="789" w:type="dxa"/>
            <w:tcBorders>
              <w:right w:val="single" w:sz="4" w:space="0" w:color="auto"/>
            </w:tcBorders>
            <w:shd w:val="clear" w:color="auto" w:fill="auto"/>
            <w:noWrap/>
            <w:vAlign w:val="center"/>
          </w:tcPr>
          <w:p w14:paraId="3B57E62E" w14:textId="77777777" w:rsidR="007C7266" w:rsidRPr="007546F6" w:rsidRDefault="007C7266" w:rsidP="004C1E46">
            <w:pPr>
              <w:jc w:val="center"/>
              <w:rPr>
                <w:rFonts w:cs="Arial"/>
                <w:sz w:val="18"/>
                <w:szCs w:val="18"/>
              </w:rPr>
            </w:pPr>
            <w:r w:rsidRPr="007546F6">
              <w:rPr>
                <w:rFonts w:cs="Arial"/>
                <w:sz w:val="18"/>
                <w:szCs w:val="18"/>
              </w:rPr>
              <w:t>2014</w:t>
            </w:r>
          </w:p>
        </w:tc>
        <w:tc>
          <w:tcPr>
            <w:tcW w:w="284" w:type="dxa"/>
            <w:tcBorders>
              <w:left w:val="single" w:sz="4" w:space="0" w:color="auto"/>
            </w:tcBorders>
            <w:vAlign w:val="center"/>
          </w:tcPr>
          <w:p w14:paraId="362647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592F78E" w14:textId="77777777" w:rsidR="007C7266" w:rsidRPr="007546F6" w:rsidRDefault="007C7266" w:rsidP="004C1E46">
            <w:pPr>
              <w:rPr>
                <w:rFonts w:cs="Arial"/>
                <w:sz w:val="18"/>
                <w:szCs w:val="18"/>
              </w:rPr>
            </w:pPr>
            <w:r w:rsidRPr="007546F6">
              <w:rPr>
                <w:rFonts w:cs="Calibri"/>
                <w:color w:val="000000"/>
                <w:sz w:val="18"/>
                <w:szCs w:val="18"/>
              </w:rPr>
              <w:t>73.4 (59.8, 89.2)</w:t>
            </w:r>
          </w:p>
        </w:tc>
        <w:tc>
          <w:tcPr>
            <w:tcW w:w="284" w:type="dxa"/>
            <w:vAlign w:val="center"/>
          </w:tcPr>
          <w:p w14:paraId="223009E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7F8E4EC" w14:textId="77777777" w:rsidR="007C7266" w:rsidRPr="007546F6" w:rsidRDefault="007C7266" w:rsidP="004C1E46">
            <w:pPr>
              <w:rPr>
                <w:rFonts w:cs="Arial"/>
                <w:sz w:val="18"/>
                <w:szCs w:val="18"/>
              </w:rPr>
            </w:pPr>
            <w:r w:rsidRPr="007546F6">
              <w:rPr>
                <w:rFonts w:cs="Calibri"/>
                <w:color w:val="000000"/>
                <w:sz w:val="18"/>
                <w:szCs w:val="18"/>
              </w:rPr>
              <w:t>29.6 (24, 36.2)</w:t>
            </w:r>
          </w:p>
        </w:tc>
        <w:tc>
          <w:tcPr>
            <w:tcW w:w="283" w:type="dxa"/>
            <w:vAlign w:val="center"/>
          </w:tcPr>
          <w:p w14:paraId="1272EAD5"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5DA7B097" w14:textId="77777777" w:rsidR="007C7266" w:rsidRPr="007546F6" w:rsidRDefault="007C7266" w:rsidP="004C1E46">
            <w:pPr>
              <w:rPr>
                <w:rFonts w:cs="Arial"/>
                <w:sz w:val="18"/>
                <w:szCs w:val="18"/>
              </w:rPr>
            </w:pPr>
            <w:r w:rsidRPr="007546F6">
              <w:rPr>
                <w:rFonts w:cs="Calibri"/>
                <w:color w:val="000000"/>
                <w:sz w:val="18"/>
                <w:szCs w:val="18"/>
              </w:rPr>
              <w:t>13.1 (10.5, 16.1)</w:t>
            </w:r>
          </w:p>
        </w:tc>
        <w:tc>
          <w:tcPr>
            <w:tcW w:w="284" w:type="dxa"/>
            <w:vAlign w:val="center"/>
          </w:tcPr>
          <w:p w14:paraId="052E681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5B64DC"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99ACA54" w14:textId="77777777" w:rsidTr="007546F6">
        <w:trPr>
          <w:trHeight w:val="255"/>
          <w:jc w:val="center"/>
        </w:trPr>
        <w:tc>
          <w:tcPr>
            <w:tcW w:w="789" w:type="dxa"/>
            <w:tcBorders>
              <w:right w:val="single" w:sz="4" w:space="0" w:color="auto"/>
            </w:tcBorders>
            <w:shd w:val="clear" w:color="auto" w:fill="auto"/>
            <w:noWrap/>
            <w:vAlign w:val="center"/>
          </w:tcPr>
          <w:p w14:paraId="08B769FC" w14:textId="77777777" w:rsidR="007C7266" w:rsidRPr="007546F6" w:rsidRDefault="007C7266" w:rsidP="004C1E46">
            <w:pPr>
              <w:jc w:val="center"/>
              <w:rPr>
                <w:rFonts w:cs="Arial"/>
                <w:sz w:val="18"/>
                <w:szCs w:val="18"/>
              </w:rPr>
            </w:pPr>
            <w:r w:rsidRPr="007546F6">
              <w:rPr>
                <w:rFonts w:cs="Arial"/>
                <w:sz w:val="18"/>
                <w:szCs w:val="18"/>
              </w:rPr>
              <w:t>2015</w:t>
            </w:r>
          </w:p>
        </w:tc>
        <w:tc>
          <w:tcPr>
            <w:tcW w:w="284" w:type="dxa"/>
            <w:tcBorders>
              <w:left w:val="single" w:sz="4" w:space="0" w:color="auto"/>
            </w:tcBorders>
            <w:vAlign w:val="center"/>
          </w:tcPr>
          <w:p w14:paraId="7F69961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0B04E12" w14:textId="77777777" w:rsidR="007C7266" w:rsidRPr="007546F6" w:rsidRDefault="007C7266" w:rsidP="004C1E46">
            <w:pPr>
              <w:rPr>
                <w:rFonts w:cs="Arial"/>
                <w:sz w:val="18"/>
                <w:szCs w:val="18"/>
              </w:rPr>
            </w:pPr>
            <w:r w:rsidRPr="007546F6">
              <w:rPr>
                <w:rFonts w:cs="Calibri"/>
                <w:color w:val="000000"/>
                <w:sz w:val="18"/>
                <w:szCs w:val="18"/>
              </w:rPr>
              <w:t>56.3 (46.8, 67)</w:t>
            </w:r>
          </w:p>
        </w:tc>
        <w:tc>
          <w:tcPr>
            <w:tcW w:w="284" w:type="dxa"/>
            <w:vAlign w:val="center"/>
          </w:tcPr>
          <w:p w14:paraId="56AFCE4C"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318A1792" w14:textId="77777777" w:rsidR="007C7266" w:rsidRPr="007546F6" w:rsidRDefault="007C7266" w:rsidP="004C1E46">
            <w:pPr>
              <w:rPr>
                <w:rFonts w:cs="Arial"/>
                <w:sz w:val="18"/>
                <w:szCs w:val="18"/>
              </w:rPr>
            </w:pPr>
            <w:r w:rsidRPr="007546F6">
              <w:rPr>
                <w:rFonts w:cs="Calibri"/>
                <w:color w:val="000000"/>
                <w:sz w:val="18"/>
                <w:szCs w:val="18"/>
              </w:rPr>
              <w:t>27.2 (21.8, 33.5)</w:t>
            </w:r>
          </w:p>
        </w:tc>
        <w:tc>
          <w:tcPr>
            <w:tcW w:w="283" w:type="dxa"/>
            <w:vAlign w:val="center"/>
          </w:tcPr>
          <w:p w14:paraId="19B70D5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E877928" w14:textId="77777777" w:rsidR="007C7266" w:rsidRPr="007546F6" w:rsidRDefault="007C7266" w:rsidP="004C1E46">
            <w:pPr>
              <w:rPr>
                <w:rFonts w:cs="Arial"/>
                <w:sz w:val="18"/>
                <w:szCs w:val="18"/>
              </w:rPr>
            </w:pPr>
            <w:r w:rsidRPr="007546F6">
              <w:rPr>
                <w:rFonts w:cs="Calibri"/>
                <w:color w:val="000000"/>
                <w:sz w:val="18"/>
                <w:szCs w:val="18"/>
              </w:rPr>
              <w:t>17.3 (14.4, 20.5)</w:t>
            </w:r>
          </w:p>
        </w:tc>
        <w:tc>
          <w:tcPr>
            <w:tcW w:w="284" w:type="dxa"/>
            <w:vAlign w:val="center"/>
          </w:tcPr>
          <w:p w14:paraId="4E3FAFF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4FB9E0" w14:textId="77777777" w:rsidR="007C7266" w:rsidRPr="007546F6" w:rsidRDefault="007C7266" w:rsidP="004C1E46">
            <w:pPr>
              <w:rPr>
                <w:rFonts w:cs="Arial"/>
                <w:sz w:val="18"/>
                <w:szCs w:val="18"/>
              </w:rPr>
            </w:pPr>
            <w:r w:rsidRPr="007546F6">
              <w:rPr>
                <w:rFonts w:cs="Calibri"/>
                <w:color w:val="000000"/>
                <w:sz w:val="18"/>
                <w:szCs w:val="18"/>
              </w:rPr>
              <w:t>0.5 (0.2, 1)</w:t>
            </w:r>
          </w:p>
        </w:tc>
      </w:tr>
      <w:tr w:rsidR="00923ECF" w:rsidRPr="00923ECF" w14:paraId="5EC58E8A" w14:textId="77777777" w:rsidTr="007546F6">
        <w:trPr>
          <w:trHeight w:val="255"/>
          <w:jc w:val="center"/>
        </w:trPr>
        <w:tc>
          <w:tcPr>
            <w:tcW w:w="789" w:type="dxa"/>
            <w:tcBorders>
              <w:right w:val="single" w:sz="4" w:space="0" w:color="auto"/>
            </w:tcBorders>
            <w:shd w:val="clear" w:color="auto" w:fill="auto"/>
            <w:noWrap/>
            <w:vAlign w:val="center"/>
          </w:tcPr>
          <w:p w14:paraId="6250A70B" w14:textId="77777777" w:rsidR="007C7266" w:rsidRPr="007546F6" w:rsidRDefault="007C7266" w:rsidP="004C1E46">
            <w:pPr>
              <w:jc w:val="center"/>
              <w:rPr>
                <w:rFonts w:cs="Arial"/>
                <w:sz w:val="18"/>
                <w:szCs w:val="18"/>
              </w:rPr>
            </w:pPr>
            <w:r w:rsidRPr="007546F6">
              <w:rPr>
                <w:rFonts w:cs="Arial"/>
                <w:sz w:val="18"/>
                <w:szCs w:val="18"/>
              </w:rPr>
              <w:t>2016</w:t>
            </w:r>
          </w:p>
        </w:tc>
        <w:tc>
          <w:tcPr>
            <w:tcW w:w="284" w:type="dxa"/>
            <w:tcBorders>
              <w:left w:val="single" w:sz="4" w:space="0" w:color="auto"/>
            </w:tcBorders>
            <w:vAlign w:val="center"/>
          </w:tcPr>
          <w:p w14:paraId="4B2549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080D084" w14:textId="77777777" w:rsidR="007C7266" w:rsidRPr="007546F6" w:rsidRDefault="007C7266" w:rsidP="004C1E46">
            <w:pPr>
              <w:rPr>
                <w:rFonts w:cs="Arial"/>
                <w:sz w:val="18"/>
                <w:szCs w:val="18"/>
              </w:rPr>
            </w:pPr>
            <w:r w:rsidRPr="007546F6">
              <w:rPr>
                <w:rFonts w:cs="Calibri"/>
                <w:color w:val="000000"/>
                <w:sz w:val="18"/>
                <w:szCs w:val="18"/>
              </w:rPr>
              <w:t>125.9 (109.9, 143.6)</w:t>
            </w:r>
          </w:p>
        </w:tc>
        <w:tc>
          <w:tcPr>
            <w:tcW w:w="284" w:type="dxa"/>
            <w:vAlign w:val="center"/>
          </w:tcPr>
          <w:p w14:paraId="18CC5A2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2AC64DC" w14:textId="77777777" w:rsidR="007C7266" w:rsidRPr="007546F6" w:rsidRDefault="007C7266" w:rsidP="004C1E46">
            <w:pPr>
              <w:rPr>
                <w:rFonts w:cs="Arial"/>
                <w:sz w:val="18"/>
                <w:szCs w:val="18"/>
              </w:rPr>
            </w:pPr>
            <w:r w:rsidRPr="007546F6">
              <w:rPr>
                <w:rFonts w:cs="Calibri"/>
                <w:color w:val="000000"/>
                <w:sz w:val="18"/>
                <w:szCs w:val="18"/>
              </w:rPr>
              <w:t>30.6 (25.9, 35.8)</w:t>
            </w:r>
          </w:p>
        </w:tc>
        <w:tc>
          <w:tcPr>
            <w:tcW w:w="283" w:type="dxa"/>
            <w:vAlign w:val="center"/>
          </w:tcPr>
          <w:p w14:paraId="5AA63711"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59B7DCA" w14:textId="77777777" w:rsidR="007C7266" w:rsidRPr="007546F6" w:rsidRDefault="007C7266" w:rsidP="004C1E46">
            <w:pPr>
              <w:rPr>
                <w:rFonts w:cs="Arial"/>
                <w:sz w:val="18"/>
                <w:szCs w:val="18"/>
              </w:rPr>
            </w:pPr>
            <w:r w:rsidRPr="007546F6">
              <w:rPr>
                <w:rFonts w:cs="Calibri"/>
                <w:color w:val="000000"/>
                <w:sz w:val="18"/>
                <w:szCs w:val="18"/>
              </w:rPr>
              <w:t>14.7 (12, 17.8)</w:t>
            </w:r>
          </w:p>
        </w:tc>
        <w:tc>
          <w:tcPr>
            <w:tcW w:w="284" w:type="dxa"/>
            <w:vAlign w:val="center"/>
          </w:tcPr>
          <w:p w14:paraId="2935767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30E8308" w14:textId="77777777" w:rsidR="007C7266" w:rsidRPr="007546F6" w:rsidRDefault="007C7266" w:rsidP="004C1E46">
            <w:pPr>
              <w:rPr>
                <w:rFonts w:cs="Arial"/>
                <w:sz w:val="18"/>
                <w:szCs w:val="18"/>
              </w:rPr>
            </w:pPr>
            <w:r w:rsidRPr="007546F6">
              <w:rPr>
                <w:rFonts w:cs="Calibri"/>
                <w:color w:val="000000"/>
                <w:sz w:val="18"/>
                <w:szCs w:val="18"/>
              </w:rPr>
              <w:t>0.1 (0, 0.2)</w:t>
            </w:r>
          </w:p>
        </w:tc>
      </w:tr>
      <w:tr w:rsidR="00923ECF" w:rsidRPr="00923ECF" w14:paraId="7D7A4092" w14:textId="77777777" w:rsidTr="007546F6">
        <w:trPr>
          <w:trHeight w:val="255"/>
          <w:jc w:val="center"/>
        </w:trPr>
        <w:tc>
          <w:tcPr>
            <w:tcW w:w="789" w:type="dxa"/>
            <w:tcBorders>
              <w:right w:val="single" w:sz="4" w:space="0" w:color="auto"/>
            </w:tcBorders>
            <w:shd w:val="clear" w:color="auto" w:fill="auto"/>
            <w:noWrap/>
            <w:vAlign w:val="center"/>
          </w:tcPr>
          <w:p w14:paraId="5BFA2CA9" w14:textId="77777777" w:rsidR="007C7266" w:rsidRPr="007546F6" w:rsidRDefault="007C7266" w:rsidP="004C1E46">
            <w:pPr>
              <w:jc w:val="center"/>
              <w:rPr>
                <w:rFonts w:cs="Arial"/>
                <w:sz w:val="18"/>
                <w:szCs w:val="18"/>
              </w:rPr>
            </w:pPr>
            <w:r w:rsidRPr="007546F6">
              <w:rPr>
                <w:rFonts w:cs="Arial"/>
                <w:sz w:val="18"/>
                <w:szCs w:val="18"/>
              </w:rPr>
              <w:t>2017</w:t>
            </w:r>
          </w:p>
        </w:tc>
        <w:tc>
          <w:tcPr>
            <w:tcW w:w="284" w:type="dxa"/>
            <w:tcBorders>
              <w:left w:val="single" w:sz="4" w:space="0" w:color="auto"/>
            </w:tcBorders>
            <w:vAlign w:val="center"/>
          </w:tcPr>
          <w:p w14:paraId="279028C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079753E" w14:textId="77777777" w:rsidR="007C7266" w:rsidRPr="007546F6" w:rsidRDefault="007C7266" w:rsidP="004C1E46">
            <w:pPr>
              <w:rPr>
                <w:rFonts w:cs="Arial"/>
                <w:sz w:val="18"/>
                <w:szCs w:val="18"/>
              </w:rPr>
            </w:pPr>
            <w:r w:rsidRPr="007546F6">
              <w:rPr>
                <w:rFonts w:cs="Calibri"/>
                <w:color w:val="000000"/>
                <w:sz w:val="18"/>
                <w:szCs w:val="18"/>
              </w:rPr>
              <w:t>90.1 (77.3, 104.4)</w:t>
            </w:r>
          </w:p>
        </w:tc>
        <w:tc>
          <w:tcPr>
            <w:tcW w:w="284" w:type="dxa"/>
            <w:vAlign w:val="center"/>
          </w:tcPr>
          <w:p w14:paraId="2E93BDA4"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DF088D" w14:textId="77777777" w:rsidR="007C7266" w:rsidRPr="007546F6" w:rsidRDefault="007C7266" w:rsidP="004C1E46">
            <w:pPr>
              <w:rPr>
                <w:rFonts w:cs="Arial"/>
                <w:sz w:val="18"/>
                <w:szCs w:val="18"/>
              </w:rPr>
            </w:pPr>
            <w:r w:rsidRPr="007546F6">
              <w:rPr>
                <w:rFonts w:cs="Calibri"/>
                <w:color w:val="000000"/>
                <w:sz w:val="18"/>
                <w:szCs w:val="18"/>
              </w:rPr>
              <w:t>21.6 (17.7, 26.1)</w:t>
            </w:r>
          </w:p>
        </w:tc>
        <w:tc>
          <w:tcPr>
            <w:tcW w:w="283" w:type="dxa"/>
            <w:vAlign w:val="center"/>
          </w:tcPr>
          <w:p w14:paraId="2B58107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C7CA02F" w14:textId="77777777" w:rsidR="007C7266" w:rsidRPr="007546F6" w:rsidRDefault="007C7266" w:rsidP="004C1E46">
            <w:pPr>
              <w:rPr>
                <w:rFonts w:cs="Arial"/>
                <w:sz w:val="18"/>
                <w:szCs w:val="18"/>
              </w:rPr>
            </w:pPr>
            <w:r w:rsidRPr="007546F6">
              <w:rPr>
                <w:rFonts w:cs="Calibri"/>
                <w:color w:val="000000"/>
                <w:sz w:val="18"/>
                <w:szCs w:val="18"/>
              </w:rPr>
              <w:t>6.1 (4.9, 7.5)</w:t>
            </w:r>
          </w:p>
        </w:tc>
        <w:tc>
          <w:tcPr>
            <w:tcW w:w="284" w:type="dxa"/>
            <w:vAlign w:val="center"/>
          </w:tcPr>
          <w:p w14:paraId="041A2E0E"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B656FAD" w14:textId="77777777" w:rsidR="007C7266" w:rsidRPr="007546F6" w:rsidRDefault="007C7266" w:rsidP="004C1E46">
            <w:pPr>
              <w:rPr>
                <w:rFonts w:cs="Arial"/>
                <w:sz w:val="18"/>
                <w:szCs w:val="18"/>
              </w:rPr>
            </w:pPr>
            <w:r w:rsidRPr="007546F6">
              <w:rPr>
                <w:rFonts w:cs="Calibri"/>
                <w:color w:val="000000"/>
                <w:sz w:val="18"/>
                <w:szCs w:val="18"/>
              </w:rPr>
              <w:t>0.4 (0.2, 0.8)</w:t>
            </w:r>
          </w:p>
        </w:tc>
      </w:tr>
      <w:tr w:rsidR="00923ECF" w:rsidRPr="00923ECF" w14:paraId="23C7D4F6" w14:textId="77777777" w:rsidTr="0020395D">
        <w:trPr>
          <w:trHeight w:val="255"/>
          <w:jc w:val="center"/>
        </w:trPr>
        <w:tc>
          <w:tcPr>
            <w:tcW w:w="789" w:type="dxa"/>
            <w:tcBorders>
              <w:right w:val="single" w:sz="4" w:space="0" w:color="auto"/>
            </w:tcBorders>
            <w:shd w:val="clear" w:color="auto" w:fill="auto"/>
            <w:noWrap/>
            <w:vAlign w:val="center"/>
          </w:tcPr>
          <w:p w14:paraId="560C23A3" w14:textId="77777777" w:rsidR="007C7266" w:rsidRPr="007546F6" w:rsidRDefault="007C7266" w:rsidP="004C1E46">
            <w:pPr>
              <w:jc w:val="center"/>
              <w:rPr>
                <w:rFonts w:cs="Arial"/>
                <w:sz w:val="18"/>
                <w:szCs w:val="18"/>
              </w:rPr>
            </w:pPr>
            <w:r w:rsidRPr="007546F6">
              <w:rPr>
                <w:rFonts w:cs="Arial"/>
                <w:sz w:val="18"/>
                <w:szCs w:val="18"/>
              </w:rPr>
              <w:t>2018</w:t>
            </w:r>
          </w:p>
        </w:tc>
        <w:tc>
          <w:tcPr>
            <w:tcW w:w="284" w:type="dxa"/>
            <w:tcBorders>
              <w:left w:val="single" w:sz="4" w:space="0" w:color="auto"/>
            </w:tcBorders>
            <w:vAlign w:val="center"/>
          </w:tcPr>
          <w:p w14:paraId="2AC0152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5F788ED" w14:textId="77777777" w:rsidR="007C7266" w:rsidRPr="007546F6" w:rsidRDefault="007C7266" w:rsidP="004C1E46">
            <w:pPr>
              <w:rPr>
                <w:rFonts w:cs="Arial"/>
                <w:sz w:val="18"/>
                <w:szCs w:val="18"/>
              </w:rPr>
            </w:pPr>
            <w:r w:rsidRPr="007546F6">
              <w:rPr>
                <w:rFonts w:cs="Calibri"/>
                <w:color w:val="000000"/>
                <w:sz w:val="18"/>
                <w:szCs w:val="18"/>
              </w:rPr>
              <w:t>105.8 (92, 121)</w:t>
            </w:r>
          </w:p>
        </w:tc>
        <w:tc>
          <w:tcPr>
            <w:tcW w:w="284" w:type="dxa"/>
            <w:vAlign w:val="center"/>
          </w:tcPr>
          <w:p w14:paraId="244CC23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FC2A054" w14:textId="77777777" w:rsidR="007C7266" w:rsidRPr="007546F6" w:rsidRDefault="007C7266" w:rsidP="004C1E46">
            <w:pPr>
              <w:rPr>
                <w:rFonts w:cs="Arial"/>
                <w:sz w:val="18"/>
                <w:szCs w:val="18"/>
              </w:rPr>
            </w:pPr>
            <w:r w:rsidRPr="007546F6">
              <w:rPr>
                <w:rFonts w:cs="Calibri"/>
                <w:color w:val="000000"/>
                <w:sz w:val="18"/>
                <w:szCs w:val="18"/>
              </w:rPr>
              <w:t>34.6 (28, 42.2)</w:t>
            </w:r>
          </w:p>
        </w:tc>
        <w:tc>
          <w:tcPr>
            <w:tcW w:w="283" w:type="dxa"/>
            <w:vAlign w:val="center"/>
          </w:tcPr>
          <w:p w14:paraId="588D77C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638EF26" w14:textId="77777777" w:rsidR="007C7266" w:rsidRPr="007546F6" w:rsidRDefault="007C7266" w:rsidP="004C1E46">
            <w:pPr>
              <w:rPr>
                <w:rFonts w:cs="Arial"/>
                <w:sz w:val="18"/>
                <w:szCs w:val="18"/>
              </w:rPr>
            </w:pPr>
            <w:r w:rsidRPr="007546F6">
              <w:rPr>
                <w:rFonts w:cs="Calibri"/>
                <w:color w:val="000000"/>
                <w:sz w:val="18"/>
                <w:szCs w:val="18"/>
              </w:rPr>
              <w:t>4.5 (3.3, 5.9)</w:t>
            </w:r>
          </w:p>
        </w:tc>
        <w:tc>
          <w:tcPr>
            <w:tcW w:w="284" w:type="dxa"/>
            <w:vAlign w:val="center"/>
          </w:tcPr>
          <w:p w14:paraId="113B6730"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EF262DF" w14:textId="77777777" w:rsidR="007C7266" w:rsidRPr="007546F6" w:rsidRDefault="007C7266" w:rsidP="004C1E46">
            <w:pPr>
              <w:rPr>
                <w:rFonts w:cs="Arial"/>
                <w:sz w:val="18"/>
                <w:szCs w:val="18"/>
              </w:rPr>
            </w:pPr>
            <w:r w:rsidRPr="007546F6">
              <w:rPr>
                <w:rFonts w:cs="Calibri"/>
                <w:color w:val="000000"/>
                <w:sz w:val="18"/>
                <w:szCs w:val="18"/>
              </w:rPr>
              <w:t>0.8 (0.4, 1.2)</w:t>
            </w:r>
          </w:p>
        </w:tc>
      </w:tr>
      <w:tr w:rsidR="00923ECF" w:rsidRPr="00923ECF" w14:paraId="331CBB71" w14:textId="77777777" w:rsidTr="0020395D">
        <w:trPr>
          <w:trHeight w:val="255"/>
          <w:jc w:val="center"/>
        </w:trPr>
        <w:tc>
          <w:tcPr>
            <w:tcW w:w="789" w:type="dxa"/>
            <w:tcBorders>
              <w:right w:val="single" w:sz="4" w:space="0" w:color="auto"/>
            </w:tcBorders>
            <w:shd w:val="clear" w:color="auto" w:fill="E6E6E6"/>
            <w:noWrap/>
            <w:vAlign w:val="center"/>
          </w:tcPr>
          <w:p w14:paraId="4441B3F0" w14:textId="77777777" w:rsidR="007C7266" w:rsidRPr="007546F6" w:rsidRDefault="007C7266" w:rsidP="004C1E46">
            <w:pPr>
              <w:jc w:val="center"/>
              <w:rPr>
                <w:rFonts w:cs="Arial"/>
                <w:sz w:val="18"/>
                <w:szCs w:val="18"/>
              </w:rPr>
            </w:pPr>
            <w:r w:rsidRPr="007546F6">
              <w:rPr>
                <w:rFonts w:cs="Arial"/>
                <w:sz w:val="18"/>
                <w:szCs w:val="18"/>
              </w:rPr>
              <w:t>2019</w:t>
            </w:r>
          </w:p>
        </w:tc>
        <w:tc>
          <w:tcPr>
            <w:tcW w:w="284" w:type="dxa"/>
            <w:tcBorders>
              <w:left w:val="single" w:sz="4" w:space="0" w:color="auto"/>
            </w:tcBorders>
            <w:shd w:val="clear" w:color="auto" w:fill="E6E6E6"/>
            <w:vAlign w:val="center"/>
          </w:tcPr>
          <w:p w14:paraId="27A0DE79" w14:textId="77777777" w:rsidR="007C7266" w:rsidRPr="007546F6" w:rsidRDefault="007C7266" w:rsidP="004C1E46">
            <w:pPr>
              <w:rPr>
                <w:rFonts w:cs="Calibri"/>
                <w:color w:val="000000"/>
                <w:sz w:val="18"/>
                <w:szCs w:val="18"/>
              </w:rPr>
            </w:pPr>
          </w:p>
        </w:tc>
        <w:tc>
          <w:tcPr>
            <w:tcW w:w="1984" w:type="dxa"/>
            <w:shd w:val="clear" w:color="auto" w:fill="E6E6E6"/>
            <w:noWrap/>
            <w:vAlign w:val="center"/>
          </w:tcPr>
          <w:p w14:paraId="61838B17" w14:textId="77777777" w:rsidR="007C7266" w:rsidRPr="007546F6" w:rsidRDefault="007C7266" w:rsidP="004C1E46">
            <w:pPr>
              <w:rPr>
                <w:rFonts w:cs="Arial"/>
                <w:sz w:val="18"/>
                <w:szCs w:val="18"/>
                <w:highlight w:val="yellow"/>
              </w:rPr>
            </w:pPr>
            <w:r w:rsidRPr="007546F6">
              <w:rPr>
                <w:rFonts w:cs="Calibri"/>
                <w:color w:val="000000"/>
                <w:sz w:val="18"/>
                <w:szCs w:val="18"/>
              </w:rPr>
              <w:t>105.2 (90.1, 122)</w:t>
            </w:r>
          </w:p>
        </w:tc>
        <w:tc>
          <w:tcPr>
            <w:tcW w:w="284" w:type="dxa"/>
            <w:shd w:val="clear" w:color="auto" w:fill="E6E6E6"/>
            <w:vAlign w:val="center"/>
          </w:tcPr>
          <w:p w14:paraId="0E7BE7F8" w14:textId="77777777" w:rsidR="007C7266" w:rsidRPr="007546F6" w:rsidRDefault="007C7266" w:rsidP="004C1E46">
            <w:pPr>
              <w:rPr>
                <w:rFonts w:cs="Calibri"/>
                <w:color w:val="000000"/>
                <w:sz w:val="18"/>
                <w:szCs w:val="18"/>
              </w:rPr>
            </w:pPr>
          </w:p>
        </w:tc>
        <w:tc>
          <w:tcPr>
            <w:tcW w:w="1843" w:type="dxa"/>
            <w:shd w:val="clear" w:color="auto" w:fill="E6E6E6"/>
            <w:noWrap/>
            <w:vAlign w:val="center"/>
          </w:tcPr>
          <w:p w14:paraId="427EDD2D" w14:textId="77777777" w:rsidR="007C7266" w:rsidRPr="007546F6" w:rsidRDefault="007C7266" w:rsidP="004C1E46">
            <w:pPr>
              <w:rPr>
                <w:rFonts w:cs="Arial"/>
                <w:sz w:val="18"/>
                <w:szCs w:val="18"/>
                <w:highlight w:val="yellow"/>
              </w:rPr>
            </w:pPr>
            <w:r w:rsidRPr="007546F6">
              <w:rPr>
                <w:rFonts w:cs="Calibri"/>
                <w:color w:val="000000"/>
                <w:sz w:val="18"/>
                <w:szCs w:val="18"/>
              </w:rPr>
              <w:t>28.8 (24.5, 33.8)</w:t>
            </w:r>
          </w:p>
        </w:tc>
        <w:tc>
          <w:tcPr>
            <w:tcW w:w="283" w:type="dxa"/>
            <w:shd w:val="clear" w:color="auto" w:fill="E6E6E6"/>
            <w:vAlign w:val="center"/>
          </w:tcPr>
          <w:p w14:paraId="17F7D726" w14:textId="77777777" w:rsidR="007C7266" w:rsidRPr="007546F6" w:rsidRDefault="007C7266" w:rsidP="004C1E46">
            <w:pPr>
              <w:jc w:val="right"/>
              <w:rPr>
                <w:rFonts w:cs="Calibri"/>
                <w:color w:val="000000"/>
                <w:sz w:val="18"/>
                <w:szCs w:val="18"/>
              </w:rPr>
            </w:pPr>
          </w:p>
        </w:tc>
        <w:tc>
          <w:tcPr>
            <w:tcW w:w="1559" w:type="dxa"/>
            <w:shd w:val="clear" w:color="auto" w:fill="E6E6E6"/>
            <w:noWrap/>
            <w:vAlign w:val="center"/>
          </w:tcPr>
          <w:p w14:paraId="1A059171" w14:textId="77777777" w:rsidR="007C7266" w:rsidRPr="007546F6" w:rsidRDefault="007C7266" w:rsidP="004C1E46">
            <w:pPr>
              <w:rPr>
                <w:rFonts w:cs="Arial"/>
                <w:sz w:val="18"/>
                <w:szCs w:val="18"/>
                <w:highlight w:val="yellow"/>
              </w:rPr>
            </w:pPr>
            <w:r w:rsidRPr="007546F6">
              <w:rPr>
                <w:rFonts w:cs="Calibri"/>
                <w:color w:val="000000"/>
                <w:sz w:val="18"/>
                <w:szCs w:val="18"/>
              </w:rPr>
              <w:t>9.3 (6.1, 11.4)</w:t>
            </w:r>
          </w:p>
        </w:tc>
        <w:tc>
          <w:tcPr>
            <w:tcW w:w="284" w:type="dxa"/>
            <w:shd w:val="clear" w:color="auto" w:fill="E6E6E6"/>
            <w:vAlign w:val="center"/>
          </w:tcPr>
          <w:p w14:paraId="62A95E36" w14:textId="77777777" w:rsidR="007C7266" w:rsidRPr="007546F6" w:rsidRDefault="007C7266" w:rsidP="004C1E46">
            <w:pPr>
              <w:jc w:val="right"/>
              <w:rPr>
                <w:rFonts w:cs="Calibri"/>
                <w:color w:val="000000"/>
                <w:sz w:val="18"/>
                <w:szCs w:val="18"/>
              </w:rPr>
            </w:pPr>
          </w:p>
        </w:tc>
        <w:tc>
          <w:tcPr>
            <w:tcW w:w="1360" w:type="dxa"/>
            <w:shd w:val="clear" w:color="auto" w:fill="E6E6E6"/>
            <w:noWrap/>
            <w:vAlign w:val="center"/>
          </w:tcPr>
          <w:p w14:paraId="1690265F" w14:textId="77777777" w:rsidR="007C7266" w:rsidRPr="007546F6" w:rsidRDefault="007C7266" w:rsidP="004C1E46">
            <w:pPr>
              <w:rPr>
                <w:rFonts w:cs="Arial"/>
                <w:sz w:val="18"/>
                <w:szCs w:val="18"/>
                <w:highlight w:val="yellow"/>
              </w:rPr>
            </w:pPr>
            <w:r w:rsidRPr="007546F6">
              <w:rPr>
                <w:rFonts w:cs="Calibri"/>
                <w:color w:val="000000"/>
                <w:sz w:val="18"/>
                <w:szCs w:val="18"/>
              </w:rPr>
              <w:t>0.8 (0.4, 1.3)</w:t>
            </w:r>
          </w:p>
        </w:tc>
      </w:tr>
      <w:tr w:rsidR="00923ECF" w:rsidRPr="00923ECF" w14:paraId="2EF5C8CC" w14:textId="77777777" w:rsidTr="0020395D">
        <w:trPr>
          <w:trHeight w:val="255"/>
          <w:jc w:val="center"/>
        </w:trPr>
        <w:tc>
          <w:tcPr>
            <w:tcW w:w="789" w:type="dxa"/>
            <w:tcBorders>
              <w:bottom w:val="single" w:sz="4" w:space="0" w:color="auto"/>
              <w:right w:val="single" w:sz="4" w:space="0" w:color="auto"/>
            </w:tcBorders>
            <w:shd w:val="clear" w:color="auto" w:fill="E6E6E6"/>
            <w:noWrap/>
            <w:vAlign w:val="center"/>
          </w:tcPr>
          <w:p w14:paraId="704FA8FA" w14:textId="77777777" w:rsidR="007C7266" w:rsidRPr="007546F6" w:rsidRDefault="007C7266" w:rsidP="004C1E46">
            <w:pPr>
              <w:jc w:val="center"/>
              <w:rPr>
                <w:rFonts w:cs="Arial"/>
                <w:sz w:val="18"/>
                <w:szCs w:val="18"/>
              </w:rPr>
            </w:pPr>
            <w:r w:rsidRPr="007546F6">
              <w:rPr>
                <w:rFonts w:cs="Arial"/>
                <w:sz w:val="18"/>
                <w:szCs w:val="18"/>
              </w:rPr>
              <w:t>2020</w:t>
            </w:r>
          </w:p>
        </w:tc>
        <w:tc>
          <w:tcPr>
            <w:tcW w:w="284" w:type="dxa"/>
            <w:tcBorders>
              <w:left w:val="single" w:sz="4" w:space="0" w:color="auto"/>
              <w:bottom w:val="single" w:sz="4" w:space="0" w:color="auto"/>
            </w:tcBorders>
            <w:shd w:val="clear" w:color="auto" w:fill="E6E6E6"/>
            <w:vAlign w:val="center"/>
          </w:tcPr>
          <w:p w14:paraId="3B12713D" w14:textId="77777777" w:rsidR="007C7266" w:rsidRPr="007546F6" w:rsidRDefault="007C7266" w:rsidP="004C1E46">
            <w:pPr>
              <w:rPr>
                <w:rFonts w:cs="Calibri"/>
                <w:color w:val="000000"/>
                <w:sz w:val="18"/>
                <w:szCs w:val="18"/>
              </w:rPr>
            </w:pPr>
          </w:p>
        </w:tc>
        <w:tc>
          <w:tcPr>
            <w:tcW w:w="1984" w:type="dxa"/>
            <w:tcBorders>
              <w:bottom w:val="single" w:sz="4" w:space="0" w:color="auto"/>
            </w:tcBorders>
            <w:shd w:val="clear" w:color="auto" w:fill="E6E6E6"/>
            <w:noWrap/>
            <w:vAlign w:val="center"/>
          </w:tcPr>
          <w:p w14:paraId="4D8EF2B9" w14:textId="77777777" w:rsidR="007C7266" w:rsidRPr="007546F6" w:rsidRDefault="007C7266" w:rsidP="004C1E46">
            <w:pPr>
              <w:rPr>
                <w:rFonts w:cs="Arial"/>
                <w:sz w:val="18"/>
                <w:szCs w:val="18"/>
                <w:highlight w:val="yellow"/>
              </w:rPr>
            </w:pPr>
            <w:r w:rsidRPr="007546F6">
              <w:rPr>
                <w:rFonts w:cs="Calibri"/>
                <w:color w:val="000000"/>
                <w:sz w:val="18"/>
                <w:szCs w:val="18"/>
              </w:rPr>
              <w:t>103.5 (88.2, 120.7)</w:t>
            </w:r>
          </w:p>
        </w:tc>
        <w:tc>
          <w:tcPr>
            <w:tcW w:w="284" w:type="dxa"/>
            <w:tcBorders>
              <w:bottom w:val="single" w:sz="4" w:space="0" w:color="auto"/>
            </w:tcBorders>
            <w:shd w:val="clear" w:color="auto" w:fill="E6E6E6"/>
            <w:vAlign w:val="center"/>
          </w:tcPr>
          <w:p w14:paraId="00027A94" w14:textId="77777777" w:rsidR="007C7266" w:rsidRPr="007546F6" w:rsidRDefault="007C7266" w:rsidP="004C1E46">
            <w:pPr>
              <w:rPr>
                <w:rFonts w:cs="Calibri"/>
                <w:color w:val="000000"/>
                <w:sz w:val="18"/>
                <w:szCs w:val="18"/>
              </w:rPr>
            </w:pPr>
          </w:p>
        </w:tc>
        <w:tc>
          <w:tcPr>
            <w:tcW w:w="1843" w:type="dxa"/>
            <w:tcBorders>
              <w:bottom w:val="single" w:sz="4" w:space="0" w:color="auto"/>
            </w:tcBorders>
            <w:shd w:val="clear" w:color="auto" w:fill="E6E6E6"/>
            <w:noWrap/>
            <w:vAlign w:val="center"/>
          </w:tcPr>
          <w:p w14:paraId="7A252B4C" w14:textId="77777777" w:rsidR="007C7266" w:rsidRPr="007546F6" w:rsidRDefault="007C7266" w:rsidP="004C1E46">
            <w:pPr>
              <w:rPr>
                <w:rFonts w:cs="Arial"/>
                <w:sz w:val="18"/>
                <w:szCs w:val="18"/>
                <w:highlight w:val="yellow"/>
              </w:rPr>
            </w:pPr>
            <w:r w:rsidRPr="007546F6">
              <w:rPr>
                <w:rFonts w:cs="Calibri"/>
                <w:color w:val="000000"/>
                <w:sz w:val="18"/>
                <w:szCs w:val="18"/>
              </w:rPr>
              <w:t>29.8 (25.4, 34.9)</w:t>
            </w:r>
          </w:p>
        </w:tc>
        <w:tc>
          <w:tcPr>
            <w:tcW w:w="283" w:type="dxa"/>
            <w:tcBorders>
              <w:bottom w:val="single" w:sz="4" w:space="0" w:color="auto"/>
            </w:tcBorders>
            <w:shd w:val="clear" w:color="auto" w:fill="E6E6E6"/>
            <w:vAlign w:val="center"/>
          </w:tcPr>
          <w:p w14:paraId="7EFAF0E7" w14:textId="77777777" w:rsidR="007C7266" w:rsidRPr="007546F6" w:rsidRDefault="007C7266" w:rsidP="004C1E46">
            <w:pPr>
              <w:jc w:val="right"/>
              <w:rPr>
                <w:rFonts w:cs="Calibri"/>
                <w:color w:val="000000"/>
                <w:sz w:val="18"/>
                <w:szCs w:val="18"/>
              </w:rPr>
            </w:pPr>
          </w:p>
        </w:tc>
        <w:tc>
          <w:tcPr>
            <w:tcW w:w="1559" w:type="dxa"/>
            <w:tcBorders>
              <w:bottom w:val="single" w:sz="4" w:space="0" w:color="auto"/>
            </w:tcBorders>
            <w:shd w:val="clear" w:color="auto" w:fill="E6E6E6"/>
            <w:noWrap/>
            <w:vAlign w:val="center"/>
          </w:tcPr>
          <w:p w14:paraId="7BF8C414" w14:textId="77777777" w:rsidR="007C7266" w:rsidRPr="007546F6" w:rsidRDefault="007C7266" w:rsidP="004C1E46">
            <w:pPr>
              <w:rPr>
                <w:rFonts w:cs="Arial"/>
                <w:sz w:val="18"/>
                <w:szCs w:val="18"/>
                <w:highlight w:val="yellow"/>
              </w:rPr>
            </w:pPr>
            <w:r w:rsidRPr="007546F6">
              <w:rPr>
                <w:rFonts w:cs="Calibri"/>
                <w:color w:val="000000"/>
                <w:sz w:val="18"/>
                <w:szCs w:val="18"/>
              </w:rPr>
              <w:t>7.2 (5.5, 9.2)</w:t>
            </w:r>
          </w:p>
        </w:tc>
        <w:tc>
          <w:tcPr>
            <w:tcW w:w="284" w:type="dxa"/>
            <w:tcBorders>
              <w:bottom w:val="single" w:sz="4" w:space="0" w:color="auto"/>
            </w:tcBorders>
            <w:shd w:val="clear" w:color="auto" w:fill="E6E6E6"/>
            <w:vAlign w:val="center"/>
          </w:tcPr>
          <w:p w14:paraId="11871E57" w14:textId="77777777" w:rsidR="007C7266" w:rsidRPr="007546F6" w:rsidRDefault="007C7266" w:rsidP="004C1E46">
            <w:pPr>
              <w:jc w:val="right"/>
              <w:rPr>
                <w:rFonts w:cs="Calibri"/>
                <w:color w:val="000000"/>
                <w:sz w:val="18"/>
                <w:szCs w:val="18"/>
              </w:rPr>
            </w:pPr>
          </w:p>
        </w:tc>
        <w:tc>
          <w:tcPr>
            <w:tcW w:w="1360" w:type="dxa"/>
            <w:tcBorders>
              <w:bottom w:val="single" w:sz="4" w:space="0" w:color="auto"/>
            </w:tcBorders>
            <w:shd w:val="clear" w:color="auto" w:fill="E6E6E6"/>
            <w:noWrap/>
            <w:vAlign w:val="center"/>
          </w:tcPr>
          <w:p w14:paraId="07A3B8D0" w14:textId="77777777" w:rsidR="007C7266" w:rsidRPr="007546F6" w:rsidRDefault="007C7266" w:rsidP="004C1E46">
            <w:pPr>
              <w:rPr>
                <w:rFonts w:cs="Arial"/>
                <w:sz w:val="18"/>
                <w:szCs w:val="18"/>
                <w:highlight w:val="yellow"/>
              </w:rPr>
            </w:pPr>
            <w:r w:rsidRPr="007546F6">
              <w:rPr>
                <w:rFonts w:cs="Calibri"/>
                <w:color w:val="000000"/>
                <w:sz w:val="18"/>
                <w:szCs w:val="18"/>
              </w:rPr>
              <w:t>0.6 (0.3, 1)</w:t>
            </w:r>
          </w:p>
        </w:tc>
      </w:tr>
    </w:tbl>
    <w:p w14:paraId="26250DA8" w14:textId="77777777" w:rsidR="007C7266" w:rsidRDefault="007C7266" w:rsidP="007C7266">
      <w:pPr>
        <w:rPr>
          <w:i/>
          <w:sz w:val="20"/>
        </w:rPr>
      </w:pPr>
      <w:r>
        <w:rPr>
          <w:i/>
        </w:rPr>
        <w:br w:type="page"/>
      </w:r>
    </w:p>
    <w:p w14:paraId="7EAA89E2" w14:textId="073E8370" w:rsidR="00381066" w:rsidRPr="00F90BE6" w:rsidRDefault="00381066" w:rsidP="007C7266">
      <w:pPr>
        <w:pStyle w:val="Heading2"/>
        <w:sectPr w:rsidR="00381066" w:rsidRPr="00F90BE6" w:rsidSect="005C71F0">
          <w:headerReference w:type="even" r:id="rId39"/>
          <w:headerReference w:type="default" r:id="rId40"/>
          <w:footerReference w:type="default" r:id="rId41"/>
          <w:headerReference w:type="first" r:id="rId42"/>
          <w:pgSz w:w="12240" w:h="15840"/>
          <w:pgMar w:top="1440" w:right="1440" w:bottom="1440" w:left="1440" w:header="720" w:footer="619" w:gutter="0"/>
          <w:cols w:space="720"/>
        </w:sectPr>
      </w:pPr>
    </w:p>
    <w:p w14:paraId="2E254F70" w14:textId="49696F4D" w:rsidR="003B550C" w:rsidRDefault="00E928C1" w:rsidP="003A5387">
      <w:pPr>
        <w:pStyle w:val="Caption-Table"/>
      </w:pPr>
      <w:r>
        <w:t xml:space="preserve">Table </w:t>
      </w:r>
      <w:r w:rsidR="00C3239F">
        <w:t>5</w:t>
      </w:r>
      <w:r w:rsidR="00381066">
        <w:t xml:space="preserve">. </w:t>
      </w:r>
      <w:r w:rsidR="00FC341E">
        <w:t>Inputs to the</w:t>
      </w:r>
      <w:r w:rsidR="00381066">
        <w:t xml:space="preserve"> </w:t>
      </w:r>
      <w:r w:rsidR="003B550C">
        <w:t xml:space="preserve">sGSL </w:t>
      </w:r>
      <w:r w:rsidR="00381066">
        <w:t>risk analysis of catch options:</w:t>
      </w:r>
      <w:r w:rsidR="006C21AE">
        <w:t xml:space="preserve"> </w:t>
      </w:r>
      <w:r w:rsidR="00381066">
        <w:t xml:space="preserve">abundance </w:t>
      </w:r>
      <w:r w:rsidR="00FC341E">
        <w:t>(in millions</w:t>
      </w:r>
      <w:r w:rsidR="00381066">
        <w:t xml:space="preserve">) of </w:t>
      </w:r>
      <w:r w:rsidR="00FC341E">
        <w:t>commercial</w:t>
      </w:r>
      <w:r w:rsidR="00381066">
        <w:t xml:space="preserve"> pre</w:t>
      </w:r>
      <w:r w:rsidR="00FC341E">
        <w:t>-</w:t>
      </w:r>
      <w:r w:rsidR="00381066">
        <w:t xml:space="preserve">recruits (R-4, R-3 and R-2), the </w:t>
      </w:r>
      <w:r w:rsidR="006C21AE">
        <w:t xml:space="preserve">survey and projected </w:t>
      </w:r>
      <w:r w:rsidR="002A5AD8">
        <w:t xml:space="preserve">recruitment </w:t>
      </w:r>
      <w:r w:rsidR="006C21AE">
        <w:t xml:space="preserve">(R-1) </w:t>
      </w:r>
      <w:r w:rsidR="002A5AD8">
        <w:t xml:space="preserve">biomass </w:t>
      </w:r>
      <w:r w:rsidR="006C21AE">
        <w:t>(t)</w:t>
      </w:r>
      <w:r w:rsidR="00381066">
        <w:t>, residual biomass (t) and commercial biomass (t)</w:t>
      </w:r>
      <w:r w:rsidR="003B550C">
        <w:t>, and survival rate</w:t>
      </w:r>
      <w:r w:rsidR="00381066">
        <w:t>.</w:t>
      </w:r>
      <w:r w:rsidR="003B550C">
        <w:t xml:space="preserve"> All values were derived from the snow crab survey. Parentheses show 95% confidence intervals. </w:t>
      </w:r>
    </w:p>
    <w:tbl>
      <w:tblPr>
        <w:tblW w:w="13417" w:type="dxa"/>
        <w:jc w:val="center"/>
        <w:tblLayout w:type="fixed"/>
        <w:tblCellMar>
          <w:left w:w="115" w:type="dxa"/>
          <w:right w:w="115" w:type="dxa"/>
        </w:tblCellMar>
        <w:tblLook w:val="0000" w:firstRow="0" w:lastRow="0" w:firstColumn="0" w:lastColumn="0" w:noHBand="0" w:noVBand="0"/>
      </w:tblPr>
      <w:tblGrid>
        <w:gridCol w:w="1219"/>
        <w:gridCol w:w="864"/>
        <w:gridCol w:w="698"/>
        <w:gridCol w:w="22"/>
        <w:gridCol w:w="644"/>
        <w:gridCol w:w="22"/>
        <w:gridCol w:w="2408"/>
        <w:gridCol w:w="22"/>
        <w:gridCol w:w="2138"/>
        <w:gridCol w:w="22"/>
        <w:gridCol w:w="1958"/>
        <w:gridCol w:w="22"/>
        <w:gridCol w:w="2138"/>
        <w:gridCol w:w="22"/>
        <w:gridCol w:w="1196"/>
        <w:gridCol w:w="22"/>
      </w:tblGrid>
      <w:tr w:rsidR="00381066" w14:paraId="6613D70C" w14:textId="77777777" w:rsidTr="00C03620">
        <w:trPr>
          <w:trHeight w:val="288"/>
          <w:tblHeader/>
          <w:jc w:val="center"/>
        </w:trPr>
        <w:tc>
          <w:tcPr>
            <w:tcW w:w="1219" w:type="dxa"/>
            <w:vMerge w:val="restart"/>
            <w:vAlign w:val="center"/>
          </w:tcPr>
          <w:p w14:paraId="2455C4CB" w14:textId="6EB31C31" w:rsidR="00381066" w:rsidRPr="00FC341E" w:rsidRDefault="00381066" w:rsidP="00FC341E">
            <w:pPr>
              <w:ind w:right="-108"/>
              <w:jc w:val="center"/>
              <w:rPr>
                <w:b/>
                <w:sz w:val="16"/>
                <w:szCs w:val="16"/>
                <w:lang w:val="fr-CA"/>
              </w:rPr>
            </w:pPr>
            <w:r w:rsidRPr="00FC341E">
              <w:rPr>
                <w:b/>
                <w:sz w:val="16"/>
                <w:szCs w:val="16"/>
                <w:lang w:val="fr-CA"/>
              </w:rPr>
              <w:t xml:space="preserve">Survey </w:t>
            </w:r>
            <w:proofErr w:type="spellStart"/>
            <w:r w:rsidR="00FC341E">
              <w:rPr>
                <w:b/>
                <w:sz w:val="16"/>
                <w:szCs w:val="16"/>
                <w:lang w:val="fr-CA"/>
              </w:rPr>
              <w:t>y</w:t>
            </w:r>
            <w:r w:rsidRPr="00FC341E">
              <w:rPr>
                <w:b/>
                <w:sz w:val="16"/>
                <w:szCs w:val="16"/>
                <w:lang w:val="fr-CA"/>
              </w:rPr>
              <w:t>ear</w:t>
            </w:r>
            <w:proofErr w:type="spellEnd"/>
          </w:p>
        </w:tc>
        <w:tc>
          <w:tcPr>
            <w:tcW w:w="2250" w:type="dxa"/>
            <w:gridSpan w:val="5"/>
            <w:tcBorders>
              <w:bottom w:val="single" w:sz="6" w:space="0" w:color="auto"/>
            </w:tcBorders>
            <w:vAlign w:val="center"/>
          </w:tcPr>
          <w:p w14:paraId="096B64C2" w14:textId="3C014D9A" w:rsidR="00381066" w:rsidRPr="00FC341E" w:rsidRDefault="00381066" w:rsidP="00FC341E">
            <w:pPr>
              <w:jc w:val="center"/>
              <w:rPr>
                <w:b/>
                <w:sz w:val="16"/>
                <w:szCs w:val="16"/>
                <w:lang w:val="fr-FR"/>
              </w:rPr>
            </w:pPr>
            <w:proofErr w:type="spellStart"/>
            <w:r w:rsidRPr="00FC341E">
              <w:rPr>
                <w:b/>
                <w:sz w:val="16"/>
                <w:szCs w:val="16"/>
                <w:lang w:val="fr-FR"/>
              </w:rPr>
              <w:t>Pre</w:t>
            </w:r>
            <w:r w:rsidR="00E45CAD">
              <w:rPr>
                <w:b/>
                <w:sz w:val="16"/>
                <w:szCs w:val="16"/>
                <w:lang w:val="fr-FR"/>
              </w:rPr>
              <w:t>-</w:t>
            </w:r>
            <w:r w:rsidRPr="00FC341E">
              <w:rPr>
                <w:b/>
                <w:sz w:val="16"/>
                <w:szCs w:val="16"/>
                <w:lang w:val="fr-FR"/>
              </w:rPr>
              <w:t>recruits</w:t>
            </w:r>
            <w:proofErr w:type="spellEnd"/>
            <w:r w:rsidRPr="00FC341E">
              <w:rPr>
                <w:b/>
                <w:sz w:val="16"/>
                <w:szCs w:val="16"/>
                <w:lang w:val="fr-FR"/>
              </w:rPr>
              <w:t xml:space="preserve"> (</w:t>
            </w:r>
            <w:r w:rsidR="00FC341E">
              <w:rPr>
                <w:b/>
                <w:sz w:val="16"/>
                <w:szCs w:val="16"/>
                <w:lang w:val="fr-FR"/>
              </w:rPr>
              <w:t>x10</w:t>
            </w:r>
            <w:r w:rsidR="00FC341E">
              <w:rPr>
                <w:b/>
                <w:sz w:val="16"/>
                <w:szCs w:val="16"/>
                <w:vertAlign w:val="superscript"/>
                <w:lang w:val="fr-FR"/>
              </w:rPr>
              <w:t>6</w:t>
            </w:r>
            <w:r w:rsidRPr="00FC341E">
              <w:rPr>
                <w:b/>
                <w:sz w:val="16"/>
                <w:szCs w:val="16"/>
                <w:lang w:val="fr-FR"/>
              </w:rPr>
              <w:t>)</w:t>
            </w:r>
          </w:p>
        </w:tc>
        <w:tc>
          <w:tcPr>
            <w:tcW w:w="2430" w:type="dxa"/>
            <w:gridSpan w:val="2"/>
            <w:tcBorders>
              <w:bottom w:val="single" w:sz="6" w:space="0" w:color="auto"/>
            </w:tcBorders>
            <w:vAlign w:val="center"/>
          </w:tcPr>
          <w:p w14:paraId="7805251D" w14:textId="3A892FF3" w:rsidR="00381066" w:rsidRPr="00FC341E" w:rsidRDefault="00381066" w:rsidP="00BB3F3E">
            <w:pPr>
              <w:jc w:val="right"/>
              <w:rPr>
                <w:b/>
                <w:sz w:val="16"/>
                <w:szCs w:val="16"/>
                <w:lang w:val="en-CA"/>
              </w:rPr>
            </w:pPr>
            <w:r w:rsidRPr="00FC341E">
              <w:rPr>
                <w:b/>
                <w:sz w:val="16"/>
                <w:szCs w:val="16"/>
                <w:lang w:val="en-CA"/>
              </w:rPr>
              <w:t>Recruitment (t)</w:t>
            </w:r>
          </w:p>
        </w:tc>
        <w:tc>
          <w:tcPr>
            <w:tcW w:w="2160" w:type="dxa"/>
            <w:gridSpan w:val="2"/>
            <w:tcBorders>
              <w:bottom w:val="single" w:sz="6" w:space="0" w:color="auto"/>
            </w:tcBorders>
            <w:vAlign w:val="center"/>
          </w:tcPr>
          <w:p w14:paraId="786DC40A" w14:textId="734FD332" w:rsidR="00381066" w:rsidRPr="00FC341E" w:rsidRDefault="00FC341E" w:rsidP="006C21AE">
            <w:pPr>
              <w:jc w:val="center"/>
              <w:rPr>
                <w:b/>
                <w:sz w:val="16"/>
                <w:szCs w:val="16"/>
                <w:lang w:val="fr-FR"/>
              </w:rPr>
            </w:pPr>
            <w:proofErr w:type="spellStart"/>
            <w:r>
              <w:rPr>
                <w:b/>
                <w:sz w:val="16"/>
                <w:szCs w:val="16"/>
                <w:lang w:val="fr-FR"/>
              </w:rPr>
              <w:t>P</w:t>
            </w:r>
            <w:r w:rsidR="006C21AE">
              <w:rPr>
                <w:b/>
                <w:sz w:val="16"/>
                <w:szCs w:val="16"/>
                <w:lang w:val="fr-FR"/>
              </w:rPr>
              <w:t>rojected</w:t>
            </w:r>
            <w:proofErr w:type="spellEnd"/>
            <w:r w:rsidR="00381066" w:rsidRPr="00FC341E">
              <w:rPr>
                <w:b/>
                <w:sz w:val="16"/>
                <w:szCs w:val="16"/>
                <w:lang w:val="fr-FR"/>
              </w:rPr>
              <w:t xml:space="preserve"> </w:t>
            </w:r>
            <w:proofErr w:type="spellStart"/>
            <w:r w:rsidR="00381066" w:rsidRPr="00FC341E">
              <w:rPr>
                <w:b/>
                <w:sz w:val="16"/>
                <w:szCs w:val="16"/>
                <w:lang w:val="fr-FR"/>
              </w:rPr>
              <w:t>recruitment</w:t>
            </w:r>
            <w:proofErr w:type="spellEnd"/>
            <w:r w:rsidR="00381066" w:rsidRPr="00FC341E">
              <w:rPr>
                <w:b/>
                <w:sz w:val="16"/>
                <w:szCs w:val="16"/>
                <w:lang w:val="fr-FR"/>
              </w:rPr>
              <w:t xml:space="preserve"> (t)</w:t>
            </w:r>
          </w:p>
        </w:tc>
        <w:tc>
          <w:tcPr>
            <w:tcW w:w="1980" w:type="dxa"/>
            <w:gridSpan w:val="2"/>
            <w:tcBorders>
              <w:bottom w:val="single" w:sz="6" w:space="0" w:color="auto"/>
            </w:tcBorders>
            <w:vAlign w:val="center"/>
          </w:tcPr>
          <w:p w14:paraId="2606B33D" w14:textId="77777777" w:rsidR="00381066" w:rsidRPr="00FC341E" w:rsidRDefault="00381066" w:rsidP="00713829">
            <w:pPr>
              <w:jc w:val="center"/>
              <w:rPr>
                <w:b/>
                <w:sz w:val="16"/>
                <w:szCs w:val="16"/>
                <w:lang w:val="fr-FR"/>
              </w:rPr>
            </w:pPr>
            <w:proofErr w:type="spellStart"/>
            <w:r w:rsidRPr="00FC341E">
              <w:rPr>
                <w:b/>
                <w:sz w:val="16"/>
                <w:szCs w:val="16"/>
                <w:lang w:val="fr-FR"/>
              </w:rPr>
              <w:t>Residual</w:t>
            </w:r>
            <w:proofErr w:type="spellEnd"/>
            <w:r w:rsidRPr="00FC341E">
              <w:rPr>
                <w:b/>
                <w:sz w:val="16"/>
                <w:szCs w:val="16"/>
                <w:lang w:val="fr-FR"/>
              </w:rPr>
              <w:t xml:space="preserve"> </w:t>
            </w:r>
            <w:proofErr w:type="spellStart"/>
            <w:r w:rsidRPr="00FC341E">
              <w:rPr>
                <w:b/>
                <w:sz w:val="16"/>
                <w:szCs w:val="16"/>
                <w:lang w:val="fr-FR"/>
              </w:rPr>
              <w:t>biomass</w:t>
            </w:r>
            <w:proofErr w:type="spellEnd"/>
            <w:r w:rsidRPr="00FC341E">
              <w:rPr>
                <w:b/>
                <w:sz w:val="16"/>
                <w:szCs w:val="16"/>
                <w:lang w:val="fr-FR"/>
              </w:rPr>
              <w:t xml:space="preserve"> (t)</w:t>
            </w:r>
          </w:p>
        </w:tc>
        <w:tc>
          <w:tcPr>
            <w:tcW w:w="2160" w:type="dxa"/>
            <w:gridSpan w:val="2"/>
            <w:tcBorders>
              <w:bottom w:val="single" w:sz="6" w:space="0" w:color="auto"/>
            </w:tcBorders>
            <w:vAlign w:val="center"/>
          </w:tcPr>
          <w:p w14:paraId="6A16EB85" w14:textId="77777777" w:rsidR="00381066" w:rsidRPr="00FC341E" w:rsidRDefault="00381066" w:rsidP="00713829">
            <w:pPr>
              <w:jc w:val="center"/>
              <w:rPr>
                <w:b/>
                <w:sz w:val="16"/>
                <w:szCs w:val="16"/>
                <w:lang w:val="fr-FR"/>
              </w:rPr>
            </w:pPr>
            <w:r w:rsidRPr="00FC341E">
              <w:rPr>
                <w:b/>
                <w:sz w:val="16"/>
                <w:szCs w:val="16"/>
                <w:lang w:val="fr-FR"/>
              </w:rPr>
              <w:t xml:space="preserve">Commercial </w:t>
            </w:r>
            <w:proofErr w:type="spellStart"/>
            <w:r w:rsidRPr="00FC341E">
              <w:rPr>
                <w:b/>
                <w:sz w:val="16"/>
                <w:szCs w:val="16"/>
                <w:lang w:val="fr-FR"/>
              </w:rPr>
              <w:t>biomass</w:t>
            </w:r>
            <w:proofErr w:type="spellEnd"/>
            <w:r w:rsidRPr="00FC341E">
              <w:rPr>
                <w:b/>
                <w:sz w:val="16"/>
                <w:szCs w:val="16"/>
                <w:lang w:val="fr-FR"/>
              </w:rPr>
              <w:t xml:space="preserve"> (t)</w:t>
            </w:r>
          </w:p>
        </w:tc>
        <w:tc>
          <w:tcPr>
            <w:tcW w:w="1218" w:type="dxa"/>
            <w:gridSpan w:val="2"/>
            <w:tcBorders>
              <w:bottom w:val="single" w:sz="6" w:space="0" w:color="auto"/>
            </w:tcBorders>
            <w:vAlign w:val="center"/>
          </w:tcPr>
          <w:p w14:paraId="0C564EA5" w14:textId="19FABF83" w:rsidR="00381066" w:rsidRPr="00FC341E" w:rsidRDefault="00FC341E" w:rsidP="00FC341E">
            <w:pPr>
              <w:ind w:right="-115"/>
              <w:jc w:val="center"/>
              <w:rPr>
                <w:b/>
                <w:sz w:val="16"/>
                <w:szCs w:val="16"/>
                <w:lang w:val="fr-CA"/>
              </w:rPr>
            </w:pPr>
            <w:r>
              <w:rPr>
                <w:b/>
                <w:sz w:val="16"/>
                <w:szCs w:val="16"/>
                <w:lang w:val="en-CA"/>
              </w:rPr>
              <w:t>Survival rate</w:t>
            </w:r>
          </w:p>
        </w:tc>
      </w:tr>
      <w:tr w:rsidR="00381066" w14:paraId="11E7B44D" w14:textId="77777777" w:rsidTr="00EC2070">
        <w:trPr>
          <w:trHeight w:val="237"/>
          <w:tblHeader/>
          <w:jc w:val="center"/>
        </w:trPr>
        <w:tc>
          <w:tcPr>
            <w:tcW w:w="1219" w:type="dxa"/>
            <w:vMerge/>
            <w:tcBorders>
              <w:bottom w:val="single" w:sz="12" w:space="0" w:color="auto"/>
            </w:tcBorders>
            <w:vAlign w:val="center"/>
          </w:tcPr>
          <w:p w14:paraId="222DCFA9" w14:textId="77777777" w:rsidR="00381066" w:rsidRPr="00FC341E" w:rsidRDefault="00381066" w:rsidP="00713829">
            <w:pPr>
              <w:ind w:right="-108"/>
              <w:jc w:val="center"/>
              <w:rPr>
                <w:b/>
                <w:sz w:val="16"/>
                <w:szCs w:val="16"/>
                <w:lang w:val="fr-CA"/>
              </w:rPr>
            </w:pPr>
          </w:p>
        </w:tc>
        <w:tc>
          <w:tcPr>
            <w:tcW w:w="864" w:type="dxa"/>
            <w:tcBorders>
              <w:top w:val="single" w:sz="6" w:space="0" w:color="auto"/>
              <w:bottom w:val="single" w:sz="12" w:space="0" w:color="auto"/>
            </w:tcBorders>
            <w:vAlign w:val="center"/>
          </w:tcPr>
          <w:p w14:paraId="52845A3D" w14:textId="2A149C05" w:rsidR="00381066" w:rsidRPr="00FC341E" w:rsidRDefault="00FC341E" w:rsidP="00FC341E">
            <w:pPr>
              <w:jc w:val="center"/>
              <w:rPr>
                <w:b/>
                <w:sz w:val="16"/>
                <w:szCs w:val="16"/>
                <w:lang w:val="fr-FR"/>
              </w:rPr>
            </w:pPr>
            <w:r>
              <w:rPr>
                <w:b/>
                <w:sz w:val="16"/>
                <w:szCs w:val="16"/>
                <w:lang w:val="fr-FR"/>
              </w:rPr>
              <w:t>R-</w:t>
            </w:r>
            <w:r w:rsidR="00381066" w:rsidRPr="00FC341E">
              <w:rPr>
                <w:b/>
                <w:sz w:val="16"/>
                <w:szCs w:val="16"/>
                <w:lang w:val="fr-FR"/>
              </w:rPr>
              <w:t>4</w:t>
            </w:r>
          </w:p>
        </w:tc>
        <w:tc>
          <w:tcPr>
            <w:tcW w:w="720" w:type="dxa"/>
            <w:gridSpan w:val="2"/>
            <w:tcBorders>
              <w:top w:val="single" w:sz="6" w:space="0" w:color="auto"/>
              <w:bottom w:val="single" w:sz="12" w:space="0" w:color="auto"/>
            </w:tcBorders>
            <w:vAlign w:val="center"/>
          </w:tcPr>
          <w:p w14:paraId="3A86B9D1" w14:textId="1C9CAD00" w:rsidR="00381066" w:rsidRPr="00FC341E" w:rsidRDefault="00381066" w:rsidP="00FC341E">
            <w:pPr>
              <w:ind w:right="-40"/>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3</w:t>
            </w:r>
          </w:p>
        </w:tc>
        <w:tc>
          <w:tcPr>
            <w:tcW w:w="666" w:type="dxa"/>
            <w:gridSpan w:val="2"/>
            <w:tcBorders>
              <w:top w:val="single" w:sz="6" w:space="0" w:color="auto"/>
              <w:bottom w:val="single" w:sz="12" w:space="0" w:color="auto"/>
            </w:tcBorders>
            <w:vAlign w:val="center"/>
          </w:tcPr>
          <w:p w14:paraId="5D9350BB" w14:textId="1CD29016"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2</w:t>
            </w:r>
          </w:p>
        </w:tc>
        <w:tc>
          <w:tcPr>
            <w:tcW w:w="2430" w:type="dxa"/>
            <w:gridSpan w:val="2"/>
            <w:tcBorders>
              <w:top w:val="single" w:sz="6" w:space="0" w:color="auto"/>
              <w:bottom w:val="single" w:sz="12" w:space="0" w:color="auto"/>
            </w:tcBorders>
            <w:vAlign w:val="center"/>
          </w:tcPr>
          <w:p w14:paraId="778CEC8C" w14:textId="1463F3D2"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1</w:t>
            </w:r>
          </w:p>
        </w:tc>
        <w:tc>
          <w:tcPr>
            <w:tcW w:w="2160" w:type="dxa"/>
            <w:gridSpan w:val="2"/>
            <w:tcBorders>
              <w:top w:val="single" w:sz="6" w:space="0" w:color="auto"/>
              <w:bottom w:val="single" w:sz="12" w:space="0" w:color="auto"/>
            </w:tcBorders>
            <w:vAlign w:val="center"/>
          </w:tcPr>
          <w:p w14:paraId="745BB629" w14:textId="2C76D42A" w:rsidR="00381066" w:rsidRPr="00FC341E" w:rsidRDefault="00FC341E" w:rsidP="00713829">
            <w:pPr>
              <w:jc w:val="center"/>
              <w:rPr>
                <w:b/>
                <w:sz w:val="16"/>
                <w:szCs w:val="16"/>
                <w:lang w:val="fr-FR"/>
              </w:rPr>
            </w:pPr>
            <w:r w:rsidRPr="00FC341E">
              <w:rPr>
                <w:b/>
                <w:sz w:val="16"/>
                <w:szCs w:val="16"/>
                <w:lang w:val="fr-FR"/>
              </w:rPr>
              <w:t>R</w:t>
            </w:r>
            <w:r>
              <w:rPr>
                <w:b/>
                <w:sz w:val="16"/>
                <w:szCs w:val="16"/>
                <w:lang w:val="fr-FR"/>
              </w:rPr>
              <w:t>-</w:t>
            </w:r>
            <w:r w:rsidRPr="00FC341E">
              <w:rPr>
                <w:b/>
                <w:sz w:val="16"/>
                <w:szCs w:val="16"/>
                <w:lang w:val="fr-FR"/>
              </w:rPr>
              <w:t>1</w:t>
            </w:r>
          </w:p>
        </w:tc>
        <w:tc>
          <w:tcPr>
            <w:tcW w:w="1980" w:type="dxa"/>
            <w:gridSpan w:val="2"/>
            <w:tcBorders>
              <w:top w:val="single" w:sz="6" w:space="0" w:color="auto"/>
              <w:bottom w:val="single" w:sz="12" w:space="0" w:color="auto"/>
            </w:tcBorders>
            <w:vAlign w:val="center"/>
          </w:tcPr>
          <w:p w14:paraId="7D68341C" w14:textId="77777777" w:rsidR="00381066" w:rsidRPr="00FC341E" w:rsidRDefault="00381066" w:rsidP="00713829">
            <w:pPr>
              <w:jc w:val="center"/>
              <w:rPr>
                <w:b/>
                <w:sz w:val="16"/>
                <w:szCs w:val="16"/>
                <w:lang w:val="fr-FR"/>
              </w:rPr>
            </w:pPr>
            <w:proofErr w:type="spellStart"/>
            <w:r w:rsidRPr="00FC341E">
              <w:rPr>
                <w:b/>
                <w:sz w:val="16"/>
                <w:szCs w:val="16"/>
                <w:lang w:val="fr-FR"/>
              </w:rPr>
              <w:t>Res</w:t>
            </w:r>
            <w:proofErr w:type="spellEnd"/>
          </w:p>
        </w:tc>
        <w:tc>
          <w:tcPr>
            <w:tcW w:w="2160" w:type="dxa"/>
            <w:gridSpan w:val="2"/>
            <w:tcBorders>
              <w:top w:val="single" w:sz="6" w:space="0" w:color="auto"/>
              <w:bottom w:val="single" w:sz="12" w:space="0" w:color="auto"/>
            </w:tcBorders>
            <w:vAlign w:val="center"/>
          </w:tcPr>
          <w:p w14:paraId="21A401B2" w14:textId="77777777" w:rsidR="00381066" w:rsidRPr="00FC341E" w:rsidRDefault="00381066" w:rsidP="00713829">
            <w:pPr>
              <w:jc w:val="center"/>
              <w:rPr>
                <w:b/>
                <w:sz w:val="16"/>
                <w:szCs w:val="16"/>
                <w:lang w:val="fr-FR"/>
              </w:rPr>
            </w:pPr>
            <w:r w:rsidRPr="00FC341E">
              <w:rPr>
                <w:b/>
                <w:sz w:val="16"/>
                <w:szCs w:val="16"/>
                <w:lang w:val="fr-FR"/>
              </w:rPr>
              <w:t>B</w:t>
            </w:r>
          </w:p>
        </w:tc>
        <w:tc>
          <w:tcPr>
            <w:tcW w:w="1218" w:type="dxa"/>
            <w:gridSpan w:val="2"/>
            <w:tcBorders>
              <w:top w:val="single" w:sz="6" w:space="0" w:color="auto"/>
              <w:bottom w:val="single" w:sz="12" w:space="0" w:color="auto"/>
            </w:tcBorders>
            <w:vAlign w:val="center"/>
          </w:tcPr>
          <w:p w14:paraId="2BE1D651" w14:textId="135BCE39" w:rsidR="00381066" w:rsidRPr="00FC341E" w:rsidRDefault="003B550C" w:rsidP="00713829">
            <w:pPr>
              <w:jc w:val="center"/>
              <w:rPr>
                <w:b/>
                <w:sz w:val="16"/>
                <w:szCs w:val="16"/>
                <w:lang w:val="fr-FR"/>
              </w:rPr>
            </w:pPr>
            <w:r>
              <w:rPr>
                <w:b/>
                <w:sz w:val="16"/>
                <w:szCs w:val="16"/>
                <w:lang w:val="fr-FR"/>
              </w:rPr>
              <w:t>%</w:t>
            </w:r>
          </w:p>
        </w:tc>
      </w:tr>
      <w:tr w:rsidR="00FC341E" w14:paraId="3FB9A819" w14:textId="77777777" w:rsidTr="00BB3F3E">
        <w:trPr>
          <w:gridAfter w:val="1"/>
          <w:wAfter w:w="22" w:type="dxa"/>
          <w:trHeight w:val="288"/>
          <w:jc w:val="center"/>
        </w:trPr>
        <w:tc>
          <w:tcPr>
            <w:tcW w:w="1219" w:type="dxa"/>
            <w:tcBorders>
              <w:top w:val="single" w:sz="12" w:space="0" w:color="auto"/>
            </w:tcBorders>
            <w:vAlign w:val="center"/>
          </w:tcPr>
          <w:p w14:paraId="00FC9D68" w14:textId="77777777" w:rsidR="00FC341E" w:rsidRDefault="00FC341E" w:rsidP="00FC341E">
            <w:pPr>
              <w:tabs>
                <w:tab w:val="left" w:pos="1080"/>
              </w:tabs>
              <w:ind w:right="-108"/>
              <w:jc w:val="center"/>
              <w:rPr>
                <w:rFonts w:cs="Arial"/>
                <w:sz w:val="16"/>
                <w:szCs w:val="16"/>
              </w:rPr>
            </w:pPr>
            <w:r>
              <w:rPr>
                <w:rFonts w:cs="Arial"/>
                <w:sz w:val="16"/>
                <w:szCs w:val="16"/>
              </w:rPr>
              <w:t>1997</w:t>
            </w:r>
          </w:p>
        </w:tc>
        <w:tc>
          <w:tcPr>
            <w:tcW w:w="864" w:type="dxa"/>
            <w:tcBorders>
              <w:top w:val="single" w:sz="12" w:space="0" w:color="auto"/>
            </w:tcBorders>
            <w:vAlign w:val="center"/>
          </w:tcPr>
          <w:p w14:paraId="762F516E" w14:textId="77777777" w:rsidR="00FC341E" w:rsidRDefault="00FC341E" w:rsidP="00BB3F3E">
            <w:pPr>
              <w:ind w:right="38"/>
              <w:jc w:val="right"/>
              <w:rPr>
                <w:rFonts w:cs="Arial"/>
                <w:sz w:val="16"/>
                <w:szCs w:val="16"/>
              </w:rPr>
            </w:pPr>
            <w:r>
              <w:rPr>
                <w:rFonts w:cs="Arial"/>
                <w:sz w:val="16"/>
                <w:szCs w:val="16"/>
              </w:rPr>
              <w:t>114.0</w:t>
            </w:r>
          </w:p>
        </w:tc>
        <w:tc>
          <w:tcPr>
            <w:tcW w:w="698" w:type="dxa"/>
            <w:tcBorders>
              <w:top w:val="single" w:sz="12" w:space="0" w:color="auto"/>
            </w:tcBorders>
            <w:vAlign w:val="center"/>
          </w:tcPr>
          <w:p w14:paraId="1053E113" w14:textId="77777777" w:rsidR="00FC341E" w:rsidRDefault="00FC341E" w:rsidP="00BB3F3E">
            <w:pPr>
              <w:jc w:val="right"/>
              <w:rPr>
                <w:rFonts w:cs="Arial"/>
                <w:sz w:val="16"/>
                <w:szCs w:val="16"/>
              </w:rPr>
            </w:pPr>
            <w:r>
              <w:rPr>
                <w:rFonts w:cs="Arial"/>
                <w:sz w:val="16"/>
                <w:szCs w:val="16"/>
              </w:rPr>
              <w:t>98.2</w:t>
            </w:r>
          </w:p>
        </w:tc>
        <w:tc>
          <w:tcPr>
            <w:tcW w:w="666" w:type="dxa"/>
            <w:gridSpan w:val="2"/>
            <w:tcBorders>
              <w:top w:val="single" w:sz="12" w:space="0" w:color="auto"/>
            </w:tcBorders>
            <w:vAlign w:val="center"/>
          </w:tcPr>
          <w:p w14:paraId="7CEE5B82" w14:textId="77777777" w:rsidR="00FC341E" w:rsidRDefault="00FC341E" w:rsidP="00C65724">
            <w:pPr>
              <w:jc w:val="right"/>
              <w:rPr>
                <w:rFonts w:cs="Arial"/>
                <w:sz w:val="16"/>
                <w:szCs w:val="16"/>
              </w:rPr>
            </w:pPr>
            <w:r>
              <w:rPr>
                <w:rFonts w:cs="Arial"/>
                <w:sz w:val="16"/>
                <w:szCs w:val="16"/>
              </w:rPr>
              <w:t>59.7</w:t>
            </w:r>
          </w:p>
        </w:tc>
        <w:tc>
          <w:tcPr>
            <w:tcW w:w="2430" w:type="dxa"/>
            <w:gridSpan w:val="2"/>
            <w:tcBorders>
              <w:top w:val="single" w:sz="12" w:space="0" w:color="auto"/>
            </w:tcBorders>
            <w:vAlign w:val="center"/>
          </w:tcPr>
          <w:p w14:paraId="5F39809D" w14:textId="77777777" w:rsidR="00FC341E" w:rsidRPr="00957EDC" w:rsidRDefault="00FC341E" w:rsidP="00FC341E">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160" w:type="dxa"/>
            <w:gridSpan w:val="2"/>
            <w:tcBorders>
              <w:top w:val="single" w:sz="12" w:space="0" w:color="auto"/>
            </w:tcBorders>
            <w:vAlign w:val="center"/>
          </w:tcPr>
          <w:p w14:paraId="3C07E093" w14:textId="1BC155E4" w:rsidR="00FC341E" w:rsidRDefault="00FC341E" w:rsidP="00FC341E">
            <w:pPr>
              <w:jc w:val="center"/>
              <w:rPr>
                <w:rFonts w:cs="Arial"/>
                <w:sz w:val="16"/>
                <w:szCs w:val="16"/>
              </w:rPr>
            </w:pPr>
            <w:r>
              <w:rPr>
                <w:rFonts w:cs="Arial"/>
                <w:sz w:val="16"/>
                <w:szCs w:val="16"/>
              </w:rPr>
              <w:t>-</w:t>
            </w:r>
          </w:p>
        </w:tc>
        <w:tc>
          <w:tcPr>
            <w:tcW w:w="1980" w:type="dxa"/>
            <w:gridSpan w:val="2"/>
            <w:tcBorders>
              <w:top w:val="single" w:sz="12" w:space="0" w:color="auto"/>
            </w:tcBorders>
            <w:vAlign w:val="center"/>
          </w:tcPr>
          <w:p w14:paraId="153F4391" w14:textId="77777777" w:rsidR="00FC341E" w:rsidRPr="00957EDC" w:rsidRDefault="00FC341E" w:rsidP="00FC341E">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gridSpan w:val="2"/>
            <w:tcBorders>
              <w:top w:val="single" w:sz="12" w:space="0" w:color="auto"/>
            </w:tcBorders>
            <w:vAlign w:val="center"/>
          </w:tcPr>
          <w:p w14:paraId="370FD530" w14:textId="77777777" w:rsidR="00FC341E" w:rsidRPr="00957EDC" w:rsidRDefault="00FC341E" w:rsidP="00FC341E">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218" w:type="dxa"/>
            <w:gridSpan w:val="2"/>
            <w:tcBorders>
              <w:top w:val="single" w:sz="12" w:space="0" w:color="auto"/>
            </w:tcBorders>
            <w:vAlign w:val="center"/>
          </w:tcPr>
          <w:p w14:paraId="75725F29" w14:textId="04618DB7" w:rsidR="00FC341E" w:rsidRDefault="00FC341E" w:rsidP="00FC341E">
            <w:pPr>
              <w:jc w:val="center"/>
              <w:rPr>
                <w:rFonts w:cs="Arial"/>
                <w:sz w:val="16"/>
                <w:szCs w:val="16"/>
              </w:rPr>
            </w:pPr>
            <w:r w:rsidRPr="00351947">
              <w:rPr>
                <w:rFonts w:cs="Arial"/>
                <w:sz w:val="16"/>
                <w:szCs w:val="16"/>
              </w:rPr>
              <w:t>-</w:t>
            </w:r>
          </w:p>
        </w:tc>
      </w:tr>
      <w:tr w:rsidR="00FC341E" w14:paraId="0C0CC492" w14:textId="77777777" w:rsidTr="00BB3F3E">
        <w:trPr>
          <w:gridAfter w:val="1"/>
          <w:wAfter w:w="22" w:type="dxa"/>
          <w:trHeight w:val="288"/>
          <w:jc w:val="center"/>
        </w:trPr>
        <w:tc>
          <w:tcPr>
            <w:tcW w:w="1219" w:type="dxa"/>
            <w:vAlign w:val="center"/>
          </w:tcPr>
          <w:p w14:paraId="507298D4" w14:textId="77777777" w:rsidR="00FC341E" w:rsidRDefault="00FC341E" w:rsidP="00FC341E">
            <w:pPr>
              <w:tabs>
                <w:tab w:val="left" w:pos="1080"/>
              </w:tabs>
              <w:ind w:right="-108"/>
              <w:jc w:val="center"/>
              <w:rPr>
                <w:rFonts w:cs="Arial"/>
                <w:sz w:val="16"/>
                <w:szCs w:val="16"/>
              </w:rPr>
            </w:pPr>
            <w:r>
              <w:rPr>
                <w:rFonts w:cs="Arial"/>
                <w:sz w:val="16"/>
                <w:szCs w:val="16"/>
              </w:rPr>
              <w:t>1998</w:t>
            </w:r>
          </w:p>
        </w:tc>
        <w:tc>
          <w:tcPr>
            <w:tcW w:w="864" w:type="dxa"/>
            <w:vAlign w:val="center"/>
          </w:tcPr>
          <w:p w14:paraId="575DDD5F" w14:textId="77777777" w:rsidR="00FC341E" w:rsidRDefault="00FC341E" w:rsidP="00BB3F3E">
            <w:pPr>
              <w:ind w:right="38"/>
              <w:jc w:val="right"/>
              <w:rPr>
                <w:rFonts w:cs="Arial"/>
                <w:sz w:val="16"/>
                <w:szCs w:val="16"/>
              </w:rPr>
            </w:pPr>
            <w:r>
              <w:rPr>
                <w:rFonts w:cs="Arial"/>
                <w:sz w:val="16"/>
                <w:szCs w:val="16"/>
              </w:rPr>
              <w:t>135.3</w:t>
            </w:r>
          </w:p>
        </w:tc>
        <w:tc>
          <w:tcPr>
            <w:tcW w:w="698" w:type="dxa"/>
            <w:vAlign w:val="center"/>
          </w:tcPr>
          <w:p w14:paraId="470275FB" w14:textId="77777777" w:rsidR="00FC341E" w:rsidRDefault="00FC341E" w:rsidP="00BB3F3E">
            <w:pPr>
              <w:jc w:val="right"/>
              <w:rPr>
                <w:rFonts w:cs="Arial"/>
                <w:sz w:val="16"/>
                <w:szCs w:val="16"/>
              </w:rPr>
            </w:pPr>
            <w:r>
              <w:rPr>
                <w:rFonts w:cs="Arial"/>
                <w:sz w:val="16"/>
                <w:szCs w:val="16"/>
              </w:rPr>
              <w:t>91.3</w:t>
            </w:r>
          </w:p>
        </w:tc>
        <w:tc>
          <w:tcPr>
            <w:tcW w:w="666" w:type="dxa"/>
            <w:gridSpan w:val="2"/>
            <w:vAlign w:val="center"/>
          </w:tcPr>
          <w:p w14:paraId="4474EA50" w14:textId="77777777" w:rsidR="00FC341E" w:rsidRDefault="00FC341E" w:rsidP="00C65724">
            <w:pPr>
              <w:jc w:val="right"/>
              <w:rPr>
                <w:rFonts w:cs="Arial"/>
                <w:sz w:val="16"/>
                <w:szCs w:val="16"/>
              </w:rPr>
            </w:pPr>
            <w:r>
              <w:rPr>
                <w:rFonts w:cs="Arial"/>
                <w:sz w:val="16"/>
                <w:szCs w:val="16"/>
              </w:rPr>
              <w:t>60.3</w:t>
            </w:r>
          </w:p>
        </w:tc>
        <w:tc>
          <w:tcPr>
            <w:tcW w:w="2430" w:type="dxa"/>
            <w:gridSpan w:val="2"/>
            <w:vAlign w:val="center"/>
          </w:tcPr>
          <w:p w14:paraId="544DC784" w14:textId="77777777" w:rsidR="00FC341E" w:rsidRPr="00957EDC" w:rsidRDefault="00FC341E" w:rsidP="00FC341E">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160" w:type="dxa"/>
            <w:gridSpan w:val="2"/>
            <w:vAlign w:val="center"/>
          </w:tcPr>
          <w:p w14:paraId="46EC0598" w14:textId="6BA62205"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79F6E9C" w14:textId="77777777" w:rsidR="00FC341E" w:rsidRPr="00957EDC" w:rsidRDefault="00FC341E" w:rsidP="00FC341E">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gridSpan w:val="2"/>
            <w:vAlign w:val="center"/>
          </w:tcPr>
          <w:p w14:paraId="6A634111" w14:textId="77777777" w:rsidR="00FC341E" w:rsidRPr="00957EDC" w:rsidRDefault="00FC341E" w:rsidP="00FC341E">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218" w:type="dxa"/>
            <w:gridSpan w:val="2"/>
            <w:vAlign w:val="center"/>
          </w:tcPr>
          <w:p w14:paraId="7CC426AD" w14:textId="1399FD00" w:rsidR="00FC341E" w:rsidRDefault="00FC341E" w:rsidP="00FC341E">
            <w:pPr>
              <w:jc w:val="center"/>
              <w:rPr>
                <w:rFonts w:cs="Arial"/>
                <w:sz w:val="16"/>
                <w:szCs w:val="16"/>
              </w:rPr>
            </w:pPr>
            <w:r w:rsidRPr="00351947">
              <w:rPr>
                <w:rFonts w:cs="Arial"/>
                <w:sz w:val="16"/>
                <w:szCs w:val="16"/>
              </w:rPr>
              <w:t>-</w:t>
            </w:r>
          </w:p>
        </w:tc>
      </w:tr>
      <w:tr w:rsidR="00FC341E" w14:paraId="78521AE5" w14:textId="77777777" w:rsidTr="00BB3F3E">
        <w:trPr>
          <w:gridAfter w:val="1"/>
          <w:wAfter w:w="22" w:type="dxa"/>
          <w:trHeight w:val="288"/>
          <w:jc w:val="center"/>
        </w:trPr>
        <w:tc>
          <w:tcPr>
            <w:tcW w:w="1219" w:type="dxa"/>
            <w:vAlign w:val="center"/>
          </w:tcPr>
          <w:p w14:paraId="60DDC31E" w14:textId="77777777" w:rsidR="00FC341E" w:rsidRDefault="00FC341E" w:rsidP="00FC341E">
            <w:pPr>
              <w:tabs>
                <w:tab w:val="left" w:pos="1080"/>
              </w:tabs>
              <w:ind w:right="-108"/>
              <w:jc w:val="center"/>
              <w:rPr>
                <w:rFonts w:cs="Arial"/>
                <w:sz w:val="16"/>
                <w:szCs w:val="16"/>
              </w:rPr>
            </w:pPr>
            <w:r>
              <w:rPr>
                <w:rFonts w:cs="Arial"/>
                <w:sz w:val="16"/>
                <w:szCs w:val="16"/>
              </w:rPr>
              <w:t>1999</w:t>
            </w:r>
          </w:p>
        </w:tc>
        <w:tc>
          <w:tcPr>
            <w:tcW w:w="864" w:type="dxa"/>
            <w:vAlign w:val="center"/>
          </w:tcPr>
          <w:p w14:paraId="36934AF0" w14:textId="77777777" w:rsidR="00FC341E" w:rsidRDefault="00FC341E" w:rsidP="00BB3F3E">
            <w:pPr>
              <w:ind w:right="38"/>
              <w:jc w:val="right"/>
              <w:rPr>
                <w:rFonts w:cs="Arial"/>
                <w:sz w:val="16"/>
                <w:szCs w:val="16"/>
              </w:rPr>
            </w:pPr>
            <w:r>
              <w:rPr>
                <w:rFonts w:cs="Arial"/>
                <w:sz w:val="16"/>
                <w:szCs w:val="16"/>
              </w:rPr>
              <w:t>195.6</w:t>
            </w:r>
          </w:p>
        </w:tc>
        <w:tc>
          <w:tcPr>
            <w:tcW w:w="698" w:type="dxa"/>
            <w:vAlign w:val="center"/>
          </w:tcPr>
          <w:p w14:paraId="4BAEA863" w14:textId="77777777" w:rsidR="00FC341E" w:rsidRDefault="00FC341E" w:rsidP="00BB3F3E">
            <w:pPr>
              <w:jc w:val="right"/>
              <w:rPr>
                <w:rFonts w:cs="Arial"/>
                <w:sz w:val="16"/>
                <w:szCs w:val="16"/>
              </w:rPr>
            </w:pPr>
            <w:r>
              <w:rPr>
                <w:rFonts w:cs="Arial"/>
                <w:sz w:val="16"/>
                <w:szCs w:val="16"/>
              </w:rPr>
              <w:t>151.1</w:t>
            </w:r>
          </w:p>
        </w:tc>
        <w:tc>
          <w:tcPr>
            <w:tcW w:w="666" w:type="dxa"/>
            <w:gridSpan w:val="2"/>
            <w:vAlign w:val="center"/>
          </w:tcPr>
          <w:p w14:paraId="067EB795" w14:textId="77777777" w:rsidR="00FC341E" w:rsidRDefault="00FC341E" w:rsidP="00C65724">
            <w:pPr>
              <w:jc w:val="right"/>
              <w:rPr>
                <w:rFonts w:cs="Arial"/>
                <w:sz w:val="16"/>
                <w:szCs w:val="16"/>
              </w:rPr>
            </w:pPr>
            <w:r>
              <w:rPr>
                <w:rFonts w:cs="Arial"/>
                <w:sz w:val="16"/>
                <w:szCs w:val="16"/>
              </w:rPr>
              <w:t>112.9</w:t>
            </w:r>
          </w:p>
        </w:tc>
        <w:tc>
          <w:tcPr>
            <w:tcW w:w="2430" w:type="dxa"/>
            <w:gridSpan w:val="2"/>
            <w:vAlign w:val="center"/>
          </w:tcPr>
          <w:p w14:paraId="46558BE5" w14:textId="77777777" w:rsidR="00FC341E" w:rsidRPr="00957EDC" w:rsidRDefault="00FC341E" w:rsidP="00FC341E">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160" w:type="dxa"/>
            <w:gridSpan w:val="2"/>
            <w:vAlign w:val="center"/>
          </w:tcPr>
          <w:p w14:paraId="5AE4B5F1" w14:textId="04985DA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1324D205" w14:textId="77777777" w:rsidR="00FC341E" w:rsidRPr="00957EDC" w:rsidRDefault="00FC341E" w:rsidP="00FC341E">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gridSpan w:val="2"/>
            <w:vAlign w:val="center"/>
          </w:tcPr>
          <w:p w14:paraId="0699B9C6" w14:textId="77777777" w:rsidR="00FC341E" w:rsidRPr="00957EDC" w:rsidRDefault="00FC341E" w:rsidP="00FC341E">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218" w:type="dxa"/>
            <w:gridSpan w:val="2"/>
            <w:vAlign w:val="center"/>
          </w:tcPr>
          <w:p w14:paraId="52789DFF" w14:textId="2AF2C3FB" w:rsidR="00FC341E" w:rsidRDefault="00FC341E" w:rsidP="00FC341E">
            <w:pPr>
              <w:jc w:val="center"/>
              <w:rPr>
                <w:rFonts w:cs="Arial"/>
                <w:sz w:val="16"/>
                <w:szCs w:val="16"/>
              </w:rPr>
            </w:pPr>
            <w:r w:rsidRPr="00351947">
              <w:rPr>
                <w:rFonts w:cs="Arial"/>
                <w:sz w:val="16"/>
                <w:szCs w:val="16"/>
              </w:rPr>
              <w:t>-</w:t>
            </w:r>
          </w:p>
        </w:tc>
      </w:tr>
      <w:tr w:rsidR="00FC341E" w14:paraId="0696A495" w14:textId="77777777" w:rsidTr="00BB3F3E">
        <w:trPr>
          <w:gridAfter w:val="1"/>
          <w:wAfter w:w="22" w:type="dxa"/>
          <w:trHeight w:val="288"/>
          <w:jc w:val="center"/>
        </w:trPr>
        <w:tc>
          <w:tcPr>
            <w:tcW w:w="1219" w:type="dxa"/>
            <w:vAlign w:val="center"/>
          </w:tcPr>
          <w:p w14:paraId="00DECC8A" w14:textId="77777777" w:rsidR="00FC341E" w:rsidRDefault="00FC341E" w:rsidP="00FC341E">
            <w:pPr>
              <w:tabs>
                <w:tab w:val="left" w:pos="1080"/>
              </w:tabs>
              <w:ind w:right="-108"/>
              <w:jc w:val="center"/>
              <w:rPr>
                <w:rFonts w:cs="Arial"/>
                <w:sz w:val="16"/>
                <w:szCs w:val="16"/>
              </w:rPr>
            </w:pPr>
            <w:r>
              <w:rPr>
                <w:rFonts w:cs="Arial"/>
                <w:sz w:val="16"/>
                <w:szCs w:val="16"/>
              </w:rPr>
              <w:t>2000</w:t>
            </w:r>
          </w:p>
        </w:tc>
        <w:tc>
          <w:tcPr>
            <w:tcW w:w="864" w:type="dxa"/>
            <w:vAlign w:val="center"/>
          </w:tcPr>
          <w:p w14:paraId="7E597BA8" w14:textId="77777777" w:rsidR="00FC341E" w:rsidRDefault="00FC341E" w:rsidP="00BB3F3E">
            <w:pPr>
              <w:ind w:right="38"/>
              <w:jc w:val="right"/>
              <w:rPr>
                <w:rFonts w:cs="Arial"/>
                <w:sz w:val="16"/>
                <w:szCs w:val="16"/>
              </w:rPr>
            </w:pPr>
            <w:r>
              <w:rPr>
                <w:rFonts w:cs="Arial"/>
                <w:sz w:val="16"/>
                <w:szCs w:val="16"/>
              </w:rPr>
              <w:t>237.5</w:t>
            </w:r>
          </w:p>
        </w:tc>
        <w:tc>
          <w:tcPr>
            <w:tcW w:w="698" w:type="dxa"/>
            <w:vAlign w:val="center"/>
          </w:tcPr>
          <w:p w14:paraId="49E9DEB5" w14:textId="77777777" w:rsidR="00FC341E" w:rsidRDefault="00FC341E" w:rsidP="00BB3F3E">
            <w:pPr>
              <w:jc w:val="right"/>
              <w:rPr>
                <w:rFonts w:cs="Arial"/>
                <w:sz w:val="16"/>
                <w:szCs w:val="16"/>
              </w:rPr>
            </w:pPr>
            <w:r>
              <w:rPr>
                <w:rFonts w:cs="Arial"/>
                <w:sz w:val="16"/>
                <w:szCs w:val="16"/>
              </w:rPr>
              <w:t>159.1</w:t>
            </w:r>
          </w:p>
        </w:tc>
        <w:tc>
          <w:tcPr>
            <w:tcW w:w="666" w:type="dxa"/>
            <w:gridSpan w:val="2"/>
            <w:vAlign w:val="center"/>
          </w:tcPr>
          <w:p w14:paraId="2C11A2BE" w14:textId="77777777" w:rsidR="00FC341E" w:rsidRDefault="00FC341E" w:rsidP="00C65724">
            <w:pPr>
              <w:jc w:val="right"/>
              <w:rPr>
                <w:rFonts w:cs="Arial"/>
                <w:sz w:val="16"/>
                <w:szCs w:val="16"/>
              </w:rPr>
            </w:pPr>
            <w:r>
              <w:rPr>
                <w:rFonts w:cs="Arial"/>
                <w:sz w:val="16"/>
                <w:szCs w:val="16"/>
              </w:rPr>
              <w:t>88.4</w:t>
            </w:r>
          </w:p>
        </w:tc>
        <w:tc>
          <w:tcPr>
            <w:tcW w:w="2430" w:type="dxa"/>
            <w:gridSpan w:val="2"/>
            <w:vAlign w:val="center"/>
          </w:tcPr>
          <w:p w14:paraId="3B9D1676" w14:textId="77777777" w:rsidR="00FC341E" w:rsidRPr="00957EDC" w:rsidRDefault="00FC341E" w:rsidP="00FC341E">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160" w:type="dxa"/>
            <w:gridSpan w:val="2"/>
            <w:vAlign w:val="center"/>
          </w:tcPr>
          <w:p w14:paraId="147372A1" w14:textId="2A4EBED3"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C014216" w14:textId="4A09C4D2" w:rsidR="00FC341E" w:rsidRPr="00957EDC" w:rsidRDefault="00BB3F3E" w:rsidP="00FC341E">
            <w:pPr>
              <w:rPr>
                <w:rFonts w:cs="Arial"/>
                <w:sz w:val="16"/>
                <w:szCs w:val="16"/>
              </w:rPr>
            </w:pPr>
            <w:r>
              <w:rPr>
                <w:rFonts w:cs="Arial"/>
                <w:bCs/>
                <w:sz w:val="16"/>
                <w:szCs w:val="16"/>
              </w:rPr>
              <w:t xml:space="preserve">  </w:t>
            </w:r>
            <w:r w:rsidR="00FC341E" w:rsidRPr="00957EDC">
              <w:rPr>
                <w:rFonts w:cs="Arial"/>
                <w:bCs/>
                <w:sz w:val="16"/>
                <w:szCs w:val="16"/>
              </w:rPr>
              <w:t>9,979</w:t>
            </w:r>
            <w:r w:rsidR="00FC341E" w:rsidRPr="00957EDC">
              <w:rPr>
                <w:rFonts w:cs="Arial"/>
                <w:b/>
                <w:bCs/>
                <w:sz w:val="16"/>
                <w:szCs w:val="16"/>
              </w:rPr>
              <w:t xml:space="preserve"> </w:t>
            </w:r>
            <w:r w:rsidR="00FC341E" w:rsidRPr="00957EDC">
              <w:rPr>
                <w:rFonts w:cs="Arial"/>
                <w:sz w:val="16"/>
                <w:szCs w:val="16"/>
              </w:rPr>
              <w:t>(6,987-13,827)</w:t>
            </w:r>
          </w:p>
        </w:tc>
        <w:tc>
          <w:tcPr>
            <w:tcW w:w="2160" w:type="dxa"/>
            <w:gridSpan w:val="2"/>
            <w:vAlign w:val="center"/>
          </w:tcPr>
          <w:p w14:paraId="4751174A" w14:textId="77777777" w:rsidR="00FC341E" w:rsidRPr="00957EDC" w:rsidRDefault="00FC341E" w:rsidP="00FC341E">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218" w:type="dxa"/>
            <w:gridSpan w:val="2"/>
            <w:vAlign w:val="center"/>
          </w:tcPr>
          <w:p w14:paraId="0CF74ECC" w14:textId="681AFF4F" w:rsidR="00FC341E" w:rsidRDefault="00FC341E" w:rsidP="00FC341E">
            <w:pPr>
              <w:jc w:val="center"/>
              <w:rPr>
                <w:rFonts w:cs="Arial"/>
                <w:sz w:val="16"/>
                <w:szCs w:val="16"/>
              </w:rPr>
            </w:pPr>
            <w:r w:rsidRPr="00351947">
              <w:rPr>
                <w:rFonts w:cs="Arial"/>
                <w:sz w:val="16"/>
                <w:szCs w:val="16"/>
              </w:rPr>
              <w:t>-</w:t>
            </w:r>
          </w:p>
        </w:tc>
      </w:tr>
      <w:tr w:rsidR="00FC341E" w14:paraId="3E24A741" w14:textId="77777777" w:rsidTr="00BB3F3E">
        <w:trPr>
          <w:gridAfter w:val="1"/>
          <w:wAfter w:w="22" w:type="dxa"/>
          <w:trHeight w:val="288"/>
          <w:jc w:val="center"/>
        </w:trPr>
        <w:tc>
          <w:tcPr>
            <w:tcW w:w="1219" w:type="dxa"/>
            <w:vAlign w:val="center"/>
          </w:tcPr>
          <w:p w14:paraId="5C348BA5" w14:textId="77777777" w:rsidR="00FC341E" w:rsidRDefault="00FC341E" w:rsidP="00FC341E">
            <w:pPr>
              <w:tabs>
                <w:tab w:val="left" w:pos="1080"/>
              </w:tabs>
              <w:ind w:right="-108"/>
              <w:jc w:val="center"/>
              <w:rPr>
                <w:rFonts w:cs="Arial"/>
                <w:sz w:val="16"/>
                <w:szCs w:val="16"/>
              </w:rPr>
            </w:pPr>
            <w:r>
              <w:rPr>
                <w:rFonts w:cs="Arial"/>
                <w:sz w:val="16"/>
                <w:szCs w:val="16"/>
              </w:rPr>
              <w:t>2001</w:t>
            </w:r>
          </w:p>
        </w:tc>
        <w:tc>
          <w:tcPr>
            <w:tcW w:w="864" w:type="dxa"/>
            <w:vAlign w:val="center"/>
          </w:tcPr>
          <w:p w14:paraId="66DE1686" w14:textId="77777777" w:rsidR="00FC341E" w:rsidRDefault="00FC341E" w:rsidP="00BB3F3E">
            <w:pPr>
              <w:ind w:right="38"/>
              <w:jc w:val="right"/>
              <w:rPr>
                <w:rFonts w:cs="Arial"/>
                <w:sz w:val="16"/>
                <w:szCs w:val="16"/>
              </w:rPr>
            </w:pPr>
            <w:r>
              <w:rPr>
                <w:rFonts w:cs="Arial"/>
                <w:sz w:val="16"/>
                <w:szCs w:val="16"/>
              </w:rPr>
              <w:t>310.8</w:t>
            </w:r>
          </w:p>
        </w:tc>
        <w:tc>
          <w:tcPr>
            <w:tcW w:w="698" w:type="dxa"/>
            <w:vAlign w:val="center"/>
          </w:tcPr>
          <w:p w14:paraId="71130DDC" w14:textId="77777777" w:rsidR="00FC341E" w:rsidRDefault="00FC341E" w:rsidP="00BB3F3E">
            <w:pPr>
              <w:jc w:val="right"/>
              <w:rPr>
                <w:rFonts w:cs="Arial"/>
                <w:sz w:val="16"/>
                <w:szCs w:val="16"/>
              </w:rPr>
            </w:pPr>
            <w:r>
              <w:rPr>
                <w:rFonts w:cs="Arial"/>
                <w:sz w:val="16"/>
                <w:szCs w:val="16"/>
              </w:rPr>
              <w:t>227.3</w:t>
            </w:r>
          </w:p>
        </w:tc>
        <w:tc>
          <w:tcPr>
            <w:tcW w:w="666" w:type="dxa"/>
            <w:gridSpan w:val="2"/>
            <w:vAlign w:val="center"/>
          </w:tcPr>
          <w:p w14:paraId="0307A271" w14:textId="77777777" w:rsidR="00FC341E" w:rsidRDefault="00FC341E" w:rsidP="00C65724">
            <w:pPr>
              <w:jc w:val="right"/>
              <w:rPr>
                <w:rFonts w:cs="Arial"/>
                <w:sz w:val="16"/>
                <w:szCs w:val="16"/>
              </w:rPr>
            </w:pPr>
            <w:r>
              <w:rPr>
                <w:rFonts w:cs="Arial"/>
                <w:sz w:val="16"/>
                <w:szCs w:val="16"/>
              </w:rPr>
              <w:t>136.3</w:t>
            </w:r>
          </w:p>
        </w:tc>
        <w:tc>
          <w:tcPr>
            <w:tcW w:w="2430" w:type="dxa"/>
            <w:gridSpan w:val="2"/>
            <w:vAlign w:val="center"/>
          </w:tcPr>
          <w:p w14:paraId="56EF83B8" w14:textId="77777777" w:rsidR="00FC341E" w:rsidRPr="00957EDC" w:rsidRDefault="00FC341E" w:rsidP="00FC341E">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160" w:type="dxa"/>
            <w:gridSpan w:val="2"/>
            <w:vAlign w:val="center"/>
          </w:tcPr>
          <w:p w14:paraId="3D9D0C4D" w14:textId="2D537A6D"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CEDCA60" w14:textId="77777777" w:rsidR="00FC341E" w:rsidRPr="00957EDC" w:rsidRDefault="00FC341E" w:rsidP="00FC341E">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gridSpan w:val="2"/>
            <w:vAlign w:val="center"/>
          </w:tcPr>
          <w:p w14:paraId="5979AE00" w14:textId="77777777" w:rsidR="00FC341E" w:rsidRPr="00957EDC" w:rsidRDefault="00FC341E" w:rsidP="00FC341E">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218" w:type="dxa"/>
            <w:gridSpan w:val="2"/>
            <w:vAlign w:val="center"/>
          </w:tcPr>
          <w:p w14:paraId="2C1509C5" w14:textId="0C802659" w:rsidR="00FC341E" w:rsidRDefault="00FC341E" w:rsidP="00FC341E">
            <w:pPr>
              <w:jc w:val="center"/>
              <w:rPr>
                <w:rFonts w:cs="Arial"/>
                <w:sz w:val="16"/>
                <w:szCs w:val="16"/>
              </w:rPr>
            </w:pPr>
            <w:r w:rsidRPr="00351947">
              <w:rPr>
                <w:rFonts w:cs="Arial"/>
                <w:sz w:val="16"/>
                <w:szCs w:val="16"/>
              </w:rPr>
              <w:t>-</w:t>
            </w:r>
          </w:p>
        </w:tc>
      </w:tr>
      <w:tr w:rsidR="00FC341E" w14:paraId="6918A7B9" w14:textId="77777777" w:rsidTr="00BB3F3E">
        <w:trPr>
          <w:gridAfter w:val="1"/>
          <w:wAfter w:w="22" w:type="dxa"/>
          <w:trHeight w:val="288"/>
          <w:jc w:val="center"/>
        </w:trPr>
        <w:tc>
          <w:tcPr>
            <w:tcW w:w="1219" w:type="dxa"/>
            <w:vAlign w:val="center"/>
          </w:tcPr>
          <w:p w14:paraId="1F31368B" w14:textId="77777777" w:rsidR="00FC341E" w:rsidRDefault="00FC341E" w:rsidP="00FC341E">
            <w:pPr>
              <w:tabs>
                <w:tab w:val="left" w:pos="1080"/>
              </w:tabs>
              <w:ind w:right="-108"/>
              <w:jc w:val="center"/>
              <w:rPr>
                <w:rFonts w:cs="Arial"/>
                <w:sz w:val="16"/>
                <w:szCs w:val="16"/>
              </w:rPr>
            </w:pPr>
            <w:r>
              <w:rPr>
                <w:rFonts w:cs="Arial"/>
                <w:sz w:val="16"/>
                <w:szCs w:val="16"/>
              </w:rPr>
              <w:t>2002</w:t>
            </w:r>
          </w:p>
        </w:tc>
        <w:tc>
          <w:tcPr>
            <w:tcW w:w="864" w:type="dxa"/>
            <w:vAlign w:val="center"/>
          </w:tcPr>
          <w:p w14:paraId="3E062260" w14:textId="77777777" w:rsidR="00FC341E" w:rsidRDefault="00FC341E" w:rsidP="00BB3F3E">
            <w:pPr>
              <w:ind w:right="38"/>
              <w:jc w:val="right"/>
              <w:rPr>
                <w:rFonts w:cs="Arial"/>
                <w:sz w:val="16"/>
                <w:szCs w:val="16"/>
              </w:rPr>
            </w:pPr>
            <w:r>
              <w:rPr>
                <w:rFonts w:cs="Arial"/>
                <w:sz w:val="16"/>
                <w:szCs w:val="16"/>
              </w:rPr>
              <w:t>164.3</w:t>
            </w:r>
          </w:p>
        </w:tc>
        <w:tc>
          <w:tcPr>
            <w:tcW w:w="698" w:type="dxa"/>
            <w:vAlign w:val="center"/>
          </w:tcPr>
          <w:p w14:paraId="0C619957" w14:textId="77777777" w:rsidR="00FC341E" w:rsidRDefault="00FC341E" w:rsidP="00BB3F3E">
            <w:pPr>
              <w:jc w:val="right"/>
              <w:rPr>
                <w:rFonts w:cs="Arial"/>
                <w:sz w:val="16"/>
                <w:szCs w:val="16"/>
              </w:rPr>
            </w:pPr>
            <w:r>
              <w:rPr>
                <w:rFonts w:cs="Arial"/>
                <w:sz w:val="16"/>
                <w:szCs w:val="16"/>
              </w:rPr>
              <w:t>242.2</w:t>
            </w:r>
          </w:p>
        </w:tc>
        <w:tc>
          <w:tcPr>
            <w:tcW w:w="666" w:type="dxa"/>
            <w:gridSpan w:val="2"/>
            <w:vAlign w:val="center"/>
          </w:tcPr>
          <w:p w14:paraId="174457A1" w14:textId="77777777" w:rsidR="00FC341E" w:rsidRDefault="00FC341E" w:rsidP="00C65724">
            <w:pPr>
              <w:jc w:val="right"/>
              <w:rPr>
                <w:rFonts w:cs="Arial"/>
                <w:sz w:val="16"/>
                <w:szCs w:val="16"/>
              </w:rPr>
            </w:pPr>
            <w:r>
              <w:rPr>
                <w:rFonts w:cs="Arial"/>
                <w:sz w:val="16"/>
                <w:szCs w:val="16"/>
              </w:rPr>
              <w:t>202.2</w:t>
            </w:r>
          </w:p>
        </w:tc>
        <w:tc>
          <w:tcPr>
            <w:tcW w:w="2430" w:type="dxa"/>
            <w:gridSpan w:val="2"/>
            <w:vAlign w:val="center"/>
          </w:tcPr>
          <w:p w14:paraId="33E277BB" w14:textId="77777777" w:rsidR="00FC341E" w:rsidRPr="00957EDC" w:rsidRDefault="00FC341E" w:rsidP="00FC341E">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160" w:type="dxa"/>
            <w:gridSpan w:val="2"/>
            <w:vAlign w:val="center"/>
          </w:tcPr>
          <w:p w14:paraId="12181C46" w14:textId="03BF405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2016D04" w14:textId="77777777" w:rsidR="00FC341E" w:rsidRPr="00957EDC" w:rsidRDefault="00FC341E" w:rsidP="00FC341E">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gridSpan w:val="2"/>
            <w:vAlign w:val="center"/>
          </w:tcPr>
          <w:p w14:paraId="4BC00626" w14:textId="77777777" w:rsidR="00FC341E" w:rsidRPr="00957EDC" w:rsidRDefault="00FC341E" w:rsidP="00FC341E">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218" w:type="dxa"/>
            <w:gridSpan w:val="2"/>
            <w:vAlign w:val="center"/>
          </w:tcPr>
          <w:p w14:paraId="20B8B586" w14:textId="17CB3010" w:rsidR="00FC341E" w:rsidRDefault="00FC341E" w:rsidP="00FC341E">
            <w:pPr>
              <w:jc w:val="center"/>
              <w:rPr>
                <w:rFonts w:cs="Arial"/>
                <w:sz w:val="16"/>
                <w:szCs w:val="16"/>
              </w:rPr>
            </w:pPr>
            <w:r w:rsidRPr="00351947">
              <w:rPr>
                <w:rFonts w:cs="Arial"/>
                <w:sz w:val="16"/>
                <w:szCs w:val="16"/>
              </w:rPr>
              <w:t>-</w:t>
            </w:r>
          </w:p>
        </w:tc>
      </w:tr>
      <w:tr w:rsidR="00FC341E" w14:paraId="0E8A0BAD" w14:textId="77777777" w:rsidTr="00BB3F3E">
        <w:trPr>
          <w:gridAfter w:val="1"/>
          <w:wAfter w:w="22" w:type="dxa"/>
          <w:trHeight w:val="288"/>
          <w:jc w:val="center"/>
        </w:trPr>
        <w:tc>
          <w:tcPr>
            <w:tcW w:w="1219" w:type="dxa"/>
            <w:vAlign w:val="center"/>
          </w:tcPr>
          <w:p w14:paraId="71E7606F" w14:textId="77777777" w:rsidR="00FC341E" w:rsidRDefault="00FC341E" w:rsidP="00FC341E">
            <w:pPr>
              <w:tabs>
                <w:tab w:val="left" w:pos="1080"/>
              </w:tabs>
              <w:ind w:right="-108"/>
              <w:jc w:val="center"/>
              <w:rPr>
                <w:rFonts w:cs="Arial"/>
                <w:sz w:val="16"/>
                <w:szCs w:val="16"/>
              </w:rPr>
            </w:pPr>
            <w:r>
              <w:rPr>
                <w:rFonts w:cs="Arial"/>
                <w:sz w:val="16"/>
                <w:szCs w:val="16"/>
              </w:rPr>
              <w:t>2003</w:t>
            </w:r>
          </w:p>
        </w:tc>
        <w:tc>
          <w:tcPr>
            <w:tcW w:w="864" w:type="dxa"/>
            <w:vAlign w:val="center"/>
          </w:tcPr>
          <w:p w14:paraId="546B88AB" w14:textId="77777777" w:rsidR="00FC341E" w:rsidRDefault="00FC341E" w:rsidP="00BB3F3E">
            <w:pPr>
              <w:ind w:right="38"/>
              <w:jc w:val="right"/>
              <w:rPr>
                <w:rFonts w:cs="Arial"/>
                <w:sz w:val="16"/>
                <w:szCs w:val="16"/>
              </w:rPr>
            </w:pPr>
            <w:r>
              <w:rPr>
                <w:rFonts w:cs="Arial"/>
                <w:sz w:val="16"/>
                <w:szCs w:val="16"/>
              </w:rPr>
              <w:t>133.2</w:t>
            </w:r>
          </w:p>
        </w:tc>
        <w:tc>
          <w:tcPr>
            <w:tcW w:w="698" w:type="dxa"/>
            <w:vAlign w:val="center"/>
          </w:tcPr>
          <w:p w14:paraId="3C66FC30" w14:textId="77777777" w:rsidR="00FC341E" w:rsidRDefault="00FC341E" w:rsidP="00BB3F3E">
            <w:pPr>
              <w:jc w:val="right"/>
              <w:rPr>
                <w:rFonts w:cs="Arial"/>
                <w:sz w:val="16"/>
                <w:szCs w:val="16"/>
              </w:rPr>
            </w:pPr>
            <w:r>
              <w:rPr>
                <w:rFonts w:cs="Arial"/>
                <w:sz w:val="16"/>
                <w:szCs w:val="16"/>
              </w:rPr>
              <w:t>202.3</w:t>
            </w:r>
          </w:p>
        </w:tc>
        <w:tc>
          <w:tcPr>
            <w:tcW w:w="666" w:type="dxa"/>
            <w:gridSpan w:val="2"/>
            <w:vAlign w:val="center"/>
          </w:tcPr>
          <w:p w14:paraId="55E57EC6" w14:textId="77777777" w:rsidR="00FC341E" w:rsidRDefault="00FC341E" w:rsidP="00C65724">
            <w:pPr>
              <w:jc w:val="right"/>
              <w:rPr>
                <w:rFonts w:cs="Arial"/>
                <w:sz w:val="16"/>
                <w:szCs w:val="16"/>
              </w:rPr>
            </w:pPr>
            <w:r>
              <w:rPr>
                <w:rFonts w:cs="Arial"/>
                <w:sz w:val="16"/>
                <w:szCs w:val="16"/>
              </w:rPr>
              <w:t>178.5</w:t>
            </w:r>
          </w:p>
        </w:tc>
        <w:tc>
          <w:tcPr>
            <w:tcW w:w="2430" w:type="dxa"/>
            <w:gridSpan w:val="2"/>
            <w:vAlign w:val="center"/>
          </w:tcPr>
          <w:p w14:paraId="603D5AC1" w14:textId="77777777" w:rsidR="00FC341E" w:rsidRPr="00957EDC" w:rsidRDefault="00FC341E" w:rsidP="00FC341E">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160" w:type="dxa"/>
            <w:gridSpan w:val="2"/>
            <w:vAlign w:val="center"/>
          </w:tcPr>
          <w:p w14:paraId="2CCF7C60" w14:textId="45DED262"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EE335AF" w14:textId="77777777" w:rsidR="00FC341E" w:rsidRPr="00957EDC" w:rsidRDefault="00FC341E" w:rsidP="00FC341E">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gridSpan w:val="2"/>
            <w:vAlign w:val="center"/>
          </w:tcPr>
          <w:p w14:paraId="5D8F4700" w14:textId="77777777" w:rsidR="00FC341E" w:rsidRPr="00957EDC" w:rsidRDefault="00FC341E" w:rsidP="00FC341E">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218" w:type="dxa"/>
            <w:gridSpan w:val="2"/>
            <w:vAlign w:val="center"/>
          </w:tcPr>
          <w:p w14:paraId="5CA3AF54" w14:textId="310B8D7C" w:rsidR="00FC341E" w:rsidRDefault="00FC341E" w:rsidP="00FC341E">
            <w:pPr>
              <w:jc w:val="center"/>
              <w:rPr>
                <w:rFonts w:cs="Arial"/>
                <w:sz w:val="16"/>
                <w:szCs w:val="16"/>
              </w:rPr>
            </w:pPr>
            <w:r w:rsidRPr="00351947">
              <w:rPr>
                <w:rFonts w:cs="Arial"/>
                <w:sz w:val="16"/>
                <w:szCs w:val="16"/>
              </w:rPr>
              <w:t>-</w:t>
            </w:r>
          </w:p>
        </w:tc>
      </w:tr>
      <w:tr w:rsidR="00FC341E" w14:paraId="5EBF6395" w14:textId="77777777" w:rsidTr="00BB3F3E">
        <w:trPr>
          <w:gridAfter w:val="1"/>
          <w:wAfter w:w="22" w:type="dxa"/>
          <w:trHeight w:val="288"/>
          <w:jc w:val="center"/>
        </w:trPr>
        <w:tc>
          <w:tcPr>
            <w:tcW w:w="1219" w:type="dxa"/>
            <w:vAlign w:val="center"/>
          </w:tcPr>
          <w:p w14:paraId="60EE9D60" w14:textId="77777777" w:rsidR="00FC341E" w:rsidRDefault="00FC341E" w:rsidP="00FC341E">
            <w:pPr>
              <w:tabs>
                <w:tab w:val="left" w:pos="1080"/>
              </w:tabs>
              <w:ind w:right="-108"/>
              <w:jc w:val="center"/>
              <w:rPr>
                <w:rFonts w:cs="Arial"/>
                <w:sz w:val="16"/>
                <w:szCs w:val="16"/>
              </w:rPr>
            </w:pPr>
            <w:r>
              <w:rPr>
                <w:rFonts w:cs="Arial"/>
                <w:sz w:val="16"/>
                <w:szCs w:val="16"/>
              </w:rPr>
              <w:t>2004</w:t>
            </w:r>
          </w:p>
        </w:tc>
        <w:tc>
          <w:tcPr>
            <w:tcW w:w="864" w:type="dxa"/>
            <w:vAlign w:val="center"/>
          </w:tcPr>
          <w:p w14:paraId="3D184830" w14:textId="77777777" w:rsidR="00FC341E" w:rsidRDefault="00FC341E" w:rsidP="00BB3F3E">
            <w:pPr>
              <w:ind w:right="38"/>
              <w:jc w:val="right"/>
              <w:rPr>
                <w:rFonts w:cs="Arial"/>
                <w:sz w:val="16"/>
                <w:szCs w:val="16"/>
              </w:rPr>
            </w:pPr>
            <w:r>
              <w:rPr>
                <w:rFonts w:cs="Arial"/>
                <w:sz w:val="16"/>
                <w:szCs w:val="16"/>
              </w:rPr>
              <w:t>85.8</w:t>
            </w:r>
          </w:p>
        </w:tc>
        <w:tc>
          <w:tcPr>
            <w:tcW w:w="698" w:type="dxa"/>
            <w:vAlign w:val="center"/>
          </w:tcPr>
          <w:p w14:paraId="67962AE2" w14:textId="77777777" w:rsidR="00FC341E" w:rsidRDefault="00FC341E" w:rsidP="00BB3F3E">
            <w:pPr>
              <w:jc w:val="right"/>
              <w:rPr>
                <w:rFonts w:cs="Arial"/>
                <w:sz w:val="16"/>
                <w:szCs w:val="16"/>
              </w:rPr>
            </w:pPr>
            <w:r>
              <w:rPr>
                <w:rFonts w:cs="Arial"/>
                <w:sz w:val="16"/>
                <w:szCs w:val="16"/>
              </w:rPr>
              <w:t>122.9</w:t>
            </w:r>
          </w:p>
        </w:tc>
        <w:tc>
          <w:tcPr>
            <w:tcW w:w="666" w:type="dxa"/>
            <w:gridSpan w:val="2"/>
            <w:vAlign w:val="center"/>
          </w:tcPr>
          <w:p w14:paraId="06F80AF4" w14:textId="77777777" w:rsidR="00FC341E" w:rsidRDefault="00FC341E" w:rsidP="00C65724">
            <w:pPr>
              <w:jc w:val="right"/>
              <w:rPr>
                <w:rFonts w:cs="Arial"/>
                <w:sz w:val="16"/>
                <w:szCs w:val="16"/>
              </w:rPr>
            </w:pPr>
            <w:r>
              <w:rPr>
                <w:rFonts w:cs="Arial"/>
                <w:sz w:val="16"/>
                <w:szCs w:val="16"/>
              </w:rPr>
              <w:t>144.1</w:t>
            </w:r>
          </w:p>
        </w:tc>
        <w:tc>
          <w:tcPr>
            <w:tcW w:w="2430" w:type="dxa"/>
            <w:gridSpan w:val="2"/>
            <w:vAlign w:val="center"/>
          </w:tcPr>
          <w:p w14:paraId="74C8E6DD" w14:textId="77777777" w:rsidR="00FC341E" w:rsidRPr="00957EDC" w:rsidRDefault="00FC341E" w:rsidP="00FC341E">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160" w:type="dxa"/>
            <w:gridSpan w:val="2"/>
            <w:vAlign w:val="center"/>
          </w:tcPr>
          <w:p w14:paraId="5A4D9D47" w14:textId="1349808E"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E978355" w14:textId="77777777" w:rsidR="00FC341E" w:rsidRPr="00957EDC" w:rsidRDefault="00FC341E" w:rsidP="00FC341E">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gridSpan w:val="2"/>
            <w:vAlign w:val="center"/>
          </w:tcPr>
          <w:p w14:paraId="45964C37" w14:textId="77777777" w:rsidR="00FC341E" w:rsidRPr="00957EDC" w:rsidRDefault="00FC341E" w:rsidP="00FC341E">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218" w:type="dxa"/>
            <w:gridSpan w:val="2"/>
            <w:vAlign w:val="center"/>
          </w:tcPr>
          <w:p w14:paraId="31F6A908" w14:textId="58586C55" w:rsidR="00FC341E" w:rsidRDefault="00FC341E" w:rsidP="00FC341E">
            <w:pPr>
              <w:jc w:val="center"/>
              <w:rPr>
                <w:rFonts w:cs="Arial"/>
                <w:sz w:val="16"/>
                <w:szCs w:val="16"/>
              </w:rPr>
            </w:pPr>
            <w:r w:rsidRPr="00351947">
              <w:rPr>
                <w:rFonts w:cs="Arial"/>
                <w:sz w:val="16"/>
                <w:szCs w:val="16"/>
              </w:rPr>
              <w:t>-</w:t>
            </w:r>
          </w:p>
        </w:tc>
      </w:tr>
      <w:tr w:rsidR="00FC341E" w14:paraId="13A08905" w14:textId="77777777" w:rsidTr="00BB3F3E">
        <w:trPr>
          <w:gridAfter w:val="1"/>
          <w:wAfter w:w="22" w:type="dxa"/>
          <w:trHeight w:val="288"/>
          <w:jc w:val="center"/>
        </w:trPr>
        <w:tc>
          <w:tcPr>
            <w:tcW w:w="1219" w:type="dxa"/>
            <w:vAlign w:val="center"/>
          </w:tcPr>
          <w:p w14:paraId="6F5C3680" w14:textId="77777777" w:rsidR="00FC341E" w:rsidRDefault="00FC341E" w:rsidP="00FC341E">
            <w:pPr>
              <w:tabs>
                <w:tab w:val="left" w:pos="1080"/>
              </w:tabs>
              <w:ind w:right="-108"/>
              <w:jc w:val="center"/>
              <w:rPr>
                <w:rFonts w:cs="Arial"/>
                <w:sz w:val="16"/>
                <w:szCs w:val="16"/>
              </w:rPr>
            </w:pPr>
            <w:r>
              <w:rPr>
                <w:rFonts w:cs="Arial"/>
                <w:sz w:val="16"/>
                <w:szCs w:val="16"/>
              </w:rPr>
              <w:t>2005</w:t>
            </w:r>
          </w:p>
        </w:tc>
        <w:tc>
          <w:tcPr>
            <w:tcW w:w="864" w:type="dxa"/>
            <w:vAlign w:val="center"/>
          </w:tcPr>
          <w:p w14:paraId="3FA3B181" w14:textId="77777777" w:rsidR="00FC341E" w:rsidRDefault="00FC341E" w:rsidP="00BB3F3E">
            <w:pPr>
              <w:ind w:right="38"/>
              <w:jc w:val="right"/>
              <w:rPr>
                <w:rFonts w:cs="Arial"/>
                <w:sz w:val="16"/>
                <w:szCs w:val="16"/>
              </w:rPr>
            </w:pPr>
            <w:r>
              <w:rPr>
                <w:rFonts w:cs="Arial"/>
                <w:sz w:val="16"/>
                <w:szCs w:val="16"/>
              </w:rPr>
              <w:t>62.2</w:t>
            </w:r>
          </w:p>
        </w:tc>
        <w:tc>
          <w:tcPr>
            <w:tcW w:w="698" w:type="dxa"/>
            <w:vAlign w:val="center"/>
          </w:tcPr>
          <w:p w14:paraId="05DD7603" w14:textId="77777777" w:rsidR="00FC341E" w:rsidRDefault="00FC341E" w:rsidP="00BB3F3E">
            <w:pPr>
              <w:jc w:val="right"/>
              <w:rPr>
                <w:rFonts w:cs="Arial"/>
                <w:sz w:val="16"/>
                <w:szCs w:val="16"/>
              </w:rPr>
            </w:pPr>
            <w:r>
              <w:rPr>
                <w:rFonts w:cs="Arial"/>
                <w:sz w:val="16"/>
                <w:szCs w:val="16"/>
              </w:rPr>
              <w:t>79.8</w:t>
            </w:r>
          </w:p>
        </w:tc>
        <w:tc>
          <w:tcPr>
            <w:tcW w:w="666" w:type="dxa"/>
            <w:gridSpan w:val="2"/>
            <w:vAlign w:val="center"/>
          </w:tcPr>
          <w:p w14:paraId="1C0503E5" w14:textId="77777777" w:rsidR="00FC341E" w:rsidRDefault="00FC341E" w:rsidP="00C65724">
            <w:pPr>
              <w:jc w:val="right"/>
              <w:rPr>
                <w:rFonts w:cs="Arial"/>
                <w:sz w:val="16"/>
                <w:szCs w:val="16"/>
              </w:rPr>
            </w:pPr>
            <w:r>
              <w:rPr>
                <w:rFonts w:cs="Arial"/>
                <w:sz w:val="16"/>
                <w:szCs w:val="16"/>
              </w:rPr>
              <w:t>117.2</w:t>
            </w:r>
          </w:p>
        </w:tc>
        <w:tc>
          <w:tcPr>
            <w:tcW w:w="2430" w:type="dxa"/>
            <w:gridSpan w:val="2"/>
            <w:vAlign w:val="center"/>
          </w:tcPr>
          <w:p w14:paraId="07732184" w14:textId="77777777" w:rsidR="00FC341E" w:rsidRPr="00957EDC" w:rsidRDefault="00FC341E" w:rsidP="00FC341E">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160" w:type="dxa"/>
            <w:gridSpan w:val="2"/>
            <w:vAlign w:val="center"/>
          </w:tcPr>
          <w:p w14:paraId="66D976B4" w14:textId="77777777" w:rsidR="00FC341E" w:rsidRDefault="00FC341E" w:rsidP="00FC341E">
            <w:pPr>
              <w:jc w:val="center"/>
              <w:rPr>
                <w:rFonts w:cs="Arial"/>
                <w:bCs/>
                <w:sz w:val="16"/>
                <w:szCs w:val="16"/>
              </w:rPr>
            </w:pPr>
            <w:r>
              <w:rPr>
                <w:rFonts w:cs="Arial"/>
                <w:bCs/>
                <w:sz w:val="16"/>
                <w:szCs w:val="16"/>
              </w:rPr>
              <w:t xml:space="preserve">60,500 </w:t>
            </w:r>
            <w:r>
              <w:rPr>
                <w:rFonts w:cs="Arial"/>
                <w:sz w:val="16"/>
                <w:szCs w:val="16"/>
              </w:rPr>
              <w:t>(38,800-86,000)</w:t>
            </w:r>
          </w:p>
        </w:tc>
        <w:tc>
          <w:tcPr>
            <w:tcW w:w="1980" w:type="dxa"/>
            <w:gridSpan w:val="2"/>
            <w:vAlign w:val="center"/>
          </w:tcPr>
          <w:p w14:paraId="3FABC89C" w14:textId="77777777" w:rsidR="00FC341E" w:rsidRPr="00957EDC" w:rsidRDefault="00FC341E" w:rsidP="00FC341E">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gridSpan w:val="2"/>
            <w:vAlign w:val="center"/>
          </w:tcPr>
          <w:p w14:paraId="3C3BCDC2" w14:textId="77777777" w:rsidR="00FC341E" w:rsidRPr="00957EDC" w:rsidRDefault="00FC341E" w:rsidP="00FC341E">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218" w:type="dxa"/>
            <w:gridSpan w:val="2"/>
            <w:vAlign w:val="center"/>
          </w:tcPr>
          <w:p w14:paraId="5D515115" w14:textId="781D374F" w:rsidR="00FC341E" w:rsidRDefault="00FC341E" w:rsidP="00FC341E">
            <w:pPr>
              <w:jc w:val="center"/>
              <w:rPr>
                <w:rFonts w:cs="Arial"/>
                <w:sz w:val="16"/>
                <w:szCs w:val="16"/>
              </w:rPr>
            </w:pPr>
            <w:r w:rsidRPr="00351947">
              <w:rPr>
                <w:rFonts w:cs="Arial"/>
                <w:sz w:val="16"/>
                <w:szCs w:val="16"/>
              </w:rPr>
              <w:t>-</w:t>
            </w:r>
          </w:p>
        </w:tc>
      </w:tr>
      <w:tr w:rsidR="00FC341E" w14:paraId="37112765" w14:textId="77777777" w:rsidTr="00BB3F3E">
        <w:trPr>
          <w:gridAfter w:val="1"/>
          <w:wAfter w:w="22" w:type="dxa"/>
          <w:trHeight w:val="288"/>
          <w:jc w:val="center"/>
        </w:trPr>
        <w:tc>
          <w:tcPr>
            <w:tcW w:w="1219" w:type="dxa"/>
            <w:vAlign w:val="center"/>
          </w:tcPr>
          <w:p w14:paraId="10B537FF" w14:textId="77777777" w:rsidR="00FC341E" w:rsidRDefault="00FC341E" w:rsidP="00FC341E">
            <w:pPr>
              <w:tabs>
                <w:tab w:val="left" w:pos="1080"/>
              </w:tabs>
              <w:ind w:right="-108"/>
              <w:jc w:val="center"/>
              <w:rPr>
                <w:rFonts w:cs="Arial"/>
                <w:sz w:val="16"/>
                <w:szCs w:val="16"/>
              </w:rPr>
            </w:pPr>
            <w:r>
              <w:rPr>
                <w:rFonts w:cs="Arial"/>
                <w:sz w:val="16"/>
                <w:szCs w:val="16"/>
              </w:rPr>
              <w:t>2006</w:t>
            </w:r>
          </w:p>
        </w:tc>
        <w:tc>
          <w:tcPr>
            <w:tcW w:w="864" w:type="dxa"/>
            <w:vAlign w:val="center"/>
          </w:tcPr>
          <w:p w14:paraId="1331E770" w14:textId="77777777" w:rsidR="00FC341E" w:rsidRDefault="00FC341E" w:rsidP="00BB3F3E">
            <w:pPr>
              <w:ind w:right="38"/>
              <w:jc w:val="right"/>
              <w:rPr>
                <w:rFonts w:cs="Arial"/>
                <w:sz w:val="16"/>
                <w:szCs w:val="16"/>
              </w:rPr>
            </w:pPr>
            <w:r>
              <w:rPr>
                <w:rFonts w:cs="Arial"/>
                <w:sz w:val="16"/>
                <w:szCs w:val="16"/>
              </w:rPr>
              <w:t>54.1</w:t>
            </w:r>
          </w:p>
        </w:tc>
        <w:tc>
          <w:tcPr>
            <w:tcW w:w="698" w:type="dxa"/>
            <w:vAlign w:val="center"/>
          </w:tcPr>
          <w:p w14:paraId="7C887732" w14:textId="77777777" w:rsidR="00FC341E" w:rsidRDefault="00FC341E" w:rsidP="00BB3F3E">
            <w:pPr>
              <w:jc w:val="right"/>
              <w:rPr>
                <w:rFonts w:cs="Arial"/>
                <w:sz w:val="16"/>
                <w:szCs w:val="16"/>
              </w:rPr>
            </w:pPr>
            <w:r>
              <w:rPr>
                <w:rFonts w:cs="Arial"/>
                <w:sz w:val="16"/>
                <w:szCs w:val="16"/>
              </w:rPr>
              <w:t>49.6</w:t>
            </w:r>
          </w:p>
        </w:tc>
        <w:tc>
          <w:tcPr>
            <w:tcW w:w="666" w:type="dxa"/>
            <w:gridSpan w:val="2"/>
            <w:vAlign w:val="center"/>
          </w:tcPr>
          <w:p w14:paraId="1A51AC42" w14:textId="77777777" w:rsidR="00FC341E" w:rsidRDefault="00FC341E" w:rsidP="00C65724">
            <w:pPr>
              <w:jc w:val="right"/>
              <w:rPr>
                <w:rFonts w:cs="Arial"/>
                <w:sz w:val="16"/>
                <w:szCs w:val="16"/>
              </w:rPr>
            </w:pPr>
            <w:r>
              <w:rPr>
                <w:rFonts w:cs="Arial"/>
                <w:sz w:val="16"/>
                <w:szCs w:val="16"/>
              </w:rPr>
              <w:t>65.7</w:t>
            </w:r>
          </w:p>
        </w:tc>
        <w:tc>
          <w:tcPr>
            <w:tcW w:w="2430" w:type="dxa"/>
            <w:gridSpan w:val="2"/>
            <w:vAlign w:val="center"/>
          </w:tcPr>
          <w:p w14:paraId="4A4A1374" w14:textId="77777777" w:rsidR="00FC341E" w:rsidRPr="00957EDC" w:rsidRDefault="00FC341E" w:rsidP="00FC341E">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160" w:type="dxa"/>
            <w:gridSpan w:val="2"/>
            <w:vAlign w:val="center"/>
          </w:tcPr>
          <w:p w14:paraId="16D91AD1" w14:textId="77777777" w:rsidR="00FC341E" w:rsidRDefault="00FC341E" w:rsidP="00FC341E">
            <w:pPr>
              <w:jc w:val="center"/>
              <w:rPr>
                <w:rFonts w:cs="Arial"/>
                <w:sz w:val="16"/>
                <w:szCs w:val="16"/>
              </w:rPr>
            </w:pPr>
            <w:r>
              <w:rPr>
                <w:rFonts w:cs="Arial"/>
                <w:sz w:val="16"/>
                <w:szCs w:val="16"/>
              </w:rPr>
              <w:t>49,700 (33,200-73,000)</w:t>
            </w:r>
          </w:p>
        </w:tc>
        <w:tc>
          <w:tcPr>
            <w:tcW w:w="1980" w:type="dxa"/>
            <w:gridSpan w:val="2"/>
            <w:vAlign w:val="center"/>
          </w:tcPr>
          <w:p w14:paraId="21E676F4" w14:textId="77777777" w:rsidR="00FC341E" w:rsidRPr="00957EDC" w:rsidRDefault="00FC341E" w:rsidP="00FC341E">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gridSpan w:val="2"/>
            <w:vAlign w:val="center"/>
          </w:tcPr>
          <w:p w14:paraId="216E3CDE" w14:textId="77777777" w:rsidR="00FC341E" w:rsidRPr="00957EDC" w:rsidRDefault="00FC341E" w:rsidP="00FC341E">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218" w:type="dxa"/>
            <w:gridSpan w:val="2"/>
            <w:vAlign w:val="center"/>
          </w:tcPr>
          <w:p w14:paraId="1D21DC67" w14:textId="0873CB7C" w:rsidR="00FC341E" w:rsidRDefault="00FC341E" w:rsidP="00FC341E">
            <w:pPr>
              <w:jc w:val="center"/>
              <w:rPr>
                <w:rFonts w:cs="Arial"/>
                <w:sz w:val="16"/>
                <w:szCs w:val="16"/>
              </w:rPr>
            </w:pPr>
            <w:r w:rsidRPr="00351947">
              <w:rPr>
                <w:rFonts w:cs="Arial"/>
                <w:sz w:val="16"/>
                <w:szCs w:val="16"/>
              </w:rPr>
              <w:t>-</w:t>
            </w:r>
          </w:p>
        </w:tc>
      </w:tr>
      <w:tr w:rsidR="00FC341E" w14:paraId="5220FC96" w14:textId="77777777" w:rsidTr="00BB3F3E">
        <w:trPr>
          <w:gridAfter w:val="1"/>
          <w:wAfter w:w="22" w:type="dxa"/>
          <w:trHeight w:val="288"/>
          <w:jc w:val="center"/>
        </w:trPr>
        <w:tc>
          <w:tcPr>
            <w:tcW w:w="1219" w:type="dxa"/>
            <w:vAlign w:val="center"/>
          </w:tcPr>
          <w:p w14:paraId="28212E93" w14:textId="77777777" w:rsidR="00FC341E" w:rsidRDefault="00FC341E" w:rsidP="00FC341E">
            <w:pPr>
              <w:tabs>
                <w:tab w:val="left" w:pos="1080"/>
              </w:tabs>
              <w:ind w:right="-108"/>
              <w:jc w:val="center"/>
              <w:rPr>
                <w:rFonts w:cs="Arial"/>
                <w:sz w:val="16"/>
                <w:szCs w:val="16"/>
              </w:rPr>
            </w:pPr>
            <w:r>
              <w:rPr>
                <w:rFonts w:cs="Arial"/>
                <w:sz w:val="16"/>
                <w:szCs w:val="16"/>
              </w:rPr>
              <w:t>2007</w:t>
            </w:r>
          </w:p>
        </w:tc>
        <w:tc>
          <w:tcPr>
            <w:tcW w:w="864" w:type="dxa"/>
            <w:vAlign w:val="center"/>
          </w:tcPr>
          <w:p w14:paraId="1C0491ED" w14:textId="77777777" w:rsidR="00FC341E" w:rsidRDefault="00FC341E" w:rsidP="00BB3F3E">
            <w:pPr>
              <w:ind w:right="38"/>
              <w:jc w:val="right"/>
              <w:rPr>
                <w:rFonts w:cs="Arial"/>
                <w:sz w:val="16"/>
                <w:szCs w:val="16"/>
              </w:rPr>
            </w:pPr>
            <w:r>
              <w:rPr>
                <w:rFonts w:cs="Arial"/>
                <w:sz w:val="16"/>
                <w:szCs w:val="16"/>
              </w:rPr>
              <w:t>56.5</w:t>
            </w:r>
          </w:p>
        </w:tc>
        <w:tc>
          <w:tcPr>
            <w:tcW w:w="698" w:type="dxa"/>
            <w:vAlign w:val="center"/>
          </w:tcPr>
          <w:p w14:paraId="765EE060" w14:textId="77777777" w:rsidR="00FC341E" w:rsidRDefault="00FC341E" w:rsidP="00BB3F3E">
            <w:pPr>
              <w:jc w:val="right"/>
              <w:rPr>
                <w:rFonts w:cs="Arial"/>
                <w:sz w:val="16"/>
                <w:szCs w:val="16"/>
              </w:rPr>
            </w:pPr>
            <w:r>
              <w:rPr>
                <w:rFonts w:cs="Arial"/>
                <w:sz w:val="16"/>
                <w:szCs w:val="16"/>
              </w:rPr>
              <w:t>47.6</w:t>
            </w:r>
          </w:p>
        </w:tc>
        <w:tc>
          <w:tcPr>
            <w:tcW w:w="666" w:type="dxa"/>
            <w:gridSpan w:val="2"/>
            <w:vAlign w:val="center"/>
          </w:tcPr>
          <w:p w14:paraId="30D2B451" w14:textId="77777777" w:rsidR="00FC341E" w:rsidRDefault="00FC341E" w:rsidP="00C65724">
            <w:pPr>
              <w:jc w:val="right"/>
              <w:rPr>
                <w:rFonts w:cs="Arial"/>
                <w:sz w:val="16"/>
                <w:szCs w:val="16"/>
              </w:rPr>
            </w:pPr>
            <w:r>
              <w:rPr>
                <w:rFonts w:cs="Arial"/>
                <w:sz w:val="16"/>
                <w:szCs w:val="16"/>
              </w:rPr>
              <w:t>55.4</w:t>
            </w:r>
          </w:p>
        </w:tc>
        <w:tc>
          <w:tcPr>
            <w:tcW w:w="2430" w:type="dxa"/>
            <w:gridSpan w:val="2"/>
            <w:vAlign w:val="center"/>
          </w:tcPr>
          <w:p w14:paraId="1E5C6191" w14:textId="77777777" w:rsidR="00FC341E" w:rsidRPr="00957EDC" w:rsidRDefault="00FC341E" w:rsidP="00FC341E">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160" w:type="dxa"/>
            <w:gridSpan w:val="2"/>
            <w:vAlign w:val="center"/>
          </w:tcPr>
          <w:p w14:paraId="5917BEDB" w14:textId="77777777" w:rsidR="00FC341E" w:rsidRDefault="00FC341E" w:rsidP="00FC341E">
            <w:pPr>
              <w:jc w:val="center"/>
              <w:rPr>
                <w:rFonts w:cs="Arial"/>
                <w:sz w:val="16"/>
                <w:szCs w:val="16"/>
              </w:rPr>
            </w:pPr>
            <w:r>
              <w:rPr>
                <w:rFonts w:cs="Arial"/>
                <w:sz w:val="16"/>
                <w:szCs w:val="16"/>
              </w:rPr>
              <w:t>35,200 (21,300-55,000)</w:t>
            </w:r>
          </w:p>
        </w:tc>
        <w:tc>
          <w:tcPr>
            <w:tcW w:w="1980" w:type="dxa"/>
            <w:gridSpan w:val="2"/>
            <w:vAlign w:val="center"/>
          </w:tcPr>
          <w:p w14:paraId="7F01C6D3" w14:textId="77777777" w:rsidR="00FC341E" w:rsidRPr="00957EDC" w:rsidRDefault="00FC341E" w:rsidP="00FC341E">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gridSpan w:val="2"/>
            <w:vAlign w:val="center"/>
          </w:tcPr>
          <w:p w14:paraId="023582BE" w14:textId="77777777" w:rsidR="00FC341E" w:rsidRPr="00957EDC" w:rsidRDefault="00FC341E" w:rsidP="00FC341E">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218" w:type="dxa"/>
            <w:gridSpan w:val="2"/>
            <w:vAlign w:val="center"/>
          </w:tcPr>
          <w:p w14:paraId="59E570B0" w14:textId="2F4ACD9A" w:rsidR="00FC341E" w:rsidRDefault="00FC341E" w:rsidP="00FC341E">
            <w:pPr>
              <w:jc w:val="center"/>
              <w:rPr>
                <w:rFonts w:cs="Arial"/>
                <w:sz w:val="16"/>
                <w:szCs w:val="16"/>
              </w:rPr>
            </w:pPr>
            <w:r w:rsidRPr="00351947">
              <w:rPr>
                <w:rFonts w:cs="Arial"/>
                <w:sz w:val="16"/>
                <w:szCs w:val="16"/>
              </w:rPr>
              <w:t>-</w:t>
            </w:r>
          </w:p>
        </w:tc>
      </w:tr>
      <w:tr w:rsidR="00FC341E" w14:paraId="3AB4470B" w14:textId="77777777" w:rsidTr="00BB3F3E">
        <w:trPr>
          <w:gridAfter w:val="1"/>
          <w:wAfter w:w="22" w:type="dxa"/>
          <w:trHeight w:val="288"/>
          <w:jc w:val="center"/>
        </w:trPr>
        <w:tc>
          <w:tcPr>
            <w:tcW w:w="1219" w:type="dxa"/>
            <w:vAlign w:val="center"/>
          </w:tcPr>
          <w:p w14:paraId="5686DF82" w14:textId="77777777" w:rsidR="00FC341E" w:rsidRDefault="00FC341E" w:rsidP="00FC341E">
            <w:pPr>
              <w:tabs>
                <w:tab w:val="left" w:pos="1080"/>
              </w:tabs>
              <w:ind w:right="-108"/>
              <w:jc w:val="center"/>
              <w:rPr>
                <w:rFonts w:cs="Arial"/>
                <w:sz w:val="16"/>
                <w:szCs w:val="16"/>
              </w:rPr>
            </w:pPr>
            <w:r>
              <w:rPr>
                <w:rFonts w:cs="Arial"/>
                <w:sz w:val="16"/>
                <w:szCs w:val="16"/>
              </w:rPr>
              <w:t>2008</w:t>
            </w:r>
          </w:p>
        </w:tc>
        <w:tc>
          <w:tcPr>
            <w:tcW w:w="864" w:type="dxa"/>
            <w:vAlign w:val="center"/>
          </w:tcPr>
          <w:p w14:paraId="0F394FFA" w14:textId="77777777" w:rsidR="00FC341E" w:rsidRDefault="00FC341E" w:rsidP="00BB3F3E">
            <w:pPr>
              <w:ind w:right="38"/>
              <w:jc w:val="right"/>
              <w:rPr>
                <w:rFonts w:cs="Arial"/>
                <w:sz w:val="16"/>
                <w:szCs w:val="16"/>
              </w:rPr>
            </w:pPr>
            <w:r>
              <w:rPr>
                <w:rFonts w:cs="Arial"/>
                <w:sz w:val="16"/>
                <w:szCs w:val="16"/>
              </w:rPr>
              <w:t>80.6</w:t>
            </w:r>
          </w:p>
        </w:tc>
        <w:tc>
          <w:tcPr>
            <w:tcW w:w="698" w:type="dxa"/>
            <w:vAlign w:val="center"/>
          </w:tcPr>
          <w:p w14:paraId="24BDE3D1" w14:textId="77777777" w:rsidR="00FC341E" w:rsidRDefault="00FC341E" w:rsidP="00BB3F3E">
            <w:pPr>
              <w:jc w:val="right"/>
              <w:rPr>
                <w:rFonts w:cs="Arial"/>
                <w:sz w:val="16"/>
                <w:szCs w:val="16"/>
              </w:rPr>
            </w:pPr>
            <w:r>
              <w:rPr>
                <w:rFonts w:cs="Arial"/>
                <w:sz w:val="16"/>
                <w:szCs w:val="16"/>
              </w:rPr>
              <w:t>54.6</w:t>
            </w:r>
          </w:p>
        </w:tc>
        <w:tc>
          <w:tcPr>
            <w:tcW w:w="666" w:type="dxa"/>
            <w:gridSpan w:val="2"/>
            <w:vAlign w:val="center"/>
          </w:tcPr>
          <w:p w14:paraId="23D99308" w14:textId="77777777" w:rsidR="00FC341E" w:rsidRDefault="00FC341E" w:rsidP="00C65724">
            <w:pPr>
              <w:jc w:val="right"/>
              <w:rPr>
                <w:rFonts w:cs="Arial"/>
                <w:sz w:val="16"/>
                <w:szCs w:val="16"/>
              </w:rPr>
            </w:pPr>
            <w:r>
              <w:rPr>
                <w:rFonts w:cs="Arial"/>
                <w:sz w:val="16"/>
                <w:szCs w:val="16"/>
              </w:rPr>
              <w:t>45.8</w:t>
            </w:r>
          </w:p>
        </w:tc>
        <w:tc>
          <w:tcPr>
            <w:tcW w:w="2430" w:type="dxa"/>
            <w:gridSpan w:val="2"/>
            <w:vAlign w:val="center"/>
          </w:tcPr>
          <w:p w14:paraId="6CEA6608" w14:textId="77777777" w:rsidR="00FC341E" w:rsidRPr="00957EDC" w:rsidRDefault="00FC341E" w:rsidP="00FC341E">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160" w:type="dxa"/>
            <w:gridSpan w:val="2"/>
            <w:vAlign w:val="center"/>
          </w:tcPr>
          <w:p w14:paraId="77592FB9" w14:textId="77777777" w:rsidR="00FC341E" w:rsidRDefault="00FC341E" w:rsidP="00FC341E">
            <w:pPr>
              <w:jc w:val="center"/>
              <w:rPr>
                <w:rFonts w:cs="Arial"/>
                <w:sz w:val="16"/>
                <w:szCs w:val="16"/>
              </w:rPr>
            </w:pPr>
            <w:r>
              <w:rPr>
                <w:rFonts w:cs="Arial"/>
                <w:sz w:val="16"/>
                <w:szCs w:val="16"/>
              </w:rPr>
              <w:t>29,000 (18,500-42,000)</w:t>
            </w:r>
          </w:p>
        </w:tc>
        <w:tc>
          <w:tcPr>
            <w:tcW w:w="1980" w:type="dxa"/>
            <w:gridSpan w:val="2"/>
            <w:vAlign w:val="center"/>
          </w:tcPr>
          <w:p w14:paraId="3388BEEC" w14:textId="77777777" w:rsidR="00FC341E" w:rsidRPr="00957EDC" w:rsidRDefault="00FC341E" w:rsidP="00FC341E">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gridSpan w:val="2"/>
            <w:vAlign w:val="center"/>
          </w:tcPr>
          <w:p w14:paraId="2011412C" w14:textId="77777777" w:rsidR="00FC341E" w:rsidRPr="00957EDC" w:rsidRDefault="00FC341E" w:rsidP="00FC341E">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218" w:type="dxa"/>
            <w:gridSpan w:val="2"/>
            <w:vAlign w:val="center"/>
          </w:tcPr>
          <w:p w14:paraId="50FDFBDE" w14:textId="19BF271A" w:rsidR="00FC341E" w:rsidRDefault="00FC341E" w:rsidP="00FC341E">
            <w:pPr>
              <w:jc w:val="center"/>
              <w:rPr>
                <w:rFonts w:cs="Arial"/>
                <w:sz w:val="16"/>
                <w:szCs w:val="16"/>
              </w:rPr>
            </w:pPr>
            <w:r w:rsidRPr="00351947">
              <w:rPr>
                <w:rFonts w:cs="Arial"/>
                <w:sz w:val="16"/>
                <w:szCs w:val="16"/>
              </w:rPr>
              <w:t>-</w:t>
            </w:r>
          </w:p>
        </w:tc>
      </w:tr>
      <w:tr w:rsidR="00FC341E" w14:paraId="7EC9805F" w14:textId="77777777" w:rsidTr="00BB3F3E">
        <w:trPr>
          <w:gridAfter w:val="1"/>
          <w:wAfter w:w="22" w:type="dxa"/>
          <w:trHeight w:val="288"/>
          <w:jc w:val="center"/>
        </w:trPr>
        <w:tc>
          <w:tcPr>
            <w:tcW w:w="1219" w:type="dxa"/>
            <w:vAlign w:val="center"/>
          </w:tcPr>
          <w:p w14:paraId="31165135" w14:textId="77777777" w:rsidR="00FC341E" w:rsidRDefault="00FC341E" w:rsidP="00FC341E">
            <w:pPr>
              <w:tabs>
                <w:tab w:val="left" w:pos="1080"/>
              </w:tabs>
              <w:ind w:right="-108"/>
              <w:jc w:val="center"/>
              <w:rPr>
                <w:rFonts w:cs="Arial"/>
                <w:sz w:val="16"/>
                <w:szCs w:val="16"/>
              </w:rPr>
            </w:pPr>
            <w:r>
              <w:rPr>
                <w:rFonts w:cs="Arial"/>
                <w:sz w:val="16"/>
                <w:szCs w:val="16"/>
              </w:rPr>
              <w:t>2009</w:t>
            </w:r>
          </w:p>
        </w:tc>
        <w:tc>
          <w:tcPr>
            <w:tcW w:w="864" w:type="dxa"/>
            <w:vAlign w:val="center"/>
          </w:tcPr>
          <w:p w14:paraId="40361A6C" w14:textId="77777777" w:rsidR="00FC341E" w:rsidRDefault="00FC341E" w:rsidP="00BB3F3E">
            <w:pPr>
              <w:ind w:right="38"/>
              <w:jc w:val="right"/>
              <w:rPr>
                <w:rFonts w:cs="Arial"/>
                <w:sz w:val="16"/>
                <w:szCs w:val="16"/>
              </w:rPr>
            </w:pPr>
            <w:r>
              <w:rPr>
                <w:rFonts w:cs="Arial"/>
                <w:sz w:val="16"/>
                <w:szCs w:val="16"/>
              </w:rPr>
              <w:t>88.5</w:t>
            </w:r>
          </w:p>
        </w:tc>
        <w:tc>
          <w:tcPr>
            <w:tcW w:w="698" w:type="dxa"/>
            <w:vAlign w:val="center"/>
          </w:tcPr>
          <w:p w14:paraId="76A0759A" w14:textId="77777777" w:rsidR="00FC341E" w:rsidRDefault="00FC341E" w:rsidP="00BB3F3E">
            <w:pPr>
              <w:jc w:val="right"/>
              <w:rPr>
                <w:rFonts w:cs="Arial"/>
                <w:sz w:val="16"/>
                <w:szCs w:val="16"/>
              </w:rPr>
            </w:pPr>
            <w:r>
              <w:rPr>
                <w:rFonts w:cs="Arial"/>
                <w:sz w:val="16"/>
                <w:szCs w:val="16"/>
              </w:rPr>
              <w:t>69.3</w:t>
            </w:r>
          </w:p>
        </w:tc>
        <w:tc>
          <w:tcPr>
            <w:tcW w:w="666" w:type="dxa"/>
            <w:gridSpan w:val="2"/>
            <w:vAlign w:val="center"/>
          </w:tcPr>
          <w:p w14:paraId="04CC8305" w14:textId="77777777" w:rsidR="00FC341E" w:rsidRDefault="00FC341E" w:rsidP="00C65724">
            <w:pPr>
              <w:jc w:val="right"/>
              <w:rPr>
                <w:rFonts w:cs="Arial"/>
                <w:sz w:val="16"/>
                <w:szCs w:val="16"/>
              </w:rPr>
            </w:pPr>
            <w:r>
              <w:rPr>
                <w:rFonts w:cs="Arial"/>
                <w:sz w:val="16"/>
                <w:szCs w:val="16"/>
              </w:rPr>
              <w:t>43.8</w:t>
            </w:r>
          </w:p>
        </w:tc>
        <w:tc>
          <w:tcPr>
            <w:tcW w:w="2430" w:type="dxa"/>
            <w:gridSpan w:val="2"/>
            <w:vAlign w:val="center"/>
          </w:tcPr>
          <w:p w14:paraId="34CB03D9" w14:textId="77777777" w:rsidR="00FC341E" w:rsidRPr="00957EDC" w:rsidRDefault="00FC341E" w:rsidP="00FC341E">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160" w:type="dxa"/>
            <w:gridSpan w:val="2"/>
            <w:vAlign w:val="center"/>
          </w:tcPr>
          <w:p w14:paraId="6B5F7C0A" w14:textId="77777777" w:rsidR="00FC341E" w:rsidRDefault="00FC341E" w:rsidP="00FC341E">
            <w:pPr>
              <w:jc w:val="center"/>
              <w:rPr>
                <w:rFonts w:cs="Arial"/>
                <w:sz w:val="16"/>
                <w:szCs w:val="16"/>
              </w:rPr>
            </w:pPr>
            <w:r>
              <w:rPr>
                <w:rFonts w:cs="Arial"/>
                <w:sz w:val="16"/>
                <w:szCs w:val="16"/>
              </w:rPr>
              <w:t>27,700 (17,800-38,000)</w:t>
            </w:r>
          </w:p>
        </w:tc>
        <w:tc>
          <w:tcPr>
            <w:tcW w:w="1980" w:type="dxa"/>
            <w:gridSpan w:val="2"/>
            <w:vAlign w:val="center"/>
          </w:tcPr>
          <w:p w14:paraId="49266E2A" w14:textId="77777777" w:rsidR="00FC341E" w:rsidRPr="00957EDC" w:rsidRDefault="00FC341E" w:rsidP="00FC341E">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gridSpan w:val="2"/>
            <w:vAlign w:val="center"/>
          </w:tcPr>
          <w:p w14:paraId="625D15B3" w14:textId="77777777" w:rsidR="00FC341E" w:rsidRPr="00957EDC" w:rsidRDefault="00FC341E" w:rsidP="00FC341E">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218" w:type="dxa"/>
            <w:gridSpan w:val="2"/>
            <w:vAlign w:val="center"/>
          </w:tcPr>
          <w:p w14:paraId="28166911" w14:textId="567CE858" w:rsidR="00FC341E" w:rsidRDefault="00FC341E" w:rsidP="00FC341E">
            <w:pPr>
              <w:jc w:val="center"/>
              <w:rPr>
                <w:rFonts w:cs="Arial"/>
                <w:sz w:val="16"/>
                <w:szCs w:val="16"/>
              </w:rPr>
            </w:pPr>
            <w:r w:rsidRPr="00351947">
              <w:rPr>
                <w:rFonts w:cs="Arial"/>
                <w:sz w:val="16"/>
                <w:szCs w:val="16"/>
              </w:rPr>
              <w:t>-</w:t>
            </w:r>
          </w:p>
        </w:tc>
      </w:tr>
      <w:tr w:rsidR="00381066" w14:paraId="30B67042" w14:textId="77777777" w:rsidTr="00BB3F3E">
        <w:trPr>
          <w:gridAfter w:val="1"/>
          <w:wAfter w:w="22" w:type="dxa"/>
          <w:trHeight w:val="288"/>
          <w:jc w:val="center"/>
        </w:trPr>
        <w:tc>
          <w:tcPr>
            <w:tcW w:w="1219" w:type="dxa"/>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864" w:type="dxa"/>
            <w:vAlign w:val="center"/>
          </w:tcPr>
          <w:p w14:paraId="4EA1EA8A" w14:textId="77777777" w:rsidR="00381066" w:rsidRDefault="005B50DB" w:rsidP="00BB3F3E">
            <w:pPr>
              <w:ind w:right="38"/>
              <w:jc w:val="right"/>
              <w:rPr>
                <w:rFonts w:cs="Arial"/>
                <w:sz w:val="16"/>
                <w:szCs w:val="16"/>
              </w:rPr>
            </w:pPr>
            <w:r>
              <w:rPr>
                <w:rFonts w:cs="Arial"/>
                <w:sz w:val="16"/>
                <w:szCs w:val="16"/>
              </w:rPr>
              <w:t>140.8</w:t>
            </w:r>
          </w:p>
        </w:tc>
        <w:tc>
          <w:tcPr>
            <w:tcW w:w="698" w:type="dxa"/>
            <w:vAlign w:val="center"/>
          </w:tcPr>
          <w:p w14:paraId="34AF95E3" w14:textId="77777777" w:rsidR="00381066" w:rsidRDefault="005B50DB" w:rsidP="00BB3F3E">
            <w:pPr>
              <w:jc w:val="right"/>
              <w:rPr>
                <w:rFonts w:cs="Arial"/>
                <w:sz w:val="16"/>
                <w:szCs w:val="16"/>
              </w:rPr>
            </w:pPr>
            <w:r>
              <w:rPr>
                <w:rFonts w:cs="Arial"/>
                <w:sz w:val="16"/>
                <w:szCs w:val="16"/>
              </w:rPr>
              <w:t>110.3</w:t>
            </w:r>
          </w:p>
        </w:tc>
        <w:tc>
          <w:tcPr>
            <w:tcW w:w="666" w:type="dxa"/>
            <w:gridSpan w:val="2"/>
            <w:vAlign w:val="center"/>
          </w:tcPr>
          <w:p w14:paraId="4F15F291" w14:textId="77777777" w:rsidR="00381066" w:rsidRDefault="00FB408F" w:rsidP="00C65724">
            <w:pPr>
              <w:jc w:val="right"/>
              <w:rPr>
                <w:rFonts w:cs="Arial"/>
                <w:sz w:val="16"/>
                <w:szCs w:val="16"/>
              </w:rPr>
            </w:pPr>
            <w:r>
              <w:rPr>
                <w:rFonts w:cs="Arial"/>
                <w:sz w:val="16"/>
                <w:szCs w:val="16"/>
              </w:rPr>
              <w:t>72.5</w:t>
            </w:r>
          </w:p>
        </w:tc>
        <w:tc>
          <w:tcPr>
            <w:tcW w:w="2430" w:type="dxa"/>
            <w:gridSpan w:val="2"/>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160" w:type="dxa"/>
            <w:gridSpan w:val="2"/>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1980" w:type="dxa"/>
            <w:gridSpan w:val="2"/>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gridSpan w:val="2"/>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218" w:type="dxa"/>
            <w:gridSpan w:val="2"/>
            <w:vAlign w:val="center"/>
          </w:tcPr>
          <w:p w14:paraId="7D57E9EF" w14:textId="41FE9FB3" w:rsidR="00381066" w:rsidRDefault="00381066" w:rsidP="00713829">
            <w:pPr>
              <w:jc w:val="center"/>
              <w:rPr>
                <w:rFonts w:cs="Arial"/>
                <w:sz w:val="16"/>
                <w:szCs w:val="16"/>
              </w:rPr>
            </w:pPr>
            <w:r>
              <w:rPr>
                <w:rFonts w:cs="Arial"/>
                <w:sz w:val="16"/>
                <w:szCs w:val="16"/>
              </w:rPr>
              <w:t>64</w:t>
            </w:r>
          </w:p>
        </w:tc>
      </w:tr>
      <w:tr w:rsidR="00381066" w14:paraId="1BF02C30" w14:textId="77777777" w:rsidTr="00BB3F3E">
        <w:trPr>
          <w:gridAfter w:val="1"/>
          <w:wAfter w:w="22" w:type="dxa"/>
          <w:trHeight w:val="288"/>
          <w:jc w:val="center"/>
        </w:trPr>
        <w:tc>
          <w:tcPr>
            <w:tcW w:w="1219"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864" w:type="dxa"/>
            <w:vAlign w:val="center"/>
          </w:tcPr>
          <w:p w14:paraId="514B4988" w14:textId="77777777" w:rsidR="00381066" w:rsidRDefault="005B50DB" w:rsidP="00BB3F3E">
            <w:pPr>
              <w:ind w:right="38"/>
              <w:jc w:val="right"/>
              <w:rPr>
                <w:rFonts w:cs="Arial"/>
                <w:sz w:val="16"/>
                <w:szCs w:val="16"/>
              </w:rPr>
            </w:pPr>
            <w:r>
              <w:rPr>
                <w:rFonts w:cs="Arial"/>
                <w:sz w:val="16"/>
                <w:szCs w:val="16"/>
              </w:rPr>
              <w:t>91.4</w:t>
            </w:r>
          </w:p>
        </w:tc>
        <w:tc>
          <w:tcPr>
            <w:tcW w:w="698" w:type="dxa"/>
            <w:vAlign w:val="center"/>
          </w:tcPr>
          <w:p w14:paraId="5050B5E8" w14:textId="77777777" w:rsidR="00381066" w:rsidRDefault="005B50DB" w:rsidP="00BB3F3E">
            <w:pPr>
              <w:jc w:val="right"/>
              <w:rPr>
                <w:rFonts w:cs="Arial"/>
                <w:sz w:val="16"/>
                <w:szCs w:val="16"/>
              </w:rPr>
            </w:pPr>
            <w:r>
              <w:rPr>
                <w:rFonts w:cs="Arial"/>
                <w:sz w:val="16"/>
                <w:szCs w:val="16"/>
              </w:rPr>
              <w:t>99.2</w:t>
            </w:r>
          </w:p>
        </w:tc>
        <w:tc>
          <w:tcPr>
            <w:tcW w:w="666" w:type="dxa"/>
            <w:gridSpan w:val="2"/>
            <w:vAlign w:val="center"/>
          </w:tcPr>
          <w:p w14:paraId="435F5468" w14:textId="77777777" w:rsidR="00381066" w:rsidRDefault="00FB408F" w:rsidP="00C65724">
            <w:pPr>
              <w:jc w:val="right"/>
              <w:rPr>
                <w:rFonts w:cs="Arial"/>
                <w:sz w:val="16"/>
                <w:szCs w:val="16"/>
              </w:rPr>
            </w:pPr>
            <w:r>
              <w:rPr>
                <w:rFonts w:cs="Arial"/>
                <w:sz w:val="16"/>
                <w:szCs w:val="16"/>
              </w:rPr>
              <w:t>88.2</w:t>
            </w:r>
          </w:p>
        </w:tc>
        <w:tc>
          <w:tcPr>
            <w:tcW w:w="2430" w:type="dxa"/>
            <w:gridSpan w:val="2"/>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160" w:type="dxa"/>
            <w:gridSpan w:val="2"/>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1980" w:type="dxa"/>
            <w:gridSpan w:val="2"/>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gridSpan w:val="2"/>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218" w:type="dxa"/>
            <w:gridSpan w:val="2"/>
            <w:vAlign w:val="center"/>
          </w:tcPr>
          <w:p w14:paraId="5B746915" w14:textId="5A610E64" w:rsidR="00381066" w:rsidRDefault="00381066" w:rsidP="00713829">
            <w:pPr>
              <w:jc w:val="center"/>
              <w:rPr>
                <w:rFonts w:cs="Arial"/>
                <w:sz w:val="16"/>
                <w:szCs w:val="16"/>
              </w:rPr>
            </w:pPr>
            <w:r>
              <w:rPr>
                <w:rFonts w:cs="Arial"/>
                <w:sz w:val="16"/>
                <w:szCs w:val="16"/>
              </w:rPr>
              <w:t>64</w:t>
            </w:r>
          </w:p>
        </w:tc>
      </w:tr>
      <w:tr w:rsidR="00381066" w14:paraId="717CCF71" w14:textId="77777777" w:rsidTr="00BB3F3E">
        <w:trPr>
          <w:gridAfter w:val="1"/>
          <w:wAfter w:w="22" w:type="dxa"/>
          <w:trHeight w:val="288"/>
          <w:jc w:val="center"/>
        </w:trPr>
        <w:tc>
          <w:tcPr>
            <w:tcW w:w="1219"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864" w:type="dxa"/>
            <w:vAlign w:val="center"/>
          </w:tcPr>
          <w:p w14:paraId="7C2A61D4" w14:textId="77777777" w:rsidR="00381066" w:rsidRDefault="005B50DB" w:rsidP="00BB3F3E">
            <w:pPr>
              <w:ind w:right="38"/>
              <w:jc w:val="right"/>
              <w:rPr>
                <w:rFonts w:cs="Arial"/>
                <w:sz w:val="16"/>
                <w:szCs w:val="16"/>
              </w:rPr>
            </w:pPr>
            <w:r>
              <w:rPr>
                <w:rFonts w:cs="Arial"/>
                <w:sz w:val="16"/>
                <w:szCs w:val="16"/>
              </w:rPr>
              <w:t>95.7</w:t>
            </w:r>
          </w:p>
        </w:tc>
        <w:tc>
          <w:tcPr>
            <w:tcW w:w="698" w:type="dxa"/>
            <w:vAlign w:val="center"/>
          </w:tcPr>
          <w:p w14:paraId="00F7F6D5" w14:textId="77777777" w:rsidR="00381066" w:rsidRDefault="00381066" w:rsidP="00BB3F3E">
            <w:pPr>
              <w:jc w:val="right"/>
              <w:rPr>
                <w:rFonts w:cs="Arial"/>
                <w:sz w:val="16"/>
                <w:szCs w:val="16"/>
              </w:rPr>
            </w:pPr>
            <w:r>
              <w:rPr>
                <w:rFonts w:cs="Arial"/>
                <w:sz w:val="16"/>
                <w:szCs w:val="16"/>
              </w:rPr>
              <w:t>86.</w:t>
            </w:r>
            <w:r w:rsidR="005B50DB">
              <w:rPr>
                <w:rFonts w:cs="Arial"/>
                <w:sz w:val="16"/>
                <w:szCs w:val="16"/>
              </w:rPr>
              <w:t>4</w:t>
            </w:r>
          </w:p>
        </w:tc>
        <w:tc>
          <w:tcPr>
            <w:tcW w:w="666" w:type="dxa"/>
            <w:gridSpan w:val="2"/>
            <w:vAlign w:val="center"/>
          </w:tcPr>
          <w:p w14:paraId="43C503C0" w14:textId="77777777" w:rsidR="00381066" w:rsidRDefault="00FB408F" w:rsidP="00C65724">
            <w:pPr>
              <w:jc w:val="right"/>
              <w:rPr>
                <w:rFonts w:cs="Arial"/>
                <w:sz w:val="16"/>
                <w:szCs w:val="16"/>
              </w:rPr>
            </w:pPr>
            <w:r>
              <w:rPr>
                <w:rFonts w:cs="Arial"/>
                <w:sz w:val="16"/>
                <w:szCs w:val="16"/>
              </w:rPr>
              <w:t>80.5</w:t>
            </w:r>
          </w:p>
        </w:tc>
        <w:tc>
          <w:tcPr>
            <w:tcW w:w="2430" w:type="dxa"/>
            <w:gridSpan w:val="2"/>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160" w:type="dxa"/>
            <w:gridSpan w:val="2"/>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1980" w:type="dxa"/>
            <w:gridSpan w:val="2"/>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gridSpan w:val="2"/>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218" w:type="dxa"/>
            <w:gridSpan w:val="2"/>
            <w:vAlign w:val="center"/>
          </w:tcPr>
          <w:p w14:paraId="162DAE1A" w14:textId="3183C665" w:rsidR="00381066" w:rsidRDefault="00381066" w:rsidP="00713829">
            <w:pPr>
              <w:jc w:val="center"/>
              <w:rPr>
                <w:rFonts w:cs="Arial"/>
                <w:sz w:val="16"/>
                <w:szCs w:val="16"/>
              </w:rPr>
            </w:pPr>
            <w:r>
              <w:rPr>
                <w:rFonts w:cs="Arial"/>
                <w:sz w:val="16"/>
                <w:szCs w:val="16"/>
              </w:rPr>
              <w:t>69</w:t>
            </w:r>
          </w:p>
        </w:tc>
      </w:tr>
      <w:tr w:rsidR="00381066" w14:paraId="1C22827A" w14:textId="77777777" w:rsidTr="00BB3F3E">
        <w:trPr>
          <w:gridAfter w:val="1"/>
          <w:wAfter w:w="22" w:type="dxa"/>
          <w:trHeight w:val="288"/>
          <w:jc w:val="center"/>
        </w:trPr>
        <w:tc>
          <w:tcPr>
            <w:tcW w:w="1219"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864" w:type="dxa"/>
            <w:vAlign w:val="center"/>
          </w:tcPr>
          <w:p w14:paraId="1798257C" w14:textId="77777777" w:rsidR="00381066" w:rsidRDefault="005B50DB" w:rsidP="00BB3F3E">
            <w:pPr>
              <w:ind w:right="38"/>
              <w:jc w:val="right"/>
              <w:rPr>
                <w:rFonts w:cs="Arial"/>
                <w:sz w:val="16"/>
                <w:szCs w:val="16"/>
              </w:rPr>
            </w:pPr>
            <w:r>
              <w:rPr>
                <w:rFonts w:cs="Arial"/>
                <w:sz w:val="16"/>
                <w:szCs w:val="16"/>
              </w:rPr>
              <w:t>103.1</w:t>
            </w:r>
          </w:p>
        </w:tc>
        <w:tc>
          <w:tcPr>
            <w:tcW w:w="698" w:type="dxa"/>
            <w:vAlign w:val="center"/>
          </w:tcPr>
          <w:p w14:paraId="42E2B780" w14:textId="77777777" w:rsidR="00381066" w:rsidRDefault="005B50DB" w:rsidP="00BB3F3E">
            <w:pPr>
              <w:jc w:val="right"/>
              <w:rPr>
                <w:rFonts w:cs="Arial"/>
                <w:sz w:val="16"/>
                <w:szCs w:val="16"/>
              </w:rPr>
            </w:pPr>
            <w:r>
              <w:rPr>
                <w:rFonts w:cs="Arial"/>
                <w:sz w:val="16"/>
                <w:szCs w:val="16"/>
              </w:rPr>
              <w:t>85.1</w:t>
            </w:r>
          </w:p>
        </w:tc>
        <w:tc>
          <w:tcPr>
            <w:tcW w:w="666" w:type="dxa"/>
            <w:gridSpan w:val="2"/>
            <w:vAlign w:val="center"/>
          </w:tcPr>
          <w:p w14:paraId="0EA67ED9" w14:textId="77777777" w:rsidR="00381066" w:rsidRDefault="00FB408F" w:rsidP="00C65724">
            <w:pPr>
              <w:jc w:val="right"/>
              <w:rPr>
                <w:rFonts w:cs="Arial"/>
                <w:sz w:val="16"/>
                <w:szCs w:val="16"/>
              </w:rPr>
            </w:pPr>
            <w:r>
              <w:rPr>
                <w:rFonts w:cs="Arial"/>
                <w:sz w:val="16"/>
                <w:szCs w:val="16"/>
              </w:rPr>
              <w:t>79.4</w:t>
            </w:r>
          </w:p>
        </w:tc>
        <w:tc>
          <w:tcPr>
            <w:tcW w:w="2430" w:type="dxa"/>
            <w:gridSpan w:val="2"/>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160" w:type="dxa"/>
            <w:gridSpan w:val="2"/>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1980" w:type="dxa"/>
            <w:gridSpan w:val="2"/>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gridSpan w:val="2"/>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218" w:type="dxa"/>
            <w:gridSpan w:val="2"/>
            <w:vAlign w:val="center"/>
          </w:tcPr>
          <w:p w14:paraId="1A21C22A" w14:textId="4B2F204D" w:rsidR="00381066" w:rsidRDefault="00381066" w:rsidP="00713829">
            <w:pPr>
              <w:jc w:val="center"/>
              <w:rPr>
                <w:rFonts w:cs="Arial"/>
                <w:sz w:val="16"/>
                <w:szCs w:val="16"/>
              </w:rPr>
            </w:pPr>
            <w:r>
              <w:rPr>
                <w:rFonts w:cs="Arial"/>
                <w:sz w:val="16"/>
                <w:szCs w:val="16"/>
              </w:rPr>
              <w:t>72</w:t>
            </w:r>
          </w:p>
        </w:tc>
      </w:tr>
      <w:tr w:rsidR="00381066" w14:paraId="546A8D8F" w14:textId="77777777" w:rsidTr="00BB3F3E">
        <w:trPr>
          <w:gridAfter w:val="1"/>
          <w:wAfter w:w="22" w:type="dxa"/>
          <w:trHeight w:val="288"/>
          <w:jc w:val="center"/>
        </w:trPr>
        <w:tc>
          <w:tcPr>
            <w:tcW w:w="1219"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864" w:type="dxa"/>
            <w:vAlign w:val="center"/>
          </w:tcPr>
          <w:p w14:paraId="200DEA46" w14:textId="77777777" w:rsidR="00381066" w:rsidRDefault="005B50DB" w:rsidP="00BB3F3E">
            <w:pPr>
              <w:ind w:right="38"/>
              <w:jc w:val="right"/>
              <w:rPr>
                <w:rFonts w:cs="Arial"/>
                <w:sz w:val="16"/>
                <w:szCs w:val="16"/>
              </w:rPr>
            </w:pPr>
            <w:r>
              <w:rPr>
                <w:rFonts w:cs="Arial"/>
                <w:sz w:val="16"/>
                <w:szCs w:val="16"/>
              </w:rPr>
              <w:t>105.1</w:t>
            </w:r>
          </w:p>
        </w:tc>
        <w:tc>
          <w:tcPr>
            <w:tcW w:w="698" w:type="dxa"/>
            <w:vAlign w:val="center"/>
          </w:tcPr>
          <w:p w14:paraId="50E131B5" w14:textId="77777777" w:rsidR="00381066" w:rsidRDefault="005B50DB" w:rsidP="00BB3F3E">
            <w:pPr>
              <w:jc w:val="right"/>
              <w:rPr>
                <w:rFonts w:cs="Arial"/>
                <w:sz w:val="16"/>
                <w:szCs w:val="16"/>
              </w:rPr>
            </w:pPr>
            <w:r>
              <w:rPr>
                <w:rFonts w:cs="Arial"/>
                <w:sz w:val="16"/>
                <w:szCs w:val="16"/>
              </w:rPr>
              <w:t>93.6</w:t>
            </w:r>
          </w:p>
        </w:tc>
        <w:tc>
          <w:tcPr>
            <w:tcW w:w="666" w:type="dxa"/>
            <w:gridSpan w:val="2"/>
            <w:vAlign w:val="center"/>
          </w:tcPr>
          <w:p w14:paraId="6A3CC205" w14:textId="77777777" w:rsidR="00381066" w:rsidRDefault="00FB408F" w:rsidP="00C65724">
            <w:pPr>
              <w:jc w:val="right"/>
              <w:rPr>
                <w:rFonts w:cs="Arial"/>
                <w:sz w:val="16"/>
                <w:szCs w:val="16"/>
              </w:rPr>
            </w:pPr>
            <w:r>
              <w:rPr>
                <w:rFonts w:cs="Arial"/>
                <w:sz w:val="16"/>
                <w:szCs w:val="16"/>
              </w:rPr>
              <w:t>117.2</w:t>
            </w:r>
          </w:p>
        </w:tc>
        <w:tc>
          <w:tcPr>
            <w:tcW w:w="2430" w:type="dxa"/>
            <w:gridSpan w:val="2"/>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160" w:type="dxa"/>
            <w:gridSpan w:val="2"/>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1980" w:type="dxa"/>
            <w:gridSpan w:val="2"/>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gridSpan w:val="2"/>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218" w:type="dxa"/>
            <w:gridSpan w:val="2"/>
            <w:vAlign w:val="center"/>
          </w:tcPr>
          <w:p w14:paraId="2C6C5E4D" w14:textId="75AC418C" w:rsidR="00381066" w:rsidRDefault="00381066" w:rsidP="00713829">
            <w:pPr>
              <w:jc w:val="center"/>
              <w:rPr>
                <w:rFonts w:cs="Arial"/>
                <w:sz w:val="16"/>
                <w:szCs w:val="16"/>
              </w:rPr>
            </w:pPr>
            <w:r>
              <w:rPr>
                <w:rFonts w:cs="Arial"/>
                <w:sz w:val="16"/>
                <w:szCs w:val="16"/>
              </w:rPr>
              <w:t>72</w:t>
            </w:r>
          </w:p>
        </w:tc>
      </w:tr>
      <w:tr w:rsidR="00381066" w14:paraId="48ADA375" w14:textId="77777777" w:rsidTr="00BB3F3E">
        <w:trPr>
          <w:gridAfter w:val="1"/>
          <w:wAfter w:w="22" w:type="dxa"/>
          <w:trHeight w:val="288"/>
          <w:jc w:val="center"/>
        </w:trPr>
        <w:tc>
          <w:tcPr>
            <w:tcW w:w="1219"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864" w:type="dxa"/>
            <w:vAlign w:val="center"/>
          </w:tcPr>
          <w:p w14:paraId="3129FFB9" w14:textId="77777777" w:rsidR="00381066" w:rsidRDefault="005B50DB" w:rsidP="00BB3F3E">
            <w:pPr>
              <w:ind w:right="38"/>
              <w:jc w:val="right"/>
              <w:rPr>
                <w:rFonts w:cs="Arial"/>
                <w:sz w:val="16"/>
                <w:szCs w:val="16"/>
              </w:rPr>
            </w:pPr>
            <w:r>
              <w:rPr>
                <w:rFonts w:cs="Arial"/>
                <w:sz w:val="16"/>
                <w:szCs w:val="16"/>
              </w:rPr>
              <w:t>107.1</w:t>
            </w:r>
          </w:p>
        </w:tc>
        <w:tc>
          <w:tcPr>
            <w:tcW w:w="698" w:type="dxa"/>
            <w:vAlign w:val="center"/>
          </w:tcPr>
          <w:p w14:paraId="334416CD" w14:textId="77777777" w:rsidR="00381066" w:rsidRDefault="005B50DB" w:rsidP="00BB3F3E">
            <w:pPr>
              <w:jc w:val="right"/>
              <w:rPr>
                <w:rFonts w:cs="Arial"/>
                <w:sz w:val="16"/>
                <w:szCs w:val="16"/>
              </w:rPr>
            </w:pPr>
            <w:r>
              <w:rPr>
                <w:rFonts w:cs="Arial"/>
                <w:sz w:val="16"/>
                <w:szCs w:val="16"/>
              </w:rPr>
              <w:t>124.7</w:t>
            </w:r>
          </w:p>
        </w:tc>
        <w:tc>
          <w:tcPr>
            <w:tcW w:w="666" w:type="dxa"/>
            <w:gridSpan w:val="2"/>
            <w:vAlign w:val="center"/>
          </w:tcPr>
          <w:p w14:paraId="562B91F6" w14:textId="77777777" w:rsidR="00381066" w:rsidRDefault="00FB408F" w:rsidP="00C65724">
            <w:pPr>
              <w:jc w:val="right"/>
              <w:rPr>
                <w:rFonts w:cs="Arial"/>
                <w:sz w:val="16"/>
                <w:szCs w:val="16"/>
              </w:rPr>
            </w:pPr>
            <w:r>
              <w:rPr>
                <w:rFonts w:cs="Arial"/>
                <w:sz w:val="16"/>
                <w:szCs w:val="16"/>
              </w:rPr>
              <w:t>127.5</w:t>
            </w:r>
          </w:p>
        </w:tc>
        <w:tc>
          <w:tcPr>
            <w:tcW w:w="2430" w:type="dxa"/>
            <w:gridSpan w:val="2"/>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160" w:type="dxa"/>
            <w:gridSpan w:val="2"/>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1980" w:type="dxa"/>
            <w:gridSpan w:val="2"/>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gridSpan w:val="2"/>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218" w:type="dxa"/>
            <w:gridSpan w:val="2"/>
            <w:vAlign w:val="center"/>
          </w:tcPr>
          <w:p w14:paraId="40D50F02" w14:textId="2976A07C" w:rsidR="00381066" w:rsidRDefault="00381066" w:rsidP="00713829">
            <w:pPr>
              <w:jc w:val="center"/>
              <w:rPr>
                <w:rFonts w:cs="Arial"/>
                <w:sz w:val="16"/>
                <w:szCs w:val="16"/>
              </w:rPr>
            </w:pPr>
            <w:r>
              <w:rPr>
                <w:rFonts w:cs="Arial"/>
                <w:sz w:val="16"/>
                <w:szCs w:val="16"/>
              </w:rPr>
              <w:t>73</w:t>
            </w:r>
          </w:p>
        </w:tc>
      </w:tr>
      <w:tr w:rsidR="00381066" w14:paraId="48941207" w14:textId="77777777" w:rsidTr="00BB3F3E">
        <w:trPr>
          <w:gridAfter w:val="1"/>
          <w:wAfter w:w="22" w:type="dxa"/>
          <w:trHeight w:val="288"/>
          <w:jc w:val="center"/>
        </w:trPr>
        <w:tc>
          <w:tcPr>
            <w:tcW w:w="1219"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864" w:type="dxa"/>
            <w:vAlign w:val="center"/>
          </w:tcPr>
          <w:p w14:paraId="54FFC64A" w14:textId="77777777" w:rsidR="00381066" w:rsidRDefault="005B50DB" w:rsidP="00BB3F3E">
            <w:pPr>
              <w:ind w:right="38"/>
              <w:jc w:val="right"/>
              <w:rPr>
                <w:rFonts w:cs="Arial"/>
                <w:sz w:val="16"/>
                <w:szCs w:val="16"/>
              </w:rPr>
            </w:pPr>
            <w:r>
              <w:rPr>
                <w:rFonts w:cs="Arial"/>
                <w:sz w:val="16"/>
                <w:szCs w:val="16"/>
              </w:rPr>
              <w:t>113.1</w:t>
            </w:r>
          </w:p>
        </w:tc>
        <w:tc>
          <w:tcPr>
            <w:tcW w:w="698" w:type="dxa"/>
            <w:vAlign w:val="center"/>
          </w:tcPr>
          <w:p w14:paraId="7366DE32" w14:textId="77777777" w:rsidR="00381066" w:rsidRDefault="005B50DB" w:rsidP="00BB3F3E">
            <w:pPr>
              <w:jc w:val="right"/>
              <w:rPr>
                <w:rFonts w:cs="Arial"/>
                <w:sz w:val="16"/>
                <w:szCs w:val="16"/>
              </w:rPr>
            </w:pPr>
            <w:r>
              <w:rPr>
                <w:rFonts w:cs="Arial"/>
                <w:sz w:val="16"/>
                <w:szCs w:val="16"/>
              </w:rPr>
              <w:t>124.8</w:t>
            </w:r>
          </w:p>
        </w:tc>
        <w:tc>
          <w:tcPr>
            <w:tcW w:w="666" w:type="dxa"/>
            <w:gridSpan w:val="2"/>
            <w:vAlign w:val="center"/>
          </w:tcPr>
          <w:p w14:paraId="4C6711C9" w14:textId="77777777" w:rsidR="00381066" w:rsidRDefault="00FB408F" w:rsidP="00C65724">
            <w:pPr>
              <w:jc w:val="right"/>
              <w:rPr>
                <w:rFonts w:cs="Arial"/>
                <w:sz w:val="16"/>
                <w:szCs w:val="16"/>
              </w:rPr>
            </w:pPr>
            <w:r>
              <w:rPr>
                <w:rFonts w:cs="Arial"/>
                <w:sz w:val="16"/>
                <w:szCs w:val="16"/>
              </w:rPr>
              <w:t>101.6</w:t>
            </w:r>
          </w:p>
        </w:tc>
        <w:tc>
          <w:tcPr>
            <w:tcW w:w="2430" w:type="dxa"/>
            <w:gridSpan w:val="2"/>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160" w:type="dxa"/>
            <w:gridSpan w:val="2"/>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1980" w:type="dxa"/>
            <w:gridSpan w:val="2"/>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gridSpan w:val="2"/>
            <w:vAlign w:val="center"/>
          </w:tcPr>
          <w:p w14:paraId="22667E22" w14:textId="73D07CC2" w:rsidR="00381066" w:rsidRPr="00957EDC" w:rsidRDefault="00BB3F3E" w:rsidP="00713829">
            <w:pPr>
              <w:jc w:val="center"/>
              <w:rPr>
                <w:rFonts w:cs="Arial"/>
                <w:b/>
                <w:sz w:val="16"/>
                <w:szCs w:val="16"/>
              </w:rPr>
            </w:pPr>
            <w:r>
              <w:rPr>
                <w:rFonts w:cs="Arial"/>
                <w:sz w:val="16"/>
                <w:szCs w:val="16"/>
              </w:rPr>
              <w:t xml:space="preserve">  </w:t>
            </w:r>
            <w:r w:rsidR="00381066" w:rsidRPr="00957EDC">
              <w:rPr>
                <w:rFonts w:cs="Arial"/>
                <w:sz w:val="16"/>
                <w:szCs w:val="16"/>
              </w:rPr>
              <w:t>98,394</w:t>
            </w:r>
            <w:r w:rsidR="00381066" w:rsidRPr="00957EDC">
              <w:rPr>
                <w:rFonts w:cs="Arial"/>
                <w:b/>
                <w:sz w:val="16"/>
                <w:szCs w:val="16"/>
              </w:rPr>
              <w:t xml:space="preserve"> </w:t>
            </w:r>
            <w:r w:rsidR="00381066" w:rsidRPr="00957EDC">
              <w:rPr>
                <w:rFonts w:cs="Arial"/>
                <w:sz w:val="16"/>
                <w:szCs w:val="16"/>
              </w:rPr>
              <w:t>(87,150-110,677)</w:t>
            </w:r>
          </w:p>
        </w:tc>
        <w:tc>
          <w:tcPr>
            <w:tcW w:w="1218" w:type="dxa"/>
            <w:gridSpan w:val="2"/>
            <w:vAlign w:val="center"/>
          </w:tcPr>
          <w:p w14:paraId="5101AE99" w14:textId="501FB950" w:rsidR="00381066" w:rsidRDefault="00381066" w:rsidP="00713829">
            <w:pPr>
              <w:jc w:val="center"/>
              <w:rPr>
                <w:rFonts w:cs="Arial"/>
                <w:sz w:val="16"/>
                <w:szCs w:val="16"/>
              </w:rPr>
            </w:pPr>
            <w:r>
              <w:rPr>
                <w:rFonts w:cs="Arial"/>
                <w:sz w:val="16"/>
                <w:szCs w:val="16"/>
              </w:rPr>
              <w:t>75</w:t>
            </w:r>
          </w:p>
        </w:tc>
      </w:tr>
      <w:tr w:rsidR="00381066" w14:paraId="5172C6B6" w14:textId="77777777" w:rsidTr="00BB3F3E">
        <w:trPr>
          <w:gridAfter w:val="1"/>
          <w:wAfter w:w="22" w:type="dxa"/>
          <w:trHeight w:val="288"/>
          <w:jc w:val="center"/>
        </w:trPr>
        <w:tc>
          <w:tcPr>
            <w:tcW w:w="1219"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864" w:type="dxa"/>
            <w:vAlign w:val="center"/>
          </w:tcPr>
          <w:p w14:paraId="3957029B" w14:textId="77777777" w:rsidR="00381066" w:rsidRDefault="005B50DB" w:rsidP="00BB3F3E">
            <w:pPr>
              <w:ind w:right="38"/>
              <w:jc w:val="right"/>
              <w:rPr>
                <w:rFonts w:cs="Arial"/>
                <w:sz w:val="16"/>
                <w:szCs w:val="16"/>
              </w:rPr>
            </w:pPr>
            <w:r>
              <w:rPr>
                <w:rFonts w:cs="Arial"/>
                <w:sz w:val="16"/>
                <w:szCs w:val="16"/>
              </w:rPr>
              <w:t>113.0</w:t>
            </w:r>
          </w:p>
        </w:tc>
        <w:tc>
          <w:tcPr>
            <w:tcW w:w="698" w:type="dxa"/>
            <w:vAlign w:val="center"/>
          </w:tcPr>
          <w:p w14:paraId="5A0BB678" w14:textId="77777777" w:rsidR="00381066" w:rsidRDefault="005B50DB" w:rsidP="00BB3F3E">
            <w:pPr>
              <w:jc w:val="right"/>
              <w:rPr>
                <w:rFonts w:cs="Arial"/>
                <w:sz w:val="16"/>
                <w:szCs w:val="16"/>
              </w:rPr>
            </w:pPr>
            <w:r>
              <w:rPr>
                <w:rFonts w:cs="Arial"/>
                <w:sz w:val="16"/>
                <w:szCs w:val="16"/>
              </w:rPr>
              <w:t>119.6</w:t>
            </w:r>
          </w:p>
        </w:tc>
        <w:tc>
          <w:tcPr>
            <w:tcW w:w="666" w:type="dxa"/>
            <w:gridSpan w:val="2"/>
            <w:vAlign w:val="center"/>
          </w:tcPr>
          <w:p w14:paraId="0E640259" w14:textId="77777777" w:rsidR="00381066" w:rsidRDefault="00FB408F" w:rsidP="00C65724">
            <w:pPr>
              <w:jc w:val="right"/>
              <w:rPr>
                <w:rFonts w:cs="Arial"/>
                <w:sz w:val="16"/>
                <w:szCs w:val="16"/>
              </w:rPr>
            </w:pPr>
            <w:r>
              <w:rPr>
                <w:rFonts w:cs="Arial"/>
                <w:sz w:val="16"/>
                <w:szCs w:val="16"/>
              </w:rPr>
              <w:t>103.3</w:t>
            </w:r>
          </w:p>
        </w:tc>
        <w:tc>
          <w:tcPr>
            <w:tcW w:w="2430" w:type="dxa"/>
            <w:gridSpan w:val="2"/>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160" w:type="dxa"/>
            <w:gridSpan w:val="2"/>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1980" w:type="dxa"/>
            <w:gridSpan w:val="2"/>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gridSpan w:val="2"/>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218" w:type="dxa"/>
            <w:gridSpan w:val="2"/>
            <w:vAlign w:val="center"/>
          </w:tcPr>
          <w:p w14:paraId="029CB906" w14:textId="1C333B4D" w:rsidR="00381066" w:rsidRPr="00EE247E" w:rsidRDefault="00381066" w:rsidP="00713829">
            <w:pPr>
              <w:jc w:val="center"/>
              <w:rPr>
                <w:rFonts w:cs="Arial"/>
                <w:sz w:val="16"/>
                <w:szCs w:val="16"/>
              </w:rPr>
            </w:pPr>
            <w:r>
              <w:rPr>
                <w:rFonts w:cs="Arial"/>
                <w:sz w:val="16"/>
                <w:szCs w:val="16"/>
              </w:rPr>
              <w:t>74</w:t>
            </w:r>
          </w:p>
        </w:tc>
      </w:tr>
      <w:tr w:rsidR="00381066" w14:paraId="06C83F07" w14:textId="77777777" w:rsidTr="006E708D">
        <w:trPr>
          <w:gridAfter w:val="1"/>
          <w:wAfter w:w="22" w:type="dxa"/>
          <w:trHeight w:val="288"/>
          <w:jc w:val="center"/>
        </w:trPr>
        <w:tc>
          <w:tcPr>
            <w:tcW w:w="1219"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864" w:type="dxa"/>
            <w:vAlign w:val="center"/>
          </w:tcPr>
          <w:p w14:paraId="59BB155F" w14:textId="77777777" w:rsidR="00381066" w:rsidRPr="00E77E6C" w:rsidRDefault="005B50DB" w:rsidP="00BB3F3E">
            <w:pPr>
              <w:ind w:right="38"/>
              <w:jc w:val="right"/>
              <w:rPr>
                <w:sz w:val="16"/>
                <w:szCs w:val="16"/>
              </w:rPr>
            </w:pPr>
            <w:r>
              <w:rPr>
                <w:sz w:val="16"/>
                <w:szCs w:val="16"/>
              </w:rPr>
              <w:t>135.6</w:t>
            </w:r>
          </w:p>
        </w:tc>
        <w:tc>
          <w:tcPr>
            <w:tcW w:w="698" w:type="dxa"/>
            <w:vAlign w:val="center"/>
          </w:tcPr>
          <w:p w14:paraId="792FC7AF" w14:textId="77777777" w:rsidR="00381066" w:rsidRPr="00E77E6C" w:rsidRDefault="005B50DB" w:rsidP="00BB3F3E">
            <w:pPr>
              <w:jc w:val="right"/>
              <w:rPr>
                <w:sz w:val="16"/>
                <w:szCs w:val="16"/>
              </w:rPr>
            </w:pPr>
            <w:r>
              <w:rPr>
                <w:sz w:val="16"/>
                <w:szCs w:val="16"/>
              </w:rPr>
              <w:t>116.5</w:t>
            </w:r>
          </w:p>
        </w:tc>
        <w:tc>
          <w:tcPr>
            <w:tcW w:w="666" w:type="dxa"/>
            <w:gridSpan w:val="2"/>
            <w:vAlign w:val="center"/>
          </w:tcPr>
          <w:p w14:paraId="390C6D2D" w14:textId="77777777" w:rsidR="00381066" w:rsidRPr="00E77E6C" w:rsidRDefault="00FB408F" w:rsidP="00C65724">
            <w:pPr>
              <w:jc w:val="right"/>
              <w:rPr>
                <w:sz w:val="16"/>
                <w:szCs w:val="16"/>
              </w:rPr>
            </w:pPr>
            <w:r>
              <w:rPr>
                <w:sz w:val="16"/>
                <w:szCs w:val="16"/>
              </w:rPr>
              <w:t>108.3</w:t>
            </w:r>
          </w:p>
        </w:tc>
        <w:tc>
          <w:tcPr>
            <w:tcW w:w="2430" w:type="dxa"/>
            <w:gridSpan w:val="2"/>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160" w:type="dxa"/>
            <w:gridSpan w:val="2"/>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1980" w:type="dxa"/>
            <w:gridSpan w:val="2"/>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gridSpan w:val="2"/>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218" w:type="dxa"/>
            <w:gridSpan w:val="2"/>
            <w:vAlign w:val="center"/>
          </w:tcPr>
          <w:p w14:paraId="0FE2B1B6" w14:textId="7EFAD50A" w:rsidR="00381066" w:rsidRPr="007E6C7B" w:rsidRDefault="00381066" w:rsidP="00713829">
            <w:pPr>
              <w:jc w:val="center"/>
              <w:rPr>
                <w:rFonts w:cs="Arial"/>
                <w:sz w:val="16"/>
                <w:szCs w:val="16"/>
              </w:rPr>
            </w:pPr>
            <w:r>
              <w:rPr>
                <w:rFonts w:cs="Arial"/>
                <w:sz w:val="16"/>
                <w:szCs w:val="16"/>
              </w:rPr>
              <w:t>71</w:t>
            </w:r>
          </w:p>
        </w:tc>
      </w:tr>
      <w:tr w:rsidR="00381066" w:rsidRPr="006E708D" w14:paraId="7235C6BD" w14:textId="77777777" w:rsidTr="006E708D">
        <w:trPr>
          <w:gridAfter w:val="1"/>
          <w:wAfter w:w="22" w:type="dxa"/>
          <w:trHeight w:val="288"/>
          <w:jc w:val="center"/>
        </w:trPr>
        <w:tc>
          <w:tcPr>
            <w:tcW w:w="1219" w:type="dxa"/>
            <w:shd w:val="clear" w:color="auto" w:fill="E6E6E6"/>
            <w:vAlign w:val="center"/>
          </w:tcPr>
          <w:p w14:paraId="4B26B3F4" w14:textId="77777777" w:rsidR="00381066" w:rsidRPr="006E708D" w:rsidRDefault="00381066" w:rsidP="00713829">
            <w:pPr>
              <w:tabs>
                <w:tab w:val="left" w:pos="1080"/>
              </w:tabs>
              <w:ind w:right="-108"/>
              <w:jc w:val="center"/>
              <w:rPr>
                <w:rFonts w:cs="Arial"/>
                <w:sz w:val="16"/>
                <w:szCs w:val="16"/>
              </w:rPr>
            </w:pPr>
            <w:r w:rsidRPr="006E708D">
              <w:rPr>
                <w:rFonts w:cs="Arial"/>
                <w:sz w:val="16"/>
                <w:szCs w:val="16"/>
              </w:rPr>
              <w:t>2019</w:t>
            </w:r>
          </w:p>
        </w:tc>
        <w:tc>
          <w:tcPr>
            <w:tcW w:w="864" w:type="dxa"/>
            <w:shd w:val="clear" w:color="auto" w:fill="E6E6E6"/>
            <w:vAlign w:val="center"/>
          </w:tcPr>
          <w:p w14:paraId="26D26B43" w14:textId="77777777" w:rsidR="00381066" w:rsidRPr="006E708D" w:rsidRDefault="00BC07FE" w:rsidP="00BB3F3E">
            <w:pPr>
              <w:ind w:right="38"/>
              <w:jc w:val="right"/>
              <w:rPr>
                <w:sz w:val="16"/>
                <w:szCs w:val="16"/>
              </w:rPr>
            </w:pPr>
            <w:r w:rsidRPr="006E708D">
              <w:rPr>
                <w:sz w:val="16"/>
                <w:szCs w:val="16"/>
              </w:rPr>
              <w:t>190.7</w:t>
            </w:r>
          </w:p>
        </w:tc>
        <w:tc>
          <w:tcPr>
            <w:tcW w:w="698" w:type="dxa"/>
            <w:shd w:val="clear" w:color="auto" w:fill="E6E6E6"/>
            <w:vAlign w:val="center"/>
          </w:tcPr>
          <w:p w14:paraId="7169B816" w14:textId="77777777" w:rsidR="00381066" w:rsidRPr="006E708D" w:rsidRDefault="00BC07FE" w:rsidP="00BB3F3E">
            <w:pPr>
              <w:jc w:val="right"/>
              <w:rPr>
                <w:sz w:val="16"/>
                <w:szCs w:val="16"/>
              </w:rPr>
            </w:pPr>
            <w:r w:rsidRPr="006E708D">
              <w:rPr>
                <w:sz w:val="16"/>
                <w:szCs w:val="16"/>
              </w:rPr>
              <w:t>185.9</w:t>
            </w:r>
          </w:p>
        </w:tc>
        <w:tc>
          <w:tcPr>
            <w:tcW w:w="666" w:type="dxa"/>
            <w:gridSpan w:val="2"/>
            <w:shd w:val="clear" w:color="auto" w:fill="E6E6E6"/>
            <w:vAlign w:val="center"/>
          </w:tcPr>
          <w:p w14:paraId="7FC82085" w14:textId="77777777" w:rsidR="00381066" w:rsidRPr="006E708D" w:rsidRDefault="00BC07FE" w:rsidP="00BB3F3E">
            <w:pPr>
              <w:jc w:val="right"/>
              <w:rPr>
                <w:sz w:val="16"/>
                <w:szCs w:val="16"/>
              </w:rPr>
            </w:pPr>
            <w:r w:rsidRPr="006E708D">
              <w:rPr>
                <w:sz w:val="16"/>
                <w:szCs w:val="16"/>
              </w:rPr>
              <w:t>185.7</w:t>
            </w:r>
          </w:p>
        </w:tc>
        <w:tc>
          <w:tcPr>
            <w:tcW w:w="2430" w:type="dxa"/>
            <w:gridSpan w:val="2"/>
            <w:shd w:val="clear" w:color="auto" w:fill="E6E6E6"/>
            <w:vAlign w:val="center"/>
          </w:tcPr>
          <w:p w14:paraId="3B948A53" w14:textId="77777777" w:rsidR="00381066" w:rsidRPr="006E708D" w:rsidRDefault="00AF0A82" w:rsidP="00713829">
            <w:pPr>
              <w:jc w:val="center"/>
              <w:rPr>
                <w:rFonts w:cs="Arial"/>
                <w:sz w:val="16"/>
                <w:szCs w:val="16"/>
              </w:rPr>
            </w:pPr>
            <w:r w:rsidRPr="006E708D">
              <w:rPr>
                <w:rFonts w:cs="Arial"/>
                <w:sz w:val="16"/>
                <w:szCs w:val="16"/>
              </w:rPr>
              <w:t>58,995 (50,215-68,863)</w:t>
            </w:r>
          </w:p>
        </w:tc>
        <w:tc>
          <w:tcPr>
            <w:tcW w:w="2160" w:type="dxa"/>
            <w:gridSpan w:val="2"/>
            <w:shd w:val="clear" w:color="auto" w:fill="auto"/>
            <w:vAlign w:val="center"/>
          </w:tcPr>
          <w:p w14:paraId="4C8B5D4E" w14:textId="77777777" w:rsidR="00381066" w:rsidRPr="006E708D" w:rsidRDefault="00147A72" w:rsidP="00713829">
            <w:pPr>
              <w:jc w:val="center"/>
              <w:rPr>
                <w:rFonts w:cs="Arial"/>
                <w:sz w:val="16"/>
                <w:szCs w:val="16"/>
              </w:rPr>
            </w:pPr>
            <w:r w:rsidRPr="006E708D">
              <w:rPr>
                <w:rFonts w:cs="Arial"/>
                <w:sz w:val="16"/>
                <w:szCs w:val="16"/>
              </w:rPr>
              <w:t>49,820 (33,790-70,970)</w:t>
            </w:r>
          </w:p>
        </w:tc>
        <w:tc>
          <w:tcPr>
            <w:tcW w:w="1980" w:type="dxa"/>
            <w:gridSpan w:val="2"/>
            <w:shd w:val="clear" w:color="auto" w:fill="E6E6E6"/>
            <w:vAlign w:val="center"/>
          </w:tcPr>
          <w:p w14:paraId="19875A4C" w14:textId="77777777" w:rsidR="00381066" w:rsidRPr="006E708D" w:rsidRDefault="00AF0A82" w:rsidP="00AF0A82">
            <w:pPr>
              <w:rPr>
                <w:rFonts w:cs="Arial"/>
                <w:sz w:val="16"/>
                <w:szCs w:val="16"/>
              </w:rPr>
            </w:pPr>
            <w:r w:rsidRPr="006E708D">
              <w:rPr>
                <w:rFonts w:cs="Arial"/>
                <w:sz w:val="16"/>
                <w:szCs w:val="16"/>
              </w:rPr>
              <w:t>20,291 (16,940-24,109)</w:t>
            </w:r>
          </w:p>
        </w:tc>
        <w:tc>
          <w:tcPr>
            <w:tcW w:w="2160" w:type="dxa"/>
            <w:gridSpan w:val="2"/>
            <w:shd w:val="clear" w:color="auto" w:fill="E6E6E6"/>
            <w:vAlign w:val="center"/>
          </w:tcPr>
          <w:p w14:paraId="789FCABB" w14:textId="77777777" w:rsidR="00381066" w:rsidRPr="006E708D" w:rsidRDefault="00AF0A82" w:rsidP="00713829">
            <w:pPr>
              <w:jc w:val="center"/>
              <w:rPr>
                <w:rFonts w:cs="Arial"/>
                <w:sz w:val="16"/>
                <w:szCs w:val="16"/>
              </w:rPr>
            </w:pPr>
            <w:r w:rsidRPr="006E708D">
              <w:rPr>
                <w:rFonts w:cs="Arial"/>
                <w:sz w:val="16"/>
                <w:szCs w:val="16"/>
              </w:rPr>
              <w:t>79,066 (69,072-90,091)</w:t>
            </w:r>
          </w:p>
        </w:tc>
        <w:tc>
          <w:tcPr>
            <w:tcW w:w="1218" w:type="dxa"/>
            <w:gridSpan w:val="2"/>
            <w:shd w:val="clear" w:color="auto" w:fill="E6E6E6"/>
            <w:vAlign w:val="center"/>
          </w:tcPr>
          <w:p w14:paraId="25315FD2" w14:textId="2FBE6CD5" w:rsidR="00381066" w:rsidRPr="006E708D" w:rsidRDefault="00381066" w:rsidP="00713829">
            <w:pPr>
              <w:jc w:val="center"/>
              <w:rPr>
                <w:rFonts w:cs="Arial"/>
                <w:sz w:val="16"/>
                <w:szCs w:val="16"/>
              </w:rPr>
            </w:pPr>
            <w:r w:rsidRPr="006E708D">
              <w:rPr>
                <w:rFonts w:cs="Arial"/>
                <w:sz w:val="16"/>
                <w:szCs w:val="16"/>
              </w:rPr>
              <w:t>71</w:t>
            </w:r>
          </w:p>
        </w:tc>
      </w:tr>
      <w:tr w:rsidR="00AF0A82" w14:paraId="3AD7F2BC" w14:textId="77777777" w:rsidTr="00C65724">
        <w:trPr>
          <w:trHeight w:val="288"/>
          <w:jc w:val="center"/>
        </w:trPr>
        <w:tc>
          <w:tcPr>
            <w:tcW w:w="1219" w:type="dxa"/>
            <w:shd w:val="clear" w:color="auto" w:fill="E6E6E6"/>
            <w:vAlign w:val="center"/>
          </w:tcPr>
          <w:p w14:paraId="14163D7E" w14:textId="77777777" w:rsidR="00AF0A82" w:rsidRPr="006E708D" w:rsidRDefault="00AF0A82" w:rsidP="00AF0A82">
            <w:pPr>
              <w:tabs>
                <w:tab w:val="left" w:pos="1080"/>
              </w:tabs>
              <w:ind w:right="-108"/>
              <w:jc w:val="center"/>
              <w:rPr>
                <w:rFonts w:cs="Arial"/>
                <w:sz w:val="16"/>
                <w:szCs w:val="16"/>
              </w:rPr>
            </w:pPr>
            <w:r w:rsidRPr="006E708D">
              <w:rPr>
                <w:rFonts w:cs="Arial"/>
                <w:sz w:val="16"/>
                <w:szCs w:val="16"/>
              </w:rPr>
              <w:t>2020</w:t>
            </w:r>
          </w:p>
        </w:tc>
        <w:tc>
          <w:tcPr>
            <w:tcW w:w="864" w:type="dxa"/>
            <w:shd w:val="clear" w:color="auto" w:fill="E6E6E6"/>
            <w:vAlign w:val="center"/>
          </w:tcPr>
          <w:p w14:paraId="3441D5ED" w14:textId="34D3ECA4" w:rsidR="00AF0A82" w:rsidRPr="006E708D" w:rsidRDefault="00E13350" w:rsidP="00BB3F3E">
            <w:pPr>
              <w:ind w:right="38"/>
              <w:jc w:val="right"/>
              <w:rPr>
                <w:sz w:val="16"/>
                <w:szCs w:val="16"/>
              </w:rPr>
            </w:pPr>
            <w:r w:rsidRPr="006E708D">
              <w:rPr>
                <w:sz w:val="16"/>
                <w:szCs w:val="16"/>
              </w:rPr>
              <w:t>180.9</w:t>
            </w:r>
          </w:p>
        </w:tc>
        <w:tc>
          <w:tcPr>
            <w:tcW w:w="720" w:type="dxa"/>
            <w:gridSpan w:val="2"/>
            <w:shd w:val="clear" w:color="auto" w:fill="E6E6E6"/>
            <w:vAlign w:val="center"/>
          </w:tcPr>
          <w:p w14:paraId="5CB8C60E" w14:textId="49C2C3E4" w:rsidR="00AF0A82" w:rsidRPr="006E708D" w:rsidRDefault="00E13350" w:rsidP="00BB3F3E">
            <w:pPr>
              <w:jc w:val="right"/>
              <w:rPr>
                <w:sz w:val="16"/>
                <w:szCs w:val="16"/>
              </w:rPr>
            </w:pPr>
            <w:r w:rsidRPr="006E708D">
              <w:rPr>
                <w:sz w:val="16"/>
                <w:szCs w:val="16"/>
              </w:rPr>
              <w:t>170.3</w:t>
            </w:r>
          </w:p>
        </w:tc>
        <w:tc>
          <w:tcPr>
            <w:tcW w:w="666" w:type="dxa"/>
            <w:gridSpan w:val="2"/>
            <w:shd w:val="clear" w:color="auto" w:fill="E6E6E6"/>
            <w:vAlign w:val="center"/>
          </w:tcPr>
          <w:p w14:paraId="3792E293" w14:textId="6A2C2956" w:rsidR="00AF0A82" w:rsidRPr="006E708D" w:rsidRDefault="00E13350" w:rsidP="00BB3F3E">
            <w:pPr>
              <w:jc w:val="right"/>
              <w:rPr>
                <w:sz w:val="16"/>
                <w:szCs w:val="16"/>
              </w:rPr>
            </w:pPr>
            <w:r w:rsidRPr="006E708D">
              <w:rPr>
                <w:sz w:val="16"/>
                <w:szCs w:val="16"/>
              </w:rPr>
              <w:t>203.0</w:t>
            </w:r>
          </w:p>
        </w:tc>
        <w:tc>
          <w:tcPr>
            <w:tcW w:w="2430" w:type="dxa"/>
            <w:gridSpan w:val="2"/>
            <w:shd w:val="clear" w:color="auto" w:fill="E6E6E6"/>
            <w:vAlign w:val="center"/>
          </w:tcPr>
          <w:p w14:paraId="190AF2ED" w14:textId="276C5F9C" w:rsidR="00AF0A82" w:rsidRPr="006E708D" w:rsidRDefault="006865D1" w:rsidP="00AF0A82">
            <w:pPr>
              <w:jc w:val="center"/>
              <w:rPr>
                <w:rFonts w:cs="Arial"/>
                <w:sz w:val="16"/>
                <w:szCs w:val="16"/>
              </w:rPr>
            </w:pPr>
            <w:r w:rsidRPr="006E708D">
              <w:rPr>
                <w:sz w:val="16"/>
                <w:szCs w:val="16"/>
              </w:rPr>
              <w:t>58,438 (49,759-68,189)</w:t>
            </w:r>
          </w:p>
        </w:tc>
        <w:tc>
          <w:tcPr>
            <w:tcW w:w="2160" w:type="dxa"/>
            <w:gridSpan w:val="2"/>
            <w:shd w:val="clear" w:color="auto" w:fill="E6E6E6"/>
            <w:vAlign w:val="center"/>
          </w:tcPr>
          <w:p w14:paraId="5416398D" w14:textId="503C72A9" w:rsidR="00AF0A82" w:rsidRPr="006E708D" w:rsidRDefault="0021206E" w:rsidP="00AF0A82">
            <w:pPr>
              <w:jc w:val="center"/>
              <w:rPr>
                <w:rFonts w:cs="Arial"/>
                <w:sz w:val="16"/>
                <w:szCs w:val="16"/>
              </w:rPr>
            </w:pPr>
            <w:r w:rsidRPr="006E708D">
              <w:rPr>
                <w:rFonts w:cs="Arial"/>
                <w:sz w:val="16"/>
                <w:szCs w:val="16"/>
              </w:rPr>
              <w:t xml:space="preserve"> </w:t>
            </w:r>
            <w:r w:rsidR="00A2400F" w:rsidRPr="006E708D">
              <w:rPr>
                <w:rFonts w:cs="Arial"/>
                <w:sz w:val="16"/>
                <w:szCs w:val="16"/>
              </w:rPr>
              <w:t>74,280 (49,300-107,400</w:t>
            </w:r>
            <w:r w:rsidR="00E63728" w:rsidRPr="006E708D">
              <w:rPr>
                <w:rFonts w:cs="Arial"/>
                <w:sz w:val="16"/>
                <w:szCs w:val="16"/>
              </w:rPr>
              <w:t>)</w:t>
            </w:r>
          </w:p>
        </w:tc>
        <w:tc>
          <w:tcPr>
            <w:tcW w:w="1980" w:type="dxa"/>
            <w:gridSpan w:val="2"/>
            <w:shd w:val="clear" w:color="auto" w:fill="E6E6E6"/>
            <w:vAlign w:val="center"/>
          </w:tcPr>
          <w:p w14:paraId="73AAACB0" w14:textId="024E373B" w:rsidR="00AF0A82" w:rsidRPr="006E708D" w:rsidRDefault="006865D1" w:rsidP="006865D1">
            <w:pPr>
              <w:rPr>
                <w:rFonts w:cs="Arial"/>
                <w:sz w:val="16"/>
                <w:szCs w:val="16"/>
              </w:rPr>
            </w:pPr>
            <w:r w:rsidRPr="006E708D">
              <w:rPr>
                <w:rFonts w:cs="Arial"/>
                <w:sz w:val="16"/>
                <w:szCs w:val="16"/>
              </w:rPr>
              <w:t>19,107 (16,235-22,339)</w:t>
            </w:r>
          </w:p>
        </w:tc>
        <w:tc>
          <w:tcPr>
            <w:tcW w:w="2160" w:type="dxa"/>
            <w:gridSpan w:val="2"/>
            <w:shd w:val="clear" w:color="auto" w:fill="E6E6E6"/>
            <w:vAlign w:val="center"/>
          </w:tcPr>
          <w:p w14:paraId="75AFCD4D" w14:textId="6D6120CA" w:rsidR="00AF0A82" w:rsidRPr="006E708D" w:rsidRDefault="006865D1" w:rsidP="00AF0A82">
            <w:pPr>
              <w:jc w:val="center"/>
              <w:rPr>
                <w:rFonts w:cs="Arial"/>
                <w:sz w:val="16"/>
                <w:szCs w:val="16"/>
              </w:rPr>
            </w:pPr>
            <w:r w:rsidRPr="006E708D">
              <w:rPr>
                <w:rFonts w:cs="Arial"/>
                <w:sz w:val="16"/>
                <w:szCs w:val="16"/>
              </w:rPr>
              <w:t>77,748 (67,706-88.852)</w:t>
            </w:r>
          </w:p>
        </w:tc>
        <w:tc>
          <w:tcPr>
            <w:tcW w:w="1218" w:type="dxa"/>
            <w:gridSpan w:val="2"/>
            <w:shd w:val="clear" w:color="auto" w:fill="E6E6E6"/>
            <w:vAlign w:val="center"/>
          </w:tcPr>
          <w:p w14:paraId="7463FC6E" w14:textId="1F706598" w:rsidR="00AF0A82" w:rsidRPr="006E708D" w:rsidRDefault="00AE70D1" w:rsidP="00AF0A82">
            <w:pPr>
              <w:jc w:val="center"/>
              <w:rPr>
                <w:rFonts w:cs="Arial"/>
                <w:sz w:val="16"/>
                <w:szCs w:val="16"/>
              </w:rPr>
            </w:pPr>
            <w:r w:rsidRPr="006E708D">
              <w:rPr>
                <w:rFonts w:cs="Arial"/>
                <w:sz w:val="16"/>
                <w:szCs w:val="16"/>
              </w:rPr>
              <w:t>70</w:t>
            </w:r>
          </w:p>
        </w:tc>
      </w:tr>
      <w:tr w:rsidR="00FC341E" w14:paraId="62FC163B" w14:textId="77777777" w:rsidTr="00C65724">
        <w:trPr>
          <w:trHeight w:val="288"/>
          <w:jc w:val="center"/>
        </w:trPr>
        <w:tc>
          <w:tcPr>
            <w:tcW w:w="1219" w:type="dxa"/>
            <w:tcBorders>
              <w:bottom w:val="single" w:sz="4" w:space="0" w:color="auto"/>
            </w:tcBorders>
            <w:vAlign w:val="center"/>
          </w:tcPr>
          <w:p w14:paraId="6067DAF4" w14:textId="1EAF703A" w:rsidR="00FC341E" w:rsidRDefault="00FC341E" w:rsidP="00FC341E">
            <w:pPr>
              <w:tabs>
                <w:tab w:val="left" w:pos="1080"/>
              </w:tabs>
              <w:ind w:right="-108"/>
              <w:jc w:val="center"/>
              <w:rPr>
                <w:rFonts w:cs="Arial"/>
                <w:sz w:val="16"/>
                <w:szCs w:val="16"/>
              </w:rPr>
            </w:pPr>
            <w:r>
              <w:rPr>
                <w:rFonts w:cs="Arial"/>
                <w:sz w:val="16"/>
                <w:szCs w:val="16"/>
              </w:rPr>
              <w:t>2021</w:t>
            </w:r>
          </w:p>
        </w:tc>
        <w:tc>
          <w:tcPr>
            <w:tcW w:w="864" w:type="dxa"/>
            <w:tcBorders>
              <w:bottom w:val="single" w:sz="4" w:space="0" w:color="auto"/>
            </w:tcBorders>
            <w:vAlign w:val="center"/>
          </w:tcPr>
          <w:p w14:paraId="0B479A3C" w14:textId="47BCF722" w:rsidR="00FC341E" w:rsidRDefault="00FC341E" w:rsidP="00FC341E">
            <w:pPr>
              <w:jc w:val="center"/>
              <w:rPr>
                <w:sz w:val="16"/>
                <w:szCs w:val="16"/>
              </w:rPr>
            </w:pPr>
            <w:r w:rsidRPr="00BA06CB">
              <w:rPr>
                <w:rFonts w:cs="Arial"/>
                <w:sz w:val="16"/>
                <w:szCs w:val="16"/>
              </w:rPr>
              <w:t>-</w:t>
            </w:r>
          </w:p>
        </w:tc>
        <w:tc>
          <w:tcPr>
            <w:tcW w:w="720" w:type="dxa"/>
            <w:gridSpan w:val="2"/>
            <w:tcBorders>
              <w:bottom w:val="single" w:sz="4" w:space="0" w:color="auto"/>
            </w:tcBorders>
            <w:vAlign w:val="center"/>
          </w:tcPr>
          <w:p w14:paraId="54F4B03C" w14:textId="3A775460" w:rsidR="00FC341E" w:rsidRDefault="00FC341E" w:rsidP="00FC341E">
            <w:pPr>
              <w:jc w:val="center"/>
              <w:rPr>
                <w:sz w:val="16"/>
                <w:szCs w:val="16"/>
              </w:rPr>
            </w:pPr>
            <w:r w:rsidRPr="00BA06CB">
              <w:rPr>
                <w:rFonts w:cs="Arial"/>
                <w:sz w:val="16"/>
                <w:szCs w:val="16"/>
              </w:rPr>
              <w:t>-</w:t>
            </w:r>
          </w:p>
        </w:tc>
        <w:tc>
          <w:tcPr>
            <w:tcW w:w="666" w:type="dxa"/>
            <w:gridSpan w:val="2"/>
            <w:tcBorders>
              <w:bottom w:val="single" w:sz="4" w:space="0" w:color="auto"/>
            </w:tcBorders>
            <w:vAlign w:val="center"/>
          </w:tcPr>
          <w:p w14:paraId="4A19CFBA" w14:textId="2D450BA9" w:rsidR="00FC341E" w:rsidRDefault="00FC341E" w:rsidP="00FC341E">
            <w:pPr>
              <w:jc w:val="center"/>
              <w:rPr>
                <w:sz w:val="16"/>
                <w:szCs w:val="16"/>
              </w:rPr>
            </w:pPr>
            <w:r w:rsidRPr="00BA06CB">
              <w:rPr>
                <w:rFonts w:cs="Arial"/>
                <w:sz w:val="16"/>
                <w:szCs w:val="16"/>
              </w:rPr>
              <w:t>-</w:t>
            </w:r>
          </w:p>
        </w:tc>
        <w:tc>
          <w:tcPr>
            <w:tcW w:w="2430" w:type="dxa"/>
            <w:gridSpan w:val="2"/>
            <w:tcBorders>
              <w:bottom w:val="single" w:sz="4" w:space="0" w:color="auto"/>
            </w:tcBorders>
            <w:vAlign w:val="center"/>
          </w:tcPr>
          <w:p w14:paraId="5B42FBEB" w14:textId="59D1C42B" w:rsidR="00FC341E" w:rsidRDefault="00FC341E" w:rsidP="00FC341E">
            <w:pPr>
              <w:jc w:val="center"/>
              <w:rPr>
                <w:sz w:val="16"/>
                <w:szCs w:val="16"/>
              </w:rPr>
            </w:pPr>
            <w:r w:rsidRPr="00BA06CB">
              <w:rPr>
                <w:rFonts w:cs="Arial"/>
                <w:sz w:val="16"/>
                <w:szCs w:val="16"/>
              </w:rPr>
              <w:t>-</w:t>
            </w:r>
          </w:p>
        </w:tc>
        <w:tc>
          <w:tcPr>
            <w:tcW w:w="2160" w:type="dxa"/>
            <w:gridSpan w:val="2"/>
            <w:tcBorders>
              <w:bottom w:val="single" w:sz="4" w:space="0" w:color="auto"/>
            </w:tcBorders>
            <w:shd w:val="clear" w:color="auto" w:fill="E6E6E6"/>
            <w:vAlign w:val="center"/>
          </w:tcPr>
          <w:p w14:paraId="33C74F0C" w14:textId="0480E175" w:rsidR="00FC341E" w:rsidRPr="006E708D" w:rsidRDefault="00FC341E" w:rsidP="00FC341E">
            <w:pPr>
              <w:jc w:val="center"/>
              <w:rPr>
                <w:rFonts w:cs="Arial"/>
                <w:sz w:val="16"/>
                <w:szCs w:val="16"/>
              </w:rPr>
            </w:pPr>
            <w:r w:rsidRPr="006E708D">
              <w:rPr>
                <w:rFonts w:cs="Arial"/>
                <w:sz w:val="16"/>
                <w:szCs w:val="16"/>
              </w:rPr>
              <w:t>79,870 (52760-115,700)</w:t>
            </w:r>
          </w:p>
        </w:tc>
        <w:tc>
          <w:tcPr>
            <w:tcW w:w="1980" w:type="dxa"/>
            <w:gridSpan w:val="2"/>
            <w:tcBorders>
              <w:bottom w:val="single" w:sz="4" w:space="0" w:color="auto"/>
            </w:tcBorders>
            <w:vAlign w:val="center"/>
          </w:tcPr>
          <w:p w14:paraId="00304FB0" w14:textId="7307274F" w:rsidR="00FC341E" w:rsidRPr="006E708D" w:rsidRDefault="00FC341E" w:rsidP="00FC341E">
            <w:pPr>
              <w:jc w:val="center"/>
              <w:rPr>
                <w:rFonts w:cs="Arial"/>
                <w:sz w:val="16"/>
                <w:szCs w:val="16"/>
              </w:rPr>
            </w:pPr>
            <w:r w:rsidRPr="006E708D">
              <w:rPr>
                <w:rFonts w:cs="Arial"/>
                <w:sz w:val="16"/>
                <w:szCs w:val="16"/>
              </w:rPr>
              <w:t>-</w:t>
            </w:r>
          </w:p>
        </w:tc>
        <w:tc>
          <w:tcPr>
            <w:tcW w:w="2160" w:type="dxa"/>
            <w:gridSpan w:val="2"/>
            <w:tcBorders>
              <w:bottom w:val="single" w:sz="4" w:space="0" w:color="auto"/>
            </w:tcBorders>
            <w:vAlign w:val="center"/>
          </w:tcPr>
          <w:p w14:paraId="586DBB9F" w14:textId="517C2E08" w:rsidR="00FC341E" w:rsidRPr="006E708D" w:rsidRDefault="00FC341E" w:rsidP="00FC341E">
            <w:pPr>
              <w:jc w:val="center"/>
              <w:rPr>
                <w:rFonts w:cs="Arial"/>
                <w:sz w:val="16"/>
                <w:szCs w:val="16"/>
              </w:rPr>
            </w:pPr>
            <w:r w:rsidRPr="006E708D">
              <w:rPr>
                <w:rFonts w:cs="Arial"/>
                <w:sz w:val="16"/>
                <w:szCs w:val="16"/>
              </w:rPr>
              <w:t>-</w:t>
            </w:r>
          </w:p>
        </w:tc>
        <w:tc>
          <w:tcPr>
            <w:tcW w:w="1218" w:type="dxa"/>
            <w:gridSpan w:val="2"/>
            <w:tcBorders>
              <w:bottom w:val="single" w:sz="4" w:space="0" w:color="auto"/>
            </w:tcBorders>
            <w:shd w:val="clear" w:color="auto" w:fill="E6E6E6"/>
            <w:vAlign w:val="center"/>
          </w:tcPr>
          <w:p w14:paraId="04C3B4CF" w14:textId="34678A38" w:rsidR="00FC341E" w:rsidRPr="006E708D" w:rsidRDefault="00FC341E" w:rsidP="00FC341E">
            <w:pPr>
              <w:jc w:val="center"/>
              <w:rPr>
                <w:rFonts w:cs="Arial"/>
                <w:sz w:val="16"/>
                <w:szCs w:val="16"/>
              </w:rPr>
            </w:pPr>
            <w:r w:rsidRPr="006E708D">
              <w:rPr>
                <w:rFonts w:cs="Arial"/>
                <w:sz w:val="16"/>
                <w:szCs w:val="16"/>
              </w:rPr>
              <w:t>70</w:t>
            </w:r>
          </w:p>
        </w:tc>
      </w:tr>
    </w:tbl>
    <w:p w14:paraId="450E9F06" w14:textId="7754E92A" w:rsidR="00381066" w:rsidRDefault="0025214F" w:rsidP="0025214F">
      <w:pPr>
        <w:pStyle w:val="Caption-Table"/>
        <w:rPr>
          <w:i w:val="0"/>
          <w:lang w:val="fr-CA"/>
        </w:rPr>
        <w:sectPr w:rsidR="00381066">
          <w:pgSz w:w="15840" w:h="12240" w:orient="landscape" w:code="1"/>
          <w:pgMar w:top="1440" w:right="1440" w:bottom="1440" w:left="1440" w:header="720" w:footer="720" w:gutter="0"/>
          <w:cols w:space="720"/>
          <w:docGrid w:linePitch="360"/>
        </w:sectPr>
      </w:pPr>
      <w:r>
        <w:t xml:space="preserve"> </w:t>
      </w:r>
      <w:r w:rsidR="00381066">
        <w:br w:type="page"/>
      </w:r>
    </w:p>
    <w:p w14:paraId="0F81DB1C" w14:textId="5E75C24B" w:rsidR="0025214F" w:rsidRPr="003E331B" w:rsidRDefault="0025214F" w:rsidP="0025214F">
      <w:pPr>
        <w:pStyle w:val="Caption-Table"/>
      </w:pPr>
      <w:r w:rsidRPr="001E0FC7">
        <w:t xml:space="preserve">Table </w:t>
      </w:r>
      <w:r w:rsidRPr="001E0FC7">
        <w:t>8</w:t>
      </w:r>
      <w:r w:rsidRPr="001E0FC7">
        <w:t xml:space="preserve">. Estimated snow crab commercial biomass (t, mean and 95% confidence interval) for the 2021 fishery using </w:t>
      </w:r>
      <w:proofErr w:type="spellStart"/>
      <w:r w:rsidRPr="001E0FC7">
        <w:t>kriging</w:t>
      </w:r>
      <w:proofErr w:type="spellEnd"/>
      <w:r w:rsidRPr="001E0FC7">
        <w:t xml:space="preserve"> with external drift for the southern Gulf overall, by management areas 12, </w:t>
      </w:r>
      <w:r w:rsidRPr="003E331B">
        <w:t xml:space="preserve">12E, 12F and </w:t>
      </w:r>
      <w:r w:rsidRPr="003E331B">
        <w:t>19</w:t>
      </w:r>
      <w:proofErr w:type="gramStart"/>
      <w:r w:rsidRPr="003E331B">
        <w:t>, ,</w:t>
      </w:r>
      <w:proofErr w:type="gramEnd"/>
      <w:r w:rsidRPr="003E331B">
        <w:t xml:space="preserve"> and in buffer zones based on the 2020 trawl survey data. Biomass values are unadjusted for the increase in survey catchability in 2019 and 2020.</w:t>
      </w:r>
    </w:p>
    <w:p w14:paraId="03BF758D" w14:textId="77777777" w:rsidR="0025214F" w:rsidRPr="00C65724" w:rsidRDefault="0025214F" w:rsidP="0025214F">
      <w:pPr>
        <w:pStyle w:val="Caption-Table"/>
        <w:rPr>
          <w:rPrChange w:id="70" w:author="Allain, Renée" w:date="2021-09-14T07:55:00Z">
            <w:rPr/>
          </w:rPrChange>
        </w:rPr>
      </w:pPr>
    </w:p>
    <w:tbl>
      <w:tblPr>
        <w:tblW w:w="7888" w:type="dxa"/>
        <w:jc w:val="center"/>
        <w:tblLayout w:type="fixed"/>
        <w:tblLook w:val="0000" w:firstRow="0" w:lastRow="0" w:firstColumn="0" w:lastColumn="0" w:noHBand="0" w:noVBand="0"/>
      </w:tblPr>
      <w:tblGrid>
        <w:gridCol w:w="3212"/>
        <w:gridCol w:w="1228"/>
        <w:gridCol w:w="1487"/>
        <w:gridCol w:w="1961"/>
      </w:tblGrid>
      <w:tr w:rsidR="0025214F" w:rsidRPr="00C65724" w14:paraId="7EDB6CA5" w14:textId="77777777" w:rsidTr="00C65724">
        <w:trPr>
          <w:trHeight w:val="220"/>
          <w:tblHeader/>
          <w:jc w:val="center"/>
        </w:trPr>
        <w:tc>
          <w:tcPr>
            <w:tcW w:w="3212" w:type="dxa"/>
            <w:vMerge w:val="restart"/>
            <w:tcBorders>
              <w:top w:val="single" w:sz="12" w:space="0" w:color="auto"/>
              <w:right w:val="single" w:sz="6" w:space="0" w:color="auto"/>
            </w:tcBorders>
            <w:vAlign w:val="center"/>
          </w:tcPr>
          <w:p w14:paraId="630D546C" w14:textId="77777777" w:rsidR="0025214F" w:rsidRPr="00C65724" w:rsidRDefault="0025214F" w:rsidP="0025214F">
            <w:pPr>
              <w:jc w:val="center"/>
              <w:rPr>
                <w:rFonts w:cs="Arial"/>
                <w:sz w:val="20"/>
                <w:lang w:val="en-CA"/>
                <w:rPrChange w:id="71" w:author="Allain, Renée" w:date="2021-09-14T07:55:00Z">
                  <w:rPr>
                    <w:rFonts w:cs="Arial"/>
                    <w:sz w:val="20"/>
                    <w:lang w:val="en-CA"/>
                  </w:rPr>
                </w:rPrChange>
              </w:rPr>
            </w:pPr>
            <w:r w:rsidRPr="00C65724">
              <w:rPr>
                <w:rFonts w:cs="Arial"/>
                <w:sz w:val="20"/>
                <w:lang w:val="fr-CA"/>
                <w:rPrChange w:id="72" w:author="Allain, Renée" w:date="2021-09-14T07:55:00Z">
                  <w:rPr>
                    <w:rFonts w:cs="Arial"/>
                    <w:sz w:val="20"/>
                    <w:lang w:val="fr-CA"/>
                  </w:rPr>
                </w:rPrChange>
              </w:rPr>
              <w:t>Areas</w:t>
            </w:r>
          </w:p>
        </w:tc>
        <w:tc>
          <w:tcPr>
            <w:tcW w:w="1228" w:type="dxa"/>
            <w:vMerge w:val="restart"/>
            <w:tcBorders>
              <w:top w:val="single" w:sz="12" w:space="0" w:color="auto"/>
              <w:right w:val="single" w:sz="6" w:space="0" w:color="auto"/>
            </w:tcBorders>
            <w:vAlign w:val="center"/>
          </w:tcPr>
          <w:p w14:paraId="116CA7E7" w14:textId="77777777" w:rsidR="0025214F" w:rsidRPr="00C65724" w:rsidRDefault="0025214F" w:rsidP="0025214F">
            <w:pPr>
              <w:jc w:val="center"/>
              <w:rPr>
                <w:rFonts w:cs="Arial"/>
                <w:sz w:val="20"/>
                <w:lang w:val="en-CA"/>
                <w:rPrChange w:id="73" w:author="Allain, Renée" w:date="2021-09-14T07:55:00Z">
                  <w:rPr>
                    <w:rFonts w:cs="Arial"/>
                    <w:sz w:val="20"/>
                    <w:lang w:val="en-CA"/>
                  </w:rPr>
                </w:rPrChange>
              </w:rPr>
            </w:pPr>
            <w:r w:rsidRPr="00C65724">
              <w:rPr>
                <w:rFonts w:cs="Arial"/>
                <w:sz w:val="20"/>
                <w:lang w:val="fr-CA"/>
                <w:rPrChange w:id="74" w:author="Allain, Renée" w:date="2021-09-14T07:55:00Z">
                  <w:rPr>
                    <w:rFonts w:cs="Arial"/>
                    <w:sz w:val="20"/>
                    <w:lang w:val="fr-CA"/>
                  </w:rPr>
                </w:rPrChange>
              </w:rPr>
              <w:t>Surface area (km</w:t>
            </w:r>
            <w:r w:rsidRPr="00C65724">
              <w:rPr>
                <w:rFonts w:cs="Arial"/>
                <w:sz w:val="20"/>
                <w:vertAlign w:val="superscript"/>
                <w:lang w:val="fr-CA"/>
                <w:rPrChange w:id="75" w:author="Allain, Renée" w:date="2021-09-14T07:55:00Z">
                  <w:rPr>
                    <w:rFonts w:cs="Arial"/>
                    <w:sz w:val="20"/>
                    <w:vertAlign w:val="superscript"/>
                    <w:lang w:val="fr-CA"/>
                  </w:rPr>
                </w:rPrChange>
              </w:rPr>
              <w:t>2</w:t>
            </w:r>
            <w:r w:rsidRPr="00C65724">
              <w:rPr>
                <w:rFonts w:cs="Arial"/>
                <w:sz w:val="20"/>
                <w:lang w:val="fr-CA"/>
                <w:rPrChange w:id="76" w:author="Allain, Renée" w:date="2021-09-14T07:55:00Z">
                  <w:rPr>
                    <w:rFonts w:cs="Arial"/>
                    <w:sz w:val="20"/>
                    <w:lang w:val="fr-CA"/>
                  </w:rPr>
                </w:rPrChange>
              </w:rPr>
              <w:t>)</w:t>
            </w:r>
          </w:p>
        </w:tc>
        <w:tc>
          <w:tcPr>
            <w:tcW w:w="3448" w:type="dxa"/>
            <w:gridSpan w:val="2"/>
            <w:tcBorders>
              <w:top w:val="single" w:sz="12" w:space="0" w:color="auto"/>
              <w:bottom w:val="single" w:sz="6" w:space="0" w:color="auto"/>
            </w:tcBorders>
            <w:vAlign w:val="center"/>
          </w:tcPr>
          <w:p w14:paraId="1071F547" w14:textId="77777777" w:rsidR="0025214F" w:rsidRPr="00C65724" w:rsidRDefault="0025214F" w:rsidP="0025214F">
            <w:pPr>
              <w:jc w:val="center"/>
              <w:rPr>
                <w:rFonts w:cs="Arial"/>
                <w:sz w:val="20"/>
                <w:lang w:val="fr-CA"/>
                <w:rPrChange w:id="77" w:author="Allain, Renée" w:date="2021-09-14T07:55:00Z">
                  <w:rPr>
                    <w:rFonts w:cs="Arial"/>
                    <w:sz w:val="20"/>
                    <w:lang w:val="fr-CA"/>
                  </w:rPr>
                </w:rPrChange>
              </w:rPr>
            </w:pPr>
            <w:r w:rsidRPr="00C65724">
              <w:rPr>
                <w:rFonts w:cs="Arial"/>
                <w:sz w:val="20"/>
                <w:lang w:val="fr-CA"/>
                <w:rPrChange w:id="78" w:author="Allain, Renée" w:date="2021-09-14T07:55:00Z">
                  <w:rPr>
                    <w:rFonts w:cs="Arial"/>
                    <w:sz w:val="20"/>
                    <w:lang w:val="fr-CA"/>
                  </w:rPr>
                </w:rPrChange>
              </w:rPr>
              <w:t xml:space="preserve">Commercial </w:t>
            </w:r>
            <w:proofErr w:type="spellStart"/>
            <w:r w:rsidRPr="00C65724">
              <w:rPr>
                <w:rFonts w:cs="Arial"/>
                <w:sz w:val="20"/>
                <w:lang w:val="fr-CA"/>
                <w:rPrChange w:id="79" w:author="Allain, Renée" w:date="2021-09-14T07:55:00Z">
                  <w:rPr>
                    <w:rFonts w:cs="Arial"/>
                    <w:sz w:val="20"/>
                    <w:lang w:val="fr-CA"/>
                  </w:rPr>
                </w:rPrChange>
              </w:rPr>
              <w:t>biomass</w:t>
            </w:r>
            <w:proofErr w:type="spellEnd"/>
            <w:r w:rsidRPr="00C65724">
              <w:rPr>
                <w:rFonts w:cs="Arial"/>
                <w:sz w:val="20"/>
                <w:lang w:val="fr-CA"/>
                <w:rPrChange w:id="80" w:author="Allain, Renée" w:date="2021-09-14T07:55:00Z">
                  <w:rPr>
                    <w:rFonts w:cs="Arial"/>
                    <w:sz w:val="20"/>
                    <w:lang w:val="fr-CA"/>
                  </w:rPr>
                </w:rPrChange>
              </w:rPr>
              <w:t xml:space="preserve"> (t)</w:t>
            </w:r>
          </w:p>
        </w:tc>
      </w:tr>
      <w:tr w:rsidR="00C65724" w:rsidRPr="00C65724" w14:paraId="5A650FD7" w14:textId="77777777" w:rsidTr="00C65724">
        <w:trPr>
          <w:trHeight w:val="354"/>
          <w:tblHeader/>
          <w:jc w:val="center"/>
        </w:trPr>
        <w:tc>
          <w:tcPr>
            <w:tcW w:w="3212" w:type="dxa"/>
            <w:vMerge/>
            <w:tcBorders>
              <w:bottom w:val="single" w:sz="6" w:space="0" w:color="auto"/>
              <w:right w:val="single" w:sz="6" w:space="0" w:color="auto"/>
            </w:tcBorders>
            <w:vAlign w:val="center"/>
          </w:tcPr>
          <w:p w14:paraId="42E3FD90" w14:textId="77777777" w:rsidR="0025214F" w:rsidRPr="00C65724" w:rsidRDefault="0025214F" w:rsidP="0025214F">
            <w:pPr>
              <w:jc w:val="center"/>
              <w:rPr>
                <w:rFonts w:cs="Arial"/>
                <w:sz w:val="20"/>
                <w:lang w:val="fr-CA"/>
                <w:rPrChange w:id="81" w:author="Allain, Renée" w:date="2021-09-14T07:55:00Z">
                  <w:rPr>
                    <w:rFonts w:cs="Arial"/>
                    <w:sz w:val="20"/>
                    <w:lang w:val="fr-CA"/>
                  </w:rPr>
                </w:rPrChange>
              </w:rPr>
            </w:pPr>
          </w:p>
        </w:tc>
        <w:tc>
          <w:tcPr>
            <w:tcW w:w="1228" w:type="dxa"/>
            <w:vMerge/>
            <w:tcBorders>
              <w:bottom w:val="single" w:sz="6" w:space="0" w:color="auto"/>
              <w:right w:val="single" w:sz="6" w:space="0" w:color="auto"/>
            </w:tcBorders>
            <w:vAlign w:val="center"/>
          </w:tcPr>
          <w:p w14:paraId="3F834E76" w14:textId="77777777" w:rsidR="0025214F" w:rsidRPr="00C65724" w:rsidRDefault="0025214F" w:rsidP="0025214F">
            <w:pPr>
              <w:jc w:val="center"/>
              <w:rPr>
                <w:rFonts w:cs="Arial"/>
                <w:sz w:val="20"/>
                <w:lang w:val="fr-CA"/>
                <w:rPrChange w:id="82" w:author="Allain, Renée" w:date="2021-09-14T07:55:00Z">
                  <w:rPr>
                    <w:rFonts w:cs="Arial"/>
                    <w:sz w:val="20"/>
                    <w:lang w:val="fr-CA"/>
                  </w:rPr>
                </w:rPrChange>
              </w:rPr>
            </w:pPr>
          </w:p>
        </w:tc>
        <w:tc>
          <w:tcPr>
            <w:tcW w:w="1487" w:type="dxa"/>
            <w:tcBorders>
              <w:top w:val="single" w:sz="6" w:space="0" w:color="auto"/>
              <w:bottom w:val="single" w:sz="6" w:space="0" w:color="auto"/>
            </w:tcBorders>
            <w:vAlign w:val="center"/>
          </w:tcPr>
          <w:p w14:paraId="2B65D3D8" w14:textId="77777777" w:rsidR="0025214F" w:rsidRPr="00C65724" w:rsidRDefault="0025214F" w:rsidP="0025214F">
            <w:pPr>
              <w:jc w:val="center"/>
              <w:rPr>
                <w:rFonts w:cs="Arial"/>
                <w:sz w:val="20"/>
                <w:rPrChange w:id="83" w:author="Allain, Renée" w:date="2021-09-14T07:55:00Z">
                  <w:rPr>
                    <w:rFonts w:cs="Arial"/>
                    <w:sz w:val="20"/>
                  </w:rPr>
                </w:rPrChange>
              </w:rPr>
            </w:pPr>
            <w:r w:rsidRPr="00C65724">
              <w:rPr>
                <w:rFonts w:cs="Arial"/>
                <w:sz w:val="20"/>
                <w:rPrChange w:id="84" w:author="Allain, Renée" w:date="2021-09-14T07:55:00Z">
                  <w:rPr>
                    <w:rFonts w:cs="Arial"/>
                    <w:sz w:val="20"/>
                  </w:rPr>
                </w:rPrChange>
              </w:rPr>
              <w:t>Mean</w:t>
            </w:r>
          </w:p>
        </w:tc>
        <w:tc>
          <w:tcPr>
            <w:tcW w:w="1961" w:type="dxa"/>
            <w:tcBorders>
              <w:top w:val="single" w:sz="6" w:space="0" w:color="auto"/>
              <w:bottom w:val="single" w:sz="6" w:space="0" w:color="auto"/>
            </w:tcBorders>
            <w:vAlign w:val="center"/>
          </w:tcPr>
          <w:p w14:paraId="7C7CCA2D" w14:textId="77777777" w:rsidR="0025214F" w:rsidRPr="00C65724" w:rsidRDefault="0025214F" w:rsidP="0025214F">
            <w:pPr>
              <w:jc w:val="center"/>
              <w:rPr>
                <w:rFonts w:cs="Arial"/>
                <w:sz w:val="20"/>
                <w:lang w:val="fr-CA"/>
                <w:rPrChange w:id="85" w:author="Allain, Renée" w:date="2021-09-14T07:55:00Z">
                  <w:rPr>
                    <w:rFonts w:cs="Arial"/>
                    <w:sz w:val="20"/>
                    <w:lang w:val="fr-CA"/>
                  </w:rPr>
                </w:rPrChange>
              </w:rPr>
            </w:pPr>
            <w:r w:rsidRPr="00C65724">
              <w:rPr>
                <w:rFonts w:cs="Arial"/>
                <w:sz w:val="20"/>
                <w:lang w:val="fr-CA"/>
                <w:rPrChange w:id="86" w:author="Allain, Renée" w:date="2021-09-14T07:55:00Z">
                  <w:rPr>
                    <w:rFonts w:cs="Arial"/>
                    <w:sz w:val="20"/>
                    <w:lang w:val="fr-CA"/>
                  </w:rPr>
                </w:rPrChange>
              </w:rPr>
              <w:t xml:space="preserve">95% </w:t>
            </w:r>
            <w:proofErr w:type="spellStart"/>
            <w:r w:rsidRPr="00C65724">
              <w:rPr>
                <w:rFonts w:cs="Arial"/>
                <w:sz w:val="20"/>
                <w:lang w:val="fr-CA"/>
                <w:rPrChange w:id="87" w:author="Allain, Renée" w:date="2021-09-14T07:55:00Z">
                  <w:rPr>
                    <w:rFonts w:cs="Arial"/>
                    <w:sz w:val="20"/>
                    <w:lang w:val="fr-CA"/>
                  </w:rPr>
                </w:rPrChange>
              </w:rPr>
              <w:t>conf</w:t>
            </w:r>
            <w:proofErr w:type="spellEnd"/>
            <w:r w:rsidRPr="00C65724">
              <w:rPr>
                <w:rFonts w:cs="Arial"/>
                <w:sz w:val="20"/>
                <w:lang w:val="fr-CA"/>
                <w:rPrChange w:id="88" w:author="Allain, Renée" w:date="2021-09-14T07:55:00Z">
                  <w:rPr>
                    <w:rFonts w:cs="Arial"/>
                    <w:sz w:val="20"/>
                    <w:lang w:val="fr-CA"/>
                  </w:rPr>
                </w:rPrChange>
              </w:rPr>
              <w:t xml:space="preserve">. </w:t>
            </w:r>
            <w:proofErr w:type="spellStart"/>
            <w:r w:rsidRPr="00C65724">
              <w:rPr>
                <w:rFonts w:cs="Arial"/>
                <w:sz w:val="20"/>
                <w:lang w:val="fr-CA"/>
                <w:rPrChange w:id="89" w:author="Allain, Renée" w:date="2021-09-14T07:55:00Z">
                  <w:rPr>
                    <w:rFonts w:cs="Arial"/>
                    <w:sz w:val="20"/>
                    <w:lang w:val="fr-CA"/>
                  </w:rPr>
                </w:rPrChange>
              </w:rPr>
              <w:t>interval</w:t>
            </w:r>
            <w:proofErr w:type="spellEnd"/>
          </w:p>
        </w:tc>
      </w:tr>
      <w:tr w:rsidR="00C65724" w:rsidRPr="00C65724" w14:paraId="09340F0F" w14:textId="77777777" w:rsidTr="00C65724">
        <w:trPr>
          <w:trHeight w:val="227"/>
          <w:jc w:val="center"/>
        </w:trPr>
        <w:tc>
          <w:tcPr>
            <w:tcW w:w="3212" w:type="dxa"/>
            <w:tcBorders>
              <w:top w:val="single" w:sz="6" w:space="0" w:color="auto"/>
              <w:bottom w:val="dashSmallGap" w:sz="4" w:space="0" w:color="auto"/>
              <w:right w:val="single" w:sz="6" w:space="0" w:color="auto"/>
            </w:tcBorders>
            <w:vAlign w:val="center"/>
          </w:tcPr>
          <w:p w14:paraId="721D8FBB" w14:textId="77777777" w:rsidR="0025214F" w:rsidRPr="001E0FC7" w:rsidRDefault="0025214F" w:rsidP="0025214F">
            <w:pPr>
              <w:jc w:val="center"/>
              <w:rPr>
                <w:rFonts w:cs="Arial"/>
                <w:sz w:val="20"/>
              </w:rPr>
            </w:pPr>
            <w:r w:rsidRPr="001E0FC7">
              <w:rPr>
                <w:rFonts w:cs="Arial"/>
                <w:sz w:val="20"/>
              </w:rPr>
              <w:t>Southern Gulf</w:t>
            </w:r>
          </w:p>
        </w:tc>
        <w:tc>
          <w:tcPr>
            <w:tcW w:w="1228" w:type="dxa"/>
            <w:tcBorders>
              <w:top w:val="single" w:sz="6" w:space="0" w:color="auto"/>
              <w:bottom w:val="dashSmallGap" w:sz="4" w:space="0" w:color="auto"/>
              <w:right w:val="single" w:sz="6" w:space="0" w:color="auto"/>
            </w:tcBorders>
            <w:vAlign w:val="center"/>
          </w:tcPr>
          <w:p w14:paraId="731FF6F6" w14:textId="77777777" w:rsidR="0025214F" w:rsidRPr="001E0FC7" w:rsidRDefault="0025214F" w:rsidP="00C65724">
            <w:pPr>
              <w:jc w:val="right"/>
              <w:rPr>
                <w:rFonts w:cs="Arial"/>
                <w:bCs/>
                <w:sz w:val="20"/>
              </w:rPr>
            </w:pPr>
            <w:r w:rsidRPr="001E0FC7">
              <w:rPr>
                <w:rFonts w:cs="Arial"/>
                <w:bCs/>
                <w:sz w:val="20"/>
              </w:rPr>
              <w:t>57,842.8</w:t>
            </w:r>
          </w:p>
        </w:tc>
        <w:tc>
          <w:tcPr>
            <w:tcW w:w="1487" w:type="dxa"/>
            <w:tcBorders>
              <w:top w:val="single" w:sz="6" w:space="0" w:color="auto"/>
              <w:bottom w:val="dashSmallGap" w:sz="4" w:space="0" w:color="auto"/>
            </w:tcBorders>
            <w:vAlign w:val="center"/>
          </w:tcPr>
          <w:p w14:paraId="2C52294A" w14:textId="77777777" w:rsidR="0025214F" w:rsidRPr="001E0FC7" w:rsidRDefault="0025214F" w:rsidP="00C65724">
            <w:pPr>
              <w:jc w:val="right"/>
              <w:rPr>
                <w:rFonts w:cs="Arial"/>
                <w:sz w:val="20"/>
              </w:rPr>
            </w:pPr>
            <w:r w:rsidRPr="001E0FC7">
              <w:rPr>
                <w:rFonts w:cs="Arial"/>
                <w:sz w:val="20"/>
              </w:rPr>
              <w:t>77,748</w:t>
            </w:r>
          </w:p>
        </w:tc>
        <w:tc>
          <w:tcPr>
            <w:tcW w:w="1961" w:type="dxa"/>
            <w:tcBorders>
              <w:top w:val="single" w:sz="6" w:space="0" w:color="auto"/>
              <w:bottom w:val="dashSmallGap" w:sz="4" w:space="0" w:color="auto"/>
            </w:tcBorders>
            <w:vAlign w:val="center"/>
          </w:tcPr>
          <w:p w14:paraId="6706C157" w14:textId="6C129DE9" w:rsidR="0025214F" w:rsidRPr="001E0FC7" w:rsidRDefault="0025214F" w:rsidP="0025214F">
            <w:pPr>
              <w:jc w:val="center"/>
              <w:rPr>
                <w:rFonts w:cs="Arial"/>
                <w:sz w:val="20"/>
              </w:rPr>
            </w:pPr>
            <w:r w:rsidRPr="003E331B">
              <w:rPr>
                <w:rFonts w:cs="Arial"/>
                <w:sz w:val="20"/>
              </w:rPr>
              <w:t>(67,706</w:t>
            </w:r>
            <w:r w:rsidR="00C65724">
              <w:rPr>
                <w:rFonts w:cs="Arial"/>
                <w:sz w:val="20"/>
              </w:rPr>
              <w:t xml:space="preserve"> </w:t>
            </w:r>
            <w:r w:rsidRPr="001E0FC7">
              <w:rPr>
                <w:rFonts w:cs="Arial"/>
                <w:sz w:val="20"/>
              </w:rPr>
              <w:t>-</w:t>
            </w:r>
            <w:r w:rsidR="00C65724">
              <w:rPr>
                <w:rFonts w:cs="Arial"/>
                <w:sz w:val="20"/>
              </w:rPr>
              <w:t xml:space="preserve"> </w:t>
            </w:r>
            <w:r w:rsidRPr="001E0FC7">
              <w:rPr>
                <w:rFonts w:cs="Arial"/>
                <w:sz w:val="20"/>
              </w:rPr>
              <w:t>88,852)</w:t>
            </w:r>
          </w:p>
        </w:tc>
      </w:tr>
      <w:tr w:rsidR="00C65724" w:rsidRPr="00C65724" w14:paraId="7835244D" w14:textId="77777777" w:rsidTr="00C65724">
        <w:trPr>
          <w:trHeight w:val="227"/>
          <w:jc w:val="center"/>
        </w:trPr>
        <w:tc>
          <w:tcPr>
            <w:tcW w:w="3212" w:type="dxa"/>
            <w:tcBorders>
              <w:top w:val="dashSmallGap" w:sz="4" w:space="0" w:color="auto"/>
              <w:right w:val="single" w:sz="6" w:space="0" w:color="auto"/>
            </w:tcBorders>
          </w:tcPr>
          <w:p w14:paraId="2D326DDE" w14:textId="77777777" w:rsidR="0025214F" w:rsidRPr="001E0FC7" w:rsidRDefault="0025214F" w:rsidP="0025214F">
            <w:pPr>
              <w:jc w:val="center"/>
              <w:rPr>
                <w:rFonts w:cs="Arial"/>
                <w:sz w:val="20"/>
              </w:rPr>
            </w:pPr>
            <w:r w:rsidRPr="001E0FC7">
              <w:rPr>
                <w:rFonts w:cs="Arial"/>
                <w:sz w:val="20"/>
              </w:rPr>
              <w:t>Area 12</w:t>
            </w:r>
          </w:p>
        </w:tc>
        <w:tc>
          <w:tcPr>
            <w:tcW w:w="1228" w:type="dxa"/>
            <w:tcBorders>
              <w:top w:val="dashSmallGap" w:sz="4" w:space="0" w:color="auto"/>
              <w:right w:val="single" w:sz="6" w:space="0" w:color="auto"/>
            </w:tcBorders>
          </w:tcPr>
          <w:p w14:paraId="02ADB911" w14:textId="795CD255" w:rsidR="0025214F" w:rsidRPr="001E0FC7" w:rsidRDefault="0025214F" w:rsidP="00C65724">
            <w:pPr>
              <w:jc w:val="right"/>
              <w:rPr>
                <w:rFonts w:cs="Arial"/>
                <w:sz w:val="20"/>
              </w:rPr>
            </w:pPr>
            <w:r w:rsidRPr="001E0FC7">
              <w:rPr>
                <w:rFonts w:cs="Arial"/>
                <w:sz w:val="20"/>
              </w:rPr>
              <w:t>48,074</w:t>
            </w:r>
            <w:r w:rsidR="00C65724">
              <w:rPr>
                <w:rFonts w:cs="Arial"/>
                <w:sz w:val="20"/>
              </w:rPr>
              <w:t>.0</w:t>
            </w:r>
          </w:p>
        </w:tc>
        <w:tc>
          <w:tcPr>
            <w:tcW w:w="1487" w:type="dxa"/>
            <w:tcBorders>
              <w:top w:val="dashSmallGap" w:sz="4" w:space="0" w:color="auto"/>
            </w:tcBorders>
          </w:tcPr>
          <w:p w14:paraId="5DA1655D" w14:textId="77777777" w:rsidR="0025214F" w:rsidRPr="001E0FC7" w:rsidRDefault="0025214F" w:rsidP="00C65724">
            <w:pPr>
              <w:jc w:val="right"/>
              <w:rPr>
                <w:rFonts w:cs="Arial"/>
                <w:sz w:val="20"/>
              </w:rPr>
            </w:pPr>
            <w:r w:rsidRPr="001E0FC7">
              <w:rPr>
                <w:rFonts w:cs="Arial"/>
                <w:bCs/>
                <w:sz w:val="20"/>
              </w:rPr>
              <w:t>62,422</w:t>
            </w:r>
          </w:p>
        </w:tc>
        <w:tc>
          <w:tcPr>
            <w:tcW w:w="1961" w:type="dxa"/>
            <w:tcBorders>
              <w:top w:val="dashSmallGap" w:sz="4" w:space="0" w:color="auto"/>
            </w:tcBorders>
          </w:tcPr>
          <w:p w14:paraId="13BA96BA" w14:textId="4F31931E" w:rsidR="0025214F" w:rsidRPr="001E0FC7" w:rsidRDefault="00C65724" w:rsidP="0025214F">
            <w:pPr>
              <w:jc w:val="center"/>
              <w:rPr>
                <w:rFonts w:cs="Arial"/>
                <w:sz w:val="20"/>
              </w:rPr>
            </w:pPr>
            <w:r>
              <w:rPr>
                <w:rFonts w:cs="Arial"/>
                <w:sz w:val="20"/>
              </w:rPr>
              <w:t xml:space="preserve">(53,667 </w:t>
            </w:r>
            <w:r w:rsidR="0025214F" w:rsidRPr="001E0FC7">
              <w:rPr>
                <w:rFonts w:cs="Arial"/>
                <w:sz w:val="20"/>
              </w:rPr>
              <w:t>-</w:t>
            </w:r>
            <w:r>
              <w:rPr>
                <w:rFonts w:cs="Arial"/>
                <w:sz w:val="20"/>
              </w:rPr>
              <w:t xml:space="preserve"> </w:t>
            </w:r>
            <w:r w:rsidR="0025214F" w:rsidRPr="001E0FC7">
              <w:rPr>
                <w:rFonts w:cs="Arial"/>
                <w:sz w:val="20"/>
              </w:rPr>
              <w:t>72,190)</w:t>
            </w:r>
          </w:p>
        </w:tc>
      </w:tr>
      <w:tr w:rsidR="00C65724" w:rsidRPr="00C65724" w14:paraId="32EB3D57" w14:textId="77777777" w:rsidTr="00C65724">
        <w:trPr>
          <w:trHeight w:val="227"/>
          <w:jc w:val="center"/>
        </w:trPr>
        <w:tc>
          <w:tcPr>
            <w:tcW w:w="3212" w:type="dxa"/>
            <w:tcBorders>
              <w:right w:val="single" w:sz="6" w:space="0" w:color="auto"/>
            </w:tcBorders>
          </w:tcPr>
          <w:p w14:paraId="088D317C" w14:textId="77777777" w:rsidR="0025214F" w:rsidRPr="001E0FC7" w:rsidRDefault="0025214F" w:rsidP="0025214F">
            <w:pPr>
              <w:jc w:val="center"/>
              <w:rPr>
                <w:rFonts w:cs="Arial"/>
                <w:sz w:val="20"/>
              </w:rPr>
            </w:pPr>
            <w:r w:rsidRPr="001E0FC7">
              <w:rPr>
                <w:rFonts w:cs="Arial"/>
                <w:sz w:val="20"/>
              </w:rPr>
              <w:t>Area 12E</w:t>
            </w:r>
          </w:p>
        </w:tc>
        <w:tc>
          <w:tcPr>
            <w:tcW w:w="1228" w:type="dxa"/>
            <w:tcBorders>
              <w:right w:val="single" w:sz="6" w:space="0" w:color="auto"/>
            </w:tcBorders>
          </w:tcPr>
          <w:p w14:paraId="2BB0239C" w14:textId="77777777" w:rsidR="0025214F" w:rsidRPr="001E0FC7" w:rsidRDefault="0025214F" w:rsidP="00C65724">
            <w:pPr>
              <w:jc w:val="right"/>
              <w:rPr>
                <w:rFonts w:cs="Arial"/>
                <w:sz w:val="20"/>
              </w:rPr>
            </w:pPr>
            <w:r w:rsidRPr="001E0FC7">
              <w:rPr>
                <w:rFonts w:cs="Arial"/>
                <w:sz w:val="20"/>
              </w:rPr>
              <w:t>2,436.9</w:t>
            </w:r>
          </w:p>
        </w:tc>
        <w:tc>
          <w:tcPr>
            <w:tcW w:w="1487" w:type="dxa"/>
          </w:tcPr>
          <w:p w14:paraId="1F52EF0A" w14:textId="77777777" w:rsidR="0025214F" w:rsidRPr="001E0FC7" w:rsidRDefault="0025214F" w:rsidP="00C65724">
            <w:pPr>
              <w:jc w:val="right"/>
              <w:rPr>
                <w:rFonts w:cs="Arial"/>
                <w:sz w:val="20"/>
              </w:rPr>
            </w:pPr>
            <w:r w:rsidRPr="001E0FC7">
              <w:rPr>
                <w:rFonts w:cs="Arial"/>
                <w:bCs/>
                <w:sz w:val="20"/>
              </w:rPr>
              <w:t>687</w:t>
            </w:r>
          </w:p>
        </w:tc>
        <w:tc>
          <w:tcPr>
            <w:tcW w:w="1961" w:type="dxa"/>
          </w:tcPr>
          <w:p w14:paraId="4BA92487" w14:textId="214FB527" w:rsidR="0025214F" w:rsidRPr="001E0FC7" w:rsidRDefault="0025214F" w:rsidP="0025214F">
            <w:pPr>
              <w:jc w:val="center"/>
              <w:rPr>
                <w:rFonts w:cs="Arial"/>
                <w:sz w:val="20"/>
              </w:rPr>
            </w:pPr>
            <w:r w:rsidRPr="003E331B">
              <w:rPr>
                <w:rFonts w:cs="Arial"/>
                <w:sz w:val="20"/>
              </w:rPr>
              <w:t>(86</w:t>
            </w:r>
            <w:r w:rsidR="00C65724">
              <w:rPr>
                <w:rFonts w:cs="Arial"/>
                <w:sz w:val="20"/>
              </w:rPr>
              <w:t xml:space="preserve"> </w:t>
            </w:r>
            <w:r w:rsidRPr="001E0FC7">
              <w:rPr>
                <w:rFonts w:cs="Arial"/>
                <w:sz w:val="20"/>
              </w:rPr>
              <w:t>-</w:t>
            </w:r>
            <w:r w:rsidR="00C65724">
              <w:rPr>
                <w:rFonts w:cs="Arial"/>
                <w:sz w:val="20"/>
              </w:rPr>
              <w:t xml:space="preserve"> </w:t>
            </w:r>
            <w:r w:rsidRPr="001E0FC7">
              <w:rPr>
                <w:rFonts w:cs="Arial"/>
                <w:sz w:val="20"/>
              </w:rPr>
              <w:t>2,579)</w:t>
            </w:r>
          </w:p>
        </w:tc>
      </w:tr>
      <w:tr w:rsidR="00C65724" w:rsidRPr="00C65724" w14:paraId="13C2FF90" w14:textId="77777777" w:rsidTr="00C65724">
        <w:trPr>
          <w:trHeight w:val="227"/>
          <w:jc w:val="center"/>
        </w:trPr>
        <w:tc>
          <w:tcPr>
            <w:tcW w:w="3212" w:type="dxa"/>
            <w:tcBorders>
              <w:bottom w:val="dashed" w:sz="4" w:space="0" w:color="auto"/>
              <w:right w:val="single" w:sz="6" w:space="0" w:color="auto"/>
            </w:tcBorders>
          </w:tcPr>
          <w:p w14:paraId="059CF479" w14:textId="77777777" w:rsidR="0025214F" w:rsidRPr="001E0FC7" w:rsidRDefault="0025214F" w:rsidP="0025214F">
            <w:pPr>
              <w:jc w:val="center"/>
              <w:rPr>
                <w:rFonts w:cs="Arial"/>
                <w:sz w:val="20"/>
              </w:rPr>
            </w:pPr>
            <w:r w:rsidRPr="001E0FC7">
              <w:rPr>
                <w:rFonts w:cs="Arial"/>
                <w:sz w:val="20"/>
              </w:rPr>
              <w:t>Area 12F</w:t>
            </w:r>
          </w:p>
        </w:tc>
        <w:tc>
          <w:tcPr>
            <w:tcW w:w="1228" w:type="dxa"/>
            <w:tcBorders>
              <w:bottom w:val="dashed" w:sz="4" w:space="0" w:color="auto"/>
              <w:right w:val="single" w:sz="6" w:space="0" w:color="auto"/>
            </w:tcBorders>
          </w:tcPr>
          <w:p w14:paraId="715B6C78" w14:textId="77777777" w:rsidR="0025214F" w:rsidRPr="001E0FC7" w:rsidRDefault="0025214F" w:rsidP="00C65724">
            <w:pPr>
              <w:jc w:val="right"/>
              <w:rPr>
                <w:rFonts w:cs="Arial"/>
                <w:sz w:val="20"/>
              </w:rPr>
            </w:pPr>
            <w:r w:rsidRPr="001E0FC7">
              <w:rPr>
                <w:rFonts w:cs="Arial"/>
                <w:sz w:val="20"/>
              </w:rPr>
              <w:t>2,426.8</w:t>
            </w:r>
          </w:p>
        </w:tc>
        <w:tc>
          <w:tcPr>
            <w:tcW w:w="1487" w:type="dxa"/>
            <w:tcBorders>
              <w:bottom w:val="dashed" w:sz="4" w:space="0" w:color="auto"/>
            </w:tcBorders>
          </w:tcPr>
          <w:p w14:paraId="5B5D1F5E" w14:textId="77777777" w:rsidR="0025214F" w:rsidRPr="001E0FC7" w:rsidRDefault="0025214F" w:rsidP="00C65724">
            <w:pPr>
              <w:jc w:val="right"/>
              <w:rPr>
                <w:rFonts w:cs="Arial"/>
                <w:sz w:val="20"/>
              </w:rPr>
            </w:pPr>
            <w:r w:rsidRPr="001E0FC7">
              <w:rPr>
                <w:rFonts w:cs="Arial"/>
                <w:bCs/>
                <w:sz w:val="20"/>
              </w:rPr>
              <w:t>6,480</w:t>
            </w:r>
          </w:p>
        </w:tc>
        <w:tc>
          <w:tcPr>
            <w:tcW w:w="1961" w:type="dxa"/>
            <w:tcBorders>
              <w:bottom w:val="dashed" w:sz="4" w:space="0" w:color="auto"/>
            </w:tcBorders>
          </w:tcPr>
          <w:p w14:paraId="1E894905" w14:textId="414EF2D9" w:rsidR="0025214F" w:rsidRPr="001E0FC7" w:rsidRDefault="0025214F" w:rsidP="0025214F">
            <w:pPr>
              <w:jc w:val="center"/>
              <w:rPr>
                <w:rFonts w:cs="Arial"/>
                <w:sz w:val="20"/>
              </w:rPr>
            </w:pPr>
            <w:r w:rsidRPr="003E331B">
              <w:rPr>
                <w:rFonts w:cs="Arial"/>
                <w:sz w:val="20"/>
              </w:rPr>
              <w:t>(4,939</w:t>
            </w:r>
            <w:r w:rsidR="00C65724">
              <w:rPr>
                <w:rFonts w:cs="Arial"/>
                <w:sz w:val="20"/>
              </w:rPr>
              <w:t xml:space="preserve"> </w:t>
            </w:r>
            <w:r w:rsidRPr="001E0FC7">
              <w:rPr>
                <w:rFonts w:cs="Arial"/>
                <w:sz w:val="20"/>
              </w:rPr>
              <w:t>-</w:t>
            </w:r>
            <w:r w:rsidR="00C65724">
              <w:rPr>
                <w:rFonts w:cs="Arial"/>
                <w:sz w:val="20"/>
              </w:rPr>
              <w:t xml:space="preserve"> </w:t>
            </w:r>
            <w:r w:rsidRPr="001E0FC7">
              <w:rPr>
                <w:rFonts w:cs="Arial"/>
                <w:sz w:val="20"/>
              </w:rPr>
              <w:t>8,350)</w:t>
            </w:r>
          </w:p>
        </w:tc>
      </w:tr>
      <w:tr w:rsidR="003E331B" w:rsidRPr="00C65724" w14:paraId="4D48948C" w14:textId="77777777" w:rsidTr="00C65724">
        <w:trPr>
          <w:trHeight w:val="227"/>
          <w:jc w:val="center"/>
        </w:trPr>
        <w:tc>
          <w:tcPr>
            <w:tcW w:w="3212" w:type="dxa"/>
            <w:tcBorders>
              <w:bottom w:val="dashed" w:sz="4" w:space="0" w:color="auto"/>
              <w:right w:val="single" w:sz="6" w:space="0" w:color="auto"/>
            </w:tcBorders>
          </w:tcPr>
          <w:p w14:paraId="1D714FA5" w14:textId="34D54C60" w:rsidR="003E331B" w:rsidRPr="001E0FC7" w:rsidRDefault="003E331B" w:rsidP="0025214F">
            <w:pPr>
              <w:jc w:val="center"/>
              <w:rPr>
                <w:rFonts w:cs="Arial"/>
                <w:sz w:val="20"/>
              </w:rPr>
            </w:pPr>
            <w:r w:rsidRPr="001E0FC7">
              <w:rPr>
                <w:rFonts w:cs="Arial"/>
                <w:sz w:val="20"/>
              </w:rPr>
              <w:t>Area 19</w:t>
            </w:r>
          </w:p>
        </w:tc>
        <w:tc>
          <w:tcPr>
            <w:tcW w:w="1228" w:type="dxa"/>
            <w:tcBorders>
              <w:bottom w:val="dashed" w:sz="4" w:space="0" w:color="auto"/>
              <w:right w:val="single" w:sz="6" w:space="0" w:color="auto"/>
            </w:tcBorders>
          </w:tcPr>
          <w:p w14:paraId="1F0937A6" w14:textId="75DFCF7F" w:rsidR="003E331B" w:rsidRPr="001E0FC7" w:rsidRDefault="003E331B" w:rsidP="00C65724">
            <w:pPr>
              <w:jc w:val="right"/>
              <w:rPr>
                <w:rFonts w:cs="Arial"/>
                <w:sz w:val="20"/>
              </w:rPr>
            </w:pPr>
            <w:r w:rsidRPr="001E0FC7">
              <w:rPr>
                <w:rFonts w:cs="Arial"/>
                <w:sz w:val="20"/>
              </w:rPr>
              <w:t>3,813</w:t>
            </w:r>
            <w:r>
              <w:rPr>
                <w:rFonts w:cs="Arial"/>
                <w:sz w:val="20"/>
              </w:rPr>
              <w:t>.0</w:t>
            </w:r>
          </w:p>
        </w:tc>
        <w:tc>
          <w:tcPr>
            <w:tcW w:w="1487" w:type="dxa"/>
            <w:tcBorders>
              <w:bottom w:val="dashed" w:sz="4" w:space="0" w:color="auto"/>
            </w:tcBorders>
          </w:tcPr>
          <w:p w14:paraId="3FA89274" w14:textId="26282610" w:rsidR="003E331B" w:rsidRPr="001E0FC7" w:rsidRDefault="003E331B" w:rsidP="00C65724">
            <w:pPr>
              <w:jc w:val="right"/>
              <w:rPr>
                <w:rFonts w:cs="Arial"/>
                <w:bCs/>
                <w:sz w:val="20"/>
              </w:rPr>
            </w:pPr>
            <w:r w:rsidRPr="001E0FC7">
              <w:rPr>
                <w:rFonts w:cs="Arial"/>
                <w:bCs/>
                <w:sz w:val="20"/>
              </w:rPr>
              <w:t>6,897</w:t>
            </w:r>
          </w:p>
        </w:tc>
        <w:tc>
          <w:tcPr>
            <w:tcW w:w="1961" w:type="dxa"/>
            <w:tcBorders>
              <w:bottom w:val="dashed" w:sz="4" w:space="0" w:color="auto"/>
            </w:tcBorders>
          </w:tcPr>
          <w:p w14:paraId="410739FE" w14:textId="6D48EF14" w:rsidR="003E331B" w:rsidRPr="003E331B" w:rsidRDefault="003E331B" w:rsidP="0025214F">
            <w:pPr>
              <w:jc w:val="center"/>
              <w:rPr>
                <w:rFonts w:cs="Arial"/>
                <w:sz w:val="20"/>
              </w:rPr>
            </w:pPr>
            <w:r w:rsidRPr="001E0FC7">
              <w:rPr>
                <w:rFonts w:cs="Arial"/>
                <w:sz w:val="20"/>
              </w:rPr>
              <w:t>(5,011</w:t>
            </w:r>
            <w:r>
              <w:rPr>
                <w:rFonts w:cs="Arial"/>
                <w:sz w:val="20"/>
              </w:rPr>
              <w:t xml:space="preserve"> </w:t>
            </w:r>
            <w:r w:rsidRPr="001E0FC7">
              <w:rPr>
                <w:rFonts w:cs="Arial"/>
                <w:sz w:val="20"/>
              </w:rPr>
              <w:t>-</w:t>
            </w:r>
            <w:r>
              <w:rPr>
                <w:rFonts w:cs="Arial"/>
                <w:sz w:val="20"/>
              </w:rPr>
              <w:t xml:space="preserve"> </w:t>
            </w:r>
            <w:r w:rsidRPr="001E0FC7">
              <w:rPr>
                <w:rFonts w:cs="Arial"/>
                <w:sz w:val="20"/>
              </w:rPr>
              <w:t>9,261)</w:t>
            </w:r>
          </w:p>
        </w:tc>
      </w:tr>
      <w:tr w:rsidR="003E331B" w:rsidRPr="00C65724" w14:paraId="13EC405E" w14:textId="77777777" w:rsidTr="00C65724">
        <w:trPr>
          <w:trHeight w:val="227"/>
          <w:jc w:val="center"/>
        </w:trPr>
        <w:tc>
          <w:tcPr>
            <w:tcW w:w="3212" w:type="dxa"/>
            <w:tcBorders>
              <w:top w:val="dashed" w:sz="4" w:space="0" w:color="auto"/>
              <w:bottom w:val="dashed" w:sz="4" w:space="0" w:color="auto"/>
            </w:tcBorders>
            <w:shd w:val="clear" w:color="auto" w:fill="E6E6E6"/>
          </w:tcPr>
          <w:p w14:paraId="3AD2FA60" w14:textId="77777777" w:rsidR="003E331B" w:rsidRPr="001E0FC7" w:rsidRDefault="003E331B" w:rsidP="0025214F">
            <w:pPr>
              <w:jc w:val="center"/>
              <w:rPr>
                <w:rFonts w:cs="Arial"/>
                <w:sz w:val="20"/>
                <w:lang w:val="en-CA"/>
              </w:rPr>
            </w:pPr>
            <w:r w:rsidRPr="001E0FC7">
              <w:rPr>
                <w:rFonts w:cs="Arial"/>
                <w:sz w:val="20"/>
                <w:lang w:val="en-CA"/>
              </w:rPr>
              <w:t xml:space="preserve">Sum of management areas </w:t>
            </w:r>
          </w:p>
        </w:tc>
        <w:tc>
          <w:tcPr>
            <w:tcW w:w="1228" w:type="dxa"/>
            <w:tcBorders>
              <w:top w:val="dashed" w:sz="4" w:space="0" w:color="auto"/>
              <w:bottom w:val="dashed" w:sz="4" w:space="0" w:color="auto"/>
            </w:tcBorders>
            <w:shd w:val="clear" w:color="auto" w:fill="E6E6E6"/>
          </w:tcPr>
          <w:p w14:paraId="4ADBFE28" w14:textId="77777777" w:rsidR="003E331B" w:rsidRPr="001E0FC7" w:rsidRDefault="003E331B" w:rsidP="00C65724">
            <w:pPr>
              <w:jc w:val="right"/>
              <w:rPr>
                <w:rFonts w:cs="Arial"/>
                <w:sz w:val="20"/>
                <w:lang w:val="fr-CA"/>
              </w:rPr>
            </w:pPr>
            <w:r w:rsidRPr="001E0FC7">
              <w:rPr>
                <w:rFonts w:cs="Arial"/>
                <w:sz w:val="20"/>
                <w:lang w:val="fr-CA"/>
              </w:rPr>
              <w:t>56,750.7</w:t>
            </w:r>
          </w:p>
        </w:tc>
        <w:tc>
          <w:tcPr>
            <w:tcW w:w="1487" w:type="dxa"/>
            <w:tcBorders>
              <w:top w:val="dashed" w:sz="4" w:space="0" w:color="auto"/>
              <w:bottom w:val="dashed" w:sz="4" w:space="0" w:color="auto"/>
            </w:tcBorders>
            <w:shd w:val="clear" w:color="auto" w:fill="E6E6E6"/>
          </w:tcPr>
          <w:p w14:paraId="74B210BB" w14:textId="77777777" w:rsidR="003E331B" w:rsidRPr="001E0FC7" w:rsidRDefault="003E331B" w:rsidP="00C65724">
            <w:pPr>
              <w:jc w:val="right"/>
              <w:rPr>
                <w:rFonts w:cs="Arial"/>
                <w:bCs/>
                <w:sz w:val="20"/>
                <w:lang w:val="fr-CA"/>
              </w:rPr>
            </w:pPr>
            <w:r w:rsidRPr="001E0FC7">
              <w:rPr>
                <w:rFonts w:cs="Arial"/>
                <w:bCs/>
                <w:sz w:val="20"/>
                <w:lang w:val="fr-CA"/>
              </w:rPr>
              <w:t>76,486</w:t>
            </w:r>
          </w:p>
        </w:tc>
        <w:tc>
          <w:tcPr>
            <w:tcW w:w="1961" w:type="dxa"/>
            <w:tcBorders>
              <w:top w:val="dashed" w:sz="4" w:space="0" w:color="auto"/>
              <w:bottom w:val="dashed" w:sz="4" w:space="0" w:color="auto"/>
            </w:tcBorders>
            <w:shd w:val="clear" w:color="auto" w:fill="E6E6E6"/>
          </w:tcPr>
          <w:p w14:paraId="6E38CBB8" w14:textId="77777777" w:rsidR="003E331B" w:rsidRPr="001E0FC7" w:rsidRDefault="003E331B" w:rsidP="0025214F">
            <w:pPr>
              <w:jc w:val="center"/>
              <w:rPr>
                <w:rFonts w:cs="Arial"/>
                <w:sz w:val="20"/>
                <w:lang w:val="fr-CA"/>
              </w:rPr>
            </w:pPr>
          </w:p>
        </w:tc>
      </w:tr>
      <w:tr w:rsidR="003E331B" w:rsidRPr="00C65724" w14:paraId="73E7E38F" w14:textId="77777777" w:rsidTr="00C65724">
        <w:trPr>
          <w:trHeight w:val="227"/>
          <w:jc w:val="center"/>
        </w:trPr>
        <w:tc>
          <w:tcPr>
            <w:tcW w:w="3212" w:type="dxa"/>
            <w:tcBorders>
              <w:top w:val="dashed" w:sz="4" w:space="0" w:color="auto"/>
              <w:right w:val="single" w:sz="6" w:space="0" w:color="auto"/>
            </w:tcBorders>
          </w:tcPr>
          <w:p w14:paraId="696E06A0" w14:textId="77777777" w:rsidR="003E331B" w:rsidRPr="001E0FC7" w:rsidRDefault="003E331B" w:rsidP="0025214F">
            <w:pPr>
              <w:jc w:val="center"/>
              <w:rPr>
                <w:rFonts w:cs="Arial"/>
                <w:sz w:val="20"/>
                <w:lang w:val="en-CA"/>
              </w:rPr>
            </w:pPr>
            <w:r w:rsidRPr="001E0FC7">
              <w:rPr>
                <w:rFonts w:cs="Arial"/>
                <w:sz w:val="20"/>
                <w:lang w:val="en-CA"/>
              </w:rPr>
              <w:t xml:space="preserve">Unassigned zone above 12E </w:t>
            </w:r>
            <w:r w:rsidRPr="001E0FC7">
              <w:rPr>
                <w:rFonts w:cs="Arial"/>
                <w:b/>
                <w:sz w:val="20"/>
                <w:lang w:val="en-CA"/>
              </w:rPr>
              <w:t>(A)</w:t>
            </w:r>
          </w:p>
        </w:tc>
        <w:tc>
          <w:tcPr>
            <w:tcW w:w="1228" w:type="dxa"/>
            <w:tcBorders>
              <w:top w:val="dashed" w:sz="4" w:space="0" w:color="auto"/>
              <w:right w:val="single" w:sz="6" w:space="0" w:color="auto"/>
            </w:tcBorders>
          </w:tcPr>
          <w:p w14:paraId="3D0115F8" w14:textId="77777777" w:rsidR="003E331B" w:rsidRPr="003E331B" w:rsidRDefault="003E331B" w:rsidP="00C65724">
            <w:pPr>
              <w:jc w:val="right"/>
              <w:rPr>
                <w:rFonts w:cs="Arial"/>
                <w:sz w:val="20"/>
              </w:rPr>
            </w:pPr>
            <w:r w:rsidRPr="003E331B">
              <w:rPr>
                <w:rFonts w:cs="Arial"/>
                <w:sz w:val="20"/>
                <w:lang w:val="fr-CA"/>
              </w:rPr>
              <w:t>667.9</w:t>
            </w:r>
          </w:p>
        </w:tc>
        <w:tc>
          <w:tcPr>
            <w:tcW w:w="1487" w:type="dxa"/>
            <w:tcBorders>
              <w:top w:val="dashed" w:sz="4" w:space="0" w:color="auto"/>
            </w:tcBorders>
          </w:tcPr>
          <w:p w14:paraId="6DB4AFDF" w14:textId="77777777" w:rsidR="003E331B" w:rsidRPr="003E331B" w:rsidRDefault="003E331B" w:rsidP="00C65724">
            <w:pPr>
              <w:jc w:val="right"/>
              <w:rPr>
                <w:rFonts w:cs="Arial"/>
                <w:bCs/>
                <w:sz w:val="20"/>
                <w:lang w:val="fr-CA"/>
              </w:rPr>
            </w:pPr>
            <w:r w:rsidRPr="003E331B">
              <w:rPr>
                <w:rFonts w:cs="Arial"/>
                <w:bCs/>
                <w:sz w:val="20"/>
                <w:lang w:val="fr-CA"/>
              </w:rPr>
              <w:t>433</w:t>
            </w:r>
          </w:p>
        </w:tc>
        <w:tc>
          <w:tcPr>
            <w:tcW w:w="1961" w:type="dxa"/>
            <w:tcBorders>
              <w:top w:val="dashed" w:sz="4" w:space="0" w:color="auto"/>
            </w:tcBorders>
          </w:tcPr>
          <w:p w14:paraId="47CBE39D" w14:textId="5527758D" w:rsidR="003E331B" w:rsidRPr="001E0FC7" w:rsidRDefault="003E331B" w:rsidP="0025214F">
            <w:pPr>
              <w:jc w:val="center"/>
              <w:rPr>
                <w:rFonts w:cs="Arial"/>
                <w:sz w:val="20"/>
                <w:lang w:val="fr-CA"/>
              </w:rPr>
            </w:pPr>
            <w:r w:rsidRPr="003E331B">
              <w:rPr>
                <w:rFonts w:cs="Arial"/>
                <w:sz w:val="20"/>
                <w:lang w:val="fr-CA"/>
              </w:rPr>
              <w:t>(76</w:t>
            </w:r>
            <w:r>
              <w:rPr>
                <w:rFonts w:cs="Arial"/>
                <w:sz w:val="20"/>
                <w:lang w:val="fr-CA"/>
              </w:rPr>
              <w:t xml:space="preserve"> </w:t>
            </w:r>
            <w:r w:rsidRPr="001E0FC7">
              <w:rPr>
                <w:rFonts w:cs="Arial"/>
                <w:sz w:val="20"/>
                <w:lang w:val="fr-CA"/>
              </w:rPr>
              <w:t>-</w:t>
            </w:r>
            <w:r>
              <w:rPr>
                <w:rFonts w:cs="Arial"/>
                <w:sz w:val="20"/>
                <w:lang w:val="fr-CA"/>
              </w:rPr>
              <w:t xml:space="preserve"> </w:t>
            </w:r>
            <w:r w:rsidRPr="001E0FC7">
              <w:rPr>
                <w:rFonts w:cs="Arial"/>
                <w:sz w:val="20"/>
                <w:lang w:val="fr-CA"/>
              </w:rPr>
              <w:t>1,417)</w:t>
            </w:r>
          </w:p>
        </w:tc>
      </w:tr>
      <w:tr w:rsidR="003E331B" w:rsidRPr="00C65724" w14:paraId="2CB0B531" w14:textId="77777777" w:rsidTr="00C65724">
        <w:trPr>
          <w:trHeight w:val="227"/>
          <w:jc w:val="center"/>
        </w:trPr>
        <w:tc>
          <w:tcPr>
            <w:tcW w:w="3212" w:type="dxa"/>
            <w:tcBorders>
              <w:right w:val="single" w:sz="6" w:space="0" w:color="auto"/>
            </w:tcBorders>
          </w:tcPr>
          <w:p w14:paraId="2211E9E0" w14:textId="77777777" w:rsidR="003E331B" w:rsidRPr="001E0FC7" w:rsidRDefault="003E331B" w:rsidP="0025214F">
            <w:pPr>
              <w:jc w:val="center"/>
              <w:rPr>
                <w:rFonts w:cs="Arial"/>
                <w:sz w:val="20"/>
                <w:lang w:val="it-IT"/>
              </w:rPr>
            </w:pPr>
            <w:r w:rsidRPr="001E0FC7">
              <w:rPr>
                <w:rFonts w:cs="Arial"/>
                <w:sz w:val="20"/>
                <w:lang w:val="it-IT"/>
              </w:rPr>
              <w:t xml:space="preserve">Buffer zone 19/12F </w:t>
            </w:r>
            <w:r w:rsidRPr="001E0FC7">
              <w:rPr>
                <w:rFonts w:cs="Arial"/>
                <w:b/>
                <w:sz w:val="20"/>
                <w:lang w:val="en-CA"/>
              </w:rPr>
              <w:t>(B)</w:t>
            </w:r>
          </w:p>
        </w:tc>
        <w:tc>
          <w:tcPr>
            <w:tcW w:w="1228" w:type="dxa"/>
            <w:tcBorders>
              <w:right w:val="single" w:sz="6" w:space="0" w:color="auto"/>
            </w:tcBorders>
          </w:tcPr>
          <w:p w14:paraId="2445F2D8" w14:textId="77777777" w:rsidR="003E331B" w:rsidRPr="003E331B" w:rsidRDefault="003E331B" w:rsidP="00C65724">
            <w:pPr>
              <w:jc w:val="right"/>
              <w:rPr>
                <w:rFonts w:cs="Arial"/>
                <w:sz w:val="20"/>
                <w:lang w:val="fr-CA"/>
              </w:rPr>
            </w:pPr>
            <w:r w:rsidRPr="001E0FC7">
              <w:rPr>
                <w:rFonts w:cs="Arial"/>
                <w:sz w:val="20"/>
              </w:rPr>
              <w:t>134.2</w:t>
            </w:r>
          </w:p>
        </w:tc>
        <w:tc>
          <w:tcPr>
            <w:tcW w:w="1487" w:type="dxa"/>
          </w:tcPr>
          <w:p w14:paraId="2A82125A" w14:textId="77777777" w:rsidR="003E331B" w:rsidRPr="003E331B" w:rsidRDefault="003E331B" w:rsidP="00C65724">
            <w:pPr>
              <w:jc w:val="right"/>
              <w:rPr>
                <w:rFonts w:cs="Arial"/>
                <w:bCs/>
                <w:sz w:val="20"/>
              </w:rPr>
            </w:pPr>
            <w:r w:rsidRPr="003E331B">
              <w:rPr>
                <w:rFonts w:cs="Arial"/>
                <w:bCs/>
                <w:sz w:val="20"/>
              </w:rPr>
              <w:t>325</w:t>
            </w:r>
          </w:p>
        </w:tc>
        <w:tc>
          <w:tcPr>
            <w:tcW w:w="1961" w:type="dxa"/>
          </w:tcPr>
          <w:p w14:paraId="5B06BDEB" w14:textId="4B0DB796" w:rsidR="003E331B" w:rsidRPr="001E0FC7" w:rsidRDefault="003E331B" w:rsidP="0025214F">
            <w:pPr>
              <w:jc w:val="center"/>
              <w:rPr>
                <w:rFonts w:cs="Arial"/>
                <w:sz w:val="20"/>
              </w:rPr>
            </w:pPr>
            <w:r w:rsidRPr="003E331B">
              <w:rPr>
                <w:rFonts w:cs="Arial"/>
                <w:sz w:val="20"/>
              </w:rPr>
              <w:t>(153</w:t>
            </w:r>
            <w:r>
              <w:rPr>
                <w:rFonts w:cs="Arial"/>
                <w:sz w:val="20"/>
              </w:rPr>
              <w:t xml:space="preserve"> </w:t>
            </w:r>
            <w:r w:rsidRPr="001E0FC7">
              <w:rPr>
                <w:rFonts w:cs="Arial"/>
                <w:sz w:val="20"/>
              </w:rPr>
              <w:t>-</w:t>
            </w:r>
            <w:r>
              <w:rPr>
                <w:rFonts w:cs="Arial"/>
                <w:sz w:val="20"/>
              </w:rPr>
              <w:t xml:space="preserve"> </w:t>
            </w:r>
            <w:r w:rsidRPr="001E0FC7">
              <w:rPr>
                <w:rFonts w:cs="Arial"/>
                <w:sz w:val="20"/>
              </w:rPr>
              <w:t>610)</w:t>
            </w:r>
          </w:p>
        </w:tc>
      </w:tr>
      <w:tr w:rsidR="003E331B" w:rsidRPr="00C65724" w14:paraId="59A87E44" w14:textId="77777777" w:rsidTr="00C65724">
        <w:trPr>
          <w:trHeight w:val="227"/>
          <w:jc w:val="center"/>
        </w:trPr>
        <w:tc>
          <w:tcPr>
            <w:tcW w:w="3212" w:type="dxa"/>
            <w:tcBorders>
              <w:bottom w:val="dashed" w:sz="4" w:space="0" w:color="auto"/>
              <w:right w:val="single" w:sz="6" w:space="0" w:color="auto"/>
            </w:tcBorders>
          </w:tcPr>
          <w:p w14:paraId="1223E3F5" w14:textId="77777777" w:rsidR="003E331B" w:rsidRPr="001E0FC7" w:rsidRDefault="003E331B" w:rsidP="0025214F">
            <w:pPr>
              <w:jc w:val="center"/>
              <w:rPr>
                <w:rFonts w:cs="Arial"/>
                <w:sz w:val="20"/>
                <w:lang w:val="it-IT"/>
              </w:rPr>
            </w:pPr>
            <w:r w:rsidRPr="001E0FC7">
              <w:rPr>
                <w:rFonts w:cs="Arial"/>
                <w:sz w:val="20"/>
                <w:lang w:val="it-IT"/>
              </w:rPr>
              <w:t xml:space="preserve">Buffer zone 12/ 19 </w:t>
            </w:r>
            <w:r w:rsidRPr="001E0FC7">
              <w:rPr>
                <w:rFonts w:cs="Arial"/>
                <w:b/>
                <w:sz w:val="20"/>
                <w:lang w:val="it-IT"/>
              </w:rPr>
              <w:t>(C)</w:t>
            </w:r>
          </w:p>
        </w:tc>
        <w:tc>
          <w:tcPr>
            <w:tcW w:w="1228" w:type="dxa"/>
            <w:tcBorders>
              <w:bottom w:val="dashed" w:sz="4" w:space="0" w:color="auto"/>
              <w:right w:val="single" w:sz="6" w:space="0" w:color="auto"/>
            </w:tcBorders>
          </w:tcPr>
          <w:p w14:paraId="05ECE89A" w14:textId="77777777" w:rsidR="003E331B" w:rsidRPr="001E0FC7" w:rsidRDefault="003E331B" w:rsidP="00C65724">
            <w:pPr>
              <w:jc w:val="right"/>
              <w:rPr>
                <w:rFonts w:cs="Arial"/>
                <w:sz w:val="20"/>
                <w:lang w:val="fr-CA"/>
              </w:rPr>
            </w:pPr>
            <w:r w:rsidRPr="001E0FC7">
              <w:rPr>
                <w:rFonts w:cs="Arial"/>
                <w:sz w:val="20"/>
                <w:lang w:val="fr-CA"/>
              </w:rPr>
              <w:t>289.5</w:t>
            </w:r>
          </w:p>
        </w:tc>
        <w:tc>
          <w:tcPr>
            <w:tcW w:w="1487" w:type="dxa"/>
            <w:tcBorders>
              <w:bottom w:val="dashed" w:sz="4" w:space="0" w:color="auto"/>
            </w:tcBorders>
          </w:tcPr>
          <w:p w14:paraId="6CA41111" w14:textId="77777777" w:rsidR="003E331B" w:rsidRPr="003E331B" w:rsidRDefault="003E331B" w:rsidP="00C65724">
            <w:pPr>
              <w:jc w:val="right"/>
              <w:rPr>
                <w:rFonts w:cs="Arial"/>
                <w:bCs/>
                <w:sz w:val="20"/>
                <w:lang w:val="fr-CA"/>
              </w:rPr>
            </w:pPr>
            <w:r w:rsidRPr="003E331B">
              <w:rPr>
                <w:rFonts w:cs="Arial"/>
                <w:bCs/>
                <w:sz w:val="20"/>
                <w:lang w:val="fr-CA"/>
              </w:rPr>
              <w:t>627</w:t>
            </w:r>
          </w:p>
        </w:tc>
        <w:tc>
          <w:tcPr>
            <w:tcW w:w="1961" w:type="dxa"/>
            <w:tcBorders>
              <w:bottom w:val="dashed" w:sz="4" w:space="0" w:color="auto"/>
            </w:tcBorders>
          </w:tcPr>
          <w:p w14:paraId="6D2FB10F" w14:textId="4CE1FA91" w:rsidR="003E331B" w:rsidRPr="001E0FC7" w:rsidRDefault="003E331B" w:rsidP="0025214F">
            <w:pPr>
              <w:jc w:val="center"/>
              <w:rPr>
                <w:rFonts w:cs="Arial"/>
                <w:sz w:val="20"/>
                <w:lang w:val="fr-CA"/>
              </w:rPr>
            </w:pPr>
            <w:r w:rsidRPr="003E331B">
              <w:rPr>
                <w:rFonts w:cs="Arial"/>
                <w:sz w:val="20"/>
                <w:lang w:val="fr-CA"/>
              </w:rPr>
              <w:t>(205</w:t>
            </w:r>
            <w:r>
              <w:rPr>
                <w:rFonts w:cs="Arial"/>
                <w:sz w:val="20"/>
                <w:lang w:val="fr-CA"/>
              </w:rPr>
              <w:t xml:space="preserve"> </w:t>
            </w:r>
            <w:r w:rsidRPr="001E0FC7">
              <w:rPr>
                <w:rFonts w:cs="Arial"/>
                <w:sz w:val="20"/>
                <w:lang w:val="fr-CA"/>
              </w:rPr>
              <w:t>-</w:t>
            </w:r>
            <w:r>
              <w:rPr>
                <w:rFonts w:cs="Arial"/>
                <w:sz w:val="20"/>
                <w:lang w:val="fr-CA"/>
              </w:rPr>
              <w:t xml:space="preserve"> </w:t>
            </w:r>
            <w:r w:rsidRPr="001E0FC7">
              <w:rPr>
                <w:rFonts w:cs="Arial"/>
                <w:sz w:val="20"/>
                <w:lang w:val="fr-CA"/>
              </w:rPr>
              <w:t>1,268)</w:t>
            </w:r>
          </w:p>
        </w:tc>
      </w:tr>
      <w:tr w:rsidR="003E331B" w14:paraId="602178F1" w14:textId="77777777" w:rsidTr="00C65724">
        <w:trPr>
          <w:trHeight w:val="227"/>
          <w:jc w:val="center"/>
        </w:trPr>
        <w:tc>
          <w:tcPr>
            <w:tcW w:w="3212" w:type="dxa"/>
            <w:tcBorders>
              <w:top w:val="dashed" w:sz="4" w:space="0" w:color="auto"/>
              <w:bottom w:val="single" w:sz="12" w:space="0" w:color="auto"/>
              <w:right w:val="single" w:sz="6" w:space="0" w:color="auto"/>
            </w:tcBorders>
            <w:shd w:val="clear" w:color="auto" w:fill="E6E6E6"/>
          </w:tcPr>
          <w:p w14:paraId="3000CD3F" w14:textId="77777777" w:rsidR="003E331B" w:rsidRPr="001E0FC7" w:rsidRDefault="003E331B" w:rsidP="0025214F">
            <w:pPr>
              <w:jc w:val="center"/>
              <w:rPr>
                <w:rFonts w:cs="Arial"/>
                <w:sz w:val="20"/>
              </w:rPr>
            </w:pPr>
            <w:r w:rsidRPr="001E0FC7">
              <w:rPr>
                <w:rFonts w:cs="Arial"/>
                <w:sz w:val="20"/>
              </w:rPr>
              <w:t>Sum of total areas and zones</w:t>
            </w:r>
          </w:p>
        </w:tc>
        <w:tc>
          <w:tcPr>
            <w:tcW w:w="1228" w:type="dxa"/>
            <w:tcBorders>
              <w:top w:val="dashed" w:sz="4" w:space="0" w:color="auto"/>
              <w:bottom w:val="single" w:sz="12" w:space="0" w:color="auto"/>
              <w:right w:val="single" w:sz="6" w:space="0" w:color="auto"/>
            </w:tcBorders>
            <w:shd w:val="clear" w:color="auto" w:fill="E6E6E6"/>
          </w:tcPr>
          <w:p w14:paraId="29CEBBDC" w14:textId="77777777" w:rsidR="003E331B" w:rsidRPr="001E0FC7" w:rsidRDefault="003E331B" w:rsidP="00C65724">
            <w:pPr>
              <w:jc w:val="right"/>
              <w:rPr>
                <w:rFonts w:cs="Arial"/>
                <w:sz w:val="20"/>
              </w:rPr>
            </w:pPr>
            <w:r w:rsidRPr="001E0FC7">
              <w:rPr>
                <w:rFonts w:cs="Arial"/>
                <w:sz w:val="20"/>
              </w:rPr>
              <w:t>57,842.7</w:t>
            </w:r>
          </w:p>
        </w:tc>
        <w:tc>
          <w:tcPr>
            <w:tcW w:w="1487" w:type="dxa"/>
            <w:tcBorders>
              <w:top w:val="dashed" w:sz="4" w:space="0" w:color="auto"/>
              <w:bottom w:val="single" w:sz="12" w:space="0" w:color="auto"/>
            </w:tcBorders>
            <w:shd w:val="clear" w:color="auto" w:fill="E6E6E6"/>
          </w:tcPr>
          <w:p w14:paraId="7B09B5D1" w14:textId="77777777" w:rsidR="003E331B" w:rsidRPr="006A11E9" w:rsidRDefault="003E331B" w:rsidP="00C65724">
            <w:pPr>
              <w:jc w:val="right"/>
              <w:rPr>
                <w:rFonts w:cs="Arial"/>
                <w:bCs/>
                <w:sz w:val="20"/>
              </w:rPr>
            </w:pPr>
            <w:r w:rsidRPr="001E0FC7">
              <w:rPr>
                <w:rFonts w:cs="Arial"/>
                <w:bCs/>
                <w:sz w:val="20"/>
              </w:rPr>
              <w:t>77,871</w:t>
            </w:r>
          </w:p>
        </w:tc>
        <w:tc>
          <w:tcPr>
            <w:tcW w:w="1961" w:type="dxa"/>
            <w:tcBorders>
              <w:top w:val="dashed" w:sz="4" w:space="0" w:color="auto"/>
              <w:bottom w:val="single" w:sz="12" w:space="0" w:color="auto"/>
            </w:tcBorders>
            <w:shd w:val="clear" w:color="auto" w:fill="E6E6E6"/>
          </w:tcPr>
          <w:p w14:paraId="3E911D65" w14:textId="77777777" w:rsidR="003E331B" w:rsidRPr="006A11E9" w:rsidRDefault="003E331B" w:rsidP="0025214F">
            <w:pPr>
              <w:jc w:val="center"/>
              <w:rPr>
                <w:rFonts w:cs="Arial"/>
                <w:sz w:val="20"/>
              </w:rPr>
            </w:pPr>
          </w:p>
        </w:tc>
      </w:tr>
    </w:tbl>
    <w:p w14:paraId="73E194AE" w14:textId="77777777" w:rsidR="0025214F" w:rsidRDefault="0025214F" w:rsidP="007C7266">
      <w:pPr>
        <w:pStyle w:val="Caption-Table"/>
        <w:rPr>
          <w:highlight w:val="yellow"/>
        </w:rPr>
      </w:pPr>
    </w:p>
    <w:p w14:paraId="373432AC" w14:textId="77777777" w:rsidR="0025214F" w:rsidRDefault="0025214F">
      <w:pPr>
        <w:spacing w:after="200" w:line="276" w:lineRule="auto"/>
        <w:rPr>
          <w:i/>
          <w:sz w:val="20"/>
          <w:highlight w:val="yellow"/>
          <w:lang w:val="en-CA"/>
        </w:rPr>
      </w:pPr>
      <w:r>
        <w:rPr>
          <w:highlight w:val="yellow"/>
        </w:rPr>
        <w:br w:type="page"/>
      </w:r>
    </w:p>
    <w:p w14:paraId="63ED95E7" w14:textId="3011D564" w:rsidR="007C7266" w:rsidRPr="00852DBB" w:rsidRDefault="007C7266" w:rsidP="007C7266">
      <w:pPr>
        <w:pStyle w:val="Caption-Table"/>
      </w:pPr>
      <w:r w:rsidRPr="00852DBB">
        <w:t xml:space="preserve">Table </w:t>
      </w:r>
      <w:ins w:id="90" w:author="Allain, Renée" w:date="2021-09-14T07:53:00Z">
        <w:r w:rsidR="00CF6851" w:rsidRPr="00852DBB">
          <w:t>9</w:t>
        </w:r>
      </w:ins>
      <w:r w:rsidRPr="00852DBB">
        <w:t xml:space="preserve">. Fishery landings, commercial biomass estimates, residual biomass estimates and corresponding exploitation rates by fishery year. Note that commercial and residual biomass estimates are offset by one year relative to the fishery year. </w:t>
      </w:r>
      <w:r w:rsidR="008B4202" w:rsidRPr="00852DBB">
        <w:t>Reference points are based on c</w:t>
      </w:r>
      <w:r w:rsidRPr="00852DBB">
        <w:t xml:space="preserve">ommercial and residual biomass values from </w:t>
      </w:r>
      <w:r w:rsidR="008B4202" w:rsidRPr="00852DBB">
        <w:t xml:space="preserve">the </w:t>
      </w:r>
      <w:r w:rsidRPr="00852DBB">
        <w:t xml:space="preserve">1997 to 2008 </w:t>
      </w:r>
      <w:r w:rsidR="008B4202" w:rsidRPr="00852DBB">
        <w:t>surveys</w:t>
      </w:r>
      <w:r w:rsidRPr="00852DBB">
        <w:t>.</w:t>
      </w:r>
      <w:r w:rsidR="008B4202" w:rsidRPr="00852DBB">
        <w:t xml:space="preserve"> Shaded values from the 2019 and 2020 surveys are unadjusted for the increase in survey catchability.</w:t>
      </w:r>
    </w:p>
    <w:p w14:paraId="2C9CB2D6" w14:textId="77777777" w:rsidR="007C7266" w:rsidRPr="003B68FC" w:rsidRDefault="007C7266" w:rsidP="007C7266">
      <w:pPr>
        <w:pStyle w:val="Caption-Table"/>
        <w:rPr>
          <w:highlight w:val="yellow"/>
        </w:rPr>
      </w:pPr>
    </w:p>
    <w:tbl>
      <w:tblPr>
        <w:tblpPr w:leftFromText="180" w:rightFromText="180" w:vertAnchor="text" w:tblpXSpec="center" w:tblpY="1"/>
        <w:tblOverlap w:val="never"/>
        <w:tblW w:w="9288" w:type="dxa"/>
        <w:tblLayout w:type="fixed"/>
        <w:tblLook w:val="0000" w:firstRow="0" w:lastRow="0" w:firstColumn="0" w:lastColumn="0" w:noHBand="0" w:noVBand="0"/>
      </w:tblPr>
      <w:tblGrid>
        <w:gridCol w:w="1278"/>
        <w:gridCol w:w="1350"/>
        <w:gridCol w:w="2700"/>
        <w:gridCol w:w="2430"/>
        <w:gridCol w:w="1530"/>
      </w:tblGrid>
      <w:tr w:rsidR="007C7266" w:rsidRPr="00852DBB" w14:paraId="4D58C5A0" w14:textId="77777777" w:rsidTr="004C1E46">
        <w:trPr>
          <w:trHeight w:val="354"/>
          <w:tblHeader/>
        </w:trPr>
        <w:tc>
          <w:tcPr>
            <w:tcW w:w="1278" w:type="dxa"/>
            <w:tcBorders>
              <w:bottom w:val="single" w:sz="6" w:space="0" w:color="auto"/>
            </w:tcBorders>
            <w:vAlign w:val="center"/>
          </w:tcPr>
          <w:p w14:paraId="12857A9C" w14:textId="77777777" w:rsidR="007C7266" w:rsidRPr="00852DBB" w:rsidRDefault="007C7266" w:rsidP="004C1E46">
            <w:pPr>
              <w:jc w:val="center"/>
              <w:rPr>
                <w:rFonts w:cs="Arial"/>
                <w:b/>
                <w:sz w:val="18"/>
                <w:szCs w:val="18"/>
                <w:lang w:val="en-CA"/>
              </w:rPr>
            </w:pPr>
            <w:r w:rsidRPr="00852DBB">
              <w:rPr>
                <w:rFonts w:cs="Arial"/>
                <w:b/>
                <w:sz w:val="18"/>
                <w:szCs w:val="18"/>
                <w:lang w:val="en-CA"/>
              </w:rPr>
              <w:t>Fishery year</w:t>
            </w:r>
          </w:p>
        </w:tc>
        <w:tc>
          <w:tcPr>
            <w:tcW w:w="1350" w:type="dxa"/>
            <w:tcBorders>
              <w:bottom w:val="single" w:sz="6" w:space="0" w:color="auto"/>
              <w:right w:val="single" w:sz="6" w:space="0" w:color="auto"/>
            </w:tcBorders>
            <w:vAlign w:val="center"/>
          </w:tcPr>
          <w:p w14:paraId="25BD755C" w14:textId="77777777" w:rsidR="007C7266" w:rsidRPr="00852DBB" w:rsidRDefault="007C7266" w:rsidP="004C1E46">
            <w:pPr>
              <w:jc w:val="center"/>
              <w:rPr>
                <w:rFonts w:cs="Arial"/>
                <w:b/>
                <w:sz w:val="18"/>
                <w:szCs w:val="18"/>
              </w:rPr>
            </w:pPr>
            <w:r w:rsidRPr="00852DBB">
              <w:rPr>
                <w:rFonts w:cs="Arial"/>
                <w:b/>
                <w:sz w:val="18"/>
                <w:szCs w:val="18"/>
              </w:rPr>
              <w:t>Landings (t)</w:t>
            </w:r>
          </w:p>
        </w:tc>
        <w:tc>
          <w:tcPr>
            <w:tcW w:w="2700" w:type="dxa"/>
            <w:tcBorders>
              <w:left w:val="single" w:sz="6" w:space="0" w:color="auto"/>
              <w:bottom w:val="single" w:sz="6" w:space="0" w:color="auto"/>
            </w:tcBorders>
            <w:vAlign w:val="center"/>
          </w:tcPr>
          <w:p w14:paraId="704C1739" w14:textId="77777777" w:rsidR="007C7266" w:rsidRPr="00852DBB" w:rsidRDefault="007C7266" w:rsidP="004C1E46">
            <w:pPr>
              <w:jc w:val="center"/>
              <w:rPr>
                <w:rFonts w:cs="Arial"/>
                <w:b/>
                <w:sz w:val="18"/>
                <w:szCs w:val="18"/>
                <w:lang w:val="en-CA"/>
              </w:rPr>
            </w:pPr>
            <w:r w:rsidRPr="00852DBB">
              <w:rPr>
                <w:rFonts w:cs="Arial"/>
                <w:b/>
                <w:sz w:val="18"/>
                <w:szCs w:val="18"/>
                <w:lang w:val="en-CA"/>
              </w:rPr>
              <w:t>Commercial biomass (t) from previous year’s survey</w:t>
            </w:r>
          </w:p>
        </w:tc>
        <w:tc>
          <w:tcPr>
            <w:tcW w:w="2430" w:type="dxa"/>
            <w:tcBorders>
              <w:bottom w:val="single" w:sz="6" w:space="0" w:color="auto"/>
            </w:tcBorders>
            <w:vAlign w:val="center"/>
          </w:tcPr>
          <w:p w14:paraId="3223C684" w14:textId="77777777" w:rsidR="007C7266" w:rsidRPr="00852DBB" w:rsidRDefault="007C7266" w:rsidP="004C1E46">
            <w:pPr>
              <w:jc w:val="center"/>
              <w:rPr>
                <w:rFonts w:cs="Arial"/>
                <w:b/>
                <w:sz w:val="18"/>
                <w:szCs w:val="18"/>
                <w:lang w:val="en-CA"/>
              </w:rPr>
            </w:pPr>
            <w:r w:rsidRPr="00852DBB">
              <w:rPr>
                <w:rFonts w:cs="Arial"/>
                <w:b/>
                <w:sz w:val="18"/>
                <w:szCs w:val="18"/>
                <w:lang w:val="en-CA"/>
              </w:rPr>
              <w:t>Residual biomass (t) from previous year’s survey</w:t>
            </w:r>
          </w:p>
        </w:tc>
        <w:tc>
          <w:tcPr>
            <w:tcW w:w="1530" w:type="dxa"/>
            <w:tcBorders>
              <w:left w:val="nil"/>
              <w:bottom w:val="single" w:sz="6" w:space="0" w:color="auto"/>
            </w:tcBorders>
            <w:vAlign w:val="center"/>
          </w:tcPr>
          <w:p w14:paraId="21838382" w14:textId="77777777" w:rsidR="007C7266" w:rsidRPr="00852DBB" w:rsidRDefault="007C7266" w:rsidP="004C1E46">
            <w:pPr>
              <w:jc w:val="center"/>
              <w:rPr>
                <w:rFonts w:cs="Arial"/>
                <w:b/>
                <w:sz w:val="18"/>
                <w:szCs w:val="18"/>
              </w:rPr>
            </w:pPr>
            <w:r w:rsidRPr="00852DBB">
              <w:rPr>
                <w:rFonts w:cs="Arial"/>
                <w:b/>
                <w:sz w:val="18"/>
                <w:szCs w:val="18"/>
              </w:rPr>
              <w:t>Exploitation rate (%)</w:t>
            </w:r>
          </w:p>
        </w:tc>
      </w:tr>
      <w:tr w:rsidR="007C7266" w:rsidRPr="00852DBB" w14:paraId="058FD6AC" w14:textId="77777777" w:rsidTr="004C1E46">
        <w:trPr>
          <w:trHeight w:val="227"/>
        </w:trPr>
        <w:tc>
          <w:tcPr>
            <w:tcW w:w="1278" w:type="dxa"/>
            <w:tcBorders>
              <w:right w:val="single" w:sz="6" w:space="0" w:color="auto"/>
            </w:tcBorders>
            <w:vAlign w:val="center"/>
          </w:tcPr>
          <w:p w14:paraId="61A27C31" w14:textId="77777777" w:rsidR="007C7266" w:rsidRPr="00852DBB" w:rsidRDefault="007C7266" w:rsidP="004C1E46">
            <w:pPr>
              <w:jc w:val="center"/>
              <w:rPr>
                <w:rFonts w:cs="Arial"/>
                <w:sz w:val="18"/>
                <w:szCs w:val="18"/>
              </w:rPr>
            </w:pPr>
            <w:r w:rsidRPr="00852DBB">
              <w:rPr>
                <w:rFonts w:cs="Arial"/>
                <w:sz w:val="18"/>
                <w:szCs w:val="18"/>
              </w:rPr>
              <w:t>1998</w:t>
            </w:r>
          </w:p>
        </w:tc>
        <w:tc>
          <w:tcPr>
            <w:tcW w:w="1350" w:type="dxa"/>
            <w:tcBorders>
              <w:right w:val="single" w:sz="6" w:space="0" w:color="auto"/>
            </w:tcBorders>
            <w:vAlign w:val="center"/>
          </w:tcPr>
          <w:p w14:paraId="31834150" w14:textId="77777777" w:rsidR="007C7266" w:rsidRPr="00852DBB" w:rsidRDefault="007C7266" w:rsidP="004C1E46">
            <w:pPr>
              <w:jc w:val="center"/>
              <w:rPr>
                <w:rFonts w:cs="Arial"/>
                <w:sz w:val="18"/>
                <w:szCs w:val="18"/>
              </w:rPr>
            </w:pPr>
            <w:r w:rsidRPr="00852DBB">
              <w:rPr>
                <w:rFonts w:cs="Arial"/>
                <w:sz w:val="18"/>
                <w:szCs w:val="18"/>
              </w:rPr>
              <w:t>13,575</w:t>
            </w:r>
          </w:p>
        </w:tc>
        <w:tc>
          <w:tcPr>
            <w:tcW w:w="2700" w:type="dxa"/>
            <w:tcBorders>
              <w:left w:val="single" w:sz="6" w:space="0" w:color="auto"/>
            </w:tcBorders>
            <w:vAlign w:val="center"/>
          </w:tcPr>
          <w:p w14:paraId="136D67EB" w14:textId="77777777" w:rsidR="007C7266" w:rsidRPr="00852DBB" w:rsidRDefault="007C7266" w:rsidP="004C1E46">
            <w:pPr>
              <w:jc w:val="center"/>
              <w:rPr>
                <w:rFonts w:cs="Arial"/>
                <w:sz w:val="18"/>
                <w:szCs w:val="18"/>
              </w:rPr>
            </w:pPr>
            <w:r w:rsidRPr="00852DBB">
              <w:rPr>
                <w:rFonts w:cs="Arial"/>
                <w:bCs/>
                <w:sz w:val="18"/>
                <w:szCs w:val="18"/>
              </w:rPr>
              <w:t>64,518</w:t>
            </w:r>
            <w:r w:rsidRPr="00852DBB">
              <w:rPr>
                <w:rFonts w:cs="Arial"/>
                <w:b/>
                <w:bCs/>
                <w:sz w:val="18"/>
                <w:szCs w:val="18"/>
              </w:rPr>
              <w:t xml:space="preserve"> </w:t>
            </w:r>
            <w:r w:rsidRPr="00852DBB">
              <w:rPr>
                <w:rFonts w:cs="Arial"/>
                <w:sz w:val="18"/>
                <w:szCs w:val="18"/>
              </w:rPr>
              <w:t>(54,105-76,345)</w:t>
            </w:r>
          </w:p>
        </w:tc>
        <w:tc>
          <w:tcPr>
            <w:tcW w:w="2430" w:type="dxa"/>
            <w:vAlign w:val="center"/>
          </w:tcPr>
          <w:p w14:paraId="67384B48" w14:textId="77777777" w:rsidR="007C7266" w:rsidRPr="00852DBB" w:rsidRDefault="007C7266" w:rsidP="004C1E46">
            <w:pPr>
              <w:jc w:val="center"/>
              <w:rPr>
                <w:rFonts w:cs="Arial"/>
                <w:sz w:val="18"/>
                <w:szCs w:val="18"/>
              </w:rPr>
            </w:pPr>
            <w:r w:rsidRPr="00852DBB">
              <w:rPr>
                <w:rFonts w:cs="Arial"/>
                <w:bCs/>
                <w:sz w:val="18"/>
                <w:szCs w:val="18"/>
              </w:rPr>
              <w:t>27,688</w:t>
            </w:r>
            <w:r w:rsidRPr="00852DBB">
              <w:rPr>
                <w:rFonts w:cs="Arial"/>
                <w:b/>
                <w:bCs/>
                <w:sz w:val="18"/>
                <w:szCs w:val="18"/>
              </w:rPr>
              <w:t xml:space="preserve"> </w:t>
            </w:r>
            <w:r w:rsidRPr="00852DBB">
              <w:rPr>
                <w:rFonts w:cs="Arial"/>
                <w:sz w:val="18"/>
                <w:szCs w:val="18"/>
              </w:rPr>
              <w:t>(21,982-34,422)</w:t>
            </w:r>
          </w:p>
        </w:tc>
        <w:tc>
          <w:tcPr>
            <w:tcW w:w="1530" w:type="dxa"/>
            <w:tcBorders>
              <w:left w:val="nil"/>
            </w:tcBorders>
            <w:vAlign w:val="center"/>
          </w:tcPr>
          <w:p w14:paraId="75ACE9BC" w14:textId="77777777" w:rsidR="007C7266" w:rsidRPr="00852DBB" w:rsidRDefault="007C7266" w:rsidP="004C1E46">
            <w:pPr>
              <w:jc w:val="center"/>
              <w:rPr>
                <w:rFonts w:cs="Arial"/>
                <w:sz w:val="18"/>
                <w:szCs w:val="18"/>
              </w:rPr>
            </w:pPr>
            <w:r w:rsidRPr="00852DBB">
              <w:rPr>
                <w:rFonts w:cs="Arial"/>
                <w:sz w:val="18"/>
                <w:szCs w:val="18"/>
              </w:rPr>
              <w:t>21.0</w:t>
            </w:r>
          </w:p>
        </w:tc>
      </w:tr>
      <w:tr w:rsidR="007C7266" w:rsidRPr="00852DBB" w14:paraId="1BC6E8D0" w14:textId="77777777" w:rsidTr="004C1E46">
        <w:trPr>
          <w:trHeight w:val="227"/>
        </w:trPr>
        <w:tc>
          <w:tcPr>
            <w:tcW w:w="1278" w:type="dxa"/>
            <w:tcBorders>
              <w:right w:val="single" w:sz="6" w:space="0" w:color="auto"/>
            </w:tcBorders>
            <w:vAlign w:val="center"/>
          </w:tcPr>
          <w:p w14:paraId="7A2B443F" w14:textId="77777777" w:rsidR="007C7266" w:rsidRPr="00852DBB" w:rsidRDefault="007C7266" w:rsidP="004C1E46">
            <w:pPr>
              <w:jc w:val="center"/>
              <w:rPr>
                <w:rFonts w:cs="Arial"/>
                <w:sz w:val="18"/>
                <w:szCs w:val="18"/>
              </w:rPr>
            </w:pPr>
            <w:r w:rsidRPr="00852DBB">
              <w:rPr>
                <w:rFonts w:cs="Arial"/>
                <w:sz w:val="18"/>
                <w:szCs w:val="18"/>
              </w:rPr>
              <w:t>1999</w:t>
            </w:r>
          </w:p>
        </w:tc>
        <w:tc>
          <w:tcPr>
            <w:tcW w:w="1350" w:type="dxa"/>
            <w:tcBorders>
              <w:right w:val="single" w:sz="6" w:space="0" w:color="auto"/>
            </w:tcBorders>
            <w:vAlign w:val="center"/>
          </w:tcPr>
          <w:p w14:paraId="68E614D4" w14:textId="77777777" w:rsidR="007C7266" w:rsidRPr="00852DBB" w:rsidRDefault="007C7266" w:rsidP="004C1E46">
            <w:pPr>
              <w:jc w:val="center"/>
              <w:rPr>
                <w:rFonts w:cs="Arial"/>
                <w:sz w:val="18"/>
                <w:szCs w:val="18"/>
              </w:rPr>
            </w:pPr>
            <w:r w:rsidRPr="00852DBB">
              <w:rPr>
                <w:rFonts w:cs="Arial"/>
                <w:sz w:val="18"/>
                <w:szCs w:val="18"/>
              </w:rPr>
              <w:t>15,110</w:t>
            </w:r>
          </w:p>
        </w:tc>
        <w:tc>
          <w:tcPr>
            <w:tcW w:w="2700" w:type="dxa"/>
            <w:tcBorders>
              <w:left w:val="single" w:sz="6" w:space="0" w:color="auto"/>
            </w:tcBorders>
            <w:vAlign w:val="center"/>
          </w:tcPr>
          <w:p w14:paraId="5DB9F13D" w14:textId="77777777" w:rsidR="007C7266" w:rsidRPr="00852DBB" w:rsidRDefault="007C7266" w:rsidP="004C1E46">
            <w:pPr>
              <w:jc w:val="center"/>
              <w:rPr>
                <w:rFonts w:cs="Arial"/>
                <w:sz w:val="18"/>
                <w:szCs w:val="18"/>
              </w:rPr>
            </w:pPr>
            <w:r w:rsidRPr="00852DBB">
              <w:rPr>
                <w:rFonts w:cs="Arial"/>
                <w:bCs/>
                <w:sz w:val="18"/>
                <w:szCs w:val="18"/>
              </w:rPr>
              <w:t>57,813</w:t>
            </w:r>
            <w:r w:rsidRPr="00852DBB">
              <w:rPr>
                <w:rFonts w:cs="Arial"/>
                <w:b/>
                <w:bCs/>
                <w:sz w:val="18"/>
                <w:szCs w:val="18"/>
              </w:rPr>
              <w:t xml:space="preserve"> </w:t>
            </w:r>
            <w:r w:rsidRPr="00852DBB">
              <w:rPr>
                <w:rFonts w:cs="Arial"/>
                <w:sz w:val="18"/>
                <w:szCs w:val="18"/>
              </w:rPr>
              <w:t>(45,856-71,931)</w:t>
            </w:r>
          </w:p>
        </w:tc>
        <w:tc>
          <w:tcPr>
            <w:tcW w:w="2430" w:type="dxa"/>
            <w:vAlign w:val="center"/>
          </w:tcPr>
          <w:p w14:paraId="4168A466" w14:textId="77777777" w:rsidR="007C7266" w:rsidRPr="00852DBB" w:rsidRDefault="007C7266" w:rsidP="004C1E46">
            <w:pPr>
              <w:jc w:val="center"/>
              <w:rPr>
                <w:rFonts w:cs="Arial"/>
                <w:sz w:val="18"/>
                <w:szCs w:val="18"/>
              </w:rPr>
            </w:pPr>
            <w:r w:rsidRPr="00852DBB">
              <w:rPr>
                <w:rFonts w:cs="Arial"/>
                <w:bCs/>
                <w:sz w:val="18"/>
                <w:szCs w:val="18"/>
              </w:rPr>
              <w:t>28,295</w:t>
            </w:r>
            <w:r w:rsidRPr="00852DBB">
              <w:rPr>
                <w:rFonts w:cs="Arial"/>
                <w:b/>
                <w:bCs/>
                <w:sz w:val="18"/>
                <w:szCs w:val="18"/>
              </w:rPr>
              <w:t xml:space="preserve"> </w:t>
            </w:r>
            <w:r w:rsidRPr="00852DBB">
              <w:rPr>
                <w:rFonts w:cs="Arial"/>
                <w:sz w:val="18"/>
                <w:szCs w:val="18"/>
              </w:rPr>
              <w:t>(21,497-36,566)</w:t>
            </w:r>
          </w:p>
        </w:tc>
        <w:tc>
          <w:tcPr>
            <w:tcW w:w="1530" w:type="dxa"/>
            <w:tcBorders>
              <w:left w:val="nil"/>
            </w:tcBorders>
            <w:vAlign w:val="center"/>
          </w:tcPr>
          <w:p w14:paraId="6677C4D4" w14:textId="77777777" w:rsidR="007C7266" w:rsidRPr="00852DBB" w:rsidRDefault="007C7266" w:rsidP="004C1E46">
            <w:pPr>
              <w:jc w:val="center"/>
              <w:rPr>
                <w:rFonts w:cs="Arial"/>
                <w:sz w:val="18"/>
                <w:szCs w:val="18"/>
              </w:rPr>
            </w:pPr>
            <w:r w:rsidRPr="00852DBB">
              <w:rPr>
                <w:rFonts w:cs="Arial"/>
                <w:sz w:val="18"/>
                <w:szCs w:val="18"/>
              </w:rPr>
              <w:t>26.1</w:t>
            </w:r>
          </w:p>
        </w:tc>
      </w:tr>
      <w:tr w:rsidR="007C7266" w:rsidRPr="00852DBB" w14:paraId="5C167CE3" w14:textId="77777777" w:rsidTr="004C1E46">
        <w:trPr>
          <w:trHeight w:val="227"/>
        </w:trPr>
        <w:tc>
          <w:tcPr>
            <w:tcW w:w="1278" w:type="dxa"/>
            <w:tcBorders>
              <w:right w:val="single" w:sz="6" w:space="0" w:color="auto"/>
            </w:tcBorders>
            <w:vAlign w:val="center"/>
          </w:tcPr>
          <w:p w14:paraId="38DE2757" w14:textId="77777777" w:rsidR="007C7266" w:rsidRPr="00852DBB" w:rsidRDefault="007C7266" w:rsidP="004C1E46">
            <w:pPr>
              <w:jc w:val="center"/>
              <w:rPr>
                <w:rFonts w:cs="Arial"/>
                <w:sz w:val="18"/>
                <w:szCs w:val="18"/>
              </w:rPr>
            </w:pPr>
            <w:r w:rsidRPr="00852DBB">
              <w:rPr>
                <w:rFonts w:cs="Arial"/>
                <w:sz w:val="18"/>
                <w:szCs w:val="18"/>
              </w:rPr>
              <w:t>2000</w:t>
            </w:r>
          </w:p>
        </w:tc>
        <w:tc>
          <w:tcPr>
            <w:tcW w:w="1350" w:type="dxa"/>
            <w:tcBorders>
              <w:right w:val="single" w:sz="6" w:space="0" w:color="auto"/>
            </w:tcBorders>
            <w:vAlign w:val="center"/>
          </w:tcPr>
          <w:p w14:paraId="3D97FBCA" w14:textId="77777777" w:rsidR="007C7266" w:rsidRPr="00852DBB" w:rsidRDefault="007C7266" w:rsidP="004C1E46">
            <w:pPr>
              <w:jc w:val="center"/>
              <w:rPr>
                <w:rFonts w:cs="Arial"/>
                <w:sz w:val="18"/>
                <w:szCs w:val="18"/>
              </w:rPr>
            </w:pPr>
            <w:r w:rsidRPr="00852DBB">
              <w:rPr>
                <w:rFonts w:cs="Arial"/>
                <w:sz w:val="18"/>
                <w:szCs w:val="18"/>
              </w:rPr>
              <w:t>18,712</w:t>
            </w:r>
          </w:p>
        </w:tc>
        <w:tc>
          <w:tcPr>
            <w:tcW w:w="2700" w:type="dxa"/>
            <w:tcBorders>
              <w:left w:val="single" w:sz="6" w:space="0" w:color="auto"/>
            </w:tcBorders>
            <w:vAlign w:val="center"/>
          </w:tcPr>
          <w:p w14:paraId="0AA33D4B" w14:textId="77777777" w:rsidR="007C7266" w:rsidRPr="00852DBB" w:rsidRDefault="007C7266" w:rsidP="004C1E46">
            <w:pPr>
              <w:jc w:val="center"/>
              <w:rPr>
                <w:rFonts w:cs="Arial"/>
                <w:sz w:val="18"/>
                <w:szCs w:val="18"/>
              </w:rPr>
            </w:pPr>
            <w:r w:rsidRPr="00852DBB">
              <w:rPr>
                <w:rFonts w:cs="Arial"/>
                <w:bCs/>
                <w:sz w:val="18"/>
                <w:szCs w:val="18"/>
              </w:rPr>
              <w:t>56,757</w:t>
            </w:r>
            <w:r w:rsidRPr="00852DBB">
              <w:rPr>
                <w:rFonts w:cs="Arial"/>
                <w:b/>
                <w:bCs/>
                <w:sz w:val="18"/>
                <w:szCs w:val="18"/>
              </w:rPr>
              <w:t xml:space="preserve"> </w:t>
            </w:r>
            <w:r w:rsidRPr="00852DBB">
              <w:rPr>
                <w:rFonts w:cs="Arial"/>
                <w:sz w:val="18"/>
                <w:szCs w:val="18"/>
              </w:rPr>
              <w:t>(47,641-67,102)</w:t>
            </w:r>
          </w:p>
        </w:tc>
        <w:tc>
          <w:tcPr>
            <w:tcW w:w="2430" w:type="dxa"/>
            <w:vAlign w:val="center"/>
          </w:tcPr>
          <w:p w14:paraId="33730F9C" w14:textId="77777777" w:rsidR="007C7266" w:rsidRPr="00852DBB" w:rsidRDefault="007C7266" w:rsidP="004C1E46">
            <w:pPr>
              <w:jc w:val="center"/>
              <w:rPr>
                <w:rFonts w:cs="Arial"/>
                <w:sz w:val="18"/>
                <w:szCs w:val="18"/>
              </w:rPr>
            </w:pPr>
            <w:r w:rsidRPr="00852DBB">
              <w:rPr>
                <w:rFonts w:cs="Arial"/>
                <w:bCs/>
                <w:sz w:val="18"/>
                <w:szCs w:val="18"/>
              </w:rPr>
              <w:t>31,177</w:t>
            </w:r>
            <w:r w:rsidRPr="00852DBB">
              <w:rPr>
                <w:rFonts w:cs="Arial"/>
                <w:b/>
                <w:bCs/>
                <w:sz w:val="18"/>
                <w:szCs w:val="18"/>
              </w:rPr>
              <w:t xml:space="preserve"> </w:t>
            </w:r>
            <w:r w:rsidRPr="00852DBB">
              <w:rPr>
                <w:rFonts w:cs="Arial"/>
                <w:sz w:val="18"/>
                <w:szCs w:val="18"/>
              </w:rPr>
              <w:t>(25,044-38,356)</w:t>
            </w:r>
          </w:p>
        </w:tc>
        <w:tc>
          <w:tcPr>
            <w:tcW w:w="1530" w:type="dxa"/>
            <w:tcBorders>
              <w:left w:val="nil"/>
            </w:tcBorders>
            <w:vAlign w:val="center"/>
          </w:tcPr>
          <w:p w14:paraId="602A9156" w14:textId="77777777" w:rsidR="007C7266" w:rsidRPr="00852DBB" w:rsidRDefault="007C7266" w:rsidP="004C1E46">
            <w:pPr>
              <w:jc w:val="center"/>
              <w:rPr>
                <w:rFonts w:cs="Arial"/>
                <w:sz w:val="18"/>
                <w:szCs w:val="18"/>
              </w:rPr>
            </w:pPr>
            <w:r w:rsidRPr="00852DBB">
              <w:rPr>
                <w:rFonts w:cs="Arial"/>
                <w:sz w:val="18"/>
                <w:szCs w:val="18"/>
              </w:rPr>
              <w:t>33.0</w:t>
            </w:r>
          </w:p>
        </w:tc>
      </w:tr>
      <w:tr w:rsidR="007C7266" w:rsidRPr="00852DBB" w14:paraId="6675DB10" w14:textId="77777777" w:rsidTr="004C1E46">
        <w:trPr>
          <w:trHeight w:val="227"/>
        </w:trPr>
        <w:tc>
          <w:tcPr>
            <w:tcW w:w="1278" w:type="dxa"/>
            <w:tcBorders>
              <w:right w:val="single" w:sz="6" w:space="0" w:color="auto"/>
            </w:tcBorders>
            <w:vAlign w:val="center"/>
          </w:tcPr>
          <w:p w14:paraId="65C1F8D7" w14:textId="77777777" w:rsidR="007C7266" w:rsidRPr="00852DBB" w:rsidRDefault="007C7266" w:rsidP="004C1E46">
            <w:pPr>
              <w:jc w:val="center"/>
              <w:rPr>
                <w:rFonts w:cs="Arial"/>
                <w:sz w:val="18"/>
                <w:szCs w:val="18"/>
              </w:rPr>
            </w:pPr>
            <w:r w:rsidRPr="00852DBB">
              <w:rPr>
                <w:rFonts w:cs="Arial"/>
                <w:sz w:val="18"/>
                <w:szCs w:val="18"/>
              </w:rPr>
              <w:t>2001</w:t>
            </w:r>
          </w:p>
        </w:tc>
        <w:tc>
          <w:tcPr>
            <w:tcW w:w="1350" w:type="dxa"/>
            <w:tcBorders>
              <w:right w:val="single" w:sz="6" w:space="0" w:color="auto"/>
            </w:tcBorders>
            <w:vAlign w:val="center"/>
          </w:tcPr>
          <w:p w14:paraId="5D742AEB" w14:textId="77777777" w:rsidR="007C7266" w:rsidRPr="00852DBB" w:rsidRDefault="007C7266" w:rsidP="004C1E46">
            <w:pPr>
              <w:jc w:val="center"/>
              <w:rPr>
                <w:rFonts w:cs="Arial"/>
                <w:sz w:val="18"/>
                <w:szCs w:val="18"/>
              </w:rPr>
            </w:pPr>
            <w:r w:rsidRPr="00852DBB">
              <w:rPr>
                <w:rFonts w:cs="Arial"/>
                <w:sz w:val="18"/>
                <w:szCs w:val="18"/>
              </w:rPr>
              <w:t>18,262</w:t>
            </w:r>
          </w:p>
        </w:tc>
        <w:tc>
          <w:tcPr>
            <w:tcW w:w="2700" w:type="dxa"/>
            <w:tcBorders>
              <w:left w:val="single" w:sz="6" w:space="0" w:color="auto"/>
            </w:tcBorders>
            <w:vAlign w:val="center"/>
          </w:tcPr>
          <w:p w14:paraId="4C9F58E7" w14:textId="77777777" w:rsidR="007C7266" w:rsidRPr="00852DBB" w:rsidRDefault="007C7266" w:rsidP="004C1E46">
            <w:pPr>
              <w:jc w:val="center"/>
              <w:rPr>
                <w:rFonts w:cs="Arial"/>
                <w:sz w:val="18"/>
                <w:szCs w:val="18"/>
              </w:rPr>
            </w:pPr>
            <w:r w:rsidRPr="00852DBB">
              <w:rPr>
                <w:rFonts w:cs="Arial"/>
                <w:bCs/>
                <w:sz w:val="18"/>
                <w:szCs w:val="18"/>
              </w:rPr>
              <w:t>50,621</w:t>
            </w:r>
            <w:r w:rsidRPr="00852DBB">
              <w:rPr>
                <w:rFonts w:cs="Arial"/>
                <w:b/>
                <w:bCs/>
                <w:sz w:val="18"/>
                <w:szCs w:val="18"/>
              </w:rPr>
              <w:t xml:space="preserve"> </w:t>
            </w:r>
            <w:r w:rsidRPr="00852DBB">
              <w:rPr>
                <w:rFonts w:cs="Arial"/>
                <w:sz w:val="18"/>
                <w:szCs w:val="18"/>
              </w:rPr>
              <w:t>(41,843-60,692)</w:t>
            </w:r>
          </w:p>
        </w:tc>
        <w:tc>
          <w:tcPr>
            <w:tcW w:w="2430" w:type="dxa"/>
            <w:vAlign w:val="center"/>
          </w:tcPr>
          <w:p w14:paraId="18228677" w14:textId="77777777" w:rsidR="007C7266" w:rsidRPr="00852DBB" w:rsidRDefault="007C7266" w:rsidP="004C1E46">
            <w:pPr>
              <w:jc w:val="center"/>
              <w:rPr>
                <w:rFonts w:cs="Arial"/>
                <w:sz w:val="18"/>
                <w:szCs w:val="18"/>
              </w:rPr>
            </w:pPr>
            <w:r w:rsidRPr="00852DBB">
              <w:rPr>
                <w:rFonts w:cs="Arial"/>
                <w:bCs/>
                <w:sz w:val="18"/>
                <w:szCs w:val="18"/>
              </w:rPr>
              <w:t>9,979</w:t>
            </w:r>
            <w:r w:rsidRPr="00852DBB">
              <w:rPr>
                <w:rFonts w:cs="Arial"/>
                <w:b/>
                <w:bCs/>
                <w:sz w:val="18"/>
                <w:szCs w:val="18"/>
              </w:rPr>
              <w:t xml:space="preserve"> </w:t>
            </w:r>
            <w:r w:rsidRPr="00852DBB">
              <w:rPr>
                <w:rFonts w:cs="Arial"/>
                <w:sz w:val="18"/>
                <w:szCs w:val="18"/>
              </w:rPr>
              <w:t>(6,987-13,827)</w:t>
            </w:r>
          </w:p>
        </w:tc>
        <w:tc>
          <w:tcPr>
            <w:tcW w:w="1530" w:type="dxa"/>
            <w:tcBorders>
              <w:left w:val="nil"/>
            </w:tcBorders>
            <w:vAlign w:val="center"/>
          </w:tcPr>
          <w:p w14:paraId="7F8D2FF6" w14:textId="77777777" w:rsidR="007C7266" w:rsidRPr="00852DBB" w:rsidRDefault="007C7266" w:rsidP="004C1E46">
            <w:pPr>
              <w:jc w:val="center"/>
              <w:rPr>
                <w:rFonts w:cs="Arial"/>
                <w:sz w:val="18"/>
                <w:szCs w:val="18"/>
              </w:rPr>
            </w:pPr>
            <w:r w:rsidRPr="00852DBB">
              <w:rPr>
                <w:rFonts w:cs="Arial"/>
                <w:sz w:val="18"/>
                <w:szCs w:val="18"/>
              </w:rPr>
              <w:t>36.1</w:t>
            </w:r>
          </w:p>
        </w:tc>
      </w:tr>
      <w:tr w:rsidR="007C7266" w:rsidRPr="00852DBB" w14:paraId="5864BA2C" w14:textId="77777777" w:rsidTr="004C1E46">
        <w:trPr>
          <w:trHeight w:val="227"/>
        </w:trPr>
        <w:tc>
          <w:tcPr>
            <w:tcW w:w="1278" w:type="dxa"/>
            <w:tcBorders>
              <w:right w:val="single" w:sz="6" w:space="0" w:color="auto"/>
            </w:tcBorders>
            <w:vAlign w:val="center"/>
          </w:tcPr>
          <w:p w14:paraId="5261E7D4" w14:textId="77777777" w:rsidR="007C7266" w:rsidRPr="00852DBB" w:rsidRDefault="007C7266" w:rsidP="004C1E46">
            <w:pPr>
              <w:jc w:val="center"/>
              <w:rPr>
                <w:rFonts w:cs="Arial"/>
                <w:sz w:val="18"/>
                <w:szCs w:val="18"/>
              </w:rPr>
            </w:pPr>
            <w:r w:rsidRPr="00852DBB">
              <w:rPr>
                <w:rFonts w:cs="Arial"/>
                <w:sz w:val="18"/>
                <w:szCs w:val="18"/>
              </w:rPr>
              <w:t>2002</w:t>
            </w:r>
          </w:p>
        </w:tc>
        <w:tc>
          <w:tcPr>
            <w:tcW w:w="1350" w:type="dxa"/>
            <w:tcBorders>
              <w:right w:val="single" w:sz="6" w:space="0" w:color="auto"/>
            </w:tcBorders>
            <w:vAlign w:val="center"/>
          </w:tcPr>
          <w:p w14:paraId="110782E4" w14:textId="77777777" w:rsidR="007C7266" w:rsidRPr="00852DBB" w:rsidRDefault="007C7266" w:rsidP="004C1E46">
            <w:pPr>
              <w:jc w:val="center"/>
              <w:rPr>
                <w:rFonts w:cs="Arial"/>
                <w:sz w:val="18"/>
                <w:szCs w:val="18"/>
              </w:rPr>
            </w:pPr>
            <w:r w:rsidRPr="00852DBB">
              <w:rPr>
                <w:rFonts w:cs="Arial"/>
                <w:sz w:val="18"/>
                <w:szCs w:val="18"/>
              </w:rPr>
              <w:t>25,691</w:t>
            </w:r>
          </w:p>
        </w:tc>
        <w:tc>
          <w:tcPr>
            <w:tcW w:w="2700" w:type="dxa"/>
            <w:tcBorders>
              <w:left w:val="single" w:sz="6" w:space="0" w:color="auto"/>
            </w:tcBorders>
            <w:vAlign w:val="center"/>
          </w:tcPr>
          <w:p w14:paraId="68351441" w14:textId="77777777" w:rsidR="007C7266" w:rsidRPr="00852DBB" w:rsidRDefault="007C7266" w:rsidP="004C1E46">
            <w:pPr>
              <w:jc w:val="center"/>
              <w:rPr>
                <w:rFonts w:cs="Arial"/>
                <w:sz w:val="18"/>
                <w:szCs w:val="18"/>
              </w:rPr>
            </w:pPr>
            <w:r w:rsidRPr="00852DBB">
              <w:rPr>
                <w:rFonts w:cs="Arial"/>
                <w:bCs/>
                <w:sz w:val="18"/>
                <w:szCs w:val="18"/>
              </w:rPr>
              <w:t>60,328</w:t>
            </w:r>
            <w:r w:rsidRPr="00852DBB">
              <w:rPr>
                <w:rFonts w:cs="Arial"/>
                <w:b/>
                <w:bCs/>
                <w:sz w:val="18"/>
                <w:szCs w:val="18"/>
              </w:rPr>
              <w:t xml:space="preserve"> </w:t>
            </w:r>
            <w:r w:rsidRPr="00852DBB">
              <w:rPr>
                <w:rFonts w:cs="Arial"/>
                <w:sz w:val="18"/>
                <w:szCs w:val="18"/>
              </w:rPr>
              <w:t>(49,851-72,351)</w:t>
            </w:r>
          </w:p>
        </w:tc>
        <w:tc>
          <w:tcPr>
            <w:tcW w:w="2430" w:type="dxa"/>
            <w:vAlign w:val="center"/>
          </w:tcPr>
          <w:p w14:paraId="575700FE" w14:textId="77777777" w:rsidR="007C7266" w:rsidRPr="00852DBB" w:rsidRDefault="007C7266" w:rsidP="004C1E46">
            <w:pPr>
              <w:jc w:val="center"/>
              <w:rPr>
                <w:rFonts w:cs="Arial"/>
                <w:sz w:val="18"/>
                <w:szCs w:val="18"/>
              </w:rPr>
            </w:pPr>
            <w:r w:rsidRPr="00852DBB">
              <w:rPr>
                <w:rFonts w:cs="Arial"/>
                <w:bCs/>
                <w:sz w:val="18"/>
                <w:szCs w:val="18"/>
              </w:rPr>
              <w:t>17,612</w:t>
            </w:r>
            <w:r w:rsidRPr="00852DBB">
              <w:rPr>
                <w:rFonts w:cs="Arial"/>
                <w:b/>
                <w:bCs/>
                <w:sz w:val="18"/>
                <w:szCs w:val="18"/>
              </w:rPr>
              <w:t xml:space="preserve"> </w:t>
            </w:r>
            <w:r w:rsidRPr="00852DBB">
              <w:rPr>
                <w:rFonts w:cs="Arial"/>
                <w:sz w:val="18"/>
                <w:szCs w:val="18"/>
              </w:rPr>
              <w:t>(13,853-22,077)</w:t>
            </w:r>
          </w:p>
        </w:tc>
        <w:tc>
          <w:tcPr>
            <w:tcW w:w="1530" w:type="dxa"/>
            <w:tcBorders>
              <w:left w:val="nil"/>
            </w:tcBorders>
            <w:vAlign w:val="center"/>
          </w:tcPr>
          <w:p w14:paraId="3FCDE205" w14:textId="77777777" w:rsidR="007C7266" w:rsidRPr="00852DBB" w:rsidRDefault="007C7266" w:rsidP="004C1E46">
            <w:pPr>
              <w:jc w:val="center"/>
              <w:rPr>
                <w:rFonts w:cs="Arial"/>
                <w:sz w:val="18"/>
                <w:szCs w:val="18"/>
              </w:rPr>
            </w:pPr>
            <w:r w:rsidRPr="00852DBB">
              <w:rPr>
                <w:rFonts w:cs="Arial"/>
                <w:sz w:val="18"/>
                <w:szCs w:val="18"/>
              </w:rPr>
              <w:t>42.6</w:t>
            </w:r>
          </w:p>
        </w:tc>
      </w:tr>
      <w:tr w:rsidR="007C7266" w:rsidRPr="00852DBB" w14:paraId="29F66117" w14:textId="77777777" w:rsidTr="004C1E46">
        <w:trPr>
          <w:trHeight w:val="227"/>
        </w:trPr>
        <w:tc>
          <w:tcPr>
            <w:tcW w:w="1278" w:type="dxa"/>
            <w:tcBorders>
              <w:right w:val="single" w:sz="6" w:space="0" w:color="auto"/>
            </w:tcBorders>
            <w:vAlign w:val="center"/>
          </w:tcPr>
          <w:p w14:paraId="2B471A74" w14:textId="77777777" w:rsidR="007C7266" w:rsidRPr="00852DBB" w:rsidRDefault="007C7266" w:rsidP="004C1E46">
            <w:pPr>
              <w:jc w:val="center"/>
              <w:rPr>
                <w:rFonts w:cs="Arial"/>
                <w:sz w:val="18"/>
                <w:szCs w:val="18"/>
              </w:rPr>
            </w:pPr>
            <w:r w:rsidRPr="00852DBB">
              <w:rPr>
                <w:rFonts w:cs="Arial"/>
                <w:sz w:val="18"/>
                <w:szCs w:val="18"/>
              </w:rPr>
              <w:t>2003</w:t>
            </w:r>
          </w:p>
        </w:tc>
        <w:tc>
          <w:tcPr>
            <w:tcW w:w="1350" w:type="dxa"/>
            <w:tcBorders>
              <w:right w:val="single" w:sz="6" w:space="0" w:color="auto"/>
            </w:tcBorders>
            <w:vAlign w:val="center"/>
          </w:tcPr>
          <w:p w14:paraId="61CEA044" w14:textId="77777777" w:rsidR="007C7266" w:rsidRPr="00852DBB" w:rsidRDefault="007C7266" w:rsidP="004C1E46">
            <w:pPr>
              <w:jc w:val="center"/>
              <w:rPr>
                <w:rFonts w:cs="Arial"/>
                <w:sz w:val="18"/>
                <w:szCs w:val="18"/>
              </w:rPr>
            </w:pPr>
            <w:r w:rsidRPr="00852DBB">
              <w:rPr>
                <w:rFonts w:cs="Arial"/>
                <w:sz w:val="18"/>
                <w:szCs w:val="18"/>
              </w:rPr>
              <w:t>21,163</w:t>
            </w:r>
          </w:p>
        </w:tc>
        <w:tc>
          <w:tcPr>
            <w:tcW w:w="2700" w:type="dxa"/>
            <w:tcBorders>
              <w:left w:val="single" w:sz="6" w:space="0" w:color="auto"/>
            </w:tcBorders>
            <w:vAlign w:val="center"/>
          </w:tcPr>
          <w:p w14:paraId="4EE73F85" w14:textId="77777777" w:rsidR="007C7266" w:rsidRPr="00852DBB" w:rsidRDefault="007C7266" w:rsidP="004C1E46">
            <w:pPr>
              <w:jc w:val="center"/>
              <w:rPr>
                <w:rFonts w:cs="Arial"/>
                <w:sz w:val="18"/>
                <w:szCs w:val="18"/>
              </w:rPr>
            </w:pPr>
            <w:r w:rsidRPr="00852DBB">
              <w:rPr>
                <w:rFonts w:cs="Arial"/>
                <w:bCs/>
                <w:sz w:val="18"/>
                <w:szCs w:val="18"/>
              </w:rPr>
              <w:t>79,228</w:t>
            </w:r>
            <w:r w:rsidRPr="00852DBB">
              <w:rPr>
                <w:rFonts w:cs="Arial"/>
                <w:b/>
                <w:bCs/>
                <w:sz w:val="18"/>
                <w:szCs w:val="18"/>
              </w:rPr>
              <w:t xml:space="preserve"> </w:t>
            </w:r>
            <w:r w:rsidRPr="00852DBB">
              <w:rPr>
                <w:rFonts w:cs="Arial"/>
                <w:sz w:val="18"/>
                <w:szCs w:val="18"/>
              </w:rPr>
              <w:t>(67,983-91,791)</w:t>
            </w:r>
          </w:p>
        </w:tc>
        <w:tc>
          <w:tcPr>
            <w:tcW w:w="2430" w:type="dxa"/>
            <w:vAlign w:val="center"/>
          </w:tcPr>
          <w:p w14:paraId="187CC3F6" w14:textId="77777777" w:rsidR="007C7266" w:rsidRPr="00852DBB" w:rsidRDefault="007C7266" w:rsidP="004C1E46">
            <w:pPr>
              <w:jc w:val="center"/>
              <w:rPr>
                <w:rFonts w:cs="Arial"/>
                <w:sz w:val="18"/>
                <w:szCs w:val="18"/>
              </w:rPr>
            </w:pPr>
            <w:r w:rsidRPr="00852DBB">
              <w:rPr>
                <w:rFonts w:cs="Arial"/>
                <w:bCs/>
                <w:sz w:val="18"/>
                <w:szCs w:val="18"/>
              </w:rPr>
              <w:t>13,060</w:t>
            </w:r>
            <w:r w:rsidRPr="00852DBB">
              <w:rPr>
                <w:rFonts w:cs="Arial"/>
                <w:b/>
                <w:bCs/>
                <w:sz w:val="18"/>
                <w:szCs w:val="18"/>
              </w:rPr>
              <w:t xml:space="preserve"> </w:t>
            </w:r>
            <w:r w:rsidRPr="00852DBB">
              <w:rPr>
                <w:rFonts w:cs="Arial"/>
                <w:sz w:val="18"/>
                <w:szCs w:val="18"/>
              </w:rPr>
              <w:t>(10,793-15,662)</w:t>
            </w:r>
          </w:p>
        </w:tc>
        <w:tc>
          <w:tcPr>
            <w:tcW w:w="1530" w:type="dxa"/>
            <w:tcBorders>
              <w:left w:val="nil"/>
            </w:tcBorders>
            <w:vAlign w:val="center"/>
          </w:tcPr>
          <w:p w14:paraId="05766466" w14:textId="77777777" w:rsidR="007C7266" w:rsidRPr="00852DBB" w:rsidRDefault="007C7266" w:rsidP="004C1E46">
            <w:pPr>
              <w:jc w:val="center"/>
              <w:rPr>
                <w:rFonts w:cs="Arial"/>
                <w:sz w:val="18"/>
                <w:szCs w:val="18"/>
              </w:rPr>
            </w:pPr>
            <w:r w:rsidRPr="00852DBB">
              <w:rPr>
                <w:rFonts w:cs="Arial"/>
                <w:sz w:val="18"/>
                <w:szCs w:val="18"/>
              </w:rPr>
              <w:t>26.7</w:t>
            </w:r>
          </w:p>
        </w:tc>
      </w:tr>
      <w:tr w:rsidR="007C7266" w:rsidRPr="00852DBB" w14:paraId="6479E811" w14:textId="77777777" w:rsidTr="004C1E46">
        <w:trPr>
          <w:trHeight w:val="227"/>
        </w:trPr>
        <w:tc>
          <w:tcPr>
            <w:tcW w:w="1278" w:type="dxa"/>
            <w:tcBorders>
              <w:right w:val="single" w:sz="6" w:space="0" w:color="auto"/>
            </w:tcBorders>
            <w:vAlign w:val="center"/>
          </w:tcPr>
          <w:p w14:paraId="6BF7867F" w14:textId="77777777" w:rsidR="007C7266" w:rsidRPr="00852DBB" w:rsidRDefault="007C7266" w:rsidP="004C1E46">
            <w:pPr>
              <w:jc w:val="center"/>
              <w:rPr>
                <w:rFonts w:cs="Arial"/>
                <w:sz w:val="18"/>
                <w:szCs w:val="18"/>
              </w:rPr>
            </w:pPr>
            <w:r w:rsidRPr="00852DBB">
              <w:rPr>
                <w:rFonts w:cs="Arial"/>
                <w:sz w:val="18"/>
                <w:szCs w:val="18"/>
              </w:rPr>
              <w:t>2004</w:t>
            </w:r>
          </w:p>
        </w:tc>
        <w:tc>
          <w:tcPr>
            <w:tcW w:w="1350" w:type="dxa"/>
            <w:tcBorders>
              <w:right w:val="single" w:sz="6" w:space="0" w:color="auto"/>
            </w:tcBorders>
            <w:vAlign w:val="center"/>
          </w:tcPr>
          <w:p w14:paraId="11EF997F" w14:textId="77777777" w:rsidR="007C7266" w:rsidRPr="00852DBB" w:rsidRDefault="007C7266" w:rsidP="004C1E46">
            <w:pPr>
              <w:jc w:val="center"/>
              <w:rPr>
                <w:rFonts w:cs="Arial"/>
                <w:sz w:val="18"/>
                <w:szCs w:val="18"/>
              </w:rPr>
            </w:pPr>
            <w:r w:rsidRPr="00852DBB">
              <w:rPr>
                <w:rFonts w:cs="Arial"/>
                <w:sz w:val="18"/>
                <w:szCs w:val="18"/>
              </w:rPr>
              <w:t>31,675</w:t>
            </w:r>
          </w:p>
        </w:tc>
        <w:tc>
          <w:tcPr>
            <w:tcW w:w="2700" w:type="dxa"/>
            <w:tcBorders>
              <w:left w:val="single" w:sz="6" w:space="0" w:color="auto"/>
            </w:tcBorders>
            <w:vAlign w:val="center"/>
          </w:tcPr>
          <w:p w14:paraId="2FE04B38" w14:textId="77777777" w:rsidR="007C7266" w:rsidRPr="00852DBB" w:rsidRDefault="007C7266" w:rsidP="004C1E46">
            <w:pPr>
              <w:jc w:val="center"/>
              <w:rPr>
                <w:rFonts w:cs="Arial"/>
                <w:sz w:val="18"/>
                <w:szCs w:val="18"/>
              </w:rPr>
            </w:pPr>
            <w:r w:rsidRPr="00852DBB">
              <w:rPr>
                <w:rFonts w:cs="Arial"/>
                <w:bCs/>
                <w:sz w:val="18"/>
                <w:szCs w:val="18"/>
              </w:rPr>
              <w:t>84,448</w:t>
            </w:r>
            <w:r w:rsidRPr="00852DBB">
              <w:rPr>
                <w:rFonts w:cs="Arial"/>
                <w:b/>
                <w:bCs/>
                <w:sz w:val="18"/>
                <w:szCs w:val="18"/>
              </w:rPr>
              <w:t xml:space="preserve"> </w:t>
            </w:r>
            <w:r w:rsidRPr="00852DBB">
              <w:rPr>
                <w:rFonts w:cs="Arial"/>
                <w:sz w:val="18"/>
                <w:szCs w:val="18"/>
              </w:rPr>
              <w:t>(73,486-96,574)</w:t>
            </w:r>
          </w:p>
        </w:tc>
        <w:tc>
          <w:tcPr>
            <w:tcW w:w="2430" w:type="dxa"/>
            <w:vAlign w:val="center"/>
          </w:tcPr>
          <w:p w14:paraId="4AB27205" w14:textId="77777777" w:rsidR="007C7266" w:rsidRPr="00852DBB" w:rsidRDefault="007C7266" w:rsidP="004C1E46">
            <w:pPr>
              <w:jc w:val="center"/>
              <w:rPr>
                <w:rFonts w:cs="Arial"/>
                <w:sz w:val="18"/>
                <w:szCs w:val="18"/>
              </w:rPr>
            </w:pPr>
            <w:r w:rsidRPr="00852DBB">
              <w:rPr>
                <w:rFonts w:cs="Arial"/>
                <w:bCs/>
                <w:sz w:val="18"/>
                <w:szCs w:val="18"/>
              </w:rPr>
              <w:t>26,993</w:t>
            </w:r>
            <w:r w:rsidRPr="00852DBB">
              <w:rPr>
                <w:rFonts w:cs="Arial"/>
                <w:b/>
                <w:bCs/>
                <w:sz w:val="18"/>
                <w:szCs w:val="18"/>
              </w:rPr>
              <w:t xml:space="preserve"> </w:t>
            </w:r>
            <w:r w:rsidRPr="00852DBB">
              <w:rPr>
                <w:rFonts w:cs="Arial"/>
                <w:sz w:val="18"/>
                <w:szCs w:val="18"/>
              </w:rPr>
              <w:t>(22,124-32,613)</w:t>
            </w:r>
          </w:p>
        </w:tc>
        <w:tc>
          <w:tcPr>
            <w:tcW w:w="1530" w:type="dxa"/>
            <w:tcBorders>
              <w:left w:val="nil"/>
            </w:tcBorders>
            <w:vAlign w:val="center"/>
          </w:tcPr>
          <w:p w14:paraId="3ACCF904" w14:textId="77777777" w:rsidR="007C7266" w:rsidRPr="00852DBB" w:rsidRDefault="007C7266" w:rsidP="004C1E46">
            <w:pPr>
              <w:jc w:val="center"/>
              <w:rPr>
                <w:rFonts w:cs="Arial"/>
                <w:sz w:val="18"/>
                <w:szCs w:val="18"/>
              </w:rPr>
            </w:pPr>
            <w:r w:rsidRPr="00852DBB">
              <w:rPr>
                <w:rFonts w:cs="Arial"/>
                <w:sz w:val="18"/>
                <w:szCs w:val="18"/>
              </w:rPr>
              <w:t>37.5</w:t>
            </w:r>
          </w:p>
        </w:tc>
      </w:tr>
      <w:tr w:rsidR="007C7266" w:rsidRPr="00852DBB" w14:paraId="0A30671C" w14:textId="77777777" w:rsidTr="004C1E46">
        <w:trPr>
          <w:trHeight w:val="227"/>
        </w:trPr>
        <w:tc>
          <w:tcPr>
            <w:tcW w:w="1278" w:type="dxa"/>
            <w:tcBorders>
              <w:right w:val="single" w:sz="6" w:space="0" w:color="auto"/>
            </w:tcBorders>
            <w:vAlign w:val="center"/>
          </w:tcPr>
          <w:p w14:paraId="33C8B74F" w14:textId="77777777" w:rsidR="007C7266" w:rsidRPr="00852DBB" w:rsidRDefault="007C7266" w:rsidP="004C1E46">
            <w:pPr>
              <w:jc w:val="center"/>
              <w:rPr>
                <w:rFonts w:cs="Arial"/>
                <w:sz w:val="18"/>
                <w:szCs w:val="18"/>
              </w:rPr>
            </w:pPr>
            <w:r w:rsidRPr="00852DBB">
              <w:rPr>
                <w:rFonts w:cs="Arial"/>
                <w:sz w:val="18"/>
                <w:szCs w:val="18"/>
              </w:rPr>
              <w:t>2005</w:t>
            </w:r>
          </w:p>
        </w:tc>
        <w:tc>
          <w:tcPr>
            <w:tcW w:w="1350" w:type="dxa"/>
            <w:tcBorders>
              <w:right w:val="single" w:sz="6" w:space="0" w:color="auto"/>
            </w:tcBorders>
            <w:vAlign w:val="center"/>
          </w:tcPr>
          <w:p w14:paraId="362D1117" w14:textId="77777777" w:rsidR="007C7266" w:rsidRPr="00852DBB" w:rsidRDefault="007C7266" w:rsidP="004C1E46">
            <w:pPr>
              <w:jc w:val="center"/>
              <w:rPr>
                <w:rFonts w:cs="Arial"/>
                <w:sz w:val="18"/>
                <w:szCs w:val="18"/>
              </w:rPr>
            </w:pPr>
            <w:r w:rsidRPr="00852DBB">
              <w:rPr>
                <w:rFonts w:cs="Arial"/>
                <w:sz w:val="18"/>
                <w:szCs w:val="18"/>
              </w:rPr>
              <w:t>36,118</w:t>
            </w:r>
          </w:p>
        </w:tc>
        <w:tc>
          <w:tcPr>
            <w:tcW w:w="2700" w:type="dxa"/>
            <w:tcBorders>
              <w:left w:val="single" w:sz="6" w:space="0" w:color="auto"/>
            </w:tcBorders>
            <w:vAlign w:val="center"/>
          </w:tcPr>
          <w:p w14:paraId="79F56C74" w14:textId="77777777" w:rsidR="007C7266" w:rsidRPr="00852DBB" w:rsidRDefault="007C7266" w:rsidP="004C1E46">
            <w:pPr>
              <w:jc w:val="center"/>
              <w:rPr>
                <w:rFonts w:cs="Arial"/>
                <w:sz w:val="18"/>
                <w:szCs w:val="18"/>
              </w:rPr>
            </w:pPr>
            <w:r w:rsidRPr="00852DBB">
              <w:rPr>
                <w:rFonts w:cs="Arial"/>
                <w:bCs/>
                <w:sz w:val="18"/>
                <w:szCs w:val="18"/>
              </w:rPr>
              <w:t>103,146</w:t>
            </w:r>
            <w:r w:rsidRPr="00852DBB">
              <w:rPr>
                <w:rFonts w:cs="Arial"/>
                <w:b/>
                <w:bCs/>
                <w:sz w:val="18"/>
                <w:szCs w:val="18"/>
              </w:rPr>
              <w:t xml:space="preserve"> </w:t>
            </w:r>
            <w:r w:rsidRPr="00852DBB">
              <w:rPr>
                <w:rFonts w:cs="Arial"/>
                <w:sz w:val="18"/>
                <w:szCs w:val="18"/>
              </w:rPr>
              <w:t>(92,426-114,758)</w:t>
            </w:r>
          </w:p>
        </w:tc>
        <w:tc>
          <w:tcPr>
            <w:tcW w:w="2430" w:type="dxa"/>
            <w:vAlign w:val="center"/>
          </w:tcPr>
          <w:p w14:paraId="574E9AD2" w14:textId="77777777" w:rsidR="007C7266" w:rsidRPr="00852DBB" w:rsidRDefault="007C7266" w:rsidP="004C1E46">
            <w:pPr>
              <w:jc w:val="center"/>
              <w:rPr>
                <w:rFonts w:cs="Arial"/>
                <w:sz w:val="18"/>
                <w:szCs w:val="18"/>
              </w:rPr>
            </w:pPr>
            <w:r w:rsidRPr="00852DBB">
              <w:rPr>
                <w:rFonts w:cs="Arial"/>
                <w:bCs/>
                <w:sz w:val="18"/>
                <w:szCs w:val="18"/>
              </w:rPr>
              <w:t>21,259</w:t>
            </w:r>
            <w:r w:rsidRPr="00852DBB">
              <w:rPr>
                <w:rFonts w:cs="Arial"/>
                <w:b/>
                <w:bCs/>
                <w:sz w:val="18"/>
                <w:szCs w:val="18"/>
              </w:rPr>
              <w:t xml:space="preserve"> </w:t>
            </w:r>
            <w:r w:rsidRPr="00852DBB">
              <w:rPr>
                <w:rFonts w:cs="Arial"/>
                <w:sz w:val="18"/>
                <w:szCs w:val="18"/>
              </w:rPr>
              <w:t>(17,343-25,794)</w:t>
            </w:r>
          </w:p>
        </w:tc>
        <w:tc>
          <w:tcPr>
            <w:tcW w:w="1530" w:type="dxa"/>
            <w:tcBorders>
              <w:left w:val="nil"/>
            </w:tcBorders>
            <w:vAlign w:val="center"/>
          </w:tcPr>
          <w:p w14:paraId="7D964DB7" w14:textId="77777777" w:rsidR="007C7266" w:rsidRPr="00852DBB" w:rsidRDefault="007C7266" w:rsidP="004C1E46">
            <w:pPr>
              <w:jc w:val="center"/>
              <w:rPr>
                <w:rFonts w:cs="Arial"/>
                <w:sz w:val="18"/>
                <w:szCs w:val="18"/>
              </w:rPr>
            </w:pPr>
            <w:r w:rsidRPr="00852DBB">
              <w:rPr>
                <w:rFonts w:cs="Arial"/>
                <w:sz w:val="18"/>
                <w:szCs w:val="18"/>
              </w:rPr>
              <w:t>35.0</w:t>
            </w:r>
          </w:p>
        </w:tc>
      </w:tr>
      <w:tr w:rsidR="007C7266" w:rsidRPr="00852DBB" w14:paraId="7F0B4F3A" w14:textId="77777777" w:rsidTr="004C1E46">
        <w:trPr>
          <w:trHeight w:val="227"/>
        </w:trPr>
        <w:tc>
          <w:tcPr>
            <w:tcW w:w="1278" w:type="dxa"/>
            <w:tcBorders>
              <w:right w:val="single" w:sz="6" w:space="0" w:color="auto"/>
            </w:tcBorders>
            <w:vAlign w:val="center"/>
          </w:tcPr>
          <w:p w14:paraId="7DF059EF" w14:textId="77777777" w:rsidR="007C7266" w:rsidRPr="00852DBB" w:rsidRDefault="007C7266" w:rsidP="004C1E46">
            <w:pPr>
              <w:jc w:val="center"/>
              <w:rPr>
                <w:rFonts w:cs="Arial"/>
                <w:sz w:val="18"/>
                <w:szCs w:val="18"/>
              </w:rPr>
            </w:pPr>
            <w:r w:rsidRPr="00852DBB">
              <w:rPr>
                <w:rFonts w:cs="Arial"/>
                <w:sz w:val="18"/>
                <w:szCs w:val="18"/>
              </w:rPr>
              <w:t>2006</w:t>
            </w:r>
          </w:p>
        </w:tc>
        <w:tc>
          <w:tcPr>
            <w:tcW w:w="1350" w:type="dxa"/>
            <w:tcBorders>
              <w:right w:val="single" w:sz="6" w:space="0" w:color="auto"/>
            </w:tcBorders>
            <w:vAlign w:val="center"/>
          </w:tcPr>
          <w:p w14:paraId="08B731F2" w14:textId="77777777" w:rsidR="007C7266" w:rsidRPr="00852DBB" w:rsidRDefault="007C7266" w:rsidP="004C1E46">
            <w:pPr>
              <w:jc w:val="center"/>
              <w:rPr>
                <w:rFonts w:cs="Arial"/>
                <w:sz w:val="18"/>
                <w:szCs w:val="18"/>
              </w:rPr>
            </w:pPr>
            <w:r w:rsidRPr="00852DBB">
              <w:rPr>
                <w:rFonts w:cs="Arial"/>
                <w:sz w:val="18"/>
                <w:szCs w:val="18"/>
              </w:rPr>
              <w:t>29,121</w:t>
            </w:r>
          </w:p>
        </w:tc>
        <w:tc>
          <w:tcPr>
            <w:tcW w:w="2700" w:type="dxa"/>
            <w:tcBorders>
              <w:left w:val="single" w:sz="6" w:space="0" w:color="auto"/>
            </w:tcBorders>
            <w:vAlign w:val="center"/>
          </w:tcPr>
          <w:p w14:paraId="7703B7CC" w14:textId="77777777" w:rsidR="007C7266" w:rsidRPr="00852DBB" w:rsidRDefault="007C7266" w:rsidP="004C1E46">
            <w:pPr>
              <w:jc w:val="center"/>
              <w:rPr>
                <w:rFonts w:cs="Arial"/>
                <w:sz w:val="18"/>
                <w:szCs w:val="18"/>
              </w:rPr>
            </w:pPr>
            <w:r w:rsidRPr="00852DBB">
              <w:rPr>
                <w:rFonts w:cs="Arial"/>
                <w:bCs/>
                <w:sz w:val="18"/>
                <w:szCs w:val="18"/>
              </w:rPr>
              <w:t>82,565</w:t>
            </w:r>
            <w:r w:rsidRPr="00852DBB">
              <w:rPr>
                <w:rFonts w:cs="Arial"/>
                <w:b/>
                <w:bCs/>
                <w:sz w:val="18"/>
                <w:szCs w:val="18"/>
              </w:rPr>
              <w:t xml:space="preserve"> </w:t>
            </w:r>
            <w:r w:rsidRPr="00852DBB">
              <w:rPr>
                <w:rFonts w:cs="Arial"/>
                <w:sz w:val="18"/>
                <w:szCs w:val="18"/>
              </w:rPr>
              <w:t>(73,514-92,415)</w:t>
            </w:r>
          </w:p>
        </w:tc>
        <w:tc>
          <w:tcPr>
            <w:tcW w:w="2430" w:type="dxa"/>
            <w:vAlign w:val="center"/>
          </w:tcPr>
          <w:p w14:paraId="64AF17BA" w14:textId="77777777" w:rsidR="007C7266" w:rsidRPr="00852DBB" w:rsidRDefault="007C7266" w:rsidP="004C1E46">
            <w:pPr>
              <w:jc w:val="center"/>
              <w:rPr>
                <w:rFonts w:cs="Arial"/>
                <w:sz w:val="18"/>
                <w:szCs w:val="18"/>
              </w:rPr>
            </w:pPr>
            <w:r w:rsidRPr="00852DBB">
              <w:rPr>
                <w:rFonts w:cs="Arial"/>
                <w:bCs/>
                <w:sz w:val="18"/>
                <w:szCs w:val="18"/>
              </w:rPr>
              <w:t>23,496</w:t>
            </w:r>
            <w:r w:rsidRPr="00852DBB">
              <w:rPr>
                <w:rFonts w:cs="Arial"/>
                <w:b/>
                <w:bCs/>
                <w:sz w:val="18"/>
                <w:szCs w:val="18"/>
              </w:rPr>
              <w:t xml:space="preserve"> </w:t>
            </w:r>
            <w:r w:rsidRPr="00852DBB">
              <w:rPr>
                <w:rFonts w:cs="Arial"/>
                <w:sz w:val="18"/>
                <w:szCs w:val="18"/>
              </w:rPr>
              <w:t>(18,902-28,868)</w:t>
            </w:r>
          </w:p>
        </w:tc>
        <w:tc>
          <w:tcPr>
            <w:tcW w:w="1530" w:type="dxa"/>
            <w:tcBorders>
              <w:left w:val="nil"/>
            </w:tcBorders>
            <w:vAlign w:val="center"/>
          </w:tcPr>
          <w:p w14:paraId="2C2E15E9" w14:textId="77777777" w:rsidR="007C7266" w:rsidRPr="00852DBB" w:rsidRDefault="007C7266" w:rsidP="004C1E46">
            <w:pPr>
              <w:jc w:val="center"/>
              <w:rPr>
                <w:rFonts w:cs="Arial"/>
                <w:sz w:val="18"/>
                <w:szCs w:val="18"/>
              </w:rPr>
            </w:pPr>
            <w:r w:rsidRPr="00852DBB">
              <w:rPr>
                <w:rFonts w:cs="Arial"/>
                <w:sz w:val="18"/>
                <w:szCs w:val="18"/>
              </w:rPr>
              <w:t>35.3</w:t>
            </w:r>
          </w:p>
        </w:tc>
      </w:tr>
      <w:tr w:rsidR="007C7266" w:rsidRPr="00852DBB" w14:paraId="1EAAEB0E" w14:textId="77777777" w:rsidTr="004C1E46">
        <w:trPr>
          <w:trHeight w:val="227"/>
        </w:trPr>
        <w:tc>
          <w:tcPr>
            <w:tcW w:w="1278" w:type="dxa"/>
            <w:tcBorders>
              <w:right w:val="single" w:sz="6" w:space="0" w:color="auto"/>
            </w:tcBorders>
            <w:vAlign w:val="center"/>
          </w:tcPr>
          <w:p w14:paraId="6FEB5E20" w14:textId="77777777" w:rsidR="007C7266" w:rsidRPr="00852DBB" w:rsidRDefault="007C7266" w:rsidP="004C1E46">
            <w:pPr>
              <w:jc w:val="center"/>
              <w:rPr>
                <w:rFonts w:cs="Arial"/>
                <w:sz w:val="18"/>
                <w:szCs w:val="18"/>
              </w:rPr>
            </w:pPr>
            <w:r w:rsidRPr="00852DBB">
              <w:rPr>
                <w:rFonts w:cs="Arial"/>
                <w:sz w:val="18"/>
                <w:szCs w:val="18"/>
              </w:rPr>
              <w:t>2007</w:t>
            </w:r>
          </w:p>
        </w:tc>
        <w:tc>
          <w:tcPr>
            <w:tcW w:w="1350" w:type="dxa"/>
            <w:tcBorders>
              <w:right w:val="single" w:sz="6" w:space="0" w:color="auto"/>
            </w:tcBorders>
            <w:vAlign w:val="center"/>
          </w:tcPr>
          <w:p w14:paraId="3386EDC8" w14:textId="77777777" w:rsidR="007C7266" w:rsidRPr="00852DBB" w:rsidRDefault="007C7266" w:rsidP="004C1E46">
            <w:pPr>
              <w:jc w:val="center"/>
              <w:rPr>
                <w:rFonts w:cs="Arial"/>
                <w:sz w:val="18"/>
                <w:szCs w:val="18"/>
              </w:rPr>
            </w:pPr>
            <w:r w:rsidRPr="00852DBB">
              <w:rPr>
                <w:rFonts w:cs="Arial"/>
                <w:sz w:val="18"/>
                <w:szCs w:val="18"/>
              </w:rPr>
              <w:t>26,867</w:t>
            </w:r>
          </w:p>
        </w:tc>
        <w:tc>
          <w:tcPr>
            <w:tcW w:w="2700" w:type="dxa"/>
            <w:tcBorders>
              <w:left w:val="single" w:sz="6" w:space="0" w:color="auto"/>
            </w:tcBorders>
            <w:vAlign w:val="center"/>
          </w:tcPr>
          <w:p w14:paraId="5A5CEABF" w14:textId="77777777" w:rsidR="007C7266" w:rsidRPr="00852DBB" w:rsidRDefault="007C7266" w:rsidP="004C1E46">
            <w:pPr>
              <w:jc w:val="center"/>
              <w:rPr>
                <w:rFonts w:cs="Arial"/>
                <w:sz w:val="18"/>
                <w:szCs w:val="18"/>
              </w:rPr>
            </w:pPr>
            <w:r w:rsidRPr="00852DBB">
              <w:rPr>
                <w:rFonts w:cs="Arial"/>
                <w:sz w:val="18"/>
                <w:szCs w:val="18"/>
              </w:rPr>
              <w:t>73,645</w:t>
            </w:r>
            <w:r w:rsidRPr="00852DBB">
              <w:rPr>
                <w:rFonts w:cs="Arial"/>
                <w:b/>
                <w:sz w:val="18"/>
                <w:szCs w:val="18"/>
              </w:rPr>
              <w:t xml:space="preserve"> </w:t>
            </w:r>
            <w:r w:rsidRPr="00852DBB">
              <w:rPr>
                <w:rFonts w:cs="Arial"/>
                <w:sz w:val="18"/>
                <w:szCs w:val="18"/>
              </w:rPr>
              <w:t>(65,681-82,302)</w:t>
            </w:r>
          </w:p>
        </w:tc>
        <w:tc>
          <w:tcPr>
            <w:tcW w:w="2430" w:type="dxa"/>
            <w:vAlign w:val="center"/>
          </w:tcPr>
          <w:p w14:paraId="39A67A1A" w14:textId="77777777" w:rsidR="007C7266" w:rsidRPr="00852DBB" w:rsidRDefault="007C7266" w:rsidP="004C1E46">
            <w:pPr>
              <w:jc w:val="center"/>
              <w:rPr>
                <w:rFonts w:cs="Arial"/>
                <w:sz w:val="18"/>
                <w:szCs w:val="18"/>
              </w:rPr>
            </w:pPr>
            <w:r w:rsidRPr="00852DBB">
              <w:rPr>
                <w:rFonts w:cs="Arial"/>
                <w:sz w:val="18"/>
                <w:szCs w:val="18"/>
              </w:rPr>
              <w:t>19,621</w:t>
            </w:r>
            <w:r w:rsidRPr="00852DBB">
              <w:rPr>
                <w:rFonts w:cs="Arial"/>
                <w:b/>
                <w:sz w:val="18"/>
                <w:szCs w:val="18"/>
              </w:rPr>
              <w:t xml:space="preserve"> </w:t>
            </w:r>
            <w:r w:rsidRPr="00852DBB">
              <w:rPr>
                <w:rFonts w:cs="Arial"/>
                <w:sz w:val="18"/>
                <w:szCs w:val="18"/>
              </w:rPr>
              <w:t>(16,697-22,907)</w:t>
            </w:r>
          </w:p>
        </w:tc>
        <w:tc>
          <w:tcPr>
            <w:tcW w:w="1530" w:type="dxa"/>
            <w:tcBorders>
              <w:left w:val="nil"/>
            </w:tcBorders>
            <w:vAlign w:val="center"/>
          </w:tcPr>
          <w:p w14:paraId="42A713AF" w14:textId="77777777" w:rsidR="007C7266" w:rsidRPr="00852DBB" w:rsidRDefault="007C7266" w:rsidP="004C1E46">
            <w:pPr>
              <w:jc w:val="center"/>
              <w:rPr>
                <w:rFonts w:cs="Arial"/>
                <w:sz w:val="18"/>
                <w:szCs w:val="18"/>
              </w:rPr>
            </w:pPr>
            <w:r w:rsidRPr="00852DBB">
              <w:rPr>
                <w:rFonts w:cs="Arial"/>
                <w:sz w:val="18"/>
                <w:szCs w:val="18"/>
              </w:rPr>
              <w:t>36.5</w:t>
            </w:r>
          </w:p>
        </w:tc>
      </w:tr>
      <w:tr w:rsidR="007C7266" w:rsidRPr="00852DBB" w14:paraId="176FBCF0" w14:textId="77777777" w:rsidTr="004C1E46">
        <w:trPr>
          <w:trHeight w:val="227"/>
        </w:trPr>
        <w:tc>
          <w:tcPr>
            <w:tcW w:w="1278" w:type="dxa"/>
            <w:tcBorders>
              <w:right w:val="single" w:sz="6" w:space="0" w:color="auto"/>
            </w:tcBorders>
            <w:vAlign w:val="center"/>
          </w:tcPr>
          <w:p w14:paraId="1E0840B2" w14:textId="77777777" w:rsidR="007C7266" w:rsidRPr="00852DBB" w:rsidRDefault="007C7266" w:rsidP="004C1E46">
            <w:pPr>
              <w:jc w:val="center"/>
              <w:rPr>
                <w:rFonts w:cs="Arial"/>
                <w:sz w:val="18"/>
                <w:szCs w:val="18"/>
              </w:rPr>
            </w:pPr>
            <w:r w:rsidRPr="00852DBB">
              <w:rPr>
                <w:rFonts w:cs="Arial"/>
                <w:sz w:val="18"/>
                <w:szCs w:val="18"/>
              </w:rPr>
              <w:t>2008</w:t>
            </w:r>
          </w:p>
        </w:tc>
        <w:tc>
          <w:tcPr>
            <w:tcW w:w="1350" w:type="dxa"/>
            <w:tcBorders>
              <w:right w:val="single" w:sz="6" w:space="0" w:color="auto"/>
            </w:tcBorders>
            <w:vAlign w:val="center"/>
          </w:tcPr>
          <w:p w14:paraId="3DA6A084" w14:textId="77777777" w:rsidR="007C7266" w:rsidRPr="00852DBB" w:rsidRDefault="007C7266" w:rsidP="004C1E46">
            <w:pPr>
              <w:jc w:val="center"/>
              <w:rPr>
                <w:rFonts w:cs="Arial"/>
                <w:sz w:val="18"/>
                <w:szCs w:val="18"/>
              </w:rPr>
            </w:pPr>
            <w:r w:rsidRPr="00852DBB">
              <w:rPr>
                <w:rFonts w:cs="Arial"/>
                <w:sz w:val="18"/>
                <w:szCs w:val="18"/>
              </w:rPr>
              <w:t>24,458</w:t>
            </w:r>
          </w:p>
        </w:tc>
        <w:tc>
          <w:tcPr>
            <w:tcW w:w="2700" w:type="dxa"/>
            <w:tcBorders>
              <w:left w:val="single" w:sz="6" w:space="0" w:color="auto"/>
            </w:tcBorders>
            <w:vAlign w:val="center"/>
          </w:tcPr>
          <w:p w14:paraId="3C68B61B" w14:textId="77777777" w:rsidR="007C7266" w:rsidRPr="00852DBB" w:rsidRDefault="007C7266" w:rsidP="004C1E46">
            <w:pPr>
              <w:jc w:val="center"/>
              <w:rPr>
                <w:rFonts w:cs="Arial"/>
                <w:sz w:val="18"/>
                <w:szCs w:val="18"/>
              </w:rPr>
            </w:pPr>
            <w:r w:rsidRPr="00852DBB">
              <w:rPr>
                <w:rFonts w:cs="Arial"/>
                <w:sz w:val="18"/>
                <w:szCs w:val="18"/>
              </w:rPr>
              <w:t>66,371</w:t>
            </w:r>
            <w:r w:rsidRPr="00852DBB">
              <w:rPr>
                <w:rFonts w:cs="Arial"/>
                <w:b/>
                <w:sz w:val="18"/>
                <w:szCs w:val="18"/>
              </w:rPr>
              <w:t xml:space="preserve"> </w:t>
            </w:r>
            <w:r w:rsidRPr="00852DBB">
              <w:rPr>
                <w:rFonts w:cs="Arial"/>
                <w:sz w:val="18"/>
                <w:szCs w:val="18"/>
              </w:rPr>
              <w:t>(59,971-73,264)</w:t>
            </w:r>
          </w:p>
        </w:tc>
        <w:tc>
          <w:tcPr>
            <w:tcW w:w="2430" w:type="dxa"/>
            <w:vAlign w:val="center"/>
          </w:tcPr>
          <w:p w14:paraId="181EEE98" w14:textId="77777777" w:rsidR="007C7266" w:rsidRPr="00852DBB" w:rsidRDefault="007C7266" w:rsidP="004C1E46">
            <w:pPr>
              <w:jc w:val="center"/>
              <w:rPr>
                <w:rFonts w:cs="Arial"/>
                <w:sz w:val="18"/>
                <w:szCs w:val="18"/>
              </w:rPr>
            </w:pPr>
            <w:r w:rsidRPr="00852DBB">
              <w:rPr>
                <w:rFonts w:cs="Arial"/>
                <w:bCs/>
                <w:sz w:val="18"/>
                <w:szCs w:val="18"/>
              </w:rPr>
              <w:t>26,829</w:t>
            </w:r>
            <w:r w:rsidRPr="00852DBB">
              <w:rPr>
                <w:rFonts w:cs="Arial"/>
                <w:b/>
                <w:bCs/>
                <w:sz w:val="18"/>
                <w:szCs w:val="18"/>
              </w:rPr>
              <w:t xml:space="preserve"> </w:t>
            </w:r>
            <w:r w:rsidRPr="00852DBB">
              <w:rPr>
                <w:rFonts w:cs="Arial"/>
                <w:sz w:val="18"/>
                <w:szCs w:val="18"/>
              </w:rPr>
              <w:t>(23,232-30,821)</w:t>
            </w:r>
          </w:p>
        </w:tc>
        <w:tc>
          <w:tcPr>
            <w:tcW w:w="1530" w:type="dxa"/>
            <w:tcBorders>
              <w:left w:val="nil"/>
            </w:tcBorders>
            <w:vAlign w:val="center"/>
          </w:tcPr>
          <w:p w14:paraId="75B40D50" w14:textId="77777777" w:rsidR="007C7266" w:rsidRPr="00852DBB" w:rsidRDefault="007C7266" w:rsidP="004C1E46">
            <w:pPr>
              <w:jc w:val="center"/>
              <w:rPr>
                <w:rFonts w:cs="Arial"/>
                <w:sz w:val="18"/>
                <w:szCs w:val="18"/>
              </w:rPr>
            </w:pPr>
            <w:r w:rsidRPr="00852DBB">
              <w:rPr>
                <w:rFonts w:cs="Arial"/>
                <w:sz w:val="18"/>
                <w:szCs w:val="18"/>
              </w:rPr>
              <w:t>36.9</w:t>
            </w:r>
          </w:p>
        </w:tc>
      </w:tr>
      <w:tr w:rsidR="007C7266" w:rsidRPr="00852DBB" w14:paraId="655DE2A2" w14:textId="77777777" w:rsidTr="004C1E46">
        <w:trPr>
          <w:trHeight w:val="227"/>
        </w:trPr>
        <w:tc>
          <w:tcPr>
            <w:tcW w:w="1278" w:type="dxa"/>
            <w:tcBorders>
              <w:bottom w:val="single" w:sz="6" w:space="0" w:color="auto"/>
              <w:right w:val="single" w:sz="6" w:space="0" w:color="auto"/>
            </w:tcBorders>
            <w:vAlign w:val="center"/>
          </w:tcPr>
          <w:p w14:paraId="34AFF4DE" w14:textId="77777777" w:rsidR="007C7266" w:rsidRPr="00852DBB" w:rsidRDefault="007C7266" w:rsidP="004C1E46">
            <w:pPr>
              <w:jc w:val="center"/>
              <w:rPr>
                <w:rFonts w:cs="Arial"/>
                <w:sz w:val="18"/>
                <w:szCs w:val="18"/>
              </w:rPr>
            </w:pPr>
            <w:r w:rsidRPr="00852DBB">
              <w:rPr>
                <w:rFonts w:cs="Arial"/>
                <w:sz w:val="18"/>
                <w:szCs w:val="18"/>
              </w:rPr>
              <w:t>2009</w:t>
            </w:r>
          </w:p>
        </w:tc>
        <w:tc>
          <w:tcPr>
            <w:tcW w:w="1350" w:type="dxa"/>
            <w:tcBorders>
              <w:bottom w:val="single" w:sz="6" w:space="0" w:color="auto"/>
              <w:right w:val="single" w:sz="6" w:space="0" w:color="auto"/>
            </w:tcBorders>
            <w:vAlign w:val="center"/>
          </w:tcPr>
          <w:p w14:paraId="5D51AC88" w14:textId="77777777" w:rsidR="007C7266" w:rsidRPr="00852DBB" w:rsidRDefault="007C7266" w:rsidP="004C1E46">
            <w:pPr>
              <w:jc w:val="center"/>
              <w:rPr>
                <w:rFonts w:cs="Arial"/>
                <w:sz w:val="18"/>
                <w:szCs w:val="18"/>
              </w:rPr>
            </w:pPr>
            <w:r w:rsidRPr="00852DBB">
              <w:rPr>
                <w:rFonts w:cs="Arial"/>
                <w:sz w:val="18"/>
                <w:szCs w:val="18"/>
              </w:rPr>
              <w:t>23,642</w:t>
            </w:r>
          </w:p>
        </w:tc>
        <w:tc>
          <w:tcPr>
            <w:tcW w:w="2700" w:type="dxa"/>
            <w:tcBorders>
              <w:left w:val="single" w:sz="6" w:space="0" w:color="auto"/>
              <w:bottom w:val="single" w:sz="6" w:space="0" w:color="auto"/>
            </w:tcBorders>
            <w:vAlign w:val="center"/>
          </w:tcPr>
          <w:p w14:paraId="2154CCFA" w14:textId="77777777" w:rsidR="007C7266" w:rsidRPr="00852DBB" w:rsidRDefault="007C7266" w:rsidP="004C1E46">
            <w:pPr>
              <w:jc w:val="center"/>
              <w:rPr>
                <w:rFonts w:cs="Arial"/>
                <w:sz w:val="18"/>
                <w:szCs w:val="18"/>
              </w:rPr>
            </w:pPr>
            <w:r w:rsidRPr="00852DBB">
              <w:rPr>
                <w:rFonts w:cs="Arial"/>
                <w:sz w:val="18"/>
                <w:szCs w:val="18"/>
              </w:rPr>
              <w:t>52,921</w:t>
            </w:r>
            <w:r w:rsidRPr="00852DBB">
              <w:rPr>
                <w:rFonts w:cs="Arial"/>
                <w:b/>
                <w:sz w:val="18"/>
                <w:szCs w:val="18"/>
              </w:rPr>
              <w:t xml:space="preserve"> </w:t>
            </w:r>
            <w:r w:rsidRPr="00852DBB">
              <w:rPr>
                <w:rFonts w:cs="Arial"/>
                <w:sz w:val="18"/>
                <w:szCs w:val="18"/>
              </w:rPr>
              <w:t>(47,167-59,178)</w:t>
            </w:r>
          </w:p>
        </w:tc>
        <w:tc>
          <w:tcPr>
            <w:tcW w:w="2430" w:type="dxa"/>
            <w:tcBorders>
              <w:bottom w:val="single" w:sz="6" w:space="0" w:color="auto"/>
            </w:tcBorders>
            <w:vAlign w:val="center"/>
          </w:tcPr>
          <w:p w14:paraId="4D48580E" w14:textId="77777777" w:rsidR="007C7266" w:rsidRPr="00852DBB" w:rsidRDefault="007C7266" w:rsidP="004C1E46">
            <w:pPr>
              <w:jc w:val="center"/>
              <w:rPr>
                <w:rFonts w:cs="Arial"/>
                <w:sz w:val="18"/>
                <w:szCs w:val="18"/>
              </w:rPr>
            </w:pPr>
            <w:r w:rsidRPr="00852DBB">
              <w:rPr>
                <w:rFonts w:cs="Arial"/>
                <w:bCs/>
                <w:sz w:val="18"/>
                <w:szCs w:val="18"/>
              </w:rPr>
              <w:t>20,981</w:t>
            </w:r>
            <w:r w:rsidRPr="00852DBB">
              <w:rPr>
                <w:rFonts w:cs="Arial"/>
                <w:b/>
                <w:bCs/>
                <w:sz w:val="18"/>
                <w:szCs w:val="18"/>
              </w:rPr>
              <w:t xml:space="preserve"> </w:t>
            </w:r>
            <w:r w:rsidRPr="00852DBB">
              <w:rPr>
                <w:rFonts w:cs="Arial"/>
                <w:sz w:val="18"/>
                <w:szCs w:val="18"/>
              </w:rPr>
              <w:t>(17,989-24,327)</w:t>
            </w:r>
          </w:p>
        </w:tc>
        <w:tc>
          <w:tcPr>
            <w:tcW w:w="1530" w:type="dxa"/>
            <w:tcBorders>
              <w:left w:val="nil"/>
              <w:bottom w:val="single" w:sz="6" w:space="0" w:color="auto"/>
            </w:tcBorders>
            <w:vAlign w:val="center"/>
          </w:tcPr>
          <w:p w14:paraId="6B66E4A1" w14:textId="77777777" w:rsidR="007C7266" w:rsidRPr="00852DBB" w:rsidRDefault="007C7266" w:rsidP="004C1E46">
            <w:pPr>
              <w:jc w:val="center"/>
              <w:rPr>
                <w:rFonts w:cs="Arial"/>
                <w:sz w:val="18"/>
                <w:szCs w:val="18"/>
              </w:rPr>
            </w:pPr>
            <w:r w:rsidRPr="00852DBB">
              <w:rPr>
                <w:rFonts w:cs="Arial"/>
                <w:sz w:val="18"/>
                <w:szCs w:val="18"/>
              </w:rPr>
              <w:t>44.7</w:t>
            </w:r>
          </w:p>
        </w:tc>
      </w:tr>
      <w:tr w:rsidR="007C7266" w:rsidRPr="00852DBB" w14:paraId="3551A7F5" w14:textId="77777777" w:rsidTr="004C1E46">
        <w:trPr>
          <w:trHeight w:val="227"/>
        </w:trPr>
        <w:tc>
          <w:tcPr>
            <w:tcW w:w="1278" w:type="dxa"/>
            <w:tcBorders>
              <w:top w:val="single" w:sz="6" w:space="0" w:color="auto"/>
              <w:right w:val="single" w:sz="6" w:space="0" w:color="auto"/>
            </w:tcBorders>
            <w:vAlign w:val="center"/>
          </w:tcPr>
          <w:p w14:paraId="5DCC3B4A" w14:textId="77777777" w:rsidR="007C7266" w:rsidRPr="00852DBB" w:rsidRDefault="007C7266" w:rsidP="004C1E46">
            <w:pPr>
              <w:jc w:val="center"/>
              <w:rPr>
                <w:rFonts w:cs="Arial"/>
                <w:sz w:val="18"/>
                <w:szCs w:val="18"/>
              </w:rPr>
            </w:pPr>
            <w:r w:rsidRPr="00852DBB">
              <w:rPr>
                <w:rFonts w:cs="Arial"/>
                <w:sz w:val="18"/>
                <w:szCs w:val="18"/>
              </w:rPr>
              <w:t>2010</w:t>
            </w:r>
          </w:p>
        </w:tc>
        <w:tc>
          <w:tcPr>
            <w:tcW w:w="1350" w:type="dxa"/>
            <w:tcBorders>
              <w:top w:val="single" w:sz="6" w:space="0" w:color="auto"/>
              <w:right w:val="single" w:sz="6" w:space="0" w:color="auto"/>
            </w:tcBorders>
            <w:vAlign w:val="center"/>
          </w:tcPr>
          <w:p w14:paraId="7F0B68EF" w14:textId="576234FD" w:rsidR="007C7266" w:rsidRPr="00852DBB" w:rsidRDefault="0020395D" w:rsidP="004C1E46">
            <w:pPr>
              <w:jc w:val="center"/>
              <w:rPr>
                <w:rFonts w:cs="Arial"/>
                <w:sz w:val="18"/>
                <w:szCs w:val="18"/>
              </w:rPr>
            </w:pPr>
            <w:r w:rsidRPr="00852DBB">
              <w:rPr>
                <w:rFonts w:cs="Arial"/>
                <w:sz w:val="18"/>
                <w:szCs w:val="18"/>
              </w:rPr>
              <w:t xml:space="preserve">  </w:t>
            </w:r>
            <w:r w:rsidR="007C7266" w:rsidRPr="00852DBB">
              <w:rPr>
                <w:rFonts w:cs="Arial"/>
                <w:sz w:val="18"/>
                <w:szCs w:val="18"/>
              </w:rPr>
              <w:t>9,549</w:t>
            </w:r>
          </w:p>
        </w:tc>
        <w:tc>
          <w:tcPr>
            <w:tcW w:w="2700" w:type="dxa"/>
            <w:tcBorders>
              <w:top w:val="single" w:sz="6" w:space="0" w:color="auto"/>
              <w:left w:val="single" w:sz="6" w:space="0" w:color="auto"/>
            </w:tcBorders>
            <w:vAlign w:val="center"/>
          </w:tcPr>
          <w:p w14:paraId="73C59DF8" w14:textId="77777777" w:rsidR="007C7266" w:rsidRPr="00852DBB" w:rsidRDefault="007C7266" w:rsidP="004C1E46">
            <w:pPr>
              <w:jc w:val="center"/>
              <w:rPr>
                <w:rFonts w:cs="Arial"/>
                <w:b/>
                <w:sz w:val="18"/>
                <w:szCs w:val="18"/>
              </w:rPr>
            </w:pPr>
            <w:r w:rsidRPr="00852DBB">
              <w:rPr>
                <w:rFonts w:cs="Arial"/>
                <w:sz w:val="18"/>
                <w:szCs w:val="18"/>
              </w:rPr>
              <w:t>31,015</w:t>
            </w:r>
            <w:r w:rsidRPr="00852DBB">
              <w:rPr>
                <w:rFonts w:cs="Arial"/>
                <w:b/>
                <w:sz w:val="18"/>
                <w:szCs w:val="18"/>
              </w:rPr>
              <w:t xml:space="preserve"> </w:t>
            </w:r>
            <w:r w:rsidRPr="00852DBB">
              <w:rPr>
                <w:rFonts w:cs="Arial"/>
                <w:sz w:val="18"/>
                <w:szCs w:val="18"/>
              </w:rPr>
              <w:t>(27,519-34,829)</w:t>
            </w:r>
          </w:p>
        </w:tc>
        <w:tc>
          <w:tcPr>
            <w:tcW w:w="2430" w:type="dxa"/>
            <w:tcBorders>
              <w:top w:val="single" w:sz="6" w:space="0" w:color="auto"/>
            </w:tcBorders>
            <w:vAlign w:val="center"/>
          </w:tcPr>
          <w:p w14:paraId="7F4A2AC0" w14:textId="09B09C20" w:rsidR="007C7266" w:rsidRPr="00852DBB" w:rsidRDefault="0020395D" w:rsidP="0020395D">
            <w:pPr>
              <w:rPr>
                <w:rFonts w:cs="Arial"/>
                <w:sz w:val="18"/>
                <w:szCs w:val="18"/>
              </w:rPr>
            </w:pPr>
            <w:r w:rsidRPr="00852DBB">
              <w:rPr>
                <w:rFonts w:cs="Arial"/>
                <w:bCs/>
                <w:sz w:val="18"/>
                <w:szCs w:val="18"/>
              </w:rPr>
              <w:t xml:space="preserve">   </w:t>
            </w:r>
            <w:r w:rsidR="007C7266" w:rsidRPr="00852DBB">
              <w:rPr>
                <w:rFonts w:cs="Arial"/>
                <w:bCs/>
                <w:sz w:val="18"/>
                <w:szCs w:val="18"/>
              </w:rPr>
              <w:t>10,454</w:t>
            </w:r>
            <w:r w:rsidR="007C7266" w:rsidRPr="00852DBB">
              <w:rPr>
                <w:rFonts w:cs="Arial"/>
                <w:b/>
                <w:bCs/>
                <w:sz w:val="18"/>
                <w:szCs w:val="18"/>
              </w:rPr>
              <w:t xml:space="preserve"> </w:t>
            </w:r>
            <w:r w:rsidR="007C7266" w:rsidRPr="00852DBB">
              <w:rPr>
                <w:rFonts w:cs="Arial"/>
                <w:sz w:val="18"/>
                <w:szCs w:val="18"/>
              </w:rPr>
              <w:t>(8,697-12,474)</w:t>
            </w:r>
          </w:p>
        </w:tc>
        <w:tc>
          <w:tcPr>
            <w:tcW w:w="1530" w:type="dxa"/>
            <w:tcBorders>
              <w:top w:val="single" w:sz="6" w:space="0" w:color="auto"/>
              <w:left w:val="nil"/>
            </w:tcBorders>
            <w:vAlign w:val="center"/>
          </w:tcPr>
          <w:p w14:paraId="5B570B19" w14:textId="77777777" w:rsidR="007C7266" w:rsidRPr="00852DBB" w:rsidRDefault="007C7266" w:rsidP="004C1E46">
            <w:pPr>
              <w:jc w:val="center"/>
              <w:rPr>
                <w:rFonts w:cs="Arial"/>
                <w:sz w:val="18"/>
                <w:szCs w:val="18"/>
              </w:rPr>
            </w:pPr>
            <w:r w:rsidRPr="00852DBB">
              <w:rPr>
                <w:rFonts w:cs="Arial"/>
                <w:sz w:val="18"/>
                <w:szCs w:val="18"/>
              </w:rPr>
              <w:t>30.8</w:t>
            </w:r>
          </w:p>
        </w:tc>
      </w:tr>
      <w:tr w:rsidR="007C7266" w:rsidRPr="00852DBB" w14:paraId="0D2F3F5A" w14:textId="77777777" w:rsidTr="004C1E46">
        <w:trPr>
          <w:trHeight w:val="227"/>
        </w:trPr>
        <w:tc>
          <w:tcPr>
            <w:tcW w:w="1278" w:type="dxa"/>
            <w:tcBorders>
              <w:right w:val="single" w:sz="6" w:space="0" w:color="auto"/>
            </w:tcBorders>
            <w:vAlign w:val="center"/>
          </w:tcPr>
          <w:p w14:paraId="18A52EBC" w14:textId="77777777" w:rsidR="007C7266" w:rsidRPr="00852DBB" w:rsidRDefault="007C7266" w:rsidP="004C1E46">
            <w:pPr>
              <w:jc w:val="center"/>
              <w:rPr>
                <w:rFonts w:cs="Arial"/>
                <w:sz w:val="18"/>
                <w:szCs w:val="18"/>
              </w:rPr>
            </w:pPr>
            <w:r w:rsidRPr="00852DBB">
              <w:rPr>
                <w:rFonts w:cs="Arial"/>
                <w:sz w:val="18"/>
                <w:szCs w:val="18"/>
              </w:rPr>
              <w:t>2011</w:t>
            </w:r>
          </w:p>
        </w:tc>
        <w:tc>
          <w:tcPr>
            <w:tcW w:w="1350" w:type="dxa"/>
            <w:tcBorders>
              <w:right w:val="single" w:sz="6" w:space="0" w:color="auto"/>
            </w:tcBorders>
            <w:vAlign w:val="center"/>
          </w:tcPr>
          <w:p w14:paraId="13FE95C7" w14:textId="77777777" w:rsidR="007C7266" w:rsidRPr="00852DBB" w:rsidRDefault="007C7266" w:rsidP="004C1E46">
            <w:pPr>
              <w:jc w:val="center"/>
              <w:rPr>
                <w:rFonts w:cs="Arial"/>
                <w:sz w:val="18"/>
                <w:szCs w:val="18"/>
              </w:rPr>
            </w:pPr>
            <w:r w:rsidRPr="00852DBB">
              <w:rPr>
                <w:rFonts w:cs="Arial"/>
                <w:sz w:val="18"/>
                <w:szCs w:val="18"/>
              </w:rPr>
              <w:t>10,708</w:t>
            </w:r>
          </w:p>
        </w:tc>
        <w:tc>
          <w:tcPr>
            <w:tcW w:w="2700" w:type="dxa"/>
            <w:tcBorders>
              <w:left w:val="single" w:sz="6" w:space="0" w:color="auto"/>
            </w:tcBorders>
            <w:vAlign w:val="center"/>
          </w:tcPr>
          <w:p w14:paraId="28C49E9A" w14:textId="77777777" w:rsidR="007C7266" w:rsidRPr="00852DBB" w:rsidRDefault="007C7266" w:rsidP="004C1E46">
            <w:pPr>
              <w:jc w:val="center"/>
              <w:rPr>
                <w:rFonts w:cs="Arial"/>
                <w:sz w:val="18"/>
                <w:szCs w:val="18"/>
              </w:rPr>
            </w:pPr>
            <w:r w:rsidRPr="00852DBB">
              <w:rPr>
                <w:rFonts w:cs="Arial"/>
                <w:sz w:val="18"/>
                <w:szCs w:val="18"/>
              </w:rPr>
              <w:t>35,929</w:t>
            </w:r>
            <w:r w:rsidRPr="00852DBB">
              <w:rPr>
                <w:rFonts w:cs="Arial"/>
                <w:b/>
                <w:sz w:val="18"/>
                <w:szCs w:val="18"/>
              </w:rPr>
              <w:t xml:space="preserve"> </w:t>
            </w:r>
            <w:r w:rsidRPr="00852DBB">
              <w:rPr>
                <w:rFonts w:cs="Arial"/>
                <w:sz w:val="18"/>
                <w:szCs w:val="18"/>
              </w:rPr>
              <w:t>(32,049-40,147)</w:t>
            </w:r>
          </w:p>
        </w:tc>
        <w:tc>
          <w:tcPr>
            <w:tcW w:w="2430" w:type="dxa"/>
            <w:vAlign w:val="center"/>
          </w:tcPr>
          <w:p w14:paraId="1A055356" w14:textId="77777777" w:rsidR="007C7266" w:rsidRPr="00852DBB" w:rsidRDefault="007C7266" w:rsidP="004C1E46">
            <w:pPr>
              <w:jc w:val="center"/>
              <w:rPr>
                <w:rFonts w:cs="Arial"/>
                <w:bCs/>
                <w:sz w:val="18"/>
                <w:szCs w:val="18"/>
              </w:rPr>
            </w:pPr>
            <w:r w:rsidRPr="00852DBB">
              <w:rPr>
                <w:rFonts w:cs="Arial"/>
                <w:bCs/>
                <w:sz w:val="18"/>
                <w:szCs w:val="18"/>
              </w:rPr>
              <w:t>15,490</w:t>
            </w:r>
            <w:r w:rsidRPr="00852DBB">
              <w:rPr>
                <w:rFonts w:cs="Arial"/>
                <w:b/>
                <w:bCs/>
                <w:sz w:val="18"/>
                <w:szCs w:val="18"/>
              </w:rPr>
              <w:t xml:space="preserve"> </w:t>
            </w:r>
            <w:r w:rsidRPr="00852DBB">
              <w:rPr>
                <w:rFonts w:cs="Arial"/>
                <w:bCs/>
                <w:sz w:val="18"/>
                <w:szCs w:val="18"/>
              </w:rPr>
              <w:t>(13,022-18,289)</w:t>
            </w:r>
          </w:p>
        </w:tc>
        <w:tc>
          <w:tcPr>
            <w:tcW w:w="1530" w:type="dxa"/>
            <w:tcBorders>
              <w:left w:val="nil"/>
            </w:tcBorders>
            <w:vAlign w:val="center"/>
          </w:tcPr>
          <w:p w14:paraId="595AD877" w14:textId="77777777" w:rsidR="007C7266" w:rsidRPr="00852DBB" w:rsidRDefault="007C7266" w:rsidP="004C1E46">
            <w:pPr>
              <w:jc w:val="center"/>
              <w:rPr>
                <w:rFonts w:cs="Arial"/>
                <w:sz w:val="18"/>
                <w:szCs w:val="18"/>
              </w:rPr>
            </w:pPr>
            <w:r w:rsidRPr="00852DBB">
              <w:rPr>
                <w:rFonts w:cs="Arial"/>
                <w:sz w:val="18"/>
                <w:szCs w:val="18"/>
              </w:rPr>
              <w:t>29.8</w:t>
            </w:r>
          </w:p>
        </w:tc>
      </w:tr>
      <w:tr w:rsidR="007C7266" w:rsidRPr="00852DBB" w14:paraId="2FC9AB0C" w14:textId="77777777" w:rsidTr="004C1E46">
        <w:trPr>
          <w:trHeight w:val="227"/>
        </w:trPr>
        <w:tc>
          <w:tcPr>
            <w:tcW w:w="1278" w:type="dxa"/>
            <w:tcBorders>
              <w:right w:val="single" w:sz="6" w:space="0" w:color="auto"/>
            </w:tcBorders>
            <w:vAlign w:val="center"/>
          </w:tcPr>
          <w:p w14:paraId="689E054F" w14:textId="77777777" w:rsidR="007C7266" w:rsidRPr="00852DBB" w:rsidRDefault="007C7266" w:rsidP="004C1E46">
            <w:pPr>
              <w:jc w:val="center"/>
              <w:rPr>
                <w:rFonts w:cs="Arial"/>
                <w:sz w:val="18"/>
                <w:szCs w:val="18"/>
              </w:rPr>
            </w:pPr>
            <w:r w:rsidRPr="00852DBB">
              <w:rPr>
                <w:rFonts w:cs="Arial"/>
                <w:sz w:val="18"/>
                <w:szCs w:val="18"/>
              </w:rPr>
              <w:t>2012</w:t>
            </w:r>
          </w:p>
        </w:tc>
        <w:tc>
          <w:tcPr>
            <w:tcW w:w="1350" w:type="dxa"/>
            <w:tcBorders>
              <w:right w:val="single" w:sz="6" w:space="0" w:color="auto"/>
            </w:tcBorders>
            <w:vAlign w:val="center"/>
          </w:tcPr>
          <w:p w14:paraId="113E8896" w14:textId="77777777" w:rsidR="007C7266" w:rsidRPr="00852DBB" w:rsidRDefault="007C7266" w:rsidP="004C1E46">
            <w:pPr>
              <w:jc w:val="center"/>
              <w:rPr>
                <w:rFonts w:cs="Arial"/>
                <w:sz w:val="18"/>
                <w:szCs w:val="18"/>
              </w:rPr>
            </w:pPr>
            <w:r w:rsidRPr="00852DBB">
              <w:rPr>
                <w:rFonts w:cs="Arial"/>
                <w:sz w:val="18"/>
                <w:szCs w:val="18"/>
              </w:rPr>
              <w:t>21,956</w:t>
            </w:r>
          </w:p>
        </w:tc>
        <w:tc>
          <w:tcPr>
            <w:tcW w:w="2700" w:type="dxa"/>
            <w:tcBorders>
              <w:left w:val="single" w:sz="6" w:space="0" w:color="auto"/>
            </w:tcBorders>
            <w:vAlign w:val="center"/>
          </w:tcPr>
          <w:p w14:paraId="270A90A6" w14:textId="77777777" w:rsidR="007C7266" w:rsidRPr="00852DBB" w:rsidRDefault="007C7266" w:rsidP="004C1E46">
            <w:pPr>
              <w:jc w:val="center"/>
              <w:rPr>
                <w:rFonts w:cs="Arial"/>
                <w:sz w:val="18"/>
                <w:szCs w:val="18"/>
              </w:rPr>
            </w:pPr>
            <w:r w:rsidRPr="00852DBB">
              <w:rPr>
                <w:rFonts w:cs="Arial"/>
                <w:sz w:val="18"/>
                <w:szCs w:val="18"/>
              </w:rPr>
              <w:t>62,841</w:t>
            </w:r>
            <w:r w:rsidRPr="00852DBB">
              <w:rPr>
                <w:rFonts w:cs="Arial"/>
                <w:b/>
                <w:sz w:val="18"/>
                <w:szCs w:val="18"/>
              </w:rPr>
              <w:t xml:space="preserve"> </w:t>
            </w:r>
            <w:r w:rsidRPr="00852DBB">
              <w:rPr>
                <w:rFonts w:cs="Arial"/>
                <w:sz w:val="18"/>
                <w:szCs w:val="18"/>
              </w:rPr>
              <w:t>(55,985-70,299)</w:t>
            </w:r>
          </w:p>
        </w:tc>
        <w:tc>
          <w:tcPr>
            <w:tcW w:w="2430" w:type="dxa"/>
            <w:vAlign w:val="center"/>
          </w:tcPr>
          <w:p w14:paraId="5B5C05F2" w14:textId="77777777" w:rsidR="007C7266" w:rsidRPr="00852DBB" w:rsidRDefault="007C7266" w:rsidP="004C1E46">
            <w:pPr>
              <w:jc w:val="center"/>
              <w:rPr>
                <w:rFonts w:cs="Arial"/>
                <w:bCs/>
                <w:sz w:val="18"/>
                <w:szCs w:val="18"/>
              </w:rPr>
            </w:pPr>
            <w:r w:rsidRPr="00852DBB">
              <w:rPr>
                <w:rFonts w:cs="Arial"/>
                <w:bCs/>
                <w:sz w:val="18"/>
                <w:szCs w:val="18"/>
              </w:rPr>
              <w:t>33,679</w:t>
            </w:r>
            <w:r w:rsidRPr="00852DBB">
              <w:rPr>
                <w:rFonts w:cs="Arial"/>
                <w:b/>
                <w:bCs/>
                <w:sz w:val="18"/>
                <w:szCs w:val="18"/>
              </w:rPr>
              <w:t xml:space="preserve"> </w:t>
            </w:r>
            <w:r w:rsidRPr="00852DBB">
              <w:rPr>
                <w:rFonts w:cs="Arial"/>
                <w:bCs/>
                <w:sz w:val="18"/>
                <w:szCs w:val="18"/>
              </w:rPr>
              <w:t>(28,430-39,613)</w:t>
            </w:r>
          </w:p>
        </w:tc>
        <w:tc>
          <w:tcPr>
            <w:tcW w:w="1530" w:type="dxa"/>
            <w:tcBorders>
              <w:left w:val="nil"/>
            </w:tcBorders>
            <w:vAlign w:val="center"/>
          </w:tcPr>
          <w:p w14:paraId="745D065A" w14:textId="77777777" w:rsidR="007C7266" w:rsidRPr="00852DBB" w:rsidRDefault="007C7266" w:rsidP="004C1E46">
            <w:pPr>
              <w:jc w:val="center"/>
              <w:rPr>
                <w:rFonts w:cs="Arial"/>
                <w:sz w:val="18"/>
                <w:szCs w:val="18"/>
              </w:rPr>
            </w:pPr>
            <w:r w:rsidRPr="00852DBB">
              <w:rPr>
                <w:rFonts w:cs="Arial"/>
                <w:sz w:val="18"/>
                <w:szCs w:val="18"/>
              </w:rPr>
              <w:t>34.9</w:t>
            </w:r>
          </w:p>
        </w:tc>
      </w:tr>
      <w:tr w:rsidR="007C7266" w:rsidRPr="00852DBB" w14:paraId="01731BAB" w14:textId="77777777" w:rsidTr="004C1E46">
        <w:trPr>
          <w:trHeight w:val="227"/>
        </w:trPr>
        <w:tc>
          <w:tcPr>
            <w:tcW w:w="1278" w:type="dxa"/>
            <w:tcBorders>
              <w:right w:val="single" w:sz="6" w:space="0" w:color="auto"/>
            </w:tcBorders>
            <w:vAlign w:val="center"/>
          </w:tcPr>
          <w:p w14:paraId="66B3CB0A" w14:textId="77777777" w:rsidR="007C7266" w:rsidRPr="00852DBB" w:rsidRDefault="007C7266" w:rsidP="004C1E46">
            <w:pPr>
              <w:jc w:val="center"/>
              <w:rPr>
                <w:rFonts w:cs="Arial"/>
                <w:sz w:val="18"/>
                <w:szCs w:val="18"/>
              </w:rPr>
            </w:pPr>
            <w:r w:rsidRPr="00852DBB">
              <w:rPr>
                <w:rFonts w:cs="Arial"/>
                <w:sz w:val="18"/>
                <w:szCs w:val="18"/>
              </w:rPr>
              <w:t>2013</w:t>
            </w:r>
          </w:p>
        </w:tc>
        <w:tc>
          <w:tcPr>
            <w:tcW w:w="1350" w:type="dxa"/>
            <w:tcBorders>
              <w:right w:val="single" w:sz="6" w:space="0" w:color="auto"/>
            </w:tcBorders>
            <w:vAlign w:val="center"/>
          </w:tcPr>
          <w:p w14:paraId="1A813D1D" w14:textId="77777777" w:rsidR="007C7266" w:rsidRPr="00852DBB" w:rsidRDefault="007C7266" w:rsidP="004C1E46">
            <w:pPr>
              <w:jc w:val="center"/>
              <w:rPr>
                <w:rFonts w:cs="Arial"/>
                <w:sz w:val="18"/>
                <w:szCs w:val="18"/>
              </w:rPr>
            </w:pPr>
            <w:r w:rsidRPr="00852DBB">
              <w:rPr>
                <w:rFonts w:cs="Arial"/>
                <w:sz w:val="18"/>
                <w:szCs w:val="18"/>
              </w:rPr>
              <w:t>26,049</w:t>
            </w:r>
          </w:p>
        </w:tc>
        <w:tc>
          <w:tcPr>
            <w:tcW w:w="2700" w:type="dxa"/>
            <w:tcBorders>
              <w:left w:val="single" w:sz="6" w:space="0" w:color="auto"/>
            </w:tcBorders>
            <w:vAlign w:val="center"/>
          </w:tcPr>
          <w:p w14:paraId="6B124C63" w14:textId="77777777" w:rsidR="007C7266" w:rsidRPr="00852DBB" w:rsidRDefault="007C7266" w:rsidP="004C1E46">
            <w:pPr>
              <w:jc w:val="center"/>
              <w:rPr>
                <w:rFonts w:cs="Arial"/>
                <w:sz w:val="18"/>
                <w:szCs w:val="18"/>
              </w:rPr>
            </w:pPr>
            <w:r w:rsidRPr="00852DBB">
              <w:rPr>
                <w:rFonts w:cs="Arial"/>
                <w:sz w:val="18"/>
                <w:szCs w:val="18"/>
              </w:rPr>
              <w:t>74,778</w:t>
            </w:r>
            <w:r w:rsidRPr="00852DBB">
              <w:rPr>
                <w:rFonts w:cs="Arial"/>
                <w:b/>
                <w:sz w:val="18"/>
                <w:szCs w:val="18"/>
              </w:rPr>
              <w:t xml:space="preserve"> </w:t>
            </w:r>
            <w:r w:rsidRPr="00852DBB">
              <w:rPr>
                <w:rFonts w:cs="Arial"/>
                <w:sz w:val="18"/>
                <w:szCs w:val="18"/>
              </w:rPr>
              <w:t>(64,881-85,748)</w:t>
            </w:r>
          </w:p>
        </w:tc>
        <w:tc>
          <w:tcPr>
            <w:tcW w:w="2430" w:type="dxa"/>
            <w:vAlign w:val="center"/>
          </w:tcPr>
          <w:p w14:paraId="38095D6A" w14:textId="77777777" w:rsidR="007C7266" w:rsidRPr="00852DBB" w:rsidRDefault="007C7266" w:rsidP="004C1E46">
            <w:pPr>
              <w:jc w:val="center"/>
              <w:rPr>
                <w:rFonts w:cs="Arial"/>
                <w:bCs/>
                <w:sz w:val="18"/>
                <w:szCs w:val="18"/>
              </w:rPr>
            </w:pPr>
            <w:r w:rsidRPr="00852DBB">
              <w:rPr>
                <w:rFonts w:cs="Arial"/>
                <w:bCs/>
                <w:sz w:val="18"/>
                <w:szCs w:val="18"/>
              </w:rPr>
              <w:t>25,615</w:t>
            </w:r>
            <w:r w:rsidRPr="00852DBB">
              <w:rPr>
                <w:rFonts w:cs="Arial"/>
                <w:b/>
                <w:bCs/>
                <w:sz w:val="18"/>
                <w:szCs w:val="18"/>
              </w:rPr>
              <w:t xml:space="preserve"> </w:t>
            </w:r>
            <w:r w:rsidRPr="00852DBB">
              <w:rPr>
                <w:rFonts w:cs="Arial"/>
                <w:bCs/>
                <w:sz w:val="18"/>
                <w:szCs w:val="18"/>
              </w:rPr>
              <w:t>(21,607-30,147)</w:t>
            </w:r>
          </w:p>
        </w:tc>
        <w:tc>
          <w:tcPr>
            <w:tcW w:w="1530" w:type="dxa"/>
            <w:tcBorders>
              <w:left w:val="nil"/>
            </w:tcBorders>
            <w:vAlign w:val="center"/>
          </w:tcPr>
          <w:p w14:paraId="5A517144" w14:textId="77777777" w:rsidR="007C7266" w:rsidRPr="00852DBB" w:rsidRDefault="007C7266" w:rsidP="004C1E46">
            <w:pPr>
              <w:jc w:val="center"/>
              <w:rPr>
                <w:rFonts w:cs="Arial"/>
                <w:sz w:val="18"/>
                <w:szCs w:val="18"/>
              </w:rPr>
            </w:pPr>
            <w:r w:rsidRPr="00852DBB">
              <w:rPr>
                <w:rFonts w:cs="Arial"/>
                <w:sz w:val="18"/>
                <w:szCs w:val="18"/>
              </w:rPr>
              <w:t>34.8</w:t>
            </w:r>
          </w:p>
        </w:tc>
      </w:tr>
      <w:tr w:rsidR="007C7266" w:rsidRPr="00852DBB" w14:paraId="3C797C57" w14:textId="77777777" w:rsidTr="004C1E46">
        <w:trPr>
          <w:trHeight w:val="227"/>
        </w:trPr>
        <w:tc>
          <w:tcPr>
            <w:tcW w:w="1278" w:type="dxa"/>
            <w:tcBorders>
              <w:right w:val="single" w:sz="6" w:space="0" w:color="auto"/>
            </w:tcBorders>
            <w:vAlign w:val="center"/>
          </w:tcPr>
          <w:p w14:paraId="37F91A0E" w14:textId="77777777" w:rsidR="007C7266" w:rsidRPr="00852DBB" w:rsidRDefault="007C7266" w:rsidP="004C1E46">
            <w:pPr>
              <w:jc w:val="center"/>
              <w:rPr>
                <w:rFonts w:cs="Arial"/>
                <w:sz w:val="18"/>
                <w:szCs w:val="18"/>
              </w:rPr>
            </w:pPr>
            <w:r w:rsidRPr="00852DBB">
              <w:rPr>
                <w:rFonts w:cs="Arial"/>
                <w:sz w:val="18"/>
                <w:szCs w:val="18"/>
              </w:rPr>
              <w:t>2014</w:t>
            </w:r>
          </w:p>
        </w:tc>
        <w:tc>
          <w:tcPr>
            <w:tcW w:w="1350" w:type="dxa"/>
            <w:tcBorders>
              <w:right w:val="single" w:sz="6" w:space="0" w:color="auto"/>
            </w:tcBorders>
            <w:vAlign w:val="center"/>
          </w:tcPr>
          <w:p w14:paraId="6A6967FF" w14:textId="77777777" w:rsidR="007C7266" w:rsidRPr="00852DBB" w:rsidRDefault="007C7266" w:rsidP="004C1E46">
            <w:pPr>
              <w:jc w:val="center"/>
              <w:rPr>
                <w:rFonts w:cs="Arial"/>
                <w:sz w:val="18"/>
                <w:szCs w:val="18"/>
              </w:rPr>
            </w:pPr>
            <w:r w:rsidRPr="00852DBB">
              <w:rPr>
                <w:rFonts w:cs="Arial"/>
                <w:sz w:val="18"/>
                <w:szCs w:val="18"/>
              </w:rPr>
              <w:t>24,479</w:t>
            </w:r>
          </w:p>
        </w:tc>
        <w:tc>
          <w:tcPr>
            <w:tcW w:w="2700" w:type="dxa"/>
            <w:tcBorders>
              <w:left w:val="single" w:sz="6" w:space="0" w:color="auto"/>
            </w:tcBorders>
            <w:vAlign w:val="center"/>
          </w:tcPr>
          <w:p w14:paraId="68C78FEE" w14:textId="77777777" w:rsidR="007C7266" w:rsidRPr="00852DBB" w:rsidRDefault="007C7266" w:rsidP="004C1E46">
            <w:pPr>
              <w:jc w:val="center"/>
              <w:rPr>
                <w:rFonts w:cs="Arial"/>
                <w:sz w:val="18"/>
                <w:szCs w:val="18"/>
              </w:rPr>
            </w:pPr>
            <w:r w:rsidRPr="00852DBB">
              <w:rPr>
                <w:rFonts w:cs="Arial"/>
                <w:sz w:val="18"/>
                <w:szCs w:val="18"/>
              </w:rPr>
              <w:t>66,709</w:t>
            </w:r>
            <w:r w:rsidRPr="00852DBB">
              <w:rPr>
                <w:rFonts w:cs="Arial"/>
                <w:b/>
                <w:sz w:val="18"/>
                <w:szCs w:val="18"/>
              </w:rPr>
              <w:t xml:space="preserve"> </w:t>
            </w:r>
            <w:r w:rsidRPr="00852DBB">
              <w:rPr>
                <w:rFonts w:cs="Arial"/>
                <w:sz w:val="18"/>
                <w:szCs w:val="18"/>
              </w:rPr>
              <w:t>(54,294-81,108)</w:t>
            </w:r>
          </w:p>
        </w:tc>
        <w:tc>
          <w:tcPr>
            <w:tcW w:w="2430" w:type="dxa"/>
            <w:vAlign w:val="center"/>
          </w:tcPr>
          <w:p w14:paraId="4AE985B0" w14:textId="77777777" w:rsidR="007C7266" w:rsidRPr="00852DBB" w:rsidRDefault="007C7266" w:rsidP="004C1E46">
            <w:pPr>
              <w:jc w:val="center"/>
              <w:rPr>
                <w:rFonts w:cs="Arial"/>
                <w:b/>
                <w:bCs/>
                <w:sz w:val="18"/>
                <w:szCs w:val="18"/>
              </w:rPr>
            </w:pPr>
            <w:r w:rsidRPr="00852DBB">
              <w:rPr>
                <w:rFonts w:cs="Arial"/>
                <w:bCs/>
                <w:sz w:val="18"/>
                <w:szCs w:val="18"/>
              </w:rPr>
              <w:t>27,092</w:t>
            </w:r>
            <w:r w:rsidRPr="00852DBB">
              <w:rPr>
                <w:rFonts w:cs="Arial"/>
                <w:b/>
                <w:bCs/>
                <w:sz w:val="18"/>
                <w:szCs w:val="18"/>
              </w:rPr>
              <w:t xml:space="preserve"> </w:t>
            </w:r>
            <w:r w:rsidRPr="00852DBB">
              <w:rPr>
                <w:rFonts w:cs="Arial"/>
                <w:bCs/>
                <w:sz w:val="18"/>
                <w:szCs w:val="18"/>
              </w:rPr>
              <w:t>(22,041-32,952)</w:t>
            </w:r>
          </w:p>
        </w:tc>
        <w:tc>
          <w:tcPr>
            <w:tcW w:w="1530" w:type="dxa"/>
            <w:tcBorders>
              <w:left w:val="nil"/>
            </w:tcBorders>
            <w:vAlign w:val="center"/>
          </w:tcPr>
          <w:p w14:paraId="7BBA7DD0" w14:textId="77777777" w:rsidR="007C7266" w:rsidRPr="00852DBB" w:rsidRDefault="007C7266" w:rsidP="004C1E46">
            <w:pPr>
              <w:jc w:val="center"/>
              <w:rPr>
                <w:rFonts w:cs="Arial"/>
                <w:sz w:val="18"/>
                <w:szCs w:val="18"/>
              </w:rPr>
            </w:pPr>
            <w:r w:rsidRPr="00852DBB">
              <w:rPr>
                <w:rFonts w:cs="Arial"/>
                <w:sz w:val="18"/>
                <w:szCs w:val="18"/>
              </w:rPr>
              <w:t>36.7</w:t>
            </w:r>
          </w:p>
        </w:tc>
      </w:tr>
      <w:tr w:rsidR="007C7266" w:rsidRPr="00852DBB" w14:paraId="50A5C9D4" w14:textId="77777777" w:rsidTr="004C1E46">
        <w:trPr>
          <w:trHeight w:val="227"/>
        </w:trPr>
        <w:tc>
          <w:tcPr>
            <w:tcW w:w="1278" w:type="dxa"/>
            <w:tcBorders>
              <w:right w:val="single" w:sz="6" w:space="0" w:color="auto"/>
            </w:tcBorders>
            <w:vAlign w:val="center"/>
          </w:tcPr>
          <w:p w14:paraId="1BA3DF1D" w14:textId="77777777" w:rsidR="007C7266" w:rsidRPr="00852DBB" w:rsidRDefault="007C7266" w:rsidP="004C1E46">
            <w:pPr>
              <w:jc w:val="center"/>
              <w:rPr>
                <w:rFonts w:cs="Arial"/>
                <w:sz w:val="18"/>
                <w:szCs w:val="18"/>
              </w:rPr>
            </w:pPr>
            <w:r w:rsidRPr="00852DBB">
              <w:rPr>
                <w:rFonts w:cs="Arial"/>
                <w:sz w:val="18"/>
                <w:szCs w:val="18"/>
              </w:rPr>
              <w:t>2015</w:t>
            </w:r>
          </w:p>
        </w:tc>
        <w:tc>
          <w:tcPr>
            <w:tcW w:w="1350" w:type="dxa"/>
            <w:tcBorders>
              <w:right w:val="single" w:sz="6" w:space="0" w:color="auto"/>
            </w:tcBorders>
            <w:vAlign w:val="center"/>
          </w:tcPr>
          <w:p w14:paraId="78B31647" w14:textId="77777777" w:rsidR="007C7266" w:rsidRPr="00852DBB" w:rsidRDefault="007C7266" w:rsidP="004C1E46">
            <w:pPr>
              <w:jc w:val="center"/>
              <w:rPr>
                <w:rFonts w:cs="Arial"/>
                <w:sz w:val="18"/>
                <w:szCs w:val="18"/>
              </w:rPr>
            </w:pPr>
            <w:r w:rsidRPr="00852DBB">
              <w:rPr>
                <w:rFonts w:cs="Arial"/>
                <w:sz w:val="18"/>
                <w:szCs w:val="18"/>
              </w:rPr>
              <w:t>25,911</w:t>
            </w:r>
          </w:p>
        </w:tc>
        <w:tc>
          <w:tcPr>
            <w:tcW w:w="2700" w:type="dxa"/>
            <w:tcBorders>
              <w:left w:val="single" w:sz="6" w:space="0" w:color="auto"/>
            </w:tcBorders>
            <w:vAlign w:val="center"/>
          </w:tcPr>
          <w:p w14:paraId="096A8B39" w14:textId="77777777" w:rsidR="007C7266" w:rsidRPr="00852DBB" w:rsidRDefault="007C7266" w:rsidP="004C1E46">
            <w:pPr>
              <w:jc w:val="center"/>
              <w:rPr>
                <w:rFonts w:cs="Arial"/>
                <w:b/>
                <w:sz w:val="18"/>
                <w:szCs w:val="18"/>
              </w:rPr>
            </w:pPr>
            <w:r w:rsidRPr="00852DBB">
              <w:rPr>
                <w:rFonts w:cs="Arial"/>
                <w:sz w:val="18"/>
                <w:szCs w:val="18"/>
              </w:rPr>
              <w:t>67,990</w:t>
            </w:r>
            <w:r w:rsidRPr="00852DBB">
              <w:rPr>
                <w:rFonts w:cs="Arial"/>
                <w:b/>
                <w:sz w:val="18"/>
                <w:szCs w:val="18"/>
              </w:rPr>
              <w:t xml:space="preserve"> </w:t>
            </w:r>
            <w:r w:rsidRPr="00852DBB">
              <w:rPr>
                <w:rFonts w:cs="Arial"/>
                <w:sz w:val="18"/>
                <w:szCs w:val="18"/>
              </w:rPr>
              <w:t>(59,802-76,978)</w:t>
            </w:r>
          </w:p>
        </w:tc>
        <w:tc>
          <w:tcPr>
            <w:tcW w:w="2430" w:type="dxa"/>
            <w:vAlign w:val="center"/>
          </w:tcPr>
          <w:p w14:paraId="576BACB3" w14:textId="77777777" w:rsidR="007C7266" w:rsidRPr="00852DBB" w:rsidRDefault="007C7266" w:rsidP="004C1E46">
            <w:pPr>
              <w:jc w:val="center"/>
              <w:rPr>
                <w:rFonts w:cs="Arial"/>
                <w:b/>
                <w:bCs/>
                <w:sz w:val="18"/>
                <w:szCs w:val="18"/>
              </w:rPr>
            </w:pPr>
            <w:r w:rsidRPr="00852DBB">
              <w:rPr>
                <w:rFonts w:cs="Arial"/>
                <w:bCs/>
                <w:sz w:val="18"/>
                <w:szCs w:val="18"/>
              </w:rPr>
              <w:t>23,863</w:t>
            </w:r>
            <w:r w:rsidRPr="00852DBB">
              <w:rPr>
                <w:rFonts w:cs="Arial"/>
                <w:b/>
                <w:bCs/>
                <w:sz w:val="18"/>
                <w:szCs w:val="18"/>
              </w:rPr>
              <w:t xml:space="preserve"> </w:t>
            </w:r>
            <w:r w:rsidRPr="00852DBB">
              <w:rPr>
                <w:rFonts w:cs="Arial"/>
                <w:bCs/>
                <w:sz w:val="18"/>
                <w:szCs w:val="18"/>
              </w:rPr>
              <w:t>(20,356-27,799)</w:t>
            </w:r>
          </w:p>
        </w:tc>
        <w:tc>
          <w:tcPr>
            <w:tcW w:w="1530" w:type="dxa"/>
            <w:tcBorders>
              <w:left w:val="nil"/>
            </w:tcBorders>
            <w:vAlign w:val="center"/>
          </w:tcPr>
          <w:p w14:paraId="58CD2232" w14:textId="77777777" w:rsidR="007C7266" w:rsidRPr="00852DBB" w:rsidRDefault="007C7266" w:rsidP="004C1E46">
            <w:pPr>
              <w:jc w:val="center"/>
              <w:rPr>
                <w:rFonts w:cs="Arial"/>
                <w:sz w:val="18"/>
                <w:szCs w:val="18"/>
              </w:rPr>
            </w:pPr>
            <w:r w:rsidRPr="00852DBB">
              <w:rPr>
                <w:rFonts w:cs="Arial"/>
                <w:sz w:val="18"/>
                <w:szCs w:val="18"/>
              </w:rPr>
              <w:t>38.1</w:t>
            </w:r>
          </w:p>
        </w:tc>
      </w:tr>
      <w:tr w:rsidR="007C7266" w:rsidRPr="00852DBB" w14:paraId="155EE7E6" w14:textId="77777777" w:rsidTr="004C1E46">
        <w:trPr>
          <w:trHeight w:val="227"/>
        </w:trPr>
        <w:tc>
          <w:tcPr>
            <w:tcW w:w="1278" w:type="dxa"/>
            <w:tcBorders>
              <w:right w:val="single" w:sz="6" w:space="0" w:color="auto"/>
            </w:tcBorders>
            <w:vAlign w:val="center"/>
          </w:tcPr>
          <w:p w14:paraId="033CB8EA" w14:textId="77777777" w:rsidR="007C7266" w:rsidRPr="00852DBB" w:rsidRDefault="007C7266" w:rsidP="004C1E46">
            <w:pPr>
              <w:jc w:val="center"/>
              <w:rPr>
                <w:rFonts w:cs="Arial"/>
                <w:sz w:val="18"/>
                <w:szCs w:val="18"/>
              </w:rPr>
            </w:pPr>
            <w:r w:rsidRPr="00852DBB">
              <w:rPr>
                <w:rFonts w:cs="Arial"/>
                <w:sz w:val="18"/>
                <w:szCs w:val="18"/>
              </w:rPr>
              <w:t>2016</w:t>
            </w:r>
          </w:p>
        </w:tc>
        <w:tc>
          <w:tcPr>
            <w:tcW w:w="1350" w:type="dxa"/>
            <w:tcBorders>
              <w:right w:val="single" w:sz="6" w:space="0" w:color="auto"/>
            </w:tcBorders>
            <w:vAlign w:val="center"/>
          </w:tcPr>
          <w:p w14:paraId="4B8E95E4" w14:textId="77777777" w:rsidR="007C7266" w:rsidRPr="00852DBB" w:rsidRDefault="007C7266" w:rsidP="004C1E46">
            <w:pPr>
              <w:jc w:val="center"/>
              <w:rPr>
                <w:rFonts w:cs="Arial"/>
                <w:sz w:val="18"/>
                <w:szCs w:val="18"/>
              </w:rPr>
            </w:pPr>
            <w:r w:rsidRPr="00852DBB">
              <w:rPr>
                <w:rFonts w:cs="Arial"/>
                <w:sz w:val="18"/>
                <w:szCs w:val="18"/>
              </w:rPr>
              <w:t>21,725</w:t>
            </w:r>
          </w:p>
        </w:tc>
        <w:tc>
          <w:tcPr>
            <w:tcW w:w="2700" w:type="dxa"/>
            <w:tcBorders>
              <w:left w:val="single" w:sz="6" w:space="0" w:color="auto"/>
            </w:tcBorders>
            <w:vAlign w:val="center"/>
          </w:tcPr>
          <w:p w14:paraId="38191E1A" w14:textId="77777777" w:rsidR="007C7266" w:rsidRPr="00852DBB" w:rsidRDefault="007C7266" w:rsidP="004C1E46">
            <w:pPr>
              <w:jc w:val="center"/>
              <w:rPr>
                <w:rFonts w:cs="Arial"/>
                <w:b/>
                <w:sz w:val="18"/>
                <w:szCs w:val="18"/>
              </w:rPr>
            </w:pPr>
            <w:r w:rsidRPr="00852DBB">
              <w:rPr>
                <w:rFonts w:cs="Arial"/>
                <w:sz w:val="18"/>
                <w:szCs w:val="18"/>
              </w:rPr>
              <w:t>58,927</w:t>
            </w:r>
            <w:r w:rsidRPr="00852DBB">
              <w:rPr>
                <w:rFonts w:cs="Arial"/>
                <w:b/>
                <w:sz w:val="18"/>
                <w:szCs w:val="18"/>
              </w:rPr>
              <w:t xml:space="preserve"> </w:t>
            </w:r>
            <w:r w:rsidRPr="00852DBB">
              <w:rPr>
                <w:rFonts w:cs="Arial"/>
                <w:sz w:val="18"/>
                <w:szCs w:val="18"/>
              </w:rPr>
              <w:t>(51,368-67,278)</w:t>
            </w:r>
          </w:p>
        </w:tc>
        <w:tc>
          <w:tcPr>
            <w:tcW w:w="2430" w:type="dxa"/>
            <w:vAlign w:val="center"/>
          </w:tcPr>
          <w:p w14:paraId="36A4A6DC" w14:textId="77777777" w:rsidR="007C7266" w:rsidRPr="00852DBB" w:rsidRDefault="007C7266" w:rsidP="004C1E46">
            <w:pPr>
              <w:jc w:val="center"/>
              <w:rPr>
                <w:rFonts w:cs="Arial"/>
                <w:b/>
                <w:bCs/>
                <w:sz w:val="18"/>
                <w:szCs w:val="18"/>
              </w:rPr>
            </w:pPr>
            <w:r w:rsidRPr="00852DBB">
              <w:rPr>
                <w:rFonts w:cs="Arial"/>
                <w:bCs/>
                <w:sz w:val="18"/>
                <w:szCs w:val="18"/>
              </w:rPr>
              <w:t>24,309</w:t>
            </w:r>
            <w:r w:rsidRPr="00852DBB">
              <w:rPr>
                <w:rFonts w:cs="Arial"/>
                <w:b/>
                <w:bCs/>
                <w:sz w:val="18"/>
                <w:szCs w:val="18"/>
              </w:rPr>
              <w:t xml:space="preserve"> </w:t>
            </w:r>
            <w:r w:rsidRPr="00852DBB">
              <w:rPr>
                <w:rFonts w:cs="Arial"/>
                <w:bCs/>
                <w:sz w:val="18"/>
                <w:szCs w:val="18"/>
              </w:rPr>
              <w:t>(20,876-28,143)</w:t>
            </w:r>
          </w:p>
        </w:tc>
        <w:tc>
          <w:tcPr>
            <w:tcW w:w="1530" w:type="dxa"/>
            <w:tcBorders>
              <w:left w:val="nil"/>
            </w:tcBorders>
            <w:vAlign w:val="center"/>
          </w:tcPr>
          <w:p w14:paraId="65A21079" w14:textId="77777777" w:rsidR="007C7266" w:rsidRPr="00852DBB" w:rsidRDefault="007C7266" w:rsidP="004C1E46">
            <w:pPr>
              <w:jc w:val="center"/>
              <w:rPr>
                <w:rFonts w:cs="Arial"/>
                <w:sz w:val="18"/>
                <w:szCs w:val="18"/>
              </w:rPr>
            </w:pPr>
            <w:r w:rsidRPr="00852DBB">
              <w:rPr>
                <w:rFonts w:cs="Arial"/>
                <w:sz w:val="18"/>
                <w:szCs w:val="18"/>
              </w:rPr>
              <w:t>36.9</w:t>
            </w:r>
          </w:p>
        </w:tc>
      </w:tr>
      <w:tr w:rsidR="007C7266" w:rsidRPr="00852DBB" w14:paraId="040C292B" w14:textId="77777777" w:rsidTr="004C1E46">
        <w:trPr>
          <w:trHeight w:val="227"/>
        </w:trPr>
        <w:tc>
          <w:tcPr>
            <w:tcW w:w="1278" w:type="dxa"/>
            <w:tcBorders>
              <w:right w:val="single" w:sz="6" w:space="0" w:color="auto"/>
            </w:tcBorders>
            <w:vAlign w:val="center"/>
          </w:tcPr>
          <w:p w14:paraId="74F31248" w14:textId="77777777" w:rsidR="007C7266" w:rsidRPr="00852DBB" w:rsidRDefault="007C7266" w:rsidP="004C1E46">
            <w:pPr>
              <w:jc w:val="center"/>
              <w:rPr>
                <w:rFonts w:cs="Arial"/>
                <w:sz w:val="18"/>
                <w:szCs w:val="18"/>
              </w:rPr>
            </w:pPr>
            <w:r w:rsidRPr="00852DBB">
              <w:rPr>
                <w:rFonts w:cs="Arial"/>
                <w:sz w:val="18"/>
                <w:szCs w:val="18"/>
              </w:rPr>
              <w:t>2017</w:t>
            </w:r>
          </w:p>
        </w:tc>
        <w:tc>
          <w:tcPr>
            <w:tcW w:w="1350" w:type="dxa"/>
            <w:tcBorders>
              <w:right w:val="single" w:sz="6" w:space="0" w:color="auto"/>
            </w:tcBorders>
            <w:vAlign w:val="center"/>
          </w:tcPr>
          <w:p w14:paraId="2C11490C" w14:textId="77777777" w:rsidR="007C7266" w:rsidRPr="00852DBB" w:rsidRDefault="007C7266" w:rsidP="004C1E46">
            <w:pPr>
              <w:jc w:val="center"/>
              <w:rPr>
                <w:rFonts w:cs="Arial"/>
                <w:sz w:val="18"/>
                <w:szCs w:val="18"/>
              </w:rPr>
            </w:pPr>
            <w:r w:rsidRPr="00852DBB">
              <w:rPr>
                <w:rFonts w:cs="Arial"/>
                <w:sz w:val="18"/>
                <w:szCs w:val="18"/>
              </w:rPr>
              <w:t>43,656</w:t>
            </w:r>
          </w:p>
        </w:tc>
        <w:tc>
          <w:tcPr>
            <w:tcW w:w="2700" w:type="dxa"/>
            <w:tcBorders>
              <w:left w:val="single" w:sz="6" w:space="0" w:color="auto"/>
            </w:tcBorders>
            <w:vAlign w:val="center"/>
          </w:tcPr>
          <w:p w14:paraId="2E2C12A0" w14:textId="7534E7E1" w:rsidR="007C7266" w:rsidRPr="00852DBB" w:rsidRDefault="0020395D" w:rsidP="004C1E46">
            <w:pPr>
              <w:jc w:val="center"/>
              <w:rPr>
                <w:rFonts w:cs="Arial"/>
                <w:b/>
                <w:sz w:val="18"/>
                <w:szCs w:val="18"/>
              </w:rPr>
            </w:pPr>
            <w:r w:rsidRPr="00852DBB">
              <w:rPr>
                <w:rFonts w:cs="Arial"/>
                <w:sz w:val="18"/>
                <w:szCs w:val="18"/>
              </w:rPr>
              <w:t xml:space="preserve">  </w:t>
            </w:r>
            <w:r w:rsidR="007C7266" w:rsidRPr="00852DBB">
              <w:rPr>
                <w:rFonts w:cs="Arial"/>
                <w:sz w:val="18"/>
                <w:szCs w:val="18"/>
              </w:rPr>
              <w:t>98,394 (87,150-110,677)</w:t>
            </w:r>
          </w:p>
        </w:tc>
        <w:tc>
          <w:tcPr>
            <w:tcW w:w="2430" w:type="dxa"/>
            <w:vAlign w:val="center"/>
          </w:tcPr>
          <w:p w14:paraId="6BD33F9E" w14:textId="77777777" w:rsidR="007C7266" w:rsidRPr="00852DBB" w:rsidRDefault="007C7266" w:rsidP="004C1E46">
            <w:pPr>
              <w:jc w:val="center"/>
              <w:rPr>
                <w:rFonts w:cs="Arial"/>
                <w:b/>
                <w:bCs/>
                <w:sz w:val="18"/>
                <w:szCs w:val="18"/>
              </w:rPr>
            </w:pPr>
            <w:r w:rsidRPr="00852DBB">
              <w:rPr>
                <w:rFonts w:cs="Arial"/>
                <w:bCs/>
                <w:sz w:val="18"/>
                <w:szCs w:val="18"/>
              </w:rPr>
              <w:t>14,650</w:t>
            </w:r>
            <w:r w:rsidRPr="00852DBB">
              <w:rPr>
                <w:rFonts w:cs="Arial"/>
                <w:b/>
                <w:bCs/>
                <w:sz w:val="18"/>
                <w:szCs w:val="18"/>
              </w:rPr>
              <w:t xml:space="preserve"> </w:t>
            </w:r>
            <w:r w:rsidRPr="00852DBB">
              <w:rPr>
                <w:rFonts w:cs="Arial"/>
                <w:bCs/>
                <w:sz w:val="18"/>
                <w:szCs w:val="18"/>
              </w:rPr>
              <w:t>(21,369-28,793)</w:t>
            </w:r>
          </w:p>
        </w:tc>
        <w:tc>
          <w:tcPr>
            <w:tcW w:w="1530" w:type="dxa"/>
            <w:tcBorders>
              <w:left w:val="nil"/>
            </w:tcBorders>
            <w:vAlign w:val="center"/>
          </w:tcPr>
          <w:p w14:paraId="223C72C8" w14:textId="77777777" w:rsidR="007C7266" w:rsidRPr="00852DBB" w:rsidRDefault="007C7266" w:rsidP="004C1E46">
            <w:pPr>
              <w:jc w:val="center"/>
              <w:rPr>
                <w:rFonts w:cs="Arial"/>
                <w:sz w:val="18"/>
                <w:szCs w:val="18"/>
              </w:rPr>
            </w:pPr>
            <w:r w:rsidRPr="00852DBB">
              <w:rPr>
                <w:rFonts w:cs="Arial"/>
                <w:sz w:val="18"/>
                <w:szCs w:val="18"/>
              </w:rPr>
              <w:t>44.4</w:t>
            </w:r>
          </w:p>
        </w:tc>
      </w:tr>
      <w:tr w:rsidR="007C7266" w:rsidRPr="00852DBB" w14:paraId="194058AC" w14:textId="77777777" w:rsidTr="004C1E46">
        <w:trPr>
          <w:trHeight w:val="227"/>
        </w:trPr>
        <w:tc>
          <w:tcPr>
            <w:tcW w:w="1278" w:type="dxa"/>
            <w:tcBorders>
              <w:right w:val="single" w:sz="6" w:space="0" w:color="auto"/>
            </w:tcBorders>
            <w:vAlign w:val="center"/>
          </w:tcPr>
          <w:p w14:paraId="6194072C" w14:textId="77777777" w:rsidR="007C7266" w:rsidRPr="00852DBB" w:rsidRDefault="007C7266" w:rsidP="004C1E46">
            <w:pPr>
              <w:jc w:val="center"/>
              <w:rPr>
                <w:rFonts w:cs="Arial"/>
                <w:sz w:val="18"/>
                <w:szCs w:val="18"/>
              </w:rPr>
            </w:pPr>
            <w:r w:rsidRPr="00852DBB">
              <w:rPr>
                <w:rFonts w:cs="Arial"/>
                <w:sz w:val="18"/>
                <w:szCs w:val="18"/>
              </w:rPr>
              <w:t>2018</w:t>
            </w:r>
          </w:p>
        </w:tc>
        <w:tc>
          <w:tcPr>
            <w:tcW w:w="1350" w:type="dxa"/>
            <w:tcBorders>
              <w:right w:val="single" w:sz="6" w:space="0" w:color="auto"/>
            </w:tcBorders>
            <w:vAlign w:val="center"/>
          </w:tcPr>
          <w:p w14:paraId="06E417CD" w14:textId="77777777" w:rsidR="007C7266" w:rsidRPr="00852DBB" w:rsidRDefault="007C7266" w:rsidP="004C1E46">
            <w:pPr>
              <w:jc w:val="center"/>
              <w:rPr>
                <w:rFonts w:cs="Arial"/>
                <w:sz w:val="18"/>
                <w:szCs w:val="18"/>
              </w:rPr>
            </w:pPr>
            <w:r w:rsidRPr="00852DBB">
              <w:rPr>
                <w:rFonts w:cs="Arial"/>
                <w:sz w:val="18"/>
                <w:szCs w:val="18"/>
              </w:rPr>
              <w:t>24,260</w:t>
            </w:r>
          </w:p>
        </w:tc>
        <w:tc>
          <w:tcPr>
            <w:tcW w:w="2700" w:type="dxa"/>
            <w:tcBorders>
              <w:left w:val="single" w:sz="6" w:space="0" w:color="auto"/>
            </w:tcBorders>
            <w:vAlign w:val="center"/>
          </w:tcPr>
          <w:p w14:paraId="7771CDC4" w14:textId="77777777" w:rsidR="007C7266" w:rsidRPr="00852DBB" w:rsidRDefault="007C7266" w:rsidP="004C1E46">
            <w:pPr>
              <w:jc w:val="center"/>
              <w:rPr>
                <w:rFonts w:cs="Arial"/>
                <w:b/>
                <w:sz w:val="18"/>
                <w:szCs w:val="18"/>
              </w:rPr>
            </w:pPr>
            <w:r w:rsidRPr="00852DBB">
              <w:rPr>
                <w:rFonts w:cs="Arial"/>
                <w:sz w:val="18"/>
                <w:szCs w:val="18"/>
              </w:rPr>
              <w:t>65,738</w:t>
            </w:r>
            <w:r w:rsidRPr="00852DBB">
              <w:rPr>
                <w:rFonts w:cs="Arial"/>
                <w:b/>
                <w:sz w:val="18"/>
                <w:szCs w:val="18"/>
              </w:rPr>
              <w:t xml:space="preserve"> </w:t>
            </w:r>
            <w:r w:rsidRPr="00852DBB">
              <w:rPr>
                <w:rFonts w:cs="Arial"/>
                <w:sz w:val="18"/>
                <w:szCs w:val="18"/>
              </w:rPr>
              <w:t>(57,221-75,157)</w:t>
            </w:r>
          </w:p>
        </w:tc>
        <w:tc>
          <w:tcPr>
            <w:tcW w:w="2430" w:type="dxa"/>
            <w:vAlign w:val="center"/>
          </w:tcPr>
          <w:p w14:paraId="63EFBE2E" w14:textId="77777777" w:rsidR="007C7266" w:rsidRPr="00852DBB" w:rsidRDefault="007C7266" w:rsidP="004C1E46">
            <w:pPr>
              <w:jc w:val="center"/>
              <w:rPr>
                <w:rFonts w:cs="Arial"/>
                <w:b/>
                <w:bCs/>
                <w:sz w:val="18"/>
                <w:szCs w:val="18"/>
              </w:rPr>
            </w:pPr>
            <w:r w:rsidRPr="00852DBB">
              <w:rPr>
                <w:rFonts w:cs="Arial"/>
                <w:bCs/>
                <w:sz w:val="18"/>
                <w:szCs w:val="18"/>
              </w:rPr>
              <w:t>14,759</w:t>
            </w:r>
            <w:r w:rsidRPr="00852DBB">
              <w:rPr>
                <w:rFonts w:cs="Arial"/>
                <w:b/>
                <w:bCs/>
                <w:sz w:val="18"/>
                <w:szCs w:val="18"/>
              </w:rPr>
              <w:t xml:space="preserve"> </w:t>
            </w:r>
            <w:r w:rsidRPr="00852DBB">
              <w:rPr>
                <w:rFonts w:cs="Arial"/>
                <w:bCs/>
                <w:sz w:val="18"/>
                <w:szCs w:val="18"/>
              </w:rPr>
              <w:t>(12,134-17,534)</w:t>
            </w:r>
          </w:p>
        </w:tc>
        <w:tc>
          <w:tcPr>
            <w:tcW w:w="1530" w:type="dxa"/>
            <w:tcBorders>
              <w:left w:val="nil"/>
            </w:tcBorders>
            <w:vAlign w:val="center"/>
          </w:tcPr>
          <w:p w14:paraId="7F5FCCCA" w14:textId="77777777" w:rsidR="007C7266" w:rsidRPr="00852DBB" w:rsidRDefault="007C7266" w:rsidP="004C1E46">
            <w:pPr>
              <w:jc w:val="center"/>
              <w:rPr>
                <w:rFonts w:cs="Arial"/>
                <w:sz w:val="18"/>
                <w:szCs w:val="18"/>
              </w:rPr>
            </w:pPr>
            <w:r w:rsidRPr="00852DBB">
              <w:rPr>
                <w:rFonts w:cs="Arial"/>
                <w:sz w:val="18"/>
                <w:szCs w:val="18"/>
              </w:rPr>
              <w:t>36.9</w:t>
            </w:r>
          </w:p>
        </w:tc>
      </w:tr>
      <w:tr w:rsidR="007C7266" w:rsidRPr="00852DBB" w14:paraId="76AF1D83" w14:textId="77777777" w:rsidTr="008B4202">
        <w:trPr>
          <w:trHeight w:val="227"/>
        </w:trPr>
        <w:tc>
          <w:tcPr>
            <w:tcW w:w="1278" w:type="dxa"/>
            <w:tcBorders>
              <w:right w:val="single" w:sz="6" w:space="0" w:color="auto"/>
            </w:tcBorders>
            <w:vAlign w:val="center"/>
          </w:tcPr>
          <w:p w14:paraId="5496788E" w14:textId="77777777" w:rsidR="007C7266" w:rsidRPr="00852DBB" w:rsidRDefault="007C7266" w:rsidP="004C1E46">
            <w:pPr>
              <w:jc w:val="center"/>
              <w:rPr>
                <w:rFonts w:cs="Arial"/>
                <w:sz w:val="18"/>
                <w:szCs w:val="18"/>
              </w:rPr>
            </w:pPr>
            <w:r w:rsidRPr="00852DBB">
              <w:rPr>
                <w:rFonts w:cs="Arial"/>
                <w:sz w:val="18"/>
                <w:szCs w:val="18"/>
              </w:rPr>
              <w:t>2019</w:t>
            </w:r>
          </w:p>
        </w:tc>
        <w:tc>
          <w:tcPr>
            <w:tcW w:w="1350" w:type="dxa"/>
            <w:tcBorders>
              <w:right w:val="single" w:sz="6" w:space="0" w:color="auto"/>
            </w:tcBorders>
            <w:vAlign w:val="center"/>
          </w:tcPr>
          <w:p w14:paraId="2B9BB0A9" w14:textId="77777777" w:rsidR="007C7266" w:rsidRPr="00852DBB" w:rsidRDefault="007C7266" w:rsidP="004C1E46">
            <w:pPr>
              <w:jc w:val="center"/>
              <w:rPr>
                <w:rFonts w:cs="Arial"/>
                <w:sz w:val="18"/>
                <w:szCs w:val="18"/>
              </w:rPr>
            </w:pPr>
            <w:r w:rsidRPr="00852DBB">
              <w:rPr>
                <w:rFonts w:cs="Arial"/>
                <w:sz w:val="18"/>
                <w:szCs w:val="18"/>
              </w:rPr>
              <w:t>31,707</w:t>
            </w:r>
          </w:p>
        </w:tc>
        <w:tc>
          <w:tcPr>
            <w:tcW w:w="2700" w:type="dxa"/>
            <w:tcBorders>
              <w:left w:val="single" w:sz="6" w:space="0" w:color="auto"/>
            </w:tcBorders>
            <w:vAlign w:val="center"/>
          </w:tcPr>
          <w:p w14:paraId="0ED50B67" w14:textId="77777777" w:rsidR="007C7266" w:rsidRPr="00852DBB" w:rsidRDefault="007C7266" w:rsidP="004C1E46">
            <w:pPr>
              <w:jc w:val="center"/>
              <w:rPr>
                <w:rFonts w:cs="Arial"/>
                <w:sz w:val="18"/>
                <w:szCs w:val="18"/>
              </w:rPr>
            </w:pPr>
            <w:r w:rsidRPr="00852DBB">
              <w:rPr>
                <w:rFonts w:cs="Arial"/>
                <w:sz w:val="18"/>
                <w:szCs w:val="18"/>
              </w:rPr>
              <w:t>80,746 (70,984-91,467)</w:t>
            </w:r>
          </w:p>
        </w:tc>
        <w:tc>
          <w:tcPr>
            <w:tcW w:w="2430" w:type="dxa"/>
            <w:vAlign w:val="center"/>
          </w:tcPr>
          <w:p w14:paraId="1E233740" w14:textId="77777777" w:rsidR="007C7266" w:rsidRPr="00852DBB" w:rsidRDefault="007C7266" w:rsidP="004C1E46">
            <w:pPr>
              <w:jc w:val="center"/>
              <w:rPr>
                <w:rFonts w:cs="Arial"/>
                <w:bCs/>
                <w:sz w:val="18"/>
                <w:szCs w:val="18"/>
              </w:rPr>
            </w:pPr>
            <w:r w:rsidRPr="00852DBB">
              <w:rPr>
                <w:rFonts w:cs="Arial"/>
                <w:bCs/>
                <w:sz w:val="18"/>
                <w:szCs w:val="18"/>
              </w:rPr>
              <w:t>21,432 (17,270-26,291)</w:t>
            </w:r>
          </w:p>
        </w:tc>
        <w:tc>
          <w:tcPr>
            <w:tcW w:w="1530" w:type="dxa"/>
            <w:tcBorders>
              <w:left w:val="nil"/>
            </w:tcBorders>
            <w:vAlign w:val="center"/>
          </w:tcPr>
          <w:p w14:paraId="480B5B01" w14:textId="77777777" w:rsidR="007C7266" w:rsidRPr="00852DBB" w:rsidRDefault="007C7266" w:rsidP="004C1E46">
            <w:pPr>
              <w:jc w:val="center"/>
              <w:rPr>
                <w:rFonts w:cs="Arial"/>
                <w:sz w:val="18"/>
                <w:szCs w:val="18"/>
              </w:rPr>
            </w:pPr>
            <w:r w:rsidRPr="00852DBB">
              <w:rPr>
                <w:rFonts w:cs="Arial"/>
                <w:sz w:val="18"/>
                <w:szCs w:val="18"/>
              </w:rPr>
              <w:t>39.3</w:t>
            </w:r>
          </w:p>
        </w:tc>
      </w:tr>
      <w:tr w:rsidR="007C7266" w:rsidRPr="00852DBB" w14:paraId="3065F932" w14:textId="77777777" w:rsidTr="008B4202">
        <w:trPr>
          <w:trHeight w:val="227"/>
        </w:trPr>
        <w:tc>
          <w:tcPr>
            <w:tcW w:w="1278" w:type="dxa"/>
            <w:tcBorders>
              <w:right w:val="single" w:sz="6" w:space="0" w:color="auto"/>
            </w:tcBorders>
            <w:vAlign w:val="center"/>
          </w:tcPr>
          <w:p w14:paraId="370C16DD" w14:textId="77777777" w:rsidR="007C7266" w:rsidRPr="00852DBB" w:rsidRDefault="007C7266" w:rsidP="004C1E46">
            <w:pPr>
              <w:jc w:val="center"/>
              <w:rPr>
                <w:rFonts w:cs="Arial"/>
                <w:sz w:val="18"/>
                <w:szCs w:val="18"/>
              </w:rPr>
            </w:pPr>
            <w:r w:rsidRPr="00852DBB">
              <w:rPr>
                <w:rFonts w:cs="Arial"/>
                <w:sz w:val="18"/>
                <w:szCs w:val="18"/>
              </w:rPr>
              <w:t>2020</w:t>
            </w:r>
          </w:p>
        </w:tc>
        <w:tc>
          <w:tcPr>
            <w:tcW w:w="1350" w:type="dxa"/>
            <w:tcBorders>
              <w:right w:val="single" w:sz="6" w:space="0" w:color="auto"/>
            </w:tcBorders>
            <w:vAlign w:val="center"/>
          </w:tcPr>
          <w:p w14:paraId="65D5E1E4" w14:textId="77777777" w:rsidR="007C7266" w:rsidRPr="00852DBB" w:rsidRDefault="007C7266" w:rsidP="004C1E46">
            <w:pPr>
              <w:jc w:val="center"/>
              <w:rPr>
                <w:rFonts w:cs="Arial"/>
                <w:sz w:val="18"/>
                <w:szCs w:val="18"/>
              </w:rPr>
            </w:pPr>
            <w:r w:rsidRPr="00852DBB">
              <w:rPr>
                <w:rFonts w:cs="Arial"/>
                <w:sz w:val="18"/>
                <w:szCs w:val="18"/>
              </w:rPr>
              <w:t>28,156</w:t>
            </w:r>
          </w:p>
        </w:tc>
        <w:tc>
          <w:tcPr>
            <w:tcW w:w="2700" w:type="dxa"/>
            <w:tcBorders>
              <w:left w:val="single" w:sz="6" w:space="0" w:color="auto"/>
            </w:tcBorders>
            <w:shd w:val="clear" w:color="auto" w:fill="E6E6E6"/>
            <w:vAlign w:val="center"/>
          </w:tcPr>
          <w:p w14:paraId="5947DE37" w14:textId="77777777" w:rsidR="007C7266" w:rsidRPr="00852DBB" w:rsidRDefault="007C7266" w:rsidP="004C1E46">
            <w:pPr>
              <w:jc w:val="center"/>
              <w:rPr>
                <w:rFonts w:cs="Arial"/>
                <w:sz w:val="18"/>
                <w:szCs w:val="18"/>
              </w:rPr>
            </w:pPr>
            <w:r w:rsidRPr="00852DBB">
              <w:rPr>
                <w:rFonts w:cs="Arial"/>
                <w:sz w:val="18"/>
                <w:szCs w:val="18"/>
              </w:rPr>
              <w:t>79,066 (69,072-90,091)</w:t>
            </w:r>
          </w:p>
        </w:tc>
        <w:tc>
          <w:tcPr>
            <w:tcW w:w="2430" w:type="dxa"/>
            <w:shd w:val="clear" w:color="auto" w:fill="E6E6E6"/>
            <w:vAlign w:val="center"/>
          </w:tcPr>
          <w:p w14:paraId="3524BD85" w14:textId="77777777" w:rsidR="007C7266" w:rsidRPr="00852DBB" w:rsidRDefault="007C7266" w:rsidP="004C1E46">
            <w:pPr>
              <w:jc w:val="center"/>
              <w:rPr>
                <w:rFonts w:cs="Arial"/>
                <w:bCs/>
                <w:sz w:val="18"/>
                <w:szCs w:val="18"/>
              </w:rPr>
            </w:pPr>
            <w:r w:rsidRPr="00852DBB">
              <w:rPr>
                <w:rFonts w:cs="Arial"/>
                <w:bCs/>
                <w:sz w:val="18"/>
                <w:szCs w:val="18"/>
              </w:rPr>
              <w:t>20,291 (16,940-24,109)</w:t>
            </w:r>
          </w:p>
        </w:tc>
        <w:tc>
          <w:tcPr>
            <w:tcW w:w="1530" w:type="dxa"/>
            <w:tcBorders>
              <w:left w:val="nil"/>
            </w:tcBorders>
            <w:shd w:val="clear" w:color="auto" w:fill="E6E6E6"/>
            <w:vAlign w:val="center"/>
          </w:tcPr>
          <w:p w14:paraId="5D87737A" w14:textId="77777777" w:rsidR="007C7266" w:rsidRPr="00852DBB" w:rsidRDefault="007C7266" w:rsidP="004C1E46">
            <w:pPr>
              <w:jc w:val="center"/>
              <w:rPr>
                <w:rFonts w:cs="Arial"/>
                <w:sz w:val="18"/>
                <w:szCs w:val="18"/>
              </w:rPr>
            </w:pPr>
            <w:r w:rsidRPr="00852DBB">
              <w:rPr>
                <w:rFonts w:cs="Arial"/>
                <w:sz w:val="18"/>
                <w:szCs w:val="18"/>
              </w:rPr>
              <w:t>35.6</w:t>
            </w:r>
          </w:p>
        </w:tc>
      </w:tr>
      <w:tr w:rsidR="007C7266" w:rsidRPr="00852DBB" w14:paraId="64DDBE4D" w14:textId="77777777" w:rsidTr="008B4202">
        <w:trPr>
          <w:trHeight w:val="227"/>
        </w:trPr>
        <w:tc>
          <w:tcPr>
            <w:tcW w:w="1278" w:type="dxa"/>
            <w:tcBorders>
              <w:bottom w:val="single" w:sz="6" w:space="0" w:color="auto"/>
              <w:right w:val="single" w:sz="6" w:space="0" w:color="auto"/>
            </w:tcBorders>
            <w:vAlign w:val="center"/>
          </w:tcPr>
          <w:p w14:paraId="5315BFE4" w14:textId="77777777" w:rsidR="007C7266" w:rsidRPr="00852DBB" w:rsidRDefault="007C7266" w:rsidP="004C1E46">
            <w:pPr>
              <w:jc w:val="center"/>
              <w:rPr>
                <w:rFonts w:cs="Arial"/>
                <w:sz w:val="18"/>
                <w:szCs w:val="18"/>
              </w:rPr>
            </w:pPr>
            <w:r w:rsidRPr="00852DBB">
              <w:rPr>
                <w:rFonts w:cs="Arial"/>
                <w:sz w:val="18"/>
                <w:szCs w:val="18"/>
              </w:rPr>
              <w:t>2021</w:t>
            </w:r>
          </w:p>
        </w:tc>
        <w:tc>
          <w:tcPr>
            <w:tcW w:w="1350" w:type="dxa"/>
            <w:tcBorders>
              <w:bottom w:val="single" w:sz="6" w:space="0" w:color="auto"/>
              <w:right w:val="single" w:sz="6" w:space="0" w:color="auto"/>
            </w:tcBorders>
            <w:vAlign w:val="center"/>
          </w:tcPr>
          <w:p w14:paraId="046F67AC" w14:textId="77777777" w:rsidR="007C7266" w:rsidRPr="00852DBB" w:rsidRDefault="007C7266" w:rsidP="004C1E46">
            <w:pPr>
              <w:jc w:val="center"/>
              <w:rPr>
                <w:rFonts w:cs="Arial"/>
                <w:sz w:val="18"/>
                <w:szCs w:val="18"/>
              </w:rPr>
            </w:pPr>
            <w:r w:rsidRPr="00852DBB">
              <w:rPr>
                <w:rFonts w:cs="Arial"/>
                <w:sz w:val="18"/>
                <w:szCs w:val="18"/>
              </w:rPr>
              <w:t>-</w:t>
            </w:r>
          </w:p>
        </w:tc>
        <w:tc>
          <w:tcPr>
            <w:tcW w:w="2700" w:type="dxa"/>
            <w:tcBorders>
              <w:left w:val="single" w:sz="6" w:space="0" w:color="auto"/>
              <w:bottom w:val="single" w:sz="6" w:space="0" w:color="auto"/>
            </w:tcBorders>
            <w:shd w:val="clear" w:color="auto" w:fill="E6E6E6"/>
            <w:vAlign w:val="center"/>
          </w:tcPr>
          <w:p w14:paraId="40E8DCCB" w14:textId="77777777" w:rsidR="007C7266" w:rsidRPr="00852DBB" w:rsidRDefault="007C7266" w:rsidP="004C1E46">
            <w:pPr>
              <w:jc w:val="center"/>
              <w:rPr>
                <w:rFonts w:cs="Arial"/>
                <w:sz w:val="18"/>
                <w:szCs w:val="18"/>
              </w:rPr>
            </w:pPr>
            <w:r w:rsidRPr="00852DBB">
              <w:rPr>
                <w:rFonts w:cs="Arial"/>
                <w:sz w:val="18"/>
                <w:szCs w:val="18"/>
              </w:rPr>
              <w:t>77,748 (67,706-88,852)</w:t>
            </w:r>
          </w:p>
        </w:tc>
        <w:tc>
          <w:tcPr>
            <w:tcW w:w="2430" w:type="dxa"/>
            <w:tcBorders>
              <w:bottom w:val="single" w:sz="6" w:space="0" w:color="auto"/>
            </w:tcBorders>
            <w:shd w:val="clear" w:color="auto" w:fill="E6E6E6"/>
            <w:vAlign w:val="center"/>
          </w:tcPr>
          <w:p w14:paraId="406B3123" w14:textId="77777777" w:rsidR="007C7266" w:rsidRPr="00852DBB" w:rsidRDefault="007C7266" w:rsidP="004C1E46">
            <w:pPr>
              <w:jc w:val="center"/>
              <w:rPr>
                <w:rFonts w:cs="Arial"/>
                <w:bCs/>
                <w:sz w:val="18"/>
                <w:szCs w:val="18"/>
              </w:rPr>
            </w:pPr>
            <w:r w:rsidRPr="00852DBB">
              <w:rPr>
                <w:rFonts w:cs="Arial"/>
                <w:bCs/>
                <w:sz w:val="18"/>
                <w:szCs w:val="18"/>
              </w:rPr>
              <w:t>19,107 (16,235-22,</w:t>
            </w:r>
            <w:commentRangeStart w:id="91"/>
            <w:r w:rsidRPr="00852DBB">
              <w:rPr>
                <w:rFonts w:cs="Arial"/>
                <w:bCs/>
                <w:sz w:val="18"/>
                <w:szCs w:val="18"/>
              </w:rPr>
              <w:t>339</w:t>
            </w:r>
            <w:commentRangeEnd w:id="91"/>
            <w:r w:rsidR="00CF6851" w:rsidRPr="00852DBB">
              <w:rPr>
                <w:rStyle w:val="CommentReference"/>
              </w:rPr>
              <w:commentReference w:id="91"/>
            </w:r>
            <w:r w:rsidRPr="00852DBB">
              <w:rPr>
                <w:rFonts w:cs="Arial"/>
                <w:bCs/>
                <w:sz w:val="18"/>
                <w:szCs w:val="18"/>
              </w:rPr>
              <w:t>)</w:t>
            </w:r>
          </w:p>
        </w:tc>
        <w:tc>
          <w:tcPr>
            <w:tcW w:w="1530" w:type="dxa"/>
            <w:tcBorders>
              <w:left w:val="nil"/>
              <w:bottom w:val="single" w:sz="6" w:space="0" w:color="auto"/>
            </w:tcBorders>
            <w:shd w:val="clear" w:color="auto" w:fill="E6E6E6"/>
            <w:vAlign w:val="center"/>
          </w:tcPr>
          <w:p w14:paraId="6B48D9F0" w14:textId="05E83C89" w:rsidR="007C7266" w:rsidRPr="00852DBB" w:rsidRDefault="00787B05" w:rsidP="004C1E46">
            <w:pPr>
              <w:jc w:val="center"/>
              <w:rPr>
                <w:rFonts w:cs="Arial"/>
                <w:sz w:val="18"/>
                <w:szCs w:val="18"/>
              </w:rPr>
            </w:pPr>
            <w:r w:rsidRPr="00852DBB">
              <w:rPr>
                <w:rFonts w:cs="Arial"/>
                <w:sz w:val="18"/>
                <w:szCs w:val="18"/>
              </w:rPr>
              <w:t>-</w:t>
            </w:r>
          </w:p>
        </w:tc>
      </w:tr>
    </w:tbl>
    <w:p w14:paraId="60AB5669" w14:textId="77777777" w:rsidR="007C7266" w:rsidRDefault="007C7266" w:rsidP="00F87E32">
      <w:pPr>
        <w:pStyle w:val="Tablecaption"/>
        <w:rPr>
          <w:i/>
          <w:lang w:val="en-CA"/>
        </w:rPr>
      </w:pPr>
    </w:p>
    <w:p w14:paraId="37DA7B12" w14:textId="77777777" w:rsidR="007C7266" w:rsidRDefault="007C7266">
      <w:pPr>
        <w:spacing w:after="200" w:line="276" w:lineRule="auto"/>
        <w:rPr>
          <w:i/>
          <w:sz w:val="20"/>
          <w:lang w:val="en-CA"/>
        </w:rPr>
      </w:pPr>
      <w:r>
        <w:rPr>
          <w:i/>
          <w:lang w:val="en-CA"/>
        </w:rPr>
        <w:br w:type="page"/>
      </w:r>
    </w:p>
    <w:p w14:paraId="56A62406" w14:textId="77777777" w:rsidR="0025214F" w:rsidRDefault="0025214F" w:rsidP="0025214F">
      <w:pPr>
        <w:pStyle w:val="Caption-Table"/>
      </w:pPr>
      <w:r>
        <w:t>Table 6. Summary of the survey commercial biomass bias using the sum of the 2020 landings plus the 2020 residual biomass from the 2020 trawl survey or the initial commercial biomass from a Leslie analysis for the 2020 fishing season in the southern Gulf of St. Lawrence.</w:t>
      </w:r>
    </w:p>
    <w:tbl>
      <w:tblPr>
        <w:tblStyle w:val="TableGrid"/>
        <w:tblW w:w="60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2071"/>
        <w:gridCol w:w="1701"/>
        <w:gridCol w:w="1241"/>
      </w:tblGrid>
      <w:tr w:rsidR="0025214F" w14:paraId="66E0F49D" w14:textId="77777777" w:rsidTr="0025214F">
        <w:trPr>
          <w:jc w:val="center"/>
        </w:trPr>
        <w:tc>
          <w:tcPr>
            <w:tcW w:w="996" w:type="dxa"/>
            <w:tcBorders>
              <w:bottom w:val="single" w:sz="12" w:space="0" w:color="000000"/>
            </w:tcBorders>
          </w:tcPr>
          <w:p w14:paraId="3EC0E0FB" w14:textId="77777777" w:rsidR="0025214F" w:rsidRDefault="0025214F" w:rsidP="0025214F">
            <w:pPr>
              <w:pStyle w:val="Caption-Table"/>
              <w:rPr>
                <w:b/>
                <w:i w:val="0"/>
              </w:rPr>
            </w:pPr>
            <w:r>
              <w:rPr>
                <w:b/>
                <w:i w:val="0"/>
              </w:rPr>
              <w:t>Method</w:t>
            </w:r>
          </w:p>
        </w:tc>
        <w:tc>
          <w:tcPr>
            <w:tcW w:w="2071" w:type="dxa"/>
            <w:tcBorders>
              <w:bottom w:val="single" w:sz="12" w:space="0" w:color="000000"/>
            </w:tcBorders>
          </w:tcPr>
          <w:p w14:paraId="0883DF1E" w14:textId="77777777" w:rsidR="0025214F" w:rsidRDefault="0025214F" w:rsidP="0025214F">
            <w:pPr>
              <w:pStyle w:val="Caption-Table"/>
              <w:rPr>
                <w:b/>
                <w:i w:val="0"/>
              </w:rPr>
            </w:pPr>
            <w:r>
              <w:rPr>
                <w:b/>
                <w:i w:val="0"/>
              </w:rPr>
              <w:t>Quantity</w:t>
            </w:r>
          </w:p>
        </w:tc>
        <w:tc>
          <w:tcPr>
            <w:tcW w:w="1701" w:type="dxa"/>
            <w:tcBorders>
              <w:bottom w:val="single" w:sz="12" w:space="0" w:color="000000"/>
              <w:right w:val="single" w:sz="4" w:space="0" w:color="000000"/>
            </w:tcBorders>
          </w:tcPr>
          <w:p w14:paraId="461344E2" w14:textId="77777777" w:rsidR="0025214F" w:rsidRPr="002E4CD2" w:rsidRDefault="0025214F" w:rsidP="0025214F">
            <w:pPr>
              <w:pStyle w:val="Caption-Table"/>
              <w:rPr>
                <w:b/>
                <w:i w:val="0"/>
              </w:rPr>
            </w:pPr>
            <w:r>
              <w:rPr>
                <w:b/>
                <w:i w:val="0"/>
              </w:rPr>
              <w:t>Calculation</w:t>
            </w:r>
          </w:p>
        </w:tc>
        <w:tc>
          <w:tcPr>
            <w:tcW w:w="1241" w:type="dxa"/>
            <w:tcBorders>
              <w:left w:val="single" w:sz="4" w:space="0" w:color="000000"/>
              <w:bottom w:val="single" w:sz="12" w:space="0" w:color="000000"/>
            </w:tcBorders>
          </w:tcPr>
          <w:p w14:paraId="6C467AC6" w14:textId="77777777" w:rsidR="0025214F" w:rsidRPr="002E4CD2" w:rsidRDefault="0025214F" w:rsidP="0025214F">
            <w:pPr>
              <w:pStyle w:val="Caption-Table"/>
              <w:jc w:val="center"/>
              <w:rPr>
                <w:b/>
                <w:i w:val="0"/>
              </w:rPr>
            </w:pPr>
            <w:r w:rsidRPr="002E4CD2">
              <w:rPr>
                <w:b/>
                <w:i w:val="0"/>
              </w:rPr>
              <w:t>Value</w:t>
            </w:r>
          </w:p>
        </w:tc>
      </w:tr>
      <w:tr w:rsidR="0025214F" w14:paraId="48A9015D" w14:textId="77777777" w:rsidTr="0025214F">
        <w:trPr>
          <w:jc w:val="center"/>
        </w:trPr>
        <w:tc>
          <w:tcPr>
            <w:tcW w:w="996" w:type="dxa"/>
            <w:tcBorders>
              <w:top w:val="single" w:sz="12" w:space="0" w:color="000000"/>
            </w:tcBorders>
          </w:tcPr>
          <w:p w14:paraId="5F152072" w14:textId="77777777" w:rsidR="0025214F" w:rsidRDefault="0025214F" w:rsidP="0025214F">
            <w:pPr>
              <w:pStyle w:val="Caption-Table"/>
              <w:rPr>
                <w:i w:val="0"/>
                <w:lang w:val="en-US"/>
              </w:rPr>
            </w:pPr>
            <w:r>
              <w:rPr>
                <w:i w:val="0"/>
                <w:lang w:val="en-US"/>
              </w:rPr>
              <w:t>Residual</w:t>
            </w:r>
          </w:p>
        </w:tc>
        <w:tc>
          <w:tcPr>
            <w:tcW w:w="2071" w:type="dxa"/>
            <w:tcBorders>
              <w:top w:val="single" w:sz="12" w:space="0" w:color="000000"/>
            </w:tcBorders>
          </w:tcPr>
          <w:p w14:paraId="488AA774" w14:textId="77777777" w:rsidR="0025214F" w:rsidRDefault="0025214F" w:rsidP="0025214F">
            <w:pPr>
              <w:pStyle w:val="Caption-Table"/>
              <w:rPr>
                <w:i w:val="0"/>
                <w:lang w:val="en-US"/>
              </w:rPr>
            </w:pPr>
            <w:r>
              <w:rPr>
                <w:i w:val="0"/>
                <w:lang w:val="en-US"/>
              </w:rPr>
              <w:t>Projected pre-fishery biomass</w:t>
            </w:r>
          </w:p>
        </w:tc>
        <w:tc>
          <w:tcPr>
            <w:tcW w:w="1701" w:type="dxa"/>
            <w:tcBorders>
              <w:top w:val="single" w:sz="12" w:space="0" w:color="000000"/>
              <w:right w:val="single" w:sz="4" w:space="0" w:color="000000"/>
            </w:tcBorders>
          </w:tcPr>
          <w:p w14:paraId="0A46F884" w14:textId="77777777" w:rsidR="0025214F" w:rsidRPr="00E928C1" w:rsidRDefault="0025214F" w:rsidP="0025214F">
            <w:pPr>
              <w:pStyle w:val="Caption-Table"/>
              <w:rPr>
                <w:i w:val="0"/>
                <w:lang w:val="en-US"/>
              </w:rPr>
            </w:pPr>
            <w:r>
              <w:rPr>
                <w:i w:val="0"/>
                <w:lang w:val="en-US"/>
              </w:rPr>
              <w:t>0.7 x B</w:t>
            </w:r>
            <w:r>
              <w:rPr>
                <w:i w:val="0"/>
                <w:vertAlign w:val="subscript"/>
                <w:lang w:val="en-US"/>
              </w:rPr>
              <w:t>2019</w:t>
            </w:r>
            <w:r w:rsidRPr="00E928C1">
              <w:rPr>
                <w:i w:val="0"/>
                <w:lang w:val="en-US"/>
              </w:rPr>
              <w:t xml:space="preserve"> </w:t>
            </w:r>
          </w:p>
        </w:tc>
        <w:tc>
          <w:tcPr>
            <w:tcW w:w="1241" w:type="dxa"/>
            <w:tcBorders>
              <w:top w:val="single" w:sz="12" w:space="0" w:color="000000"/>
              <w:left w:val="single" w:sz="4" w:space="0" w:color="000000"/>
            </w:tcBorders>
            <w:shd w:val="clear" w:color="auto" w:fill="FFFFFF"/>
          </w:tcPr>
          <w:p w14:paraId="5FB89E97" w14:textId="77777777" w:rsidR="0025214F" w:rsidRPr="00E928C1" w:rsidRDefault="0025214F" w:rsidP="0025214F">
            <w:pPr>
              <w:pStyle w:val="Caption-Table"/>
              <w:jc w:val="center"/>
              <w:rPr>
                <w:rFonts w:cs="Arial"/>
                <w:i w:val="0"/>
              </w:rPr>
            </w:pPr>
            <w:r w:rsidRPr="00E928C1">
              <w:rPr>
                <w:rFonts w:cs="Arial"/>
                <w:bCs/>
                <w:i w:val="0"/>
                <w:color w:val="000000" w:themeColor="text1"/>
                <w:kern w:val="24"/>
                <w:lang w:val="fr-CA"/>
              </w:rPr>
              <w:t>55,346 t</w:t>
            </w:r>
          </w:p>
        </w:tc>
      </w:tr>
      <w:tr w:rsidR="0025214F" w14:paraId="5FDCA500" w14:textId="77777777" w:rsidTr="0025214F">
        <w:trPr>
          <w:jc w:val="center"/>
        </w:trPr>
        <w:tc>
          <w:tcPr>
            <w:tcW w:w="996" w:type="dxa"/>
          </w:tcPr>
          <w:p w14:paraId="16A625F4" w14:textId="77777777" w:rsidR="0025214F" w:rsidRDefault="0025214F" w:rsidP="0025214F">
            <w:pPr>
              <w:pStyle w:val="Caption-Table"/>
              <w:rPr>
                <w:i w:val="0"/>
                <w:lang w:val="en-US"/>
              </w:rPr>
            </w:pPr>
          </w:p>
        </w:tc>
        <w:tc>
          <w:tcPr>
            <w:tcW w:w="2071" w:type="dxa"/>
          </w:tcPr>
          <w:p w14:paraId="7F0ABAF5" w14:textId="77777777" w:rsidR="0025214F" w:rsidRDefault="0025214F" w:rsidP="0025214F">
            <w:pPr>
              <w:pStyle w:val="Caption-Table"/>
              <w:rPr>
                <w:i w:val="0"/>
                <w:lang w:val="en-US"/>
              </w:rPr>
            </w:pPr>
            <w:r>
              <w:rPr>
                <w:i w:val="0"/>
                <w:lang w:val="en-US"/>
              </w:rPr>
              <w:t>Retrospective pre-fishery biomass</w:t>
            </w:r>
          </w:p>
        </w:tc>
        <w:tc>
          <w:tcPr>
            <w:tcW w:w="1701" w:type="dxa"/>
            <w:tcBorders>
              <w:right w:val="single" w:sz="4" w:space="0" w:color="000000"/>
            </w:tcBorders>
          </w:tcPr>
          <w:p w14:paraId="59B3477B" w14:textId="77777777" w:rsidR="0025214F" w:rsidRPr="00E928C1" w:rsidRDefault="0025214F" w:rsidP="0025214F">
            <w:pPr>
              <w:pStyle w:val="Caption-Table"/>
              <w:rPr>
                <w:i w:val="0"/>
              </w:rPr>
            </w:pPr>
            <w:r>
              <w:rPr>
                <w:i w:val="0"/>
                <w:lang w:val="en-US"/>
              </w:rPr>
              <w:t>L</w:t>
            </w:r>
            <w:r>
              <w:rPr>
                <w:i w:val="0"/>
                <w:vertAlign w:val="subscript"/>
                <w:lang w:val="en-US"/>
              </w:rPr>
              <w:t>2020</w:t>
            </w:r>
            <w:r w:rsidRPr="00E928C1">
              <w:rPr>
                <w:i w:val="0"/>
                <w:lang w:val="en-US"/>
              </w:rPr>
              <w:t xml:space="preserve"> </w:t>
            </w:r>
            <w:r>
              <w:rPr>
                <w:i w:val="0"/>
                <w:lang w:val="en-US"/>
              </w:rPr>
              <w:t>+</w:t>
            </w:r>
            <w:r w:rsidRPr="00E928C1">
              <w:rPr>
                <w:i w:val="0"/>
                <w:lang w:val="en-US"/>
              </w:rPr>
              <w:t xml:space="preserve"> </w:t>
            </w:r>
            <w:r>
              <w:rPr>
                <w:i w:val="0"/>
                <w:lang w:val="en-US"/>
              </w:rPr>
              <w:t>Res</w:t>
            </w:r>
            <w:r>
              <w:rPr>
                <w:i w:val="0"/>
                <w:vertAlign w:val="subscript"/>
                <w:lang w:val="en-US"/>
              </w:rPr>
              <w:t>2020</w:t>
            </w:r>
            <w:r>
              <w:rPr>
                <w:i w:val="0"/>
                <w:lang w:val="en-US"/>
              </w:rPr>
              <w:t xml:space="preserve"> </w:t>
            </w:r>
          </w:p>
        </w:tc>
        <w:tc>
          <w:tcPr>
            <w:tcW w:w="1241" w:type="dxa"/>
            <w:tcBorders>
              <w:left w:val="single" w:sz="4" w:space="0" w:color="000000"/>
            </w:tcBorders>
            <w:shd w:val="clear" w:color="auto" w:fill="FFFFFF"/>
          </w:tcPr>
          <w:p w14:paraId="4DCA2AE6" w14:textId="77777777" w:rsidR="0025214F" w:rsidRPr="00E928C1" w:rsidRDefault="0025214F" w:rsidP="0025214F">
            <w:pPr>
              <w:pStyle w:val="Caption-Table"/>
              <w:jc w:val="center"/>
              <w:rPr>
                <w:rFonts w:cs="Arial"/>
                <w:i w:val="0"/>
              </w:rPr>
            </w:pPr>
            <w:r w:rsidRPr="00E928C1">
              <w:rPr>
                <w:rFonts w:cs="Arial"/>
                <w:i w:val="0"/>
                <w:color w:val="000000" w:themeColor="text1"/>
                <w:kern w:val="24"/>
                <w:lang w:val="fr-CA"/>
              </w:rPr>
              <w:t>47,263 t</w:t>
            </w:r>
          </w:p>
        </w:tc>
      </w:tr>
      <w:tr w:rsidR="0025214F" w14:paraId="62540085" w14:textId="77777777" w:rsidTr="0025214F">
        <w:trPr>
          <w:jc w:val="center"/>
        </w:trPr>
        <w:tc>
          <w:tcPr>
            <w:tcW w:w="996" w:type="dxa"/>
            <w:tcBorders>
              <w:bottom w:val="single" w:sz="4" w:space="0" w:color="000000"/>
            </w:tcBorders>
          </w:tcPr>
          <w:p w14:paraId="2EB2DCF9" w14:textId="77777777" w:rsidR="0025214F" w:rsidRDefault="0025214F" w:rsidP="0025214F">
            <w:pPr>
              <w:pStyle w:val="Caption-Table"/>
              <w:rPr>
                <w:i w:val="0"/>
                <w:lang w:val="en-US"/>
              </w:rPr>
            </w:pPr>
          </w:p>
        </w:tc>
        <w:tc>
          <w:tcPr>
            <w:tcW w:w="2071" w:type="dxa"/>
            <w:tcBorders>
              <w:bottom w:val="single" w:sz="4" w:space="0" w:color="000000"/>
            </w:tcBorders>
          </w:tcPr>
          <w:p w14:paraId="1ED40C7C" w14:textId="77777777" w:rsidR="0025214F" w:rsidRDefault="0025214F" w:rsidP="0025214F">
            <w:pPr>
              <w:pStyle w:val="Caption-Table"/>
              <w:rPr>
                <w:i w:val="0"/>
                <w:lang w:val="en-US"/>
              </w:rPr>
            </w:pPr>
            <w:r>
              <w:rPr>
                <w:i w:val="0"/>
                <w:lang w:val="en-US"/>
              </w:rPr>
              <w:t>Bias</w:t>
            </w:r>
          </w:p>
        </w:tc>
        <w:tc>
          <w:tcPr>
            <w:tcW w:w="1701" w:type="dxa"/>
            <w:tcBorders>
              <w:bottom w:val="single" w:sz="4" w:space="0" w:color="000000"/>
              <w:right w:val="single" w:sz="4" w:space="0" w:color="000000"/>
            </w:tcBorders>
          </w:tcPr>
          <w:p w14:paraId="47EFA439" w14:textId="77777777" w:rsidR="0025214F" w:rsidRPr="00E928C1" w:rsidRDefault="0025214F" w:rsidP="0025214F">
            <w:pPr>
              <w:pStyle w:val="Caption-Table"/>
              <w:rPr>
                <w:i w:val="0"/>
              </w:rPr>
            </w:pPr>
          </w:p>
        </w:tc>
        <w:tc>
          <w:tcPr>
            <w:tcW w:w="1241" w:type="dxa"/>
            <w:tcBorders>
              <w:left w:val="single" w:sz="4" w:space="0" w:color="000000"/>
              <w:bottom w:val="single" w:sz="4" w:space="0" w:color="000000"/>
            </w:tcBorders>
            <w:shd w:val="clear" w:color="auto" w:fill="FFFFFF"/>
          </w:tcPr>
          <w:p w14:paraId="4F7BFADE" w14:textId="77777777" w:rsidR="0025214F" w:rsidRPr="00E928C1" w:rsidRDefault="0025214F" w:rsidP="0025214F">
            <w:pPr>
              <w:pStyle w:val="Caption-Table"/>
              <w:jc w:val="center"/>
              <w:rPr>
                <w:rFonts w:cs="Arial"/>
                <w:i w:val="0"/>
              </w:rPr>
            </w:pPr>
            <w:r>
              <w:rPr>
                <w:rFonts w:cs="Arial"/>
                <w:i w:val="0"/>
                <w:color w:val="000000" w:themeColor="text1"/>
                <w:kern w:val="24"/>
                <w:lang w:val="fr-CA"/>
              </w:rPr>
              <w:t>+14.6</w:t>
            </w:r>
            <w:r w:rsidRPr="00E928C1">
              <w:rPr>
                <w:rFonts w:cs="Arial"/>
                <w:i w:val="0"/>
                <w:color w:val="000000" w:themeColor="text1"/>
                <w:kern w:val="24"/>
                <w:lang w:val="fr-CA"/>
              </w:rPr>
              <w:t>%</w:t>
            </w:r>
          </w:p>
        </w:tc>
      </w:tr>
      <w:tr w:rsidR="0025214F" w14:paraId="411F52B5" w14:textId="77777777" w:rsidTr="0025214F">
        <w:trPr>
          <w:jc w:val="center"/>
        </w:trPr>
        <w:tc>
          <w:tcPr>
            <w:tcW w:w="996" w:type="dxa"/>
            <w:tcBorders>
              <w:top w:val="single" w:sz="4" w:space="0" w:color="000000"/>
            </w:tcBorders>
          </w:tcPr>
          <w:p w14:paraId="4BA4E168" w14:textId="77777777" w:rsidR="0025214F" w:rsidRDefault="0025214F" w:rsidP="0025214F">
            <w:pPr>
              <w:pStyle w:val="Caption-Table"/>
              <w:rPr>
                <w:i w:val="0"/>
                <w:lang w:val="en-US"/>
              </w:rPr>
            </w:pPr>
            <w:r>
              <w:rPr>
                <w:i w:val="0"/>
                <w:lang w:val="en-US"/>
              </w:rPr>
              <w:t>Leslie</w:t>
            </w:r>
          </w:p>
        </w:tc>
        <w:tc>
          <w:tcPr>
            <w:tcW w:w="2071" w:type="dxa"/>
            <w:tcBorders>
              <w:top w:val="single" w:sz="4" w:space="0" w:color="000000"/>
            </w:tcBorders>
          </w:tcPr>
          <w:p w14:paraId="0F682CA0" w14:textId="77777777" w:rsidR="0025214F" w:rsidRDefault="0025214F" w:rsidP="0025214F">
            <w:pPr>
              <w:pStyle w:val="Caption-Table"/>
              <w:rPr>
                <w:i w:val="0"/>
                <w:lang w:val="en-US"/>
              </w:rPr>
            </w:pPr>
            <w:r>
              <w:rPr>
                <w:i w:val="0"/>
                <w:lang w:val="en-US"/>
              </w:rPr>
              <w:t>Leslie</w:t>
            </w:r>
          </w:p>
        </w:tc>
        <w:tc>
          <w:tcPr>
            <w:tcW w:w="1701" w:type="dxa"/>
            <w:tcBorders>
              <w:top w:val="single" w:sz="4" w:space="0" w:color="000000"/>
              <w:right w:val="single" w:sz="4" w:space="0" w:color="000000"/>
            </w:tcBorders>
          </w:tcPr>
          <w:p w14:paraId="2A84A16F" w14:textId="77777777" w:rsidR="0025214F" w:rsidRPr="00E928C1" w:rsidRDefault="0025214F" w:rsidP="0025214F">
            <w:pPr>
              <w:pStyle w:val="Caption-Table"/>
              <w:rPr>
                <w:i w:val="0"/>
              </w:rPr>
            </w:pPr>
          </w:p>
        </w:tc>
        <w:tc>
          <w:tcPr>
            <w:tcW w:w="1241" w:type="dxa"/>
            <w:tcBorders>
              <w:top w:val="single" w:sz="4" w:space="0" w:color="000000"/>
              <w:left w:val="single" w:sz="4" w:space="0" w:color="000000"/>
            </w:tcBorders>
            <w:shd w:val="clear" w:color="auto" w:fill="FFFFFF"/>
          </w:tcPr>
          <w:p w14:paraId="3D31F8B7" w14:textId="77777777" w:rsidR="0025214F" w:rsidRPr="00E928C1" w:rsidRDefault="0025214F" w:rsidP="0025214F">
            <w:pPr>
              <w:pStyle w:val="Caption-Table"/>
              <w:jc w:val="center"/>
              <w:rPr>
                <w:rFonts w:cs="Arial"/>
                <w:i w:val="0"/>
              </w:rPr>
            </w:pPr>
            <w:r w:rsidRPr="00E928C1">
              <w:rPr>
                <w:rFonts w:cs="Arial"/>
                <w:i w:val="0"/>
                <w:color w:val="000000" w:themeColor="text1"/>
                <w:kern w:val="24"/>
                <w:lang w:val="fr-CA"/>
              </w:rPr>
              <w:t>42,690 t</w:t>
            </w:r>
          </w:p>
        </w:tc>
      </w:tr>
      <w:tr w:rsidR="0025214F" w14:paraId="487BFC6C" w14:textId="77777777" w:rsidTr="0025214F">
        <w:trPr>
          <w:jc w:val="center"/>
        </w:trPr>
        <w:tc>
          <w:tcPr>
            <w:tcW w:w="996" w:type="dxa"/>
          </w:tcPr>
          <w:p w14:paraId="69B4B581" w14:textId="77777777" w:rsidR="0025214F" w:rsidRDefault="0025214F" w:rsidP="0025214F">
            <w:pPr>
              <w:pStyle w:val="Caption-Table"/>
              <w:rPr>
                <w:i w:val="0"/>
                <w:lang w:val="en-US"/>
              </w:rPr>
            </w:pPr>
          </w:p>
        </w:tc>
        <w:tc>
          <w:tcPr>
            <w:tcW w:w="2071" w:type="dxa"/>
          </w:tcPr>
          <w:p w14:paraId="54A40834" w14:textId="77777777" w:rsidR="0025214F" w:rsidRDefault="0025214F" w:rsidP="0025214F">
            <w:pPr>
              <w:pStyle w:val="Caption-Table"/>
              <w:rPr>
                <w:i w:val="0"/>
                <w:lang w:val="en-US"/>
              </w:rPr>
            </w:pPr>
            <w:r>
              <w:rPr>
                <w:i w:val="0"/>
                <w:lang w:val="en-US"/>
              </w:rPr>
              <w:t>Bias</w:t>
            </w:r>
          </w:p>
        </w:tc>
        <w:tc>
          <w:tcPr>
            <w:tcW w:w="1701" w:type="dxa"/>
            <w:tcBorders>
              <w:right w:val="single" w:sz="4" w:space="0" w:color="000000"/>
            </w:tcBorders>
          </w:tcPr>
          <w:p w14:paraId="33DB93C6" w14:textId="77777777" w:rsidR="0025214F" w:rsidRPr="00E928C1" w:rsidRDefault="0025214F" w:rsidP="0025214F">
            <w:pPr>
              <w:pStyle w:val="Caption-Table"/>
              <w:rPr>
                <w:i w:val="0"/>
              </w:rPr>
            </w:pPr>
          </w:p>
        </w:tc>
        <w:tc>
          <w:tcPr>
            <w:tcW w:w="1241" w:type="dxa"/>
            <w:tcBorders>
              <w:left w:val="single" w:sz="4" w:space="0" w:color="000000"/>
            </w:tcBorders>
            <w:shd w:val="clear" w:color="auto" w:fill="FFFFFF"/>
          </w:tcPr>
          <w:p w14:paraId="09C0E774" w14:textId="77777777" w:rsidR="0025214F" w:rsidRPr="00E928C1" w:rsidRDefault="0025214F" w:rsidP="0025214F">
            <w:pPr>
              <w:pStyle w:val="Caption-Table"/>
              <w:jc w:val="center"/>
              <w:rPr>
                <w:rFonts w:cs="Arial"/>
                <w:i w:val="0"/>
              </w:rPr>
            </w:pPr>
            <w:r>
              <w:rPr>
                <w:rFonts w:cs="Arial"/>
                <w:i w:val="0"/>
                <w:color w:val="000000" w:themeColor="text1"/>
                <w:kern w:val="24"/>
                <w:lang w:val="fr-CA"/>
              </w:rPr>
              <w:t>+22.9</w:t>
            </w:r>
            <w:r w:rsidRPr="00E928C1">
              <w:rPr>
                <w:rFonts w:cs="Arial"/>
                <w:i w:val="0"/>
                <w:color w:val="000000" w:themeColor="text1"/>
                <w:kern w:val="24"/>
                <w:lang w:val="fr-CA"/>
              </w:rPr>
              <w:t>%</w:t>
            </w:r>
          </w:p>
        </w:tc>
      </w:tr>
    </w:tbl>
    <w:p w14:paraId="529D2355" w14:textId="77777777" w:rsidR="0025214F" w:rsidRPr="00102C59" w:rsidRDefault="0025214F" w:rsidP="0025214F">
      <w:pPr>
        <w:widowControl w:val="0"/>
        <w:spacing w:before="240" w:after="120"/>
        <w:rPr>
          <w:i/>
          <w:sz w:val="20"/>
          <w:lang w:val="en-CA"/>
        </w:rPr>
      </w:pPr>
    </w:p>
    <w:p w14:paraId="5D455B35" w14:textId="23661E0C" w:rsidR="00587ED3" w:rsidRPr="00F87E32" w:rsidRDefault="00FA5C09" w:rsidP="00F87E32">
      <w:pPr>
        <w:pStyle w:val="Tablecaption"/>
        <w:rPr>
          <w:i/>
          <w:lang w:val="en-CA"/>
        </w:rPr>
      </w:pPr>
      <w:r>
        <w:rPr>
          <w:i/>
          <w:lang w:val="en-CA"/>
        </w:rPr>
        <w:t xml:space="preserve">Table </w:t>
      </w:r>
      <w:r w:rsidR="00C3239F">
        <w:rPr>
          <w:i/>
          <w:lang w:val="en-CA"/>
        </w:rPr>
        <w:t>7</w:t>
      </w:r>
      <w:r w:rsidR="00F87E32">
        <w:rPr>
          <w:i/>
          <w:lang w:val="en-CA"/>
        </w:rPr>
        <w:t>.</w:t>
      </w:r>
      <w:r w:rsidR="00F87E32" w:rsidRPr="00F87E32">
        <w:rPr>
          <w:i/>
          <w:lang w:val="en-CA"/>
        </w:rPr>
        <w:t xml:space="preserve"> Risk table </w:t>
      </w:r>
      <w:r w:rsidR="00771554">
        <w:rPr>
          <w:i/>
          <w:lang w:val="en-CA"/>
        </w:rPr>
        <w:t>showing</w:t>
      </w:r>
      <w:r w:rsidR="00F87E32" w:rsidRPr="00F87E32">
        <w:rPr>
          <w:i/>
          <w:lang w:val="en-CA"/>
        </w:rPr>
        <w:t xml:space="preserve"> the probabilities </w:t>
      </w:r>
      <w:r w:rsidR="00771554">
        <w:rPr>
          <w:i/>
          <w:lang w:val="en-CA"/>
        </w:rPr>
        <w:t xml:space="preserve">that biomass </w:t>
      </w:r>
      <w:r w:rsidR="00A92336">
        <w:rPr>
          <w:i/>
          <w:lang w:val="en-CA"/>
        </w:rPr>
        <w:t>indice</w:t>
      </w:r>
      <w:r w:rsidR="00771554">
        <w:rPr>
          <w:i/>
          <w:lang w:val="en-CA"/>
        </w:rPr>
        <w:t>s for 2021</w:t>
      </w:r>
      <w:r w:rsidR="00A92336">
        <w:rPr>
          <w:i/>
          <w:lang w:val="en-CA"/>
        </w:rPr>
        <w:t xml:space="preserve"> </w:t>
      </w:r>
      <w:r w:rsidR="00771554">
        <w:rPr>
          <w:i/>
          <w:lang w:val="en-CA"/>
        </w:rPr>
        <w:t>will fall</w:t>
      </w:r>
      <w:r w:rsidR="00F87E32" w:rsidRPr="00F87E32">
        <w:rPr>
          <w:i/>
          <w:lang w:val="en-CA"/>
        </w:rPr>
        <w:t xml:space="preserve"> under</w:t>
      </w:r>
      <w:r w:rsidR="00771554">
        <w:rPr>
          <w:i/>
          <w:lang w:val="en-CA"/>
        </w:rPr>
        <w:t xml:space="preserve"> the Precautionary Approach</w:t>
      </w:r>
      <w:r w:rsidR="00F87E32" w:rsidRPr="00F87E32">
        <w:rPr>
          <w:i/>
          <w:lang w:val="en-CA"/>
        </w:rPr>
        <w:t xml:space="preserve"> reference points </w:t>
      </w:r>
      <w:r w:rsidR="00771554">
        <w:rPr>
          <w:i/>
          <w:lang w:val="en-CA"/>
        </w:rPr>
        <w:t>at different levels of assumed over</w:t>
      </w:r>
      <w:r w:rsidR="006C593D">
        <w:rPr>
          <w:i/>
          <w:lang w:val="en-CA"/>
        </w:rPr>
        <w:t>-e</w:t>
      </w:r>
      <w:r w:rsidR="00771554">
        <w:rPr>
          <w:i/>
          <w:lang w:val="en-CA"/>
        </w:rPr>
        <w:t xml:space="preserve">stimation bias in the 2020 commercial biomass estimate. Also shown is the corresponding projected exploitation rate (ER) under a TAC of </w:t>
      </w:r>
      <w:r w:rsidR="00771554" w:rsidRPr="00F87E32">
        <w:rPr>
          <w:i/>
          <w:iCs/>
        </w:rPr>
        <w:t>31,410</w:t>
      </w:r>
      <w:r w:rsidR="00771554">
        <w:rPr>
          <w:i/>
          <w:iCs/>
        </w:rPr>
        <w:t xml:space="preserve"> t</w:t>
      </w:r>
      <w:r w:rsidR="00771554">
        <w:rPr>
          <w:i/>
          <w:lang w:val="en-CA"/>
        </w:rPr>
        <w:t xml:space="preserve">. </w:t>
      </w:r>
    </w:p>
    <w:tbl>
      <w:tblPr>
        <w:tblW w:w="8695" w:type="dxa"/>
        <w:jc w:val="center"/>
        <w:tblCellMar>
          <w:left w:w="0" w:type="dxa"/>
          <w:right w:w="0" w:type="dxa"/>
        </w:tblCellMar>
        <w:tblLook w:val="0420" w:firstRow="1" w:lastRow="0" w:firstColumn="0" w:lastColumn="0" w:noHBand="0" w:noVBand="1"/>
      </w:tblPr>
      <w:tblGrid>
        <w:gridCol w:w="1353"/>
        <w:gridCol w:w="2539"/>
        <w:gridCol w:w="900"/>
        <w:gridCol w:w="1226"/>
        <w:gridCol w:w="1447"/>
        <w:gridCol w:w="1230"/>
      </w:tblGrid>
      <w:tr w:rsidR="00F063AC" w:rsidRPr="00F87E32" w14:paraId="1CA3C9C7" w14:textId="77777777" w:rsidTr="00A92336">
        <w:trPr>
          <w:cantSplit/>
          <w:trHeight w:val="342"/>
          <w:tblHeader/>
          <w:jc w:val="center"/>
        </w:trPr>
        <w:tc>
          <w:tcPr>
            <w:tcW w:w="1353" w:type="dxa"/>
            <w:shd w:val="clear" w:color="auto" w:fill="FFFFFF"/>
            <w:tcMar>
              <w:top w:w="72" w:type="dxa"/>
              <w:left w:w="144" w:type="dxa"/>
              <w:bottom w:w="72" w:type="dxa"/>
              <w:right w:w="144" w:type="dxa"/>
            </w:tcMar>
            <w:vAlign w:val="bottom"/>
          </w:tcPr>
          <w:p w14:paraId="7F6418F1" w14:textId="63308BBE" w:rsidR="00F063AC" w:rsidRPr="00F87E32" w:rsidRDefault="00F063AC" w:rsidP="00F063AC">
            <w:pPr>
              <w:pStyle w:val="Tablecaption"/>
              <w:jc w:val="center"/>
              <w:rPr>
                <w:i/>
              </w:rPr>
            </w:pPr>
          </w:p>
        </w:tc>
        <w:tc>
          <w:tcPr>
            <w:tcW w:w="2539" w:type="dxa"/>
            <w:shd w:val="clear" w:color="auto" w:fill="FFFFFF"/>
            <w:tcMar>
              <w:top w:w="72" w:type="dxa"/>
              <w:left w:w="144" w:type="dxa"/>
              <w:bottom w:w="72" w:type="dxa"/>
              <w:right w:w="144" w:type="dxa"/>
            </w:tcMar>
            <w:vAlign w:val="bottom"/>
          </w:tcPr>
          <w:p w14:paraId="3E1DDA53" w14:textId="3EA88CDB" w:rsidR="00F063AC" w:rsidRPr="00F87E32" w:rsidRDefault="00F063AC" w:rsidP="00F063AC">
            <w:pPr>
              <w:pStyle w:val="Tablecaption"/>
              <w:jc w:val="center"/>
              <w:rPr>
                <w:i/>
              </w:rPr>
            </w:pPr>
          </w:p>
        </w:tc>
        <w:tc>
          <w:tcPr>
            <w:tcW w:w="900" w:type="dxa"/>
            <w:shd w:val="clear" w:color="auto" w:fill="FFFFFF"/>
            <w:vAlign w:val="bottom"/>
          </w:tcPr>
          <w:p w14:paraId="25BDF742" w14:textId="2A7424FE" w:rsidR="00F063AC" w:rsidRDefault="00F063AC" w:rsidP="00F063AC">
            <w:pPr>
              <w:pStyle w:val="Tablecaption"/>
              <w:jc w:val="center"/>
              <w:rPr>
                <w:i/>
              </w:rPr>
            </w:pPr>
          </w:p>
        </w:tc>
        <w:tc>
          <w:tcPr>
            <w:tcW w:w="1226" w:type="dxa"/>
            <w:shd w:val="clear" w:color="auto" w:fill="FFFFFF"/>
            <w:vAlign w:val="bottom"/>
          </w:tcPr>
          <w:p w14:paraId="62B2FF07" w14:textId="32489662" w:rsidR="00F063AC" w:rsidRDefault="00F063AC" w:rsidP="00F063AC">
            <w:pPr>
              <w:pStyle w:val="Tablecaption"/>
              <w:jc w:val="center"/>
              <w:rPr>
                <w:i/>
              </w:rPr>
            </w:pPr>
          </w:p>
        </w:tc>
        <w:tc>
          <w:tcPr>
            <w:tcW w:w="2677" w:type="dxa"/>
            <w:gridSpan w:val="2"/>
            <w:shd w:val="clear" w:color="auto" w:fill="FFFFFF"/>
            <w:tcMar>
              <w:top w:w="72" w:type="dxa"/>
              <w:left w:w="144" w:type="dxa"/>
              <w:bottom w:w="72" w:type="dxa"/>
              <w:right w:w="144" w:type="dxa"/>
            </w:tcMar>
            <w:vAlign w:val="bottom"/>
          </w:tcPr>
          <w:p w14:paraId="28D719BE" w14:textId="4E473ABC" w:rsidR="00F063AC" w:rsidRPr="00F063AC" w:rsidRDefault="00771554" w:rsidP="00771554">
            <w:pPr>
              <w:pStyle w:val="Tablecaption"/>
              <w:jc w:val="center"/>
              <w:rPr>
                <w:b/>
                <w:i/>
                <w:vertAlign w:val="subscript"/>
                <w:lang w:val="fr-CA"/>
              </w:rPr>
            </w:pPr>
            <w:r>
              <w:rPr>
                <w:b/>
                <w:i/>
              </w:rPr>
              <w:t>Probabilities</w:t>
            </w:r>
            <w:r w:rsidR="00F063AC" w:rsidRPr="00F063AC">
              <w:rPr>
                <w:b/>
                <w:i/>
              </w:rPr>
              <w:t xml:space="preserve"> </w:t>
            </w:r>
          </w:p>
        </w:tc>
      </w:tr>
      <w:tr w:rsidR="00F063AC" w:rsidRPr="00F87E32" w14:paraId="0DC988AF" w14:textId="77777777" w:rsidTr="00086832">
        <w:trPr>
          <w:cantSplit/>
          <w:trHeight w:val="547"/>
          <w:tblHeader/>
          <w:jc w:val="center"/>
        </w:trPr>
        <w:tc>
          <w:tcPr>
            <w:tcW w:w="1353"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2B400AF6" w14:textId="6A7B84BB" w:rsidR="00F063AC" w:rsidRPr="006C12B2" w:rsidRDefault="00F063AC" w:rsidP="006C12B2">
            <w:pPr>
              <w:pStyle w:val="Tablecaption"/>
              <w:jc w:val="center"/>
              <w:rPr>
                <w:b/>
              </w:rPr>
            </w:pPr>
            <w:r w:rsidRPr="006C12B2">
              <w:rPr>
                <w:b/>
              </w:rPr>
              <w:t>Bias level</w:t>
            </w:r>
          </w:p>
        </w:tc>
        <w:tc>
          <w:tcPr>
            <w:tcW w:w="2539"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52F13A7C" w14:textId="57268411" w:rsidR="00F063AC" w:rsidRPr="006C12B2" w:rsidRDefault="00F063AC" w:rsidP="006C12B2">
            <w:pPr>
              <w:pStyle w:val="Tablecaption"/>
              <w:jc w:val="center"/>
              <w:rPr>
                <w:b/>
              </w:rPr>
            </w:pPr>
            <w:r w:rsidRPr="006C12B2">
              <w:rPr>
                <w:b/>
              </w:rPr>
              <w:t>Bias-adjusted commercial biomass (t)</w:t>
            </w:r>
          </w:p>
        </w:tc>
        <w:tc>
          <w:tcPr>
            <w:tcW w:w="900" w:type="dxa"/>
            <w:tcBorders>
              <w:bottom w:val="single" w:sz="12" w:space="0" w:color="000000"/>
            </w:tcBorders>
            <w:shd w:val="clear" w:color="auto" w:fill="FFFFFF"/>
            <w:vAlign w:val="center"/>
          </w:tcPr>
          <w:p w14:paraId="7A6C7936" w14:textId="630810C6" w:rsidR="00F063AC" w:rsidRPr="006C12B2" w:rsidRDefault="00F063AC" w:rsidP="006C12B2">
            <w:pPr>
              <w:pStyle w:val="Tablecaption"/>
              <w:jc w:val="center"/>
              <w:rPr>
                <w:b/>
                <w:iCs/>
              </w:rPr>
            </w:pPr>
            <w:r w:rsidRPr="006C12B2">
              <w:rPr>
                <w:b/>
                <w:iCs/>
              </w:rPr>
              <w:t>TAC (t)</w:t>
            </w:r>
          </w:p>
        </w:tc>
        <w:tc>
          <w:tcPr>
            <w:tcW w:w="1226" w:type="dxa"/>
            <w:tcBorders>
              <w:bottom w:val="single" w:sz="12" w:space="0" w:color="000000"/>
              <w:right w:val="single" w:sz="4" w:space="0" w:color="000000"/>
            </w:tcBorders>
            <w:shd w:val="clear" w:color="auto" w:fill="FFFFFF"/>
            <w:vAlign w:val="center"/>
          </w:tcPr>
          <w:p w14:paraId="692417B7" w14:textId="55530E83" w:rsidR="00F063AC" w:rsidRPr="006C12B2" w:rsidRDefault="00F063AC" w:rsidP="00F063AC">
            <w:pPr>
              <w:pStyle w:val="Tablecaption"/>
              <w:jc w:val="center"/>
              <w:rPr>
                <w:b/>
              </w:rPr>
            </w:pPr>
            <w:r w:rsidRPr="006C12B2">
              <w:rPr>
                <w:b/>
                <w:iCs/>
              </w:rPr>
              <w:t>E</w:t>
            </w:r>
            <w:r>
              <w:rPr>
                <w:b/>
                <w:iCs/>
              </w:rPr>
              <w:t>R</w:t>
            </w:r>
          </w:p>
        </w:tc>
        <w:tc>
          <w:tcPr>
            <w:tcW w:w="1447"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0B5D8CF4" w14:textId="13B163A7" w:rsidR="00F063AC" w:rsidRPr="006C12B2" w:rsidRDefault="00F063AC" w:rsidP="006C12B2">
            <w:pPr>
              <w:pStyle w:val="Tablecaption"/>
              <w:jc w:val="center"/>
              <w:rPr>
                <w:b/>
                <w:lang w:val="fr-CA"/>
              </w:rPr>
            </w:pPr>
            <w:r w:rsidRPr="006C12B2">
              <w:rPr>
                <w:b/>
              </w:rPr>
              <w:t xml:space="preserve">&lt; </w:t>
            </w:r>
            <w:proofErr w:type="spellStart"/>
            <w:r w:rsidRPr="006C12B2">
              <w:rPr>
                <w:b/>
                <w:lang w:val="fr-CA"/>
              </w:rPr>
              <w:t>B</w:t>
            </w:r>
            <w:r w:rsidRPr="006C12B2">
              <w:rPr>
                <w:b/>
                <w:vertAlign w:val="subscript"/>
                <w:lang w:val="fr-CA"/>
              </w:rPr>
              <w:t>lim</w:t>
            </w:r>
            <w:proofErr w:type="spellEnd"/>
          </w:p>
        </w:tc>
        <w:tc>
          <w:tcPr>
            <w:tcW w:w="1230" w:type="dxa"/>
            <w:tcBorders>
              <w:bottom w:val="single" w:sz="12" w:space="0" w:color="000000"/>
            </w:tcBorders>
            <w:shd w:val="clear" w:color="auto" w:fill="FFFFFF"/>
            <w:tcMar>
              <w:top w:w="72" w:type="dxa"/>
              <w:left w:w="144" w:type="dxa"/>
              <w:bottom w:w="72" w:type="dxa"/>
              <w:right w:w="144" w:type="dxa"/>
            </w:tcMar>
            <w:vAlign w:val="center"/>
          </w:tcPr>
          <w:p w14:paraId="1EF52151" w14:textId="04A536D7" w:rsidR="00F063AC" w:rsidRPr="006C12B2" w:rsidRDefault="00F063AC" w:rsidP="006C12B2">
            <w:pPr>
              <w:pStyle w:val="Tablecaption"/>
              <w:jc w:val="center"/>
              <w:rPr>
                <w:b/>
                <w:lang w:val="fr-CA"/>
              </w:rPr>
            </w:pPr>
            <w:r w:rsidRPr="006C12B2">
              <w:rPr>
                <w:b/>
                <w:lang w:val="fr-CA"/>
              </w:rPr>
              <w:t xml:space="preserve">&lt; </w:t>
            </w:r>
            <w:proofErr w:type="spellStart"/>
            <w:r w:rsidRPr="006C12B2">
              <w:rPr>
                <w:b/>
                <w:lang w:val="fr-CA"/>
              </w:rPr>
              <w:t>B</w:t>
            </w:r>
            <w:r w:rsidRPr="006C12B2">
              <w:rPr>
                <w:b/>
                <w:vertAlign w:val="subscript"/>
                <w:lang w:val="fr-CA"/>
              </w:rPr>
              <w:t>usr</w:t>
            </w:r>
            <w:proofErr w:type="spellEnd"/>
          </w:p>
        </w:tc>
      </w:tr>
      <w:tr w:rsidR="00F063AC" w:rsidRPr="00F87E32" w14:paraId="619A5F5F" w14:textId="77777777" w:rsidTr="00086832">
        <w:trPr>
          <w:trHeight w:val="288"/>
          <w:jc w:val="center"/>
        </w:trPr>
        <w:tc>
          <w:tcPr>
            <w:tcW w:w="1353" w:type="dxa"/>
            <w:tcBorders>
              <w:top w:val="single" w:sz="12" w:space="0" w:color="000000"/>
              <w:right w:val="single" w:sz="4" w:space="0" w:color="000000"/>
            </w:tcBorders>
            <w:shd w:val="clear" w:color="auto" w:fill="FFFFFF"/>
            <w:tcMar>
              <w:top w:w="72" w:type="dxa"/>
              <w:left w:w="144" w:type="dxa"/>
              <w:bottom w:w="72" w:type="dxa"/>
              <w:right w:w="144" w:type="dxa"/>
            </w:tcMar>
          </w:tcPr>
          <w:p w14:paraId="528085F9" w14:textId="77777777" w:rsidR="00F063AC" w:rsidRPr="00F87E32" w:rsidRDefault="00F063AC" w:rsidP="00587ED3">
            <w:pPr>
              <w:pStyle w:val="Tablecaption"/>
              <w:jc w:val="center"/>
              <w:rPr>
                <w:i/>
                <w:lang w:val="fr-CA"/>
              </w:rPr>
            </w:pPr>
            <w:r w:rsidRPr="00F87E32">
              <w:rPr>
                <w:i/>
                <w:lang w:val="fr-CA"/>
              </w:rPr>
              <w:t>0%</w:t>
            </w:r>
          </w:p>
        </w:tc>
        <w:tc>
          <w:tcPr>
            <w:tcW w:w="2539" w:type="dxa"/>
            <w:tcBorders>
              <w:top w:val="single" w:sz="12" w:space="0" w:color="000000"/>
              <w:left w:val="single" w:sz="4" w:space="0" w:color="000000"/>
            </w:tcBorders>
            <w:shd w:val="clear" w:color="auto" w:fill="FFFFFF"/>
            <w:tcMar>
              <w:top w:w="72" w:type="dxa"/>
              <w:left w:w="144" w:type="dxa"/>
              <w:bottom w:w="72" w:type="dxa"/>
              <w:right w:w="144" w:type="dxa"/>
            </w:tcMar>
          </w:tcPr>
          <w:p w14:paraId="27A08184" w14:textId="10D73E66" w:rsidR="00F063AC" w:rsidRPr="00F87E32" w:rsidRDefault="00F063AC" w:rsidP="00587ED3">
            <w:pPr>
              <w:pStyle w:val="Tablecaption"/>
              <w:jc w:val="center"/>
              <w:rPr>
                <w:i/>
                <w:lang w:val="fr-CA"/>
              </w:rPr>
            </w:pPr>
            <w:r>
              <w:rPr>
                <w:i/>
                <w:lang w:val="fr-CA"/>
              </w:rPr>
              <w:t>77,748</w:t>
            </w:r>
          </w:p>
        </w:tc>
        <w:tc>
          <w:tcPr>
            <w:tcW w:w="900" w:type="dxa"/>
            <w:tcBorders>
              <w:top w:val="single" w:sz="12" w:space="0" w:color="000000"/>
            </w:tcBorders>
            <w:shd w:val="clear" w:color="auto" w:fill="FFFFFF"/>
          </w:tcPr>
          <w:p w14:paraId="0C612141" w14:textId="477871A4" w:rsidR="00F063AC" w:rsidRPr="00F87E32" w:rsidRDefault="00F063AC" w:rsidP="00587ED3">
            <w:pPr>
              <w:pStyle w:val="Tablecaption"/>
              <w:jc w:val="center"/>
              <w:rPr>
                <w:i/>
                <w:iCs/>
              </w:rPr>
            </w:pPr>
            <w:r w:rsidRPr="00F87E32">
              <w:rPr>
                <w:i/>
                <w:iCs/>
              </w:rPr>
              <w:t>31,410</w:t>
            </w:r>
          </w:p>
        </w:tc>
        <w:tc>
          <w:tcPr>
            <w:tcW w:w="1226" w:type="dxa"/>
            <w:tcBorders>
              <w:top w:val="single" w:sz="12" w:space="0" w:color="000000"/>
              <w:right w:val="single" w:sz="4" w:space="0" w:color="000000"/>
            </w:tcBorders>
            <w:shd w:val="clear" w:color="auto" w:fill="FFFFFF"/>
          </w:tcPr>
          <w:p w14:paraId="50414382" w14:textId="25793749" w:rsidR="00F063AC" w:rsidRPr="00F87E32" w:rsidRDefault="00F063AC" w:rsidP="00587ED3">
            <w:pPr>
              <w:pStyle w:val="Tablecaption"/>
              <w:jc w:val="center"/>
              <w:rPr>
                <w:i/>
                <w:lang w:val="fr-CA"/>
              </w:rPr>
            </w:pPr>
            <w:r w:rsidRPr="00F87E32">
              <w:rPr>
                <w:i/>
                <w:lang w:val="fr-CA"/>
              </w:rPr>
              <w:t>40.4%</w:t>
            </w:r>
          </w:p>
        </w:tc>
        <w:tc>
          <w:tcPr>
            <w:tcW w:w="1447" w:type="dxa"/>
            <w:tcBorders>
              <w:top w:val="single" w:sz="12" w:space="0" w:color="000000"/>
              <w:left w:val="single" w:sz="4" w:space="0" w:color="000000"/>
            </w:tcBorders>
            <w:shd w:val="clear" w:color="auto" w:fill="FFFFFF"/>
            <w:tcMar>
              <w:top w:w="72" w:type="dxa"/>
              <w:left w:w="144" w:type="dxa"/>
              <w:bottom w:w="72" w:type="dxa"/>
              <w:right w:w="144" w:type="dxa"/>
            </w:tcMar>
          </w:tcPr>
          <w:p w14:paraId="5395798C" w14:textId="28AEAD76" w:rsidR="00F063AC" w:rsidRPr="00F87E32" w:rsidRDefault="00F063AC" w:rsidP="00587ED3">
            <w:pPr>
              <w:pStyle w:val="Tablecaption"/>
              <w:jc w:val="center"/>
              <w:rPr>
                <w:i/>
                <w:lang w:val="fr-CA"/>
              </w:rPr>
            </w:pPr>
            <w:r w:rsidRPr="00F87E32">
              <w:rPr>
                <w:i/>
                <w:lang w:val="fr-CA"/>
              </w:rPr>
              <w:t>0%</w:t>
            </w:r>
          </w:p>
        </w:tc>
        <w:tc>
          <w:tcPr>
            <w:tcW w:w="1230" w:type="dxa"/>
            <w:tcBorders>
              <w:top w:val="single" w:sz="12" w:space="0" w:color="000000"/>
            </w:tcBorders>
            <w:shd w:val="clear" w:color="auto" w:fill="FFFFFF"/>
            <w:tcMar>
              <w:top w:w="72" w:type="dxa"/>
              <w:left w:w="144" w:type="dxa"/>
              <w:bottom w:w="72" w:type="dxa"/>
              <w:right w:w="144" w:type="dxa"/>
            </w:tcMar>
          </w:tcPr>
          <w:p w14:paraId="2864CC79" w14:textId="77777777" w:rsidR="00F063AC" w:rsidRPr="00F87E32" w:rsidRDefault="00F063AC" w:rsidP="00587ED3">
            <w:pPr>
              <w:pStyle w:val="Tablecaption"/>
              <w:jc w:val="center"/>
              <w:rPr>
                <w:i/>
                <w:lang w:val="fr-CA"/>
              </w:rPr>
            </w:pPr>
            <w:r w:rsidRPr="00F87E32">
              <w:rPr>
                <w:i/>
                <w:lang w:val="fr-CA"/>
              </w:rPr>
              <w:t>0%</w:t>
            </w:r>
          </w:p>
        </w:tc>
      </w:tr>
      <w:tr w:rsidR="00F063AC" w:rsidRPr="00F87E32" w14:paraId="1F8B4669"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tcPr>
          <w:p w14:paraId="7A499B98" w14:textId="77777777" w:rsidR="00F063AC" w:rsidRPr="00F87E32" w:rsidRDefault="00F063AC" w:rsidP="00587ED3">
            <w:pPr>
              <w:pStyle w:val="Tablecaption"/>
              <w:jc w:val="center"/>
              <w:rPr>
                <w:i/>
                <w:lang w:val="fr-CA"/>
              </w:rPr>
            </w:pPr>
            <w:r w:rsidRPr="00F87E32">
              <w:rPr>
                <w:i/>
                <w:lang w:val="fr-CA"/>
              </w:rPr>
              <w:t>5%</w:t>
            </w:r>
          </w:p>
        </w:tc>
        <w:tc>
          <w:tcPr>
            <w:tcW w:w="2539" w:type="dxa"/>
            <w:tcBorders>
              <w:left w:val="single" w:sz="4" w:space="0" w:color="000000"/>
            </w:tcBorders>
            <w:shd w:val="clear" w:color="auto" w:fill="FFFFFF"/>
            <w:tcMar>
              <w:top w:w="72" w:type="dxa"/>
              <w:left w:w="144" w:type="dxa"/>
              <w:bottom w:w="72" w:type="dxa"/>
              <w:right w:w="144" w:type="dxa"/>
            </w:tcMar>
          </w:tcPr>
          <w:p w14:paraId="74E31F7C" w14:textId="7E097DA1" w:rsidR="00F063AC" w:rsidRPr="00F87E32" w:rsidRDefault="00F063AC" w:rsidP="00587ED3">
            <w:pPr>
              <w:pStyle w:val="Tablecaption"/>
              <w:jc w:val="center"/>
              <w:rPr>
                <w:i/>
                <w:lang w:val="fr-CA"/>
              </w:rPr>
            </w:pPr>
            <w:r>
              <w:rPr>
                <w:i/>
                <w:lang w:val="fr-CA"/>
              </w:rPr>
              <w:t>73,861</w:t>
            </w:r>
          </w:p>
        </w:tc>
        <w:tc>
          <w:tcPr>
            <w:tcW w:w="900" w:type="dxa"/>
            <w:shd w:val="clear" w:color="auto" w:fill="FFFFFF"/>
          </w:tcPr>
          <w:p w14:paraId="51A070EB" w14:textId="72AC882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747F330C" w14:textId="364ABC71" w:rsidR="00F063AC" w:rsidRPr="00F87E32" w:rsidRDefault="00F063AC" w:rsidP="00587ED3">
            <w:pPr>
              <w:pStyle w:val="Tablecaption"/>
              <w:jc w:val="center"/>
              <w:rPr>
                <w:i/>
                <w:lang w:val="fr-CA"/>
              </w:rPr>
            </w:pPr>
            <w:r w:rsidRPr="00F87E32">
              <w:rPr>
                <w:i/>
                <w:lang w:val="fr-CA"/>
              </w:rPr>
              <w:t>42.5%</w:t>
            </w:r>
          </w:p>
        </w:tc>
        <w:tc>
          <w:tcPr>
            <w:tcW w:w="1447" w:type="dxa"/>
            <w:tcBorders>
              <w:left w:val="single" w:sz="4" w:space="0" w:color="000000"/>
            </w:tcBorders>
            <w:shd w:val="clear" w:color="auto" w:fill="FFFFFF"/>
            <w:tcMar>
              <w:top w:w="72" w:type="dxa"/>
              <w:left w:w="144" w:type="dxa"/>
              <w:bottom w:w="72" w:type="dxa"/>
              <w:right w:w="144" w:type="dxa"/>
            </w:tcMar>
          </w:tcPr>
          <w:p w14:paraId="483BCF42" w14:textId="72C7C28B" w:rsidR="00F063AC" w:rsidRPr="00F87E32" w:rsidRDefault="00F063AC" w:rsidP="00587ED3">
            <w:pPr>
              <w:pStyle w:val="Tablecaption"/>
              <w:jc w:val="center"/>
              <w:rPr>
                <w:i/>
                <w:lang w:val="fr-CA"/>
              </w:rPr>
            </w:pPr>
            <w:r w:rsidRPr="00F87E32">
              <w:rPr>
                <w:i/>
                <w:lang w:val="fr-CA"/>
              </w:rPr>
              <w:t>0.7%</w:t>
            </w:r>
          </w:p>
        </w:tc>
        <w:tc>
          <w:tcPr>
            <w:tcW w:w="1230" w:type="dxa"/>
            <w:shd w:val="clear" w:color="auto" w:fill="FFFFFF"/>
            <w:tcMar>
              <w:top w:w="72" w:type="dxa"/>
              <w:left w:w="144" w:type="dxa"/>
              <w:bottom w:w="72" w:type="dxa"/>
              <w:right w:w="144" w:type="dxa"/>
            </w:tcMar>
          </w:tcPr>
          <w:p w14:paraId="398AF084" w14:textId="77777777" w:rsidR="00F063AC" w:rsidRPr="00F87E32" w:rsidRDefault="00F063AC" w:rsidP="00587ED3">
            <w:pPr>
              <w:pStyle w:val="Tablecaption"/>
              <w:jc w:val="center"/>
              <w:rPr>
                <w:i/>
                <w:lang w:val="fr-CA"/>
              </w:rPr>
            </w:pPr>
            <w:r w:rsidRPr="00F87E32">
              <w:rPr>
                <w:i/>
                <w:lang w:val="fr-CA"/>
              </w:rPr>
              <w:t>0%</w:t>
            </w:r>
          </w:p>
        </w:tc>
      </w:tr>
      <w:tr w:rsidR="00F063AC" w:rsidRPr="00F87E32" w14:paraId="034470FA"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3D18F6DF" w14:textId="77777777" w:rsidR="00F063AC" w:rsidRPr="00F87E32" w:rsidRDefault="00F063AC" w:rsidP="00587ED3">
            <w:pPr>
              <w:pStyle w:val="Tablecaption"/>
              <w:jc w:val="center"/>
              <w:rPr>
                <w:i/>
                <w:lang w:val="fr-CA"/>
              </w:rPr>
            </w:pPr>
            <w:r w:rsidRPr="00F87E32">
              <w:rPr>
                <w:i/>
                <w:lang w:val="fr-CA"/>
              </w:rPr>
              <w:t>10%</w:t>
            </w:r>
          </w:p>
        </w:tc>
        <w:tc>
          <w:tcPr>
            <w:tcW w:w="2539" w:type="dxa"/>
            <w:tcBorders>
              <w:left w:val="single" w:sz="4" w:space="0" w:color="000000"/>
            </w:tcBorders>
            <w:shd w:val="clear" w:color="auto" w:fill="FFFFFF"/>
            <w:tcMar>
              <w:top w:w="72" w:type="dxa"/>
              <w:left w:w="144" w:type="dxa"/>
              <w:bottom w:w="72" w:type="dxa"/>
              <w:right w:w="144" w:type="dxa"/>
            </w:tcMar>
            <w:hideMark/>
          </w:tcPr>
          <w:p w14:paraId="01C3A2DB" w14:textId="329EEE61" w:rsidR="00F063AC" w:rsidRPr="00F87E32" w:rsidRDefault="00F063AC" w:rsidP="00587ED3">
            <w:pPr>
              <w:pStyle w:val="Tablecaption"/>
              <w:jc w:val="center"/>
              <w:rPr>
                <w:i/>
                <w:lang w:val="fr-CA"/>
              </w:rPr>
            </w:pPr>
            <w:r>
              <w:rPr>
                <w:i/>
                <w:lang w:val="fr-CA"/>
              </w:rPr>
              <w:t>69,973</w:t>
            </w:r>
          </w:p>
        </w:tc>
        <w:tc>
          <w:tcPr>
            <w:tcW w:w="900" w:type="dxa"/>
            <w:shd w:val="clear" w:color="auto" w:fill="FFFFFF"/>
          </w:tcPr>
          <w:p w14:paraId="37BBE629" w14:textId="5FEF34E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0DF79C95" w14:textId="6C2C1B7B" w:rsidR="00F063AC" w:rsidRPr="00F87E32" w:rsidRDefault="00F063AC" w:rsidP="00587ED3">
            <w:pPr>
              <w:pStyle w:val="Tablecaption"/>
              <w:jc w:val="center"/>
              <w:rPr>
                <w:i/>
                <w:lang w:val="fr-CA"/>
              </w:rPr>
            </w:pPr>
            <w:r w:rsidRPr="00F87E32">
              <w:rPr>
                <w:i/>
                <w:lang w:val="fr-CA"/>
              </w:rPr>
              <w:t>44.9%</w:t>
            </w:r>
          </w:p>
        </w:tc>
        <w:tc>
          <w:tcPr>
            <w:tcW w:w="1447" w:type="dxa"/>
            <w:tcBorders>
              <w:left w:val="single" w:sz="4" w:space="0" w:color="000000"/>
            </w:tcBorders>
            <w:shd w:val="clear" w:color="auto" w:fill="FFFFFF"/>
            <w:tcMar>
              <w:top w:w="72" w:type="dxa"/>
              <w:left w:w="144" w:type="dxa"/>
              <w:bottom w:w="72" w:type="dxa"/>
              <w:right w:w="144" w:type="dxa"/>
            </w:tcMar>
            <w:hideMark/>
          </w:tcPr>
          <w:p w14:paraId="494B56DE" w14:textId="4ED64A92" w:rsidR="00F063AC" w:rsidRPr="00F87E32" w:rsidRDefault="00F063AC" w:rsidP="00587ED3">
            <w:pPr>
              <w:pStyle w:val="Tablecaption"/>
              <w:jc w:val="center"/>
              <w:rPr>
                <w:i/>
                <w:lang w:val="fr-CA"/>
              </w:rPr>
            </w:pPr>
            <w:r w:rsidRPr="00F87E32">
              <w:rPr>
                <w:i/>
                <w:lang w:val="fr-CA"/>
              </w:rPr>
              <w:t>4.2%</w:t>
            </w:r>
          </w:p>
        </w:tc>
        <w:tc>
          <w:tcPr>
            <w:tcW w:w="1230" w:type="dxa"/>
            <w:shd w:val="clear" w:color="auto" w:fill="FFFFFF"/>
            <w:tcMar>
              <w:top w:w="72" w:type="dxa"/>
              <w:left w:w="144" w:type="dxa"/>
              <w:bottom w:w="72" w:type="dxa"/>
              <w:right w:w="144" w:type="dxa"/>
            </w:tcMar>
            <w:hideMark/>
          </w:tcPr>
          <w:p w14:paraId="6A505C0A" w14:textId="77777777" w:rsidR="00F063AC" w:rsidRPr="00F87E32" w:rsidRDefault="00F063AC" w:rsidP="00587ED3">
            <w:pPr>
              <w:pStyle w:val="Tablecaption"/>
              <w:jc w:val="center"/>
              <w:rPr>
                <w:i/>
                <w:lang w:val="fr-CA"/>
              </w:rPr>
            </w:pPr>
            <w:r w:rsidRPr="00F87E32">
              <w:rPr>
                <w:i/>
                <w:lang w:val="fr-CA"/>
              </w:rPr>
              <w:t>0%</w:t>
            </w:r>
          </w:p>
        </w:tc>
      </w:tr>
      <w:tr w:rsidR="00F063AC" w:rsidRPr="00F87E32" w14:paraId="4C82E22B"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73AECD41" w14:textId="77777777" w:rsidR="00F063AC" w:rsidRPr="00F87E32" w:rsidRDefault="00F063AC" w:rsidP="00587ED3">
            <w:pPr>
              <w:pStyle w:val="Tablecaption"/>
              <w:jc w:val="center"/>
              <w:rPr>
                <w:i/>
                <w:lang w:val="fr-CA"/>
              </w:rPr>
            </w:pPr>
            <w:r w:rsidRPr="00F87E32">
              <w:rPr>
                <w:i/>
                <w:lang w:val="fr-CA"/>
              </w:rPr>
              <w:t>15%</w:t>
            </w:r>
          </w:p>
        </w:tc>
        <w:tc>
          <w:tcPr>
            <w:tcW w:w="2539" w:type="dxa"/>
            <w:tcBorders>
              <w:left w:val="single" w:sz="4" w:space="0" w:color="000000"/>
            </w:tcBorders>
            <w:shd w:val="clear" w:color="auto" w:fill="FFFFFF"/>
            <w:tcMar>
              <w:top w:w="72" w:type="dxa"/>
              <w:left w:w="144" w:type="dxa"/>
              <w:bottom w:w="72" w:type="dxa"/>
              <w:right w:w="144" w:type="dxa"/>
            </w:tcMar>
            <w:hideMark/>
          </w:tcPr>
          <w:p w14:paraId="14053DCA" w14:textId="28B2A2C7" w:rsidR="00F063AC" w:rsidRPr="00F87E32" w:rsidRDefault="00F063AC" w:rsidP="00587ED3">
            <w:pPr>
              <w:pStyle w:val="Tablecaption"/>
              <w:jc w:val="center"/>
              <w:rPr>
                <w:i/>
                <w:lang w:val="fr-CA"/>
              </w:rPr>
            </w:pPr>
            <w:r w:rsidRPr="00F87E32">
              <w:rPr>
                <w:i/>
                <w:lang w:val="fr-CA"/>
              </w:rPr>
              <w:t>66,08</w:t>
            </w:r>
            <w:r>
              <w:rPr>
                <w:i/>
                <w:lang w:val="fr-CA"/>
              </w:rPr>
              <w:t>6</w:t>
            </w:r>
          </w:p>
        </w:tc>
        <w:tc>
          <w:tcPr>
            <w:tcW w:w="900" w:type="dxa"/>
            <w:shd w:val="clear" w:color="auto" w:fill="FFFFFF"/>
          </w:tcPr>
          <w:p w14:paraId="576981DB" w14:textId="76CC5BF3"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53D62EF8" w14:textId="7327351E" w:rsidR="00F063AC" w:rsidRPr="00F87E32" w:rsidRDefault="00F063AC" w:rsidP="00587ED3">
            <w:pPr>
              <w:pStyle w:val="Tablecaption"/>
              <w:jc w:val="center"/>
              <w:rPr>
                <w:i/>
                <w:lang w:val="fr-CA"/>
              </w:rPr>
            </w:pPr>
            <w:r w:rsidRPr="00F87E32">
              <w:rPr>
                <w:i/>
                <w:lang w:val="fr-CA"/>
              </w:rPr>
              <w:t>47.5%</w:t>
            </w:r>
          </w:p>
        </w:tc>
        <w:tc>
          <w:tcPr>
            <w:tcW w:w="1447" w:type="dxa"/>
            <w:tcBorders>
              <w:left w:val="single" w:sz="4" w:space="0" w:color="000000"/>
            </w:tcBorders>
            <w:shd w:val="clear" w:color="auto" w:fill="FFFFFF"/>
            <w:tcMar>
              <w:top w:w="72" w:type="dxa"/>
              <w:left w:w="144" w:type="dxa"/>
              <w:bottom w:w="72" w:type="dxa"/>
              <w:right w:w="144" w:type="dxa"/>
            </w:tcMar>
            <w:hideMark/>
          </w:tcPr>
          <w:p w14:paraId="28202CA6" w14:textId="6F3EB5ED" w:rsidR="00F063AC" w:rsidRPr="00F87E32" w:rsidRDefault="00F063AC" w:rsidP="00587ED3">
            <w:pPr>
              <w:pStyle w:val="Tablecaption"/>
              <w:jc w:val="center"/>
              <w:rPr>
                <w:i/>
                <w:lang w:val="fr-CA"/>
              </w:rPr>
            </w:pPr>
            <w:r w:rsidRPr="00F87E32">
              <w:rPr>
                <w:i/>
                <w:lang w:val="fr-CA"/>
              </w:rPr>
              <w:t>17.4%</w:t>
            </w:r>
          </w:p>
        </w:tc>
        <w:tc>
          <w:tcPr>
            <w:tcW w:w="1230" w:type="dxa"/>
            <w:shd w:val="clear" w:color="auto" w:fill="FFFFFF"/>
            <w:tcMar>
              <w:top w:w="72" w:type="dxa"/>
              <w:left w:w="144" w:type="dxa"/>
              <w:bottom w:w="72" w:type="dxa"/>
              <w:right w:w="144" w:type="dxa"/>
            </w:tcMar>
            <w:hideMark/>
          </w:tcPr>
          <w:p w14:paraId="755DB3F8" w14:textId="77777777" w:rsidR="00F063AC" w:rsidRPr="00F87E32" w:rsidRDefault="00F063AC" w:rsidP="00587ED3">
            <w:pPr>
              <w:pStyle w:val="Tablecaption"/>
              <w:jc w:val="center"/>
              <w:rPr>
                <w:i/>
                <w:lang w:val="fr-CA"/>
              </w:rPr>
            </w:pPr>
            <w:r w:rsidRPr="00F87E32">
              <w:rPr>
                <w:i/>
                <w:lang w:val="fr-CA"/>
              </w:rPr>
              <w:t>0.1%</w:t>
            </w:r>
          </w:p>
        </w:tc>
      </w:tr>
      <w:tr w:rsidR="00F063AC" w:rsidRPr="00F87E32" w14:paraId="561541B6" w14:textId="77777777" w:rsidTr="00086832">
        <w:trPr>
          <w:trHeight w:val="288"/>
          <w:jc w:val="center"/>
        </w:trPr>
        <w:tc>
          <w:tcPr>
            <w:tcW w:w="1353" w:type="dxa"/>
            <w:tcBorders>
              <w:bottom w:val="single" w:sz="4" w:space="0" w:color="000000"/>
              <w:right w:val="single" w:sz="4" w:space="0" w:color="000000"/>
            </w:tcBorders>
            <w:shd w:val="clear" w:color="auto" w:fill="FFFFFF"/>
            <w:tcMar>
              <w:top w:w="72" w:type="dxa"/>
              <w:left w:w="144" w:type="dxa"/>
              <w:bottom w:w="72" w:type="dxa"/>
              <w:right w:w="144" w:type="dxa"/>
            </w:tcMar>
            <w:hideMark/>
          </w:tcPr>
          <w:p w14:paraId="542B7C50" w14:textId="77777777" w:rsidR="00F063AC" w:rsidRPr="00F87E32" w:rsidRDefault="00F063AC" w:rsidP="00587ED3">
            <w:pPr>
              <w:pStyle w:val="Tablecaption"/>
              <w:jc w:val="center"/>
              <w:rPr>
                <w:i/>
                <w:lang w:val="fr-CA"/>
              </w:rPr>
            </w:pPr>
            <w:r w:rsidRPr="00F87E32">
              <w:rPr>
                <w:i/>
                <w:lang w:val="fr-CA"/>
              </w:rPr>
              <w:t>20%</w:t>
            </w:r>
          </w:p>
        </w:tc>
        <w:tc>
          <w:tcPr>
            <w:tcW w:w="2539"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234CEA19" w14:textId="02A23BC7" w:rsidR="00F063AC" w:rsidRPr="00F87E32" w:rsidRDefault="00F063AC" w:rsidP="00587ED3">
            <w:pPr>
              <w:pStyle w:val="Tablecaption"/>
              <w:jc w:val="center"/>
              <w:rPr>
                <w:i/>
                <w:lang w:val="fr-CA"/>
              </w:rPr>
            </w:pPr>
            <w:r>
              <w:rPr>
                <w:i/>
                <w:lang w:val="fr-CA"/>
              </w:rPr>
              <w:t>62,198</w:t>
            </w:r>
          </w:p>
        </w:tc>
        <w:tc>
          <w:tcPr>
            <w:tcW w:w="900" w:type="dxa"/>
            <w:tcBorders>
              <w:bottom w:val="single" w:sz="4" w:space="0" w:color="000000"/>
            </w:tcBorders>
            <w:shd w:val="clear" w:color="auto" w:fill="FFFFFF"/>
          </w:tcPr>
          <w:p w14:paraId="0A44BEE8" w14:textId="18F06CAB" w:rsidR="00F063AC" w:rsidRDefault="00F063AC" w:rsidP="00587ED3">
            <w:pPr>
              <w:pStyle w:val="Tablecaption"/>
              <w:jc w:val="center"/>
              <w:rPr>
                <w:i/>
                <w:iCs/>
              </w:rPr>
            </w:pPr>
            <w:r>
              <w:rPr>
                <w:i/>
                <w:iCs/>
              </w:rPr>
              <w:t>31,410</w:t>
            </w:r>
          </w:p>
        </w:tc>
        <w:tc>
          <w:tcPr>
            <w:tcW w:w="1226" w:type="dxa"/>
            <w:tcBorders>
              <w:bottom w:val="single" w:sz="4" w:space="0" w:color="000000"/>
              <w:right w:val="single" w:sz="4" w:space="0" w:color="000000"/>
            </w:tcBorders>
            <w:shd w:val="clear" w:color="auto" w:fill="FFFFFF"/>
          </w:tcPr>
          <w:p w14:paraId="31B96BC9" w14:textId="422DAE6B" w:rsidR="00F063AC" w:rsidRPr="00F87E32" w:rsidRDefault="00F063AC" w:rsidP="00587ED3">
            <w:pPr>
              <w:pStyle w:val="Tablecaption"/>
              <w:jc w:val="center"/>
              <w:rPr>
                <w:i/>
                <w:lang w:val="fr-CA"/>
              </w:rPr>
            </w:pPr>
            <w:r w:rsidRPr="00F87E32">
              <w:rPr>
                <w:i/>
                <w:lang w:val="fr-CA"/>
              </w:rPr>
              <w:t>50.5%</w:t>
            </w:r>
          </w:p>
        </w:tc>
        <w:tc>
          <w:tcPr>
            <w:tcW w:w="1447"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58BD7D2C" w14:textId="5AD4D342" w:rsidR="00F063AC" w:rsidRPr="00F87E32" w:rsidRDefault="00F063AC" w:rsidP="00587ED3">
            <w:pPr>
              <w:pStyle w:val="Tablecaption"/>
              <w:jc w:val="center"/>
              <w:rPr>
                <w:i/>
                <w:lang w:val="fr-CA"/>
              </w:rPr>
            </w:pPr>
            <w:r w:rsidRPr="00F87E32">
              <w:rPr>
                <w:i/>
                <w:lang w:val="fr-CA"/>
              </w:rPr>
              <w:t>44.8%</w:t>
            </w:r>
          </w:p>
        </w:tc>
        <w:tc>
          <w:tcPr>
            <w:tcW w:w="1230" w:type="dxa"/>
            <w:tcBorders>
              <w:bottom w:val="single" w:sz="4" w:space="0" w:color="000000"/>
            </w:tcBorders>
            <w:shd w:val="clear" w:color="auto" w:fill="FFFFFF"/>
            <w:tcMar>
              <w:top w:w="72" w:type="dxa"/>
              <w:left w:w="144" w:type="dxa"/>
              <w:bottom w:w="72" w:type="dxa"/>
              <w:right w:w="144" w:type="dxa"/>
            </w:tcMar>
            <w:hideMark/>
          </w:tcPr>
          <w:p w14:paraId="7877F4BF" w14:textId="77777777" w:rsidR="00F063AC" w:rsidRPr="00F87E32" w:rsidRDefault="00F063AC" w:rsidP="00587ED3">
            <w:pPr>
              <w:pStyle w:val="Tablecaption"/>
              <w:jc w:val="center"/>
              <w:rPr>
                <w:i/>
                <w:lang w:val="fr-CA"/>
              </w:rPr>
            </w:pPr>
            <w:r w:rsidRPr="00F87E32">
              <w:rPr>
                <w:i/>
                <w:lang w:val="fr-CA"/>
              </w:rPr>
              <w:t>0.4%</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7C6B809B" w14:textId="57CD7A7E" w:rsidR="00381066" w:rsidRDefault="00FC09F7" w:rsidP="005221F7">
      <w:pPr>
        <w:pStyle w:val="Heading2"/>
        <w:jc w:val="center"/>
      </w:pPr>
      <w:bookmarkStart w:id="92" w:name="_Toc271636068"/>
      <w:bookmarkStart w:id="93" w:name="_Toc395535018"/>
      <w:bookmarkStart w:id="94" w:name="_Toc31030773"/>
      <w:bookmarkStart w:id="95" w:name="_Toc77929830"/>
      <w:r>
        <w:rPr>
          <w:i/>
          <w:noProof/>
          <w:sz w:val="20"/>
        </w:rPr>
        <w:drawing>
          <wp:anchor distT="0" distB="0" distL="114300" distR="114300" simplePos="0" relativeHeight="251661312" behindDoc="0" locked="0" layoutInCell="1" allowOverlap="1" wp14:anchorId="5B69C8FB" wp14:editId="2C6A6348">
            <wp:simplePos x="0" y="0"/>
            <wp:positionH relativeFrom="column">
              <wp:posOffset>685800</wp:posOffset>
            </wp:positionH>
            <wp:positionV relativeFrom="paragraph">
              <wp:posOffset>254635</wp:posOffset>
            </wp:positionV>
            <wp:extent cx="4572000" cy="3541395"/>
            <wp:effectExtent l="0" t="0" r="0" b="0"/>
            <wp:wrapTopAndBottom/>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107" t="3290" r="-107" b="8356"/>
                    <a:stretch/>
                  </pic:blipFill>
                  <pic:spPr bwMode="auto">
                    <a:xfrm>
                      <a:off x="0" y="0"/>
                      <a:ext cx="4572000" cy="3541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066">
        <w:t>FIGURES</w:t>
      </w:r>
      <w:bookmarkEnd w:id="92"/>
      <w:bookmarkEnd w:id="93"/>
      <w:bookmarkEnd w:id="94"/>
      <w:bookmarkEnd w:id="95"/>
    </w:p>
    <w:p w14:paraId="63025EA8" w14:textId="27A09DAB" w:rsidR="008031FE" w:rsidRPr="005221F7" w:rsidRDefault="00381066" w:rsidP="008031FE">
      <w:pPr>
        <w:rPr>
          <w:i/>
          <w:sz w:val="20"/>
        </w:rPr>
      </w:pPr>
      <w:r w:rsidRPr="008031FE">
        <w:rPr>
          <w:i/>
          <w:sz w:val="20"/>
        </w:rPr>
        <w:t>Figure 1. Map of the southern Gulf of</w:t>
      </w:r>
      <w:r w:rsidR="00DA33A8">
        <w:rPr>
          <w:i/>
          <w:sz w:val="20"/>
        </w:rPr>
        <w:t xml:space="preserve"> St. Lawrence showing</w:t>
      </w:r>
      <w:r w:rsidRPr="008031FE">
        <w:rPr>
          <w:i/>
          <w:sz w:val="20"/>
        </w:rPr>
        <w:t xml:space="preserve"> snow cra</w:t>
      </w:r>
      <w:r w:rsidR="00DA33A8">
        <w:rPr>
          <w:i/>
          <w:sz w:val="20"/>
        </w:rPr>
        <w:t xml:space="preserve">b fishery </w:t>
      </w:r>
      <w:r w:rsidR="00787B05">
        <w:rPr>
          <w:i/>
          <w:sz w:val="20"/>
        </w:rPr>
        <w:t xml:space="preserve">management </w:t>
      </w:r>
      <w:r w:rsidRPr="008031FE">
        <w:rPr>
          <w:i/>
          <w:sz w:val="20"/>
        </w:rPr>
        <w:t>areas</w:t>
      </w:r>
      <w:r w:rsidR="008D7A3B">
        <w:rPr>
          <w:i/>
          <w:sz w:val="20"/>
        </w:rPr>
        <w:t>,</w:t>
      </w:r>
      <w:r w:rsidR="00DA33A8">
        <w:rPr>
          <w:i/>
          <w:sz w:val="20"/>
        </w:rPr>
        <w:t xml:space="preserve"> buffer </w:t>
      </w:r>
      <w:r w:rsidRPr="008031FE">
        <w:rPr>
          <w:i/>
          <w:sz w:val="20"/>
        </w:rPr>
        <w:t>zones (labels B and C, shaded</w:t>
      </w:r>
      <w:r w:rsidR="008031FE" w:rsidRPr="008031FE">
        <w:rPr>
          <w:i/>
          <w:sz w:val="20"/>
        </w:rPr>
        <w:t xml:space="preserve"> </w:t>
      </w:r>
      <w:r w:rsidRPr="008031FE">
        <w:rPr>
          <w:i/>
          <w:sz w:val="20"/>
        </w:rPr>
        <w:t>areas)</w:t>
      </w:r>
      <w:r w:rsidR="00787B05">
        <w:rPr>
          <w:i/>
          <w:sz w:val="20"/>
        </w:rPr>
        <w:t xml:space="preserve">, and </w:t>
      </w:r>
      <w:r w:rsidR="00C44BB8">
        <w:rPr>
          <w:i/>
          <w:sz w:val="20"/>
        </w:rPr>
        <w:t xml:space="preserve">common </w:t>
      </w:r>
      <w:r w:rsidR="00DA33A8">
        <w:rPr>
          <w:i/>
          <w:sz w:val="20"/>
        </w:rPr>
        <w:t xml:space="preserve">names for </w:t>
      </w:r>
      <w:r w:rsidR="00787B05">
        <w:rPr>
          <w:i/>
          <w:sz w:val="20"/>
        </w:rPr>
        <w:t>fishing ground</w:t>
      </w:r>
      <w:r w:rsidR="00DA33A8">
        <w:rPr>
          <w:i/>
          <w:sz w:val="20"/>
        </w:rPr>
        <w:t>s</w:t>
      </w:r>
      <w:r w:rsidR="00787B05">
        <w:rPr>
          <w:i/>
          <w:sz w:val="20"/>
        </w:rPr>
        <w:t>.</w:t>
      </w:r>
    </w:p>
    <w:p w14:paraId="104DED09" w14:textId="628A12F9" w:rsidR="008031FE" w:rsidRDefault="00A46D8E" w:rsidP="008031FE">
      <w:pPr>
        <w:jc w:val="center"/>
        <w:rPr>
          <w:noProof/>
        </w:rPr>
      </w:pPr>
      <w:r>
        <w:rPr>
          <w:noProof/>
        </w:rPr>
        <w:drawing>
          <wp:inline distT="0" distB="0" distL="0" distR="0" wp14:anchorId="2C4CAF90" wp14:editId="5F072A3C">
            <wp:extent cx="4559300" cy="3492804"/>
            <wp:effectExtent l="0" t="0" r="0" b="1270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5118" b="7507"/>
                    <a:stretch/>
                  </pic:blipFill>
                  <pic:spPr bwMode="auto">
                    <a:xfrm>
                      <a:off x="0" y="0"/>
                      <a:ext cx="4560743" cy="3493910"/>
                    </a:xfrm>
                    <a:prstGeom prst="rect">
                      <a:avLst/>
                    </a:prstGeom>
                    <a:noFill/>
                    <a:ln>
                      <a:noFill/>
                    </a:ln>
                    <a:extLst>
                      <a:ext uri="{53640926-AAD7-44d8-BBD7-CCE9431645EC}">
                        <a14:shadowObscured xmlns:a14="http://schemas.microsoft.com/office/drawing/2010/main"/>
                      </a:ext>
                    </a:extLst>
                  </pic:spPr>
                </pic:pic>
              </a:graphicData>
            </a:graphic>
          </wp:inline>
        </w:drawing>
      </w:r>
    </w:p>
    <w:p w14:paraId="41C20C10" w14:textId="1322F5B8" w:rsidR="006423FF" w:rsidRDefault="008031FE" w:rsidP="00FC09F7">
      <w:pPr>
        <w:pStyle w:val="Caption-Figure"/>
      </w:pPr>
      <w:r>
        <w:t xml:space="preserve">Figure 2. Locations of the 2020 snow crab </w:t>
      </w:r>
      <w:r w:rsidR="00A81532">
        <w:t xml:space="preserve">trawl survey stations. </w:t>
      </w:r>
      <w:r w:rsidR="00A46D8E">
        <w:t>Grey circles</w:t>
      </w:r>
      <w:r>
        <w:t xml:space="preserve"> points are tows</w:t>
      </w:r>
      <w:r w:rsidR="00A46D8E">
        <w:t xml:space="preserve"> successfully trawled on the first try, green diamonds are tows successfully trawled at an alternate station</w:t>
      </w:r>
      <w:r>
        <w:t xml:space="preserve">, </w:t>
      </w:r>
      <w:r w:rsidR="00A46D8E">
        <w:t xml:space="preserve">and red squares are </w:t>
      </w:r>
      <w:r>
        <w:t>abandoned tows</w:t>
      </w:r>
      <w:r w:rsidR="000B696C">
        <w:t>.</w:t>
      </w:r>
    </w:p>
    <w:p w14:paraId="080F26DB" w14:textId="57E70AD5" w:rsidR="006423FF" w:rsidRDefault="006423FF" w:rsidP="00FC09F7">
      <w:pPr>
        <w:pStyle w:val="Caption-Figure"/>
      </w:pPr>
    </w:p>
    <w:p w14:paraId="30248282" w14:textId="4D416301" w:rsidR="00BA5A72" w:rsidRDefault="00530A2D" w:rsidP="008031FE">
      <w:pPr>
        <w:jc w:val="center"/>
      </w:pPr>
      <w:r>
        <w:rPr>
          <w:noProof/>
        </w:rPr>
        <w:drawing>
          <wp:inline distT="0" distB="0" distL="0" distR="0" wp14:anchorId="710DA297" wp14:editId="1B215D1B">
            <wp:extent cx="4693139" cy="3479800"/>
            <wp:effectExtent l="0" t="0" r="635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4845" b="6680"/>
                    <a:stretch/>
                  </pic:blipFill>
                  <pic:spPr bwMode="auto">
                    <a:xfrm>
                      <a:off x="0" y="0"/>
                      <a:ext cx="4693893" cy="3480359"/>
                    </a:xfrm>
                    <a:prstGeom prst="rect">
                      <a:avLst/>
                    </a:prstGeom>
                    <a:noFill/>
                    <a:ln>
                      <a:noFill/>
                    </a:ln>
                    <a:extLst>
                      <a:ext uri="{53640926-AAD7-44d8-BBD7-CCE9431645EC}">
                        <a14:shadowObscured xmlns:a14="http://schemas.microsoft.com/office/drawing/2010/main"/>
                      </a:ext>
                    </a:extLst>
                  </pic:spPr>
                </pic:pic>
              </a:graphicData>
            </a:graphic>
          </wp:inline>
        </w:drawing>
      </w:r>
    </w:p>
    <w:p w14:paraId="2101770D" w14:textId="53C29F59" w:rsidR="004626AA" w:rsidRDefault="009048FA" w:rsidP="009048FA">
      <w:pPr>
        <w:pStyle w:val="Caption-Figure"/>
      </w:pPr>
      <w:r>
        <w:rPr>
          <w:noProof/>
          <w:sz w:val="18"/>
          <w:szCs w:val="18"/>
        </w:rPr>
        <w:drawing>
          <wp:anchor distT="0" distB="0" distL="114300" distR="114300" simplePos="0" relativeHeight="251670528" behindDoc="0" locked="0" layoutInCell="1" allowOverlap="1" wp14:anchorId="25B0E51E" wp14:editId="0ECFC4EE">
            <wp:simplePos x="0" y="0"/>
            <wp:positionH relativeFrom="column">
              <wp:posOffset>635</wp:posOffset>
            </wp:positionH>
            <wp:positionV relativeFrom="paragraph">
              <wp:posOffset>814705</wp:posOffset>
            </wp:positionV>
            <wp:extent cx="5675630" cy="2950845"/>
            <wp:effectExtent l="0" t="0" r="0" b="0"/>
            <wp:wrapTopAndBottom/>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t="10433" b="3012"/>
                    <a:stretch/>
                  </pic:blipFill>
                  <pic:spPr bwMode="auto">
                    <a:xfrm>
                      <a:off x="0" y="0"/>
                      <a:ext cx="5675630" cy="2950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4D5A">
        <w:t>Figure 3</w:t>
      </w:r>
      <w:r w:rsidR="00BA5A72">
        <w:t xml:space="preserve">. </w:t>
      </w:r>
      <w:r w:rsidR="00B24C7F">
        <w:t xml:space="preserve">Polygons </w:t>
      </w:r>
      <w:r w:rsidR="00BA5A72">
        <w:t xml:space="preserve">used for </w:t>
      </w:r>
      <w:r w:rsidR="00B24C7F">
        <w:t>the estimation of com</w:t>
      </w:r>
      <w:r w:rsidR="00C44BB8">
        <w:t>mercial biomass for management A</w:t>
      </w:r>
      <w:r w:rsidR="00B24C7F">
        <w:t>reas 12, 12E, 12F, and 19 (</w:t>
      </w:r>
      <w:r w:rsidR="00530A2D">
        <w:t xml:space="preserve">green </w:t>
      </w:r>
      <w:r w:rsidR="00BA5A72">
        <w:t>areas). The unassigned zone north of areas 12E and 12F (label A) and buffer zones (labels B and C) are also shown</w:t>
      </w:r>
      <w:r w:rsidR="00530A2D">
        <w:t xml:space="preserve"> (orange areas)</w:t>
      </w:r>
      <w:r w:rsidR="00BA5A72">
        <w:t>.</w:t>
      </w:r>
      <w:r w:rsidR="00B24C7F">
        <w:t xml:space="preserve"> </w:t>
      </w:r>
      <w:r w:rsidR="00530A2D">
        <w:t xml:space="preserve">The </w:t>
      </w:r>
      <w:r w:rsidR="00DA7D80">
        <w:t>survey area corresponds the sum of all coloured areas.</w:t>
      </w:r>
      <w:r w:rsidR="00B24C7F">
        <w:t xml:space="preserve"> </w:t>
      </w:r>
    </w:p>
    <w:p w14:paraId="71E99913" w14:textId="742728A3" w:rsidR="004626AA" w:rsidRDefault="00D54D5A" w:rsidP="00FC09F7">
      <w:pPr>
        <w:pStyle w:val="Caption-Figure"/>
      </w:pPr>
      <w:r>
        <w:t xml:space="preserve">Figure </w:t>
      </w:r>
      <w:r w:rsidR="0006769B">
        <w:t>5</w:t>
      </w:r>
      <w:r w:rsidR="004626AA">
        <w:t xml:space="preserve">. </w:t>
      </w:r>
      <w:r w:rsidR="004626AA" w:rsidRPr="004626AA">
        <w:t xml:space="preserve">Landings (t) by fishing area and overall in the southern Gulf of Saint Lawrence snow crab fishery, </w:t>
      </w:r>
      <w:r w:rsidR="00A81532">
        <w:t xml:space="preserve">from </w:t>
      </w:r>
      <w:r w:rsidR="009048FA">
        <w:t>1965</w:t>
      </w:r>
      <w:r w:rsidR="004626AA">
        <w:t xml:space="preserve"> to 2020</w:t>
      </w:r>
      <w:r w:rsidR="004626AA" w:rsidRPr="004626AA">
        <w:t>.</w:t>
      </w:r>
    </w:p>
    <w:p w14:paraId="12F8746E" w14:textId="56A1297D" w:rsidR="00345DA4" w:rsidRPr="00345DA4" w:rsidRDefault="0051425C" w:rsidP="00345DA4">
      <w:pPr>
        <w:jc w:val="center"/>
      </w:pPr>
      <w:r w:rsidRPr="0051425C">
        <w:rPr>
          <w:noProof/>
        </w:rPr>
        <w:drawing>
          <wp:inline distT="0" distB="0" distL="0" distR="0" wp14:anchorId="01AF24FB" wp14:editId="34E71108">
            <wp:extent cx="4434647" cy="3657600"/>
            <wp:effectExtent l="0" t="0" r="10795"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35283" cy="3658125"/>
                    </a:xfrm>
                    <a:prstGeom prst="rect">
                      <a:avLst/>
                    </a:prstGeom>
                    <a:noFill/>
                    <a:ln>
                      <a:noFill/>
                    </a:ln>
                  </pic:spPr>
                </pic:pic>
              </a:graphicData>
            </a:graphic>
          </wp:inline>
        </w:drawing>
      </w:r>
      <w:r w:rsidR="004626AA">
        <w:rPr>
          <w:lang w:val="en-CA"/>
        </w:rPr>
        <w:t xml:space="preserve"> </w:t>
      </w:r>
    </w:p>
    <w:p w14:paraId="609752E9" w14:textId="279BB48C" w:rsidR="00345DA4" w:rsidRPr="00345DA4" w:rsidRDefault="00D54D5A" w:rsidP="00345DA4">
      <w:pPr>
        <w:rPr>
          <w:i/>
          <w:sz w:val="20"/>
          <w:lang w:val="en-CA"/>
        </w:rPr>
      </w:pPr>
      <w:r>
        <w:rPr>
          <w:i/>
          <w:sz w:val="20"/>
        </w:rPr>
        <w:t xml:space="preserve">Figure </w:t>
      </w:r>
      <w:r w:rsidR="0006769B">
        <w:rPr>
          <w:i/>
          <w:sz w:val="20"/>
        </w:rPr>
        <w:t>6</w:t>
      </w:r>
      <w:r w:rsidR="00345DA4" w:rsidRPr="00345DA4">
        <w:rPr>
          <w:i/>
          <w:sz w:val="20"/>
        </w:rPr>
        <w:t xml:space="preserve">. Geographic distribution of fishing effort (trap hauls) by snow crab fishery management area during the </w:t>
      </w:r>
      <w:proofErr w:type="gramStart"/>
      <w:r w:rsidR="00345DA4" w:rsidRPr="00345DA4">
        <w:rPr>
          <w:i/>
          <w:sz w:val="20"/>
        </w:rPr>
        <w:t>2020 fishing</w:t>
      </w:r>
      <w:proofErr w:type="gramEnd"/>
      <w:r w:rsidR="00345DA4" w:rsidRPr="00345DA4">
        <w:rPr>
          <w:i/>
          <w:sz w:val="20"/>
        </w:rPr>
        <w:t xml:space="preserve"> season.</w:t>
      </w:r>
    </w:p>
    <w:p w14:paraId="30E7F896" w14:textId="77777777" w:rsidR="00086832" w:rsidRDefault="00086832" w:rsidP="00345DA4">
      <w:pPr>
        <w:jc w:val="center"/>
      </w:pPr>
    </w:p>
    <w:p w14:paraId="51E1DA93" w14:textId="024A2B3A" w:rsidR="00345DA4" w:rsidRPr="003F655A" w:rsidRDefault="0051425C" w:rsidP="00345DA4">
      <w:r w:rsidRPr="0051425C">
        <w:rPr>
          <w:noProof/>
        </w:rPr>
        <w:drawing>
          <wp:anchor distT="0" distB="0" distL="114300" distR="114300" simplePos="0" relativeHeight="251665408" behindDoc="0" locked="0" layoutInCell="1" allowOverlap="1" wp14:anchorId="7CCB0583" wp14:editId="7C3E6F8B">
            <wp:simplePos x="0" y="0"/>
            <wp:positionH relativeFrom="column">
              <wp:posOffset>837565</wp:posOffset>
            </wp:positionH>
            <wp:positionV relativeFrom="paragraph">
              <wp:posOffset>5080</wp:posOffset>
            </wp:positionV>
            <wp:extent cx="4268470" cy="3543300"/>
            <wp:effectExtent l="0" t="0" r="0" b="12700"/>
            <wp:wrapTopAndBottom/>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6847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D5A">
        <w:rPr>
          <w:i/>
          <w:sz w:val="20"/>
          <w:lang w:val="en-CA"/>
        </w:rPr>
        <w:t xml:space="preserve">Figure </w:t>
      </w:r>
      <w:r w:rsidR="0006769B">
        <w:rPr>
          <w:i/>
          <w:sz w:val="20"/>
          <w:lang w:val="en-CA"/>
        </w:rPr>
        <w:t>7</w:t>
      </w:r>
      <w:r w:rsidR="00345DA4" w:rsidRPr="00345DA4">
        <w:rPr>
          <w:i/>
          <w:sz w:val="20"/>
          <w:lang w:val="en-CA"/>
        </w:rPr>
        <w:t xml:space="preserve">. Geographic distribution of landings (kg) in snow crab fishing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08B2B5E" w14:textId="7C216FF3" w:rsidR="00345DA4" w:rsidRPr="00345DA4" w:rsidRDefault="00345DA4" w:rsidP="00345DA4">
      <w:pPr>
        <w:jc w:val="center"/>
        <w:rPr>
          <w:lang w:val="en-CA"/>
        </w:rPr>
      </w:pPr>
      <w:r w:rsidRPr="00345DA4">
        <w:br w:type="page"/>
      </w:r>
      <w:r w:rsidR="003E6EAC" w:rsidRPr="003E6EAC">
        <w:rPr>
          <w:noProof/>
        </w:rPr>
        <w:drawing>
          <wp:inline distT="0" distB="0" distL="0" distR="0" wp14:anchorId="7A5FF921" wp14:editId="4D5A7FFF">
            <wp:extent cx="4303665" cy="3543300"/>
            <wp:effectExtent l="0" t="0" r="0" b="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4170" cy="3543716"/>
                    </a:xfrm>
                    <a:prstGeom prst="rect">
                      <a:avLst/>
                    </a:prstGeom>
                    <a:noFill/>
                    <a:ln>
                      <a:noFill/>
                    </a:ln>
                  </pic:spPr>
                </pic:pic>
              </a:graphicData>
            </a:graphic>
          </wp:inline>
        </w:drawing>
      </w:r>
    </w:p>
    <w:p w14:paraId="560B998D" w14:textId="5C335B6B" w:rsidR="00345DA4" w:rsidRPr="00345DA4" w:rsidRDefault="00D54D5A" w:rsidP="00345DA4">
      <w:pPr>
        <w:rPr>
          <w:i/>
          <w:sz w:val="20"/>
          <w:lang w:val="en-CA"/>
        </w:rPr>
      </w:pPr>
      <w:r>
        <w:rPr>
          <w:i/>
          <w:sz w:val="20"/>
          <w:lang w:val="en-CA"/>
        </w:rPr>
        <w:t xml:space="preserve">Figure </w:t>
      </w:r>
      <w:r w:rsidR="0006769B">
        <w:rPr>
          <w:i/>
          <w:sz w:val="20"/>
          <w:lang w:val="en-CA"/>
        </w:rPr>
        <w:t>8</w:t>
      </w:r>
      <w:r w:rsidR="00345DA4" w:rsidRPr="00345DA4">
        <w:rPr>
          <w:i/>
          <w:sz w:val="20"/>
          <w:lang w:val="en-CA"/>
        </w:rPr>
        <w:t>. Geographic distribution of mean cat</w:t>
      </w:r>
      <w:r w:rsidR="00DA234A">
        <w:rPr>
          <w:i/>
          <w:sz w:val="20"/>
          <w:lang w:val="en-CA"/>
        </w:rPr>
        <w:t>ch-per-unit-of-effort (CPUE; kg/</w:t>
      </w:r>
      <w:proofErr w:type="spellStart"/>
      <w:r w:rsidR="00345DA4" w:rsidRPr="00345DA4">
        <w:rPr>
          <w:i/>
          <w:sz w:val="20"/>
          <w:lang w:val="en-CA"/>
        </w:rPr>
        <w:t>th</w:t>
      </w:r>
      <w:proofErr w:type="spellEnd"/>
      <w:r w:rsidR="00345DA4" w:rsidRPr="00345DA4">
        <w:rPr>
          <w:i/>
          <w:sz w:val="20"/>
          <w:lang w:val="en-CA"/>
        </w:rPr>
        <w:t xml:space="preserve">), in the snow crab fishery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A86B0CC" w14:textId="5FA59086" w:rsidR="004626AA" w:rsidRDefault="003F655A" w:rsidP="00381066">
      <w:pPr>
        <w:jc w:val="center"/>
        <w:rPr>
          <w:lang w:val="en-CA"/>
        </w:rPr>
      </w:pPr>
      <w:r w:rsidRPr="00B04734">
        <w:rPr>
          <w:noProof/>
        </w:rPr>
        <w:drawing>
          <wp:anchor distT="0" distB="0" distL="114300" distR="114300" simplePos="0" relativeHeight="251660288" behindDoc="0" locked="0" layoutInCell="1" allowOverlap="1" wp14:anchorId="61EF00EE" wp14:editId="4390F997">
            <wp:simplePos x="0" y="0"/>
            <wp:positionH relativeFrom="column">
              <wp:posOffset>1143000</wp:posOffset>
            </wp:positionH>
            <wp:positionV relativeFrom="paragraph">
              <wp:posOffset>165100</wp:posOffset>
            </wp:positionV>
            <wp:extent cx="3606165" cy="3466465"/>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6165" cy="346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12667" w14:textId="29620ED0" w:rsidR="00745B85" w:rsidRDefault="00D54D5A" w:rsidP="00FC09F7">
      <w:pPr>
        <w:pStyle w:val="Caption-Figure"/>
      </w:pPr>
      <w:r w:rsidRPr="00DA234A">
        <w:t xml:space="preserve">Figure </w:t>
      </w:r>
      <w:r w:rsidR="00BD2CC2" w:rsidRPr="00DA234A">
        <w:t>10</w:t>
      </w:r>
      <w:r w:rsidR="00F3007F" w:rsidRPr="00DA234A">
        <w:t>. Survey</w:t>
      </w:r>
      <w:r w:rsidR="00F3007F">
        <w:t xml:space="preserve"> vessel tracks during the active (grey lines) and passive </w:t>
      </w:r>
      <w:r w:rsidR="00053941">
        <w:t xml:space="preserve">trawling </w:t>
      </w:r>
      <w:r w:rsidR="00F3007F">
        <w:t>phase</w:t>
      </w:r>
      <w:r w:rsidR="00053941">
        <w:t>s</w:t>
      </w:r>
      <w:r w:rsidR="00F3007F">
        <w:t xml:space="preserve"> (red lines). </w:t>
      </w:r>
      <w:r w:rsidR="00053941">
        <w:t>The center point corresponds to the vessel position at the point of trawl touchdown</w:t>
      </w:r>
    </w:p>
    <w:p w14:paraId="41313235" w14:textId="736346A0" w:rsidR="00745B85" w:rsidRDefault="00745B85" w:rsidP="00FC09F7">
      <w:pPr>
        <w:pStyle w:val="Caption-Figure"/>
      </w:pPr>
    </w:p>
    <w:p w14:paraId="429951A0" w14:textId="1BB47C4E" w:rsidR="00745B85" w:rsidRDefault="00745B85" w:rsidP="00FC09F7">
      <w:pPr>
        <w:pStyle w:val="Caption-Figure"/>
      </w:pPr>
    </w:p>
    <w:p w14:paraId="76116D56" w14:textId="52894D4E" w:rsidR="004E2AE6" w:rsidRDefault="004E2AE6" w:rsidP="00FC09F7">
      <w:pPr>
        <w:pStyle w:val="Caption-Figure"/>
      </w:pPr>
      <w:r>
        <w:rPr>
          <w:noProof/>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2FC56744" w:rsidR="004E2AE6" w:rsidRPr="004E2AE6" w:rsidRDefault="004E2AE6" w:rsidP="00FC09F7">
      <w:pPr>
        <w:pStyle w:val="Caption-Figure"/>
      </w:pPr>
      <w:r>
        <w:t>Figure 9</w:t>
      </w:r>
      <w:r w:rsidRPr="004E2AE6">
        <w:t xml:space="preserve">. Comparison of the size-frequency distributions from the 2018 and 2019 snow crab surveys for male (left panel) and female (right panel) snow crab. Blue lines indicate 2018 </w:t>
      </w:r>
      <w:r w:rsidR="008D0569">
        <w:t>adolescent</w:t>
      </w:r>
      <w:r w:rsidRPr="004E2AE6">
        <w:t xml:space="preserve"> </w:t>
      </w:r>
      <w:proofErr w:type="gramStart"/>
      <w:r w:rsidRPr="004E2AE6">
        <w:t>crab,</w:t>
      </w:r>
      <w:proofErr w:type="gramEnd"/>
      <w:r w:rsidRPr="004E2AE6">
        <w:t xml:space="preserve"> green lines represent 2018 mature crab, vertical dash red line indicates the 95 mm CW legal size. 2019 </w:t>
      </w:r>
      <w:r w:rsidR="008D0569">
        <w:t>adolescent</w:t>
      </w:r>
      <w:r w:rsidRPr="004E2AE6">
        <w:t xml:space="preserve"> crab are indicated by light grey </w:t>
      </w:r>
      <w:proofErr w:type="gramStart"/>
      <w:r w:rsidRPr="004E2AE6">
        <w:t>bars while 2019 mature crab are represented by dark grey bars</w:t>
      </w:r>
      <w:proofErr w:type="gramEnd"/>
      <w:r w:rsidRPr="004E2AE6">
        <w:t>.</w:t>
      </w:r>
    </w:p>
    <w:p w14:paraId="6E18B84A" w14:textId="690A182B" w:rsidR="004E2AE6" w:rsidRDefault="003F655A" w:rsidP="00FC09F7">
      <w:pPr>
        <w:pStyle w:val="Caption-Figure"/>
      </w:pPr>
      <w:r>
        <w:rPr>
          <w:noProof/>
        </w:rPr>
        <w:drawing>
          <wp:anchor distT="0" distB="0" distL="114300" distR="114300" simplePos="0" relativeHeight="251664384" behindDoc="0" locked="0" layoutInCell="1" allowOverlap="1" wp14:anchorId="7BA26540" wp14:editId="3959366E">
            <wp:simplePos x="0" y="0"/>
            <wp:positionH relativeFrom="column">
              <wp:posOffset>531495</wp:posOffset>
            </wp:positionH>
            <wp:positionV relativeFrom="paragraph">
              <wp:posOffset>299085</wp:posOffset>
            </wp:positionV>
            <wp:extent cx="4880610" cy="2842895"/>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0610" cy="2842895"/>
                    </a:xfrm>
                    <a:prstGeom prst="rect">
                      <a:avLst/>
                    </a:prstGeom>
                    <a:noFill/>
                  </pic:spPr>
                </pic:pic>
              </a:graphicData>
            </a:graphic>
            <wp14:sizeRelH relativeFrom="page">
              <wp14:pctWidth>0</wp14:pctWidth>
            </wp14:sizeRelH>
            <wp14:sizeRelV relativeFrom="page">
              <wp14:pctHeight>0</wp14:pctHeight>
            </wp14:sizeRelV>
          </wp:anchor>
        </w:drawing>
      </w:r>
    </w:p>
    <w:p w14:paraId="49F57457" w14:textId="1C970791" w:rsidR="004E2AE6" w:rsidRDefault="004E2AE6" w:rsidP="00FC09F7">
      <w:pPr>
        <w:pStyle w:val="Caption-Figure"/>
      </w:pPr>
    </w:p>
    <w:p w14:paraId="4DC68110" w14:textId="2E89F513" w:rsidR="003F655A" w:rsidRDefault="004E2AE6" w:rsidP="003F655A">
      <w:pPr>
        <w:pStyle w:val="Caption-Figure"/>
      </w:pPr>
      <w:r>
        <w:t>Figure 1</w:t>
      </w:r>
      <w:r w:rsidR="00BD2CC2">
        <w:t>4</w:t>
      </w:r>
      <w:r>
        <w:t xml:space="preserve">. Leslie analysis in the southern </w:t>
      </w:r>
      <w:r w:rsidR="00D16FFD">
        <w:t xml:space="preserve">Gulf of St. Lawrence snow crab </w:t>
      </w:r>
      <w:r>
        <w:t>fishery</w:t>
      </w:r>
      <w:r w:rsidR="00002638">
        <w:t xml:space="preserve">, based on </w:t>
      </w:r>
      <w:r w:rsidR="003F655A">
        <w:t>2020 logbook data</w:t>
      </w:r>
    </w:p>
    <w:p w14:paraId="3CFF7731" w14:textId="0D8D8D01" w:rsidR="00381066" w:rsidRPr="002A015F" w:rsidRDefault="00B04734" w:rsidP="00381066">
      <w:pPr>
        <w:jc w:val="center"/>
        <w:rPr>
          <w:lang w:val="en-CA"/>
        </w:rPr>
      </w:pPr>
      <w:r w:rsidRPr="00B04734">
        <w:rPr>
          <w:noProof/>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1E6C7161" w:rsidR="00381066" w:rsidRDefault="00D54D5A" w:rsidP="00FC09F7">
      <w:pPr>
        <w:pStyle w:val="Caption-Figure"/>
      </w:pPr>
      <w:r>
        <w:t>F</w:t>
      </w:r>
      <w:r w:rsidR="00277ADF">
        <w:t>igure 11</w:t>
      </w:r>
      <w:r w:rsidR="00381066">
        <w:t>. Three-year moving average variogram models for commercial-sized adult male snow crab (Chionoecetes opilio) in the sou</w:t>
      </w:r>
      <w:r w:rsidR="000609D9">
        <w:t>thern Gu</w:t>
      </w:r>
      <w:r w:rsidR="00750621">
        <w:t>lf of St. Lawrence, 2013 to 2020</w:t>
      </w:r>
      <w:r w:rsidR="00381066">
        <w:t>. Indicated is the number o</w:t>
      </w:r>
      <w:r w:rsidR="002A5281">
        <w:t>f observation pairs</w:t>
      </w:r>
      <w:r w:rsidR="00381066">
        <w:t xml:space="preserve"> used per distance lag semi-variance calculation. The red dashed lines indicat</w:t>
      </w:r>
      <w:r w:rsidR="00087A2B">
        <w:t>e the range value on the x-</w:t>
      </w:r>
      <w:r w:rsidR="00381066">
        <w:t>axis and the nugget and sill values on the y</w:t>
      </w:r>
      <w:r w:rsidR="002A5281">
        <w:t>-</w:t>
      </w:r>
      <w:r w:rsidR="00381066">
        <w:t xml:space="preserve">axis. The green dashed line </w:t>
      </w:r>
      <w:r w:rsidR="002A5281">
        <w:t xml:space="preserve">indicates </w:t>
      </w:r>
      <w:proofErr w:type="gramStart"/>
      <w:r w:rsidR="002A5281">
        <w:t>the</w:t>
      </w:r>
      <w:proofErr w:type="gramEnd"/>
      <w:r w:rsidR="002A5281">
        <w:t xml:space="preserve"> variance on the y-</w:t>
      </w:r>
      <w:r w:rsidR="003F655A">
        <w:t>axis.</w:t>
      </w:r>
    </w:p>
    <w:p w14:paraId="37A9B2D7" w14:textId="203C8194" w:rsidR="00381066" w:rsidRDefault="00124FB5" w:rsidP="00381066">
      <w:pPr>
        <w:pStyle w:val="Tablecaption"/>
        <w:jc w:val="center"/>
        <w:rPr>
          <w:i/>
        </w:rPr>
      </w:pPr>
      <w:r w:rsidRPr="00124FB5">
        <w:rPr>
          <w:i/>
          <w:noProof/>
        </w:rPr>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1D6C2849" w14:textId="77777777" w:rsidR="00993869" w:rsidRDefault="000A1D1F" w:rsidP="00FC09F7">
      <w:pPr>
        <w:pStyle w:val="Caption-Figure"/>
      </w:pPr>
      <w:r>
        <w:t>Figure</w:t>
      </w:r>
      <w:r w:rsidR="00277ADF">
        <w:t xml:space="preserve"> 12</w:t>
      </w:r>
      <w:r w:rsidR="00DA234A">
        <w:t>. Density (kg/</w:t>
      </w:r>
      <w:r w:rsidR="00381066">
        <w:t xml:space="preserve">km²) contours of commercial-sized (≥ 95 mm of carapace width) adult male snow crab based on </w:t>
      </w:r>
      <w:r w:rsidR="00EC4EAE">
        <w:t xml:space="preserve">sGSL </w:t>
      </w:r>
      <w:r w:rsidR="00381066">
        <w:t>trawl survey</w:t>
      </w:r>
      <w:r w:rsidR="00194D79">
        <w:t>, 2010 to 2020</w:t>
      </w:r>
      <w:r w:rsidR="00381066">
        <w:t>.</w:t>
      </w:r>
    </w:p>
    <w:p w14:paraId="736CDF39" w14:textId="6F89C422" w:rsidR="00381066" w:rsidRPr="007F705C" w:rsidRDefault="00983CBB" w:rsidP="00381066">
      <w:pPr>
        <w:pStyle w:val="Tablecaption"/>
        <w:jc w:val="center"/>
        <w:rPr>
          <w:i/>
        </w:rPr>
      </w:pPr>
      <w:r>
        <w:rPr>
          <w:i/>
          <w:noProof/>
        </w:rPr>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6290F1E0" w14:textId="77777777" w:rsidR="000B0A7F" w:rsidRDefault="00277ADF" w:rsidP="00FC09F7">
      <w:pPr>
        <w:pStyle w:val="Caption-Figure"/>
      </w:pPr>
      <w:r>
        <w:t>Figure 13</w:t>
      </w:r>
      <w:r w:rsidR="00381066">
        <w:t>. Comparison between the observed (mean with 95% confidence intervals) and forecasted (mean with 95% confidence intervals) recruitment (R-1) of male snow crab based on the Bayesian model on pre</w:t>
      </w:r>
      <w:r w:rsidR="006C593D">
        <w:t>-</w:t>
      </w:r>
      <w:r w:rsidR="00381066">
        <w:t>recruits (Surette and Wade 2006; Wade et al. 2014).</w:t>
      </w:r>
      <w:r w:rsidR="002A5281">
        <w:t xml:space="preserve"> </w:t>
      </w:r>
      <w:r w:rsidR="002A5281" w:rsidRPr="006C593D">
        <w:t>2019 and 2020 values are unadjusted for survey catchability bias.</w:t>
      </w:r>
    </w:p>
    <w:p w14:paraId="7ED057AC" w14:textId="1AC78B01" w:rsidR="00FE3F8E" w:rsidRDefault="00FE3F8E" w:rsidP="00FE3F8E">
      <w:pPr>
        <w:jc w:val="center"/>
        <w:rPr>
          <w:i/>
          <w:sz w:val="20"/>
        </w:rPr>
      </w:pPr>
    </w:p>
    <w:p w14:paraId="742C710A" w14:textId="77777777" w:rsidR="003F655A" w:rsidRDefault="003F655A" w:rsidP="00FE3F8E">
      <w:pPr>
        <w:jc w:val="center"/>
        <w:rPr>
          <w:i/>
          <w:sz w:val="20"/>
        </w:rPr>
      </w:pPr>
    </w:p>
    <w:p w14:paraId="08659476" w14:textId="5AE9924E" w:rsidR="00D67295" w:rsidRDefault="00D67295" w:rsidP="00FE3F8E">
      <w:pPr>
        <w:jc w:val="center"/>
        <w:rPr>
          <w:i/>
          <w:sz w:val="20"/>
        </w:rPr>
      </w:pPr>
      <w:r w:rsidRPr="00DA234A">
        <w:rPr>
          <w:noProof/>
        </w:rPr>
        <w:drawing>
          <wp:anchor distT="0" distB="0" distL="114300" distR="114300" simplePos="0" relativeHeight="251667456" behindDoc="0" locked="0" layoutInCell="1" allowOverlap="1" wp14:anchorId="4D9EAC27" wp14:editId="14B41C66">
            <wp:simplePos x="0" y="0"/>
            <wp:positionH relativeFrom="margin">
              <wp:posOffset>-144780</wp:posOffset>
            </wp:positionH>
            <wp:positionV relativeFrom="margin">
              <wp:posOffset>0</wp:posOffset>
            </wp:positionV>
            <wp:extent cx="6233160" cy="4457700"/>
            <wp:effectExtent l="0" t="0" r="0" b="1270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33160"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085766" w14:textId="4A054211" w:rsidR="00D67295" w:rsidRPr="00D67295" w:rsidRDefault="00D67295" w:rsidP="00D67295">
      <w:pPr>
        <w:pStyle w:val="Caption-Figure"/>
      </w:pPr>
      <w:r>
        <w:t>Figure 20. Size-frequency distributions of immature and adolescent (black bars) and mature male (white bars) snow crab from the sGSL survey, from 2005 to 2020. The red dotted line shows the minimum legal size of 95 mm CW.</w:t>
      </w:r>
    </w:p>
    <w:p w14:paraId="500DCE87" w14:textId="77777777" w:rsidR="00D67295" w:rsidRDefault="00D67295" w:rsidP="003C670A">
      <w:pPr>
        <w:rPr>
          <w:i/>
          <w:sz w:val="20"/>
        </w:rPr>
      </w:pPr>
    </w:p>
    <w:p w14:paraId="3CB8EF3A" w14:textId="77777777" w:rsidR="00D67295" w:rsidRDefault="00D67295" w:rsidP="003C670A">
      <w:pPr>
        <w:rPr>
          <w:i/>
          <w:sz w:val="20"/>
        </w:rPr>
      </w:pPr>
    </w:p>
    <w:p w14:paraId="49DD7D4D" w14:textId="46C45F7D" w:rsidR="003F655A" w:rsidRDefault="003F655A" w:rsidP="00D67295">
      <w:pPr>
        <w:jc w:val="center"/>
        <w:rPr>
          <w:i/>
          <w:sz w:val="20"/>
        </w:rPr>
      </w:pPr>
      <w:r w:rsidRPr="00D142F4">
        <w:rPr>
          <w:i/>
          <w:noProof/>
          <w:sz w:val="20"/>
        </w:rPr>
        <w:drawing>
          <wp:anchor distT="0" distB="0" distL="114300" distR="114300" simplePos="0" relativeHeight="251669504" behindDoc="0" locked="0" layoutInCell="1" allowOverlap="1" wp14:anchorId="5CB2405B" wp14:editId="69921337">
            <wp:simplePos x="0" y="0"/>
            <wp:positionH relativeFrom="column">
              <wp:posOffset>0</wp:posOffset>
            </wp:positionH>
            <wp:positionV relativeFrom="paragraph">
              <wp:posOffset>0</wp:posOffset>
            </wp:positionV>
            <wp:extent cx="5943600" cy="432181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2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2D7C2" w14:textId="438F3809" w:rsidR="00993869" w:rsidRDefault="00277ADF" w:rsidP="00FC09F7">
      <w:pPr>
        <w:pStyle w:val="Caption-Figure"/>
      </w:pPr>
      <w:r>
        <w:t>Figure 18</w:t>
      </w:r>
      <w:r w:rsidR="0053691C">
        <w:t>.Size-</w:t>
      </w:r>
      <w:r w:rsidR="00FE3F8E">
        <w:t xml:space="preserve">frequency distributions </w:t>
      </w:r>
      <w:r w:rsidR="0053691C">
        <w:t>of</w:t>
      </w:r>
      <w:r w:rsidR="00FE3F8E">
        <w:t xml:space="preserve"> </w:t>
      </w:r>
      <w:r w:rsidR="0053691C">
        <w:t xml:space="preserve">immature and pubescent (black bars) and mature </w:t>
      </w:r>
      <w:r w:rsidR="00FE3F8E">
        <w:t xml:space="preserve">female (white bars) snow crab </w:t>
      </w:r>
      <w:r w:rsidR="0053691C">
        <w:t xml:space="preserve">from the sGSL survey, from </w:t>
      </w:r>
      <w:r w:rsidR="00FE3F8E">
        <w:t xml:space="preserve">2005 to 2020. </w:t>
      </w:r>
    </w:p>
    <w:p w14:paraId="5F3C0A68" w14:textId="77777777" w:rsidR="00D67295" w:rsidRDefault="00D67295" w:rsidP="00FC09F7">
      <w:pPr>
        <w:pStyle w:val="Caption-Figure"/>
      </w:pPr>
    </w:p>
    <w:p w14:paraId="1D682A20" w14:textId="77777777" w:rsidR="00D67295" w:rsidRDefault="00D67295" w:rsidP="00FC09F7">
      <w:pPr>
        <w:pStyle w:val="Caption-Figure"/>
      </w:pPr>
    </w:p>
    <w:p w14:paraId="00E1310C" w14:textId="77777777" w:rsidR="00ED674A" w:rsidRDefault="00ED674A" w:rsidP="00FC09F7">
      <w:pPr>
        <w:pStyle w:val="Caption-Figure"/>
      </w:pPr>
      <w:r>
        <w:rPr>
          <w:noProof/>
        </w:rPr>
        <w:drawing>
          <wp:anchor distT="0" distB="0" distL="114300" distR="114300" simplePos="0" relativeHeight="251668480" behindDoc="0" locked="0" layoutInCell="1" allowOverlap="1" wp14:anchorId="314CDB15" wp14:editId="43204D51">
            <wp:simplePos x="0" y="0"/>
            <wp:positionH relativeFrom="column">
              <wp:posOffset>306070</wp:posOffset>
            </wp:positionH>
            <wp:positionV relativeFrom="paragraph">
              <wp:posOffset>342900</wp:posOffset>
            </wp:positionV>
            <wp:extent cx="5331460" cy="3784600"/>
            <wp:effectExtent l="0" t="0" r="2540"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t="8108" b="2402"/>
                    <a:stretch/>
                  </pic:blipFill>
                  <pic:spPr bwMode="auto">
                    <a:xfrm>
                      <a:off x="0" y="0"/>
                      <a:ext cx="5331460" cy="378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F28ED6" w14:textId="058D5688" w:rsidR="00381066" w:rsidRDefault="00D54D5A" w:rsidP="00FC09F7">
      <w:pPr>
        <w:pStyle w:val="Caption-Figure"/>
      </w:pPr>
      <w:r>
        <w:t xml:space="preserve">Figure </w:t>
      </w:r>
      <w:r w:rsidR="00F00B54">
        <w:t>4</w:t>
      </w:r>
      <w:r w:rsidR="00381066">
        <w:t xml:space="preserve">. </w:t>
      </w:r>
      <w:proofErr w:type="gramStart"/>
      <w:r w:rsidR="00F22C55">
        <w:t>Exploitation rate</w:t>
      </w:r>
      <w:r w:rsidR="00381066">
        <w:t xml:space="preserve"> </w:t>
      </w:r>
      <w:r w:rsidR="000B47EF">
        <w:t>versus</w:t>
      </w:r>
      <w:r w:rsidR="00F22C55">
        <w:t xml:space="preserve"> </w:t>
      </w:r>
      <w:r w:rsidR="000B47EF">
        <w:t xml:space="preserve">the </w:t>
      </w:r>
      <w:r w:rsidR="00F22C55">
        <w:t>commercial biomass</w:t>
      </w:r>
      <w:r w:rsidR="000B47EF">
        <w:t xml:space="preserve"> estimate</w:t>
      </w:r>
      <w:r w:rsidR="00F22C55">
        <w:t xml:space="preserve"> from the </w:t>
      </w:r>
      <w:r w:rsidR="000B47EF">
        <w:t>previous year’s survey</w:t>
      </w:r>
      <w:r w:rsidR="00F22C55">
        <w:t>.</w:t>
      </w:r>
      <w:proofErr w:type="gramEnd"/>
      <w:r w:rsidR="00F22C55">
        <w:t xml:space="preserve"> </w:t>
      </w:r>
      <w:r w:rsidR="00381066">
        <w:t>Year</w:t>
      </w:r>
      <w:r w:rsidR="00F22C55">
        <w:t xml:space="preserve"> labels represent the </w:t>
      </w:r>
      <w:r w:rsidR="000B47EF">
        <w:t>fishery year</w:t>
      </w:r>
      <w:r w:rsidR="00381066">
        <w:t>.</w:t>
      </w:r>
      <w:r w:rsidR="00F22C55">
        <w:t xml:space="preserve"> Colo</w:t>
      </w:r>
      <w:r w:rsidR="000B47EF">
        <w:t>u</w:t>
      </w:r>
      <w:r w:rsidR="00F22C55">
        <w:t>red lines represent reference points:</w:t>
      </w:r>
      <w:r w:rsidR="00381066">
        <w:t xml:space="preserve"> </w:t>
      </w:r>
      <w:proofErr w:type="spellStart"/>
      <w:r w:rsidR="00381066">
        <w:t>B</w:t>
      </w:r>
      <w:r w:rsidR="00381066">
        <w:rPr>
          <w:vertAlign w:val="subscript"/>
        </w:rPr>
        <w:t>lim</w:t>
      </w:r>
      <w:proofErr w:type="spellEnd"/>
      <w:r w:rsidR="00F22C55">
        <w:t xml:space="preserve"> is the </w:t>
      </w:r>
      <w:r w:rsidR="00381066">
        <w:t>limit r</w:t>
      </w:r>
      <w:r w:rsidR="00321CA6">
        <w:t xml:space="preserve">eference point for </w:t>
      </w:r>
      <w:r w:rsidR="004B39C1">
        <w:t>residual</w:t>
      </w:r>
      <w:r w:rsidR="00F22C55">
        <w:t xml:space="preserve"> </w:t>
      </w:r>
      <w:r w:rsidR="00321CA6">
        <w:t>biomass</w:t>
      </w:r>
      <w:r w:rsidR="00F22C55">
        <w:t>,</w:t>
      </w:r>
      <w:r w:rsidR="00321CA6">
        <w:t xml:space="preserve"> </w:t>
      </w:r>
      <w:proofErr w:type="spellStart"/>
      <w:r w:rsidR="00321CA6">
        <w:t>F</w:t>
      </w:r>
      <w:r w:rsidR="00321CA6">
        <w:rPr>
          <w:vertAlign w:val="subscript"/>
        </w:rPr>
        <w:t>lim</w:t>
      </w:r>
      <w:proofErr w:type="spellEnd"/>
      <w:r w:rsidR="00F22C55">
        <w:t xml:space="preserve"> is the</w:t>
      </w:r>
      <w:r w:rsidR="00F22C55" w:rsidRPr="00F22C55">
        <w:t xml:space="preserve"> </w:t>
      </w:r>
      <w:r w:rsidR="00F22C55">
        <w:t>limit reference point for f</w:t>
      </w:r>
      <w:r w:rsidR="00381066">
        <w:t>ishing removal rate</w:t>
      </w:r>
      <w:r w:rsidR="00F22C55">
        <w:t>, and</w:t>
      </w:r>
      <w:r w:rsidR="00381066">
        <w:t xml:space="preserve"> </w:t>
      </w:r>
      <w:proofErr w:type="spellStart"/>
      <w:r w:rsidR="00381066" w:rsidRPr="00F22C55">
        <w:t>B</w:t>
      </w:r>
      <w:r w:rsidR="00321CA6" w:rsidRPr="00F22C55">
        <w:rPr>
          <w:vertAlign w:val="subscript"/>
        </w:rPr>
        <w:t>usr</w:t>
      </w:r>
      <w:proofErr w:type="spellEnd"/>
      <w:r w:rsidR="00381066" w:rsidRPr="00F22C55">
        <w:t xml:space="preserve"> </w:t>
      </w:r>
      <w:r w:rsidR="00F22C55" w:rsidRPr="00F22C55">
        <w:t xml:space="preserve">is the upper stock reference point for </w:t>
      </w:r>
      <w:r w:rsidR="004B39C1">
        <w:t>commercial</w:t>
      </w:r>
      <w:r w:rsidR="00F22C55" w:rsidRPr="00F22C55">
        <w:t xml:space="preserve"> biomass.</w:t>
      </w:r>
    </w:p>
    <w:p w14:paraId="585E6DDD" w14:textId="77777777" w:rsidR="00381066" w:rsidRDefault="00381066" w:rsidP="00FC09F7">
      <w:pPr>
        <w:pStyle w:val="Caption-Figure"/>
      </w:pPr>
    </w:p>
    <w:p w14:paraId="39A9A8D7" w14:textId="3D83D0B3" w:rsidR="0084653F" w:rsidRPr="0084653F" w:rsidRDefault="002C6461" w:rsidP="0084653F">
      <w:pPr>
        <w:spacing w:after="200" w:line="276" w:lineRule="auto"/>
        <w:jc w:val="center"/>
        <w:rPr>
          <w:rFonts w:eastAsiaTheme="minorHAnsi" w:cs="Arial"/>
          <w:sz w:val="24"/>
          <w:szCs w:val="24"/>
          <w:lang w:val="en-CA"/>
        </w:rPr>
      </w:pPr>
      <w:r>
        <w:rPr>
          <w:rFonts w:eastAsiaTheme="minorHAnsi" w:cs="Arial"/>
          <w:noProof/>
        </w:rPr>
        <w:drawing>
          <wp:inline distT="0" distB="0" distL="0" distR="0" wp14:anchorId="45B192EF" wp14:editId="26200580">
            <wp:extent cx="4089400" cy="3549637"/>
            <wp:effectExtent l="0" t="0" r="0" b="6985"/>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9917" cy="3550086"/>
                    </a:xfrm>
                    <a:prstGeom prst="rect">
                      <a:avLst/>
                    </a:prstGeom>
                    <a:noFill/>
                    <a:ln>
                      <a:noFill/>
                    </a:ln>
                  </pic:spPr>
                </pic:pic>
              </a:graphicData>
            </a:graphic>
          </wp:inline>
        </w:drawing>
      </w:r>
    </w:p>
    <w:p w14:paraId="149E9013" w14:textId="6CFF51B4" w:rsidR="003311B4" w:rsidRPr="003311B4" w:rsidRDefault="00BD0944" w:rsidP="003311B4">
      <w:pPr>
        <w:rPr>
          <w:i/>
          <w:sz w:val="20"/>
        </w:rPr>
      </w:pPr>
      <w:r>
        <w:rPr>
          <w:i/>
          <w:sz w:val="20"/>
        </w:rPr>
        <w:t>F</w:t>
      </w:r>
      <w:r w:rsidR="00F508D8">
        <w:rPr>
          <w:i/>
          <w:sz w:val="20"/>
        </w:rPr>
        <w:t xml:space="preserve">igure </w:t>
      </w:r>
      <w:r w:rsidR="002F15B0">
        <w:rPr>
          <w:i/>
          <w:sz w:val="20"/>
        </w:rPr>
        <w:t>15</w:t>
      </w:r>
      <w:r w:rsidR="00381066" w:rsidRPr="00E41BD2">
        <w:rPr>
          <w:sz w:val="20"/>
        </w:rPr>
        <w:t xml:space="preserve">. </w:t>
      </w:r>
      <w:r w:rsidR="00554C97">
        <w:rPr>
          <w:sz w:val="20"/>
        </w:rPr>
        <w:t>Difference between the bottom temperature</w:t>
      </w:r>
      <w:r w:rsidR="005479AD">
        <w:rPr>
          <w:sz w:val="20"/>
        </w:rPr>
        <w:t>s</w:t>
      </w:r>
      <w:r w:rsidR="00554C97">
        <w:rPr>
          <w:sz w:val="20"/>
        </w:rPr>
        <w:t xml:space="preserve"> observed in </w:t>
      </w:r>
      <w:r w:rsidR="00554C97" w:rsidRPr="002C6461">
        <w:rPr>
          <w:i/>
          <w:sz w:val="20"/>
        </w:rPr>
        <w:t xml:space="preserve">September </w:t>
      </w:r>
      <w:r w:rsidR="00554C97">
        <w:rPr>
          <w:i/>
          <w:sz w:val="20"/>
        </w:rPr>
        <w:t>2020 and</w:t>
      </w:r>
      <w:r w:rsidR="00EA3133" w:rsidRPr="002C6461">
        <w:rPr>
          <w:i/>
          <w:sz w:val="20"/>
        </w:rPr>
        <w:t xml:space="preserve"> the long-term mean </w:t>
      </w:r>
      <w:r w:rsidR="005479AD" w:rsidRPr="002C6461">
        <w:rPr>
          <w:i/>
          <w:sz w:val="20"/>
        </w:rPr>
        <w:t>(1991-2020</w:t>
      </w:r>
      <w:r w:rsidR="005479AD">
        <w:rPr>
          <w:i/>
          <w:sz w:val="20"/>
        </w:rPr>
        <w:t xml:space="preserve">) </w:t>
      </w:r>
      <w:r w:rsidR="00EA3133" w:rsidRPr="002C6461">
        <w:rPr>
          <w:i/>
          <w:sz w:val="20"/>
        </w:rPr>
        <w:t xml:space="preserve">in the </w:t>
      </w:r>
      <w:r w:rsidR="00EA3133">
        <w:rPr>
          <w:i/>
          <w:sz w:val="20"/>
        </w:rPr>
        <w:t>sGSL</w:t>
      </w:r>
      <w:r w:rsidR="002C6461" w:rsidRPr="002C6461">
        <w:rPr>
          <w:i/>
          <w:sz w:val="20"/>
        </w:rPr>
        <w:t>. Blue areas represent colder-than-normal temperatures while red regions represent warmer-than-normal conditions.</w:t>
      </w:r>
    </w:p>
    <w:p w14:paraId="6E9A8F71" w14:textId="19EE4508" w:rsidR="003311B4" w:rsidRDefault="003311B4" w:rsidP="00FC09F7">
      <w:pPr>
        <w:pStyle w:val="Caption-Figure"/>
      </w:pPr>
      <w:r>
        <w:rPr>
          <w:noProof/>
          <w:lang w:val="en-US"/>
        </w:rPr>
        <mc:AlternateContent>
          <mc:Choice Requires="wpg">
            <w:drawing>
              <wp:anchor distT="0" distB="0" distL="114300" distR="114300" simplePos="0" relativeHeight="251675648" behindDoc="0" locked="0" layoutInCell="1" allowOverlap="1" wp14:anchorId="64DAF7D4" wp14:editId="05A5BFEC">
                <wp:simplePos x="0" y="0"/>
                <wp:positionH relativeFrom="column">
                  <wp:posOffset>800100</wp:posOffset>
                </wp:positionH>
                <wp:positionV relativeFrom="paragraph">
                  <wp:posOffset>196215</wp:posOffset>
                </wp:positionV>
                <wp:extent cx="4400550" cy="3086100"/>
                <wp:effectExtent l="0" t="0" r="0" b="12700"/>
                <wp:wrapThrough wrapText="bothSides">
                  <wp:wrapPolygon edited="0">
                    <wp:start x="873" y="0"/>
                    <wp:lineTo x="873" y="5689"/>
                    <wp:lineTo x="125" y="7467"/>
                    <wp:lineTo x="0" y="8000"/>
                    <wp:lineTo x="0" y="12622"/>
                    <wp:lineTo x="499" y="14222"/>
                    <wp:lineTo x="873" y="20622"/>
                    <wp:lineTo x="9101" y="21511"/>
                    <wp:lineTo x="12094" y="21511"/>
                    <wp:lineTo x="20821" y="20622"/>
                    <wp:lineTo x="20696" y="14222"/>
                    <wp:lineTo x="21195" y="14222"/>
                    <wp:lineTo x="21444" y="13511"/>
                    <wp:lineTo x="21444" y="5333"/>
                    <wp:lineTo x="20696" y="2844"/>
                    <wp:lineTo x="20696" y="0"/>
                    <wp:lineTo x="873" y="0"/>
                  </wp:wrapPolygon>
                </wp:wrapThrough>
                <wp:docPr id="72" name="Group 72"/>
                <wp:cNvGraphicFramePr/>
                <a:graphic xmlns:a="http://schemas.openxmlformats.org/drawingml/2006/main">
                  <a:graphicData uri="http://schemas.microsoft.com/office/word/2010/wordprocessingGroup">
                    <wpg:wgp>
                      <wpg:cNvGrpSpPr/>
                      <wpg:grpSpPr>
                        <a:xfrm>
                          <a:off x="0" y="0"/>
                          <a:ext cx="4400550" cy="3086100"/>
                          <a:chOff x="0" y="0"/>
                          <a:chExt cx="4400550" cy="3086100"/>
                        </a:xfrm>
                      </wpg:grpSpPr>
                      <wps:wsp>
                        <wps:cNvPr id="68" name="Text Box 68"/>
                        <wps:cNvSpPr txBox="1"/>
                        <wps:spPr>
                          <a:xfrm rot="5400000">
                            <a:off x="3600450" y="1263650"/>
                            <a:ext cx="13716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6868A" w14:textId="2BE89647" w:rsidR="003311B4" w:rsidRPr="003311B4" w:rsidRDefault="003311B4" w:rsidP="003311B4">
                              <w:pPr>
                                <w:jc w:val="center"/>
                                <w:rPr>
                                  <w:color w:val="990099"/>
                                </w:rPr>
                              </w:pPr>
                              <w:r w:rsidRPr="003311B4">
                                <w:rPr>
                                  <w:color w:val="990099"/>
                                </w:rPr>
                                <w:t>Temperature (</w:t>
                              </w:r>
                              <w:proofErr w:type="spellStart"/>
                              <w:r w:rsidRPr="003311B4">
                                <w:rPr>
                                  <w:color w:val="990099"/>
                                  <w:vertAlign w:val="superscript"/>
                                </w:rPr>
                                <w:t>o</w:t>
                              </w:r>
                              <w:r w:rsidRPr="003311B4">
                                <w:rPr>
                                  <w:color w:val="990099"/>
                                </w:rPr>
                                <w:t>C</w:t>
                              </w:r>
                              <w:proofErr w:type="spellEnd"/>
                              <w:r w:rsidRPr="003311B4">
                                <w:rPr>
                                  <w:color w:val="99009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1" name="Group 71"/>
                        <wpg:cNvGrpSpPr/>
                        <wpg:grpSpPr>
                          <a:xfrm>
                            <a:off x="0" y="0"/>
                            <a:ext cx="4184650" cy="3086100"/>
                            <a:chOff x="0" y="0"/>
                            <a:chExt cx="4184650" cy="3086100"/>
                          </a:xfrm>
                        </wpg:grpSpPr>
                        <pic:pic xmlns:pic="http://schemas.openxmlformats.org/drawingml/2006/picture">
                          <pic:nvPicPr>
                            <pic:cNvPr id="12" name="Picture 12" descr="C:\Users\rondeaua\AppData\Local\Microsoft\Windows\INetCache\Content.MSO\26C56FDA.tmp"/>
                            <pic:cNvPicPr>
                              <a:picLocks noChangeAspect="1"/>
                            </pic:cNvPicPr>
                          </pic:nvPicPr>
                          <pic:blipFill rotWithShape="1">
                            <a:blip r:embed="rId60">
                              <a:extLst>
                                <a:ext uri="{28A0092B-C50C-407E-A947-70E740481C1C}">
                                  <a14:useLocalDpi xmlns:a14="http://schemas.microsoft.com/office/drawing/2010/main" val="0"/>
                                </a:ext>
                              </a:extLst>
                            </a:blip>
                            <a:srcRect l="7469" r="8054" b="11053"/>
                            <a:stretch/>
                          </pic:blipFill>
                          <pic:spPr bwMode="auto">
                            <a:xfrm>
                              <a:off x="234950" y="0"/>
                              <a:ext cx="3949700" cy="2952750"/>
                            </a:xfrm>
                            <a:prstGeom prst="rect">
                              <a:avLst/>
                            </a:prstGeom>
                            <a:noFill/>
                            <a:ln>
                              <a:noFill/>
                            </a:ln>
                            <a:extLst>
                              <a:ext uri="{53640926-AAD7-44d8-BBD7-CCE9431645EC}">
                                <a14:shadowObscured xmlns:a14="http://schemas.microsoft.com/office/drawing/2010/main"/>
                              </a:ext>
                            </a:extLst>
                          </pic:spPr>
                        </pic:pic>
                        <wps:wsp>
                          <wps:cNvPr id="67" name="Text Box 67"/>
                          <wps:cNvSpPr txBox="1"/>
                          <wps:spPr>
                            <a:xfrm rot="16200000">
                              <a:off x="-342900" y="1371600"/>
                              <a:ext cx="9144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6F3E2C" w14:textId="6F926906" w:rsidR="003311B4" w:rsidRPr="003311B4" w:rsidRDefault="003311B4" w:rsidP="003311B4">
                                <w:pPr>
                                  <w:jc w:val="center"/>
                                </w:pPr>
                                <w:r>
                                  <w:t>Area (km</w:t>
                                </w:r>
                                <w:r>
                                  <w:rPr>
                                    <w:vertAlign w:val="superscript"/>
                                  </w:rP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1828800" y="2857500"/>
                              <a:ext cx="685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509F5A" w14:textId="4D0A461E" w:rsidR="003311B4" w:rsidRPr="003311B4" w:rsidRDefault="003311B4" w:rsidP="003311B4">
                                <w:pPr>
                                  <w:jc w:val="center"/>
                                </w:pPr>
                                <w:r>
                                  <w:t>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72" o:spid="_x0000_s1026" style="position:absolute;margin-left:63pt;margin-top:15.45pt;width:346.5pt;height:243pt;z-index:251675648" coordsize="4400550,308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">
                <v:shapetype id="_x0000_t202" coordsize="21600,21600" o:spt="202" path="m0,0l0,21600,21600,21600,21600,0xe">
                  <v:stroke joinstyle="miter"/>
                  <v:path gradientshapeok="t" o:connecttype="rect"/>
                </v:shapetype>
                <v:shape id="Text Box 68" o:spid="_x0000_s1027" type="#_x0000_t202" style="position:absolute;left:3600450;top:1263650;width:1371600;height:2286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xWvtwQAA&#10;ANsAAAAPAAAAZHJzL2Rvd25yZXYueG1sRE/NboJAEL438R02Y+KtLnjAhrKYamLTWC6oDzBhp0DK&#10;zhJ2BfTpuweTHr98/9luNp0YaXCtZQXxOgJBXFndcq3gejm+voFwHlljZ5kU3MnBLl+8ZJhqO3FJ&#10;49nXIoSwS1FB432fSumqhgy6te2JA/djB4M+wKGWesAphJtObqIokQZbDg0N9nRoqPo934yC2/Td&#10;8eFUFJ/J9lEeiyou5n2s1Go5f7yD8DT7f/HT/aUVJGFs+BJ+gM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sVr7cEAAADbAAAADwAAAAAAAAAAAAAAAACXAgAAZHJzL2Rvd25y&#10;ZXYueG1sUEsFBgAAAAAEAAQA9QAAAIUDAAAAAA==&#10;" filled="f" stroked="f">
                  <v:textbox>
                    <w:txbxContent>
                      <w:p w14:paraId="7C46868A" w14:textId="2BE89647" w:rsidR="003311B4" w:rsidRPr="003311B4" w:rsidRDefault="003311B4" w:rsidP="003311B4">
                        <w:pPr>
                          <w:jc w:val="center"/>
                          <w:rPr>
                            <w:color w:val="990099"/>
                          </w:rPr>
                        </w:pPr>
                        <w:r w:rsidRPr="003311B4">
                          <w:rPr>
                            <w:color w:val="990099"/>
                          </w:rPr>
                          <w:t>Temperature (</w:t>
                        </w:r>
                        <w:proofErr w:type="spellStart"/>
                        <w:r w:rsidRPr="003311B4">
                          <w:rPr>
                            <w:color w:val="990099"/>
                            <w:vertAlign w:val="superscript"/>
                          </w:rPr>
                          <w:t>o</w:t>
                        </w:r>
                        <w:r w:rsidRPr="003311B4">
                          <w:rPr>
                            <w:color w:val="990099"/>
                          </w:rPr>
                          <w:t>C</w:t>
                        </w:r>
                        <w:proofErr w:type="spellEnd"/>
                        <w:r w:rsidRPr="003311B4">
                          <w:rPr>
                            <w:color w:val="990099"/>
                          </w:rPr>
                          <w:t>)</w:t>
                        </w:r>
                      </w:p>
                    </w:txbxContent>
                  </v:textbox>
                </v:shape>
                <v:group id="Group 71" o:spid="_x0000_s1028" style="position:absolute;width:4184650;height:3086100" coordsize="4184650,3086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9" type="#_x0000_t75" alt="C:\Users\rondeaua\AppData\Local\Microsoft\Windows\INetCache\Content.MSO\26C56FDA.tmp" style="position:absolute;left:234950;width:3949700;height:295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l&#10;vnDDAAAA2wAAAA8AAABkcnMvZG93bnJldi54bWxET01rwkAQvQv9D8sUvJlNPLSSZpUSEEvxkKhg&#10;j9PsNAnNzobsNkZ/fbdQ8DaP9znZZjKdGGlwrWUFSRSDIK6sbrlWcDpuFysQziNr7CyTgis52Kwf&#10;Zhmm2l64pPHgaxFC2KWooPG+T6V0VUMGXWR74sB92cGgD3CopR7wEsJNJ5dx/CQNthwaGuwpb6j6&#10;PvwYBZ+6vMXmg57f+2KfFGW5K/LxrNT8cXp9AeFp8nfxv/tNh/lL+PslHC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GW+cMMAAADbAAAADwAAAAAAAAAAAAAAAACcAgAA&#10;ZHJzL2Rvd25yZXYueG1sUEsFBgAAAAAEAAQA9wAAAIwDAAAAAA==&#10;">
                    <v:imagedata r:id="rId61" o:title="26C56FDA.tmp" cropbottom="7244f" cropleft="4895f" cropright="5278f"/>
                    <v:path arrowok="t"/>
                  </v:shape>
                  <v:shape id="Text Box 67" o:spid="_x0000_s1030" type="#_x0000_t202" style="position:absolute;left:-342900;top:1371600;width:914400;height:2286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J8L2wQAA&#10;ANsAAAAPAAAAZHJzL2Rvd25yZXYueG1sRI9ba8JAFITfhf6H5RR8kbqpoJbUVbxQ8NWo74fsyYVm&#10;z4bsqUn+fVco9HGYmW+YzW5wjXpQF2rPBt7nCSji3NuaSwO369fbB6ggyBYbz2RgpAC77ctkg6n1&#10;PV/okUmpIoRDigYqkTbVOuQVOQxz3xJHr/CdQ4myK7XtsI9w1+hFkqy0w5rjQoUtHSvKv7MfZ0BO&#10;Unt7nyWFv/TLw3jOgnajMdPXYf8JSmiQ//Bf+2wNrNbw/BJ/gN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zSfC9sEAAADbAAAADwAAAAAAAAAAAAAAAACXAgAAZHJzL2Rvd25y&#10;ZXYueG1sUEsFBgAAAAAEAAQA9QAAAIUDAAAAAA==&#10;" filled="f" stroked="f">
                    <v:textbox>
                      <w:txbxContent>
                        <w:p w14:paraId="3C6F3E2C" w14:textId="6F926906" w:rsidR="003311B4" w:rsidRPr="003311B4" w:rsidRDefault="003311B4" w:rsidP="003311B4">
                          <w:pPr>
                            <w:jc w:val="center"/>
                          </w:pPr>
                          <w:r>
                            <w:t>Area (km</w:t>
                          </w:r>
                          <w:r>
                            <w:rPr>
                              <w:vertAlign w:val="superscript"/>
                            </w:rPr>
                            <w:t>2</w:t>
                          </w:r>
                          <w:r>
                            <w:t>)</w:t>
                          </w:r>
                        </w:p>
                      </w:txbxContent>
                    </v:textbox>
                  </v:shape>
                  <v:shape id="Text Box 69" o:spid="_x0000_s1031" type="#_x0000_t202" style="position:absolute;left:1828800;top:2857500;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vA8ZwgAA&#10;ANsAAAAPAAAAZHJzL2Rvd25yZXYueG1sRI9Bi8IwFITvgv8hPMGbJsoqa9cooix4UnR3BW+P5tmW&#10;bV5KE23990YQPA4z8w0zX7a2FDeqfeFYw2ioQBCnzhScafj9+R58gvAB2WDpmDTcycNy0e3MMTGu&#10;4QPdjiETEcI+QQ15CFUipU9zsuiHriKO3sXVFkOUdSZNjU2E21KOlZpKiwXHhRwrWueU/h+vVsPf&#10;7nI+fah9trGTqnGtkmxnUut+r119gQjUhnf41d4aDdMZ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W8DxnCAAAA2wAAAA8AAAAAAAAAAAAAAAAAlwIAAGRycy9kb3du&#10;cmV2LnhtbFBLBQYAAAAABAAEAPUAAACGAwAAAAA=&#10;" filled="f" stroked="f">
                    <v:textbox>
                      <w:txbxContent>
                        <w:p w14:paraId="75509F5A" w14:textId="4D0A461E" w:rsidR="003311B4" w:rsidRPr="003311B4" w:rsidRDefault="003311B4" w:rsidP="003311B4">
                          <w:pPr>
                            <w:jc w:val="center"/>
                          </w:pPr>
                          <w:r>
                            <w:t>Year</w:t>
                          </w:r>
                        </w:p>
                      </w:txbxContent>
                    </v:textbox>
                  </v:shape>
                </v:group>
                <w10:wrap type="through"/>
              </v:group>
            </w:pict>
          </mc:Fallback>
        </mc:AlternateContent>
      </w:r>
    </w:p>
    <w:p w14:paraId="55A16DBC" w14:textId="77777777" w:rsidR="003311B4" w:rsidRDefault="003311B4" w:rsidP="00FC09F7">
      <w:pPr>
        <w:pStyle w:val="Caption-Figure"/>
      </w:pPr>
    </w:p>
    <w:p w14:paraId="2CFBB6E4" w14:textId="77777777" w:rsidR="003311B4" w:rsidRDefault="003311B4" w:rsidP="00FC09F7">
      <w:pPr>
        <w:pStyle w:val="Caption-Figure"/>
      </w:pPr>
    </w:p>
    <w:p w14:paraId="4FA40A64" w14:textId="3F263FFA" w:rsidR="003311B4" w:rsidRDefault="003311B4" w:rsidP="00FC09F7">
      <w:pPr>
        <w:pStyle w:val="Caption-Figure"/>
      </w:pPr>
    </w:p>
    <w:p w14:paraId="632F75B1" w14:textId="3A5EC2B2" w:rsidR="003311B4" w:rsidRDefault="003311B4" w:rsidP="00FC09F7">
      <w:pPr>
        <w:pStyle w:val="Caption-Figure"/>
      </w:pPr>
    </w:p>
    <w:p w14:paraId="2EC2FF90" w14:textId="77777777" w:rsidR="003311B4" w:rsidRDefault="003311B4" w:rsidP="00FC09F7">
      <w:pPr>
        <w:pStyle w:val="Caption-Figure"/>
      </w:pPr>
      <w:bookmarkStart w:id="96" w:name="_GoBack"/>
      <w:bookmarkEnd w:id="96"/>
    </w:p>
    <w:p w14:paraId="09D2FF3F" w14:textId="77777777" w:rsidR="003311B4" w:rsidRDefault="003311B4" w:rsidP="00FC09F7">
      <w:pPr>
        <w:pStyle w:val="Caption-Figure"/>
      </w:pPr>
    </w:p>
    <w:p w14:paraId="7E96D5BF" w14:textId="77777777" w:rsidR="003311B4" w:rsidRDefault="003311B4" w:rsidP="00FC09F7">
      <w:pPr>
        <w:pStyle w:val="Caption-Figure"/>
      </w:pPr>
    </w:p>
    <w:p w14:paraId="7B92F3A0" w14:textId="77777777" w:rsidR="003311B4" w:rsidRDefault="003311B4" w:rsidP="00FC09F7">
      <w:pPr>
        <w:pStyle w:val="Caption-Figure"/>
      </w:pPr>
    </w:p>
    <w:p w14:paraId="4F99290D" w14:textId="77777777" w:rsidR="003311B4" w:rsidRDefault="003311B4" w:rsidP="00FC09F7">
      <w:pPr>
        <w:pStyle w:val="Caption-Figure"/>
      </w:pPr>
    </w:p>
    <w:p w14:paraId="41C8AF2A" w14:textId="77777777" w:rsidR="003311B4" w:rsidRDefault="003311B4" w:rsidP="00FC09F7">
      <w:pPr>
        <w:pStyle w:val="Caption-Figure"/>
      </w:pPr>
    </w:p>
    <w:p w14:paraId="5064D094" w14:textId="4442C918" w:rsidR="004F75CB" w:rsidRPr="00194D79" w:rsidRDefault="00F508D8" w:rsidP="00FC09F7">
      <w:pPr>
        <w:pStyle w:val="Caption-Figure"/>
      </w:pPr>
      <w:r>
        <w:t xml:space="preserve">Figure </w:t>
      </w:r>
      <w:r w:rsidR="002F15B0">
        <w:t>16</w:t>
      </w:r>
      <w:r w:rsidR="00381066">
        <w:t xml:space="preserve">. </w:t>
      </w:r>
      <w:r w:rsidR="002C6461" w:rsidRPr="002C6461">
        <w:t>Snow crab habitat index</w:t>
      </w:r>
      <w:r w:rsidR="005479AD">
        <w:t xml:space="preserve"> by year</w:t>
      </w:r>
      <w:r w:rsidR="002C6461" w:rsidRPr="002C6461">
        <w:t xml:space="preserve"> </w:t>
      </w:r>
      <w:r w:rsidR="00EA3133">
        <w:t>for the sGSL showing the size of the area encompassing</w:t>
      </w:r>
      <w:r w:rsidR="002C6461" w:rsidRPr="002C6461">
        <w:t xml:space="preserve"> water tem</w:t>
      </w:r>
      <w:r w:rsidR="00EA3133">
        <w:t>peratures from -</w:t>
      </w:r>
      <w:r w:rsidR="002C6461" w:rsidRPr="002C6461">
        <w:t>1</w:t>
      </w:r>
      <w:r w:rsidR="00EA3133" w:rsidRPr="002C6461">
        <w:t>°C</w:t>
      </w:r>
      <w:r w:rsidR="002C6461" w:rsidRPr="002C6461">
        <w:t xml:space="preserve"> to 3°C </w:t>
      </w:r>
      <w:r w:rsidR="00EA3133">
        <w:t xml:space="preserve">(black squares), along with </w:t>
      </w:r>
      <w:r w:rsidR="00426958">
        <w:t xml:space="preserve">the mean temperature </w:t>
      </w:r>
      <w:r w:rsidR="002C6461" w:rsidRPr="002C6461">
        <w:t xml:space="preserve">within the </w:t>
      </w:r>
      <w:r w:rsidR="00EA3133">
        <w:t>area</w:t>
      </w:r>
      <w:r w:rsidR="002C6461" w:rsidRPr="002C6461">
        <w:t xml:space="preserve"> (</w:t>
      </w:r>
      <w:r w:rsidR="00EA3133">
        <w:t>violet circles</w:t>
      </w:r>
      <w:r w:rsidR="005479AD">
        <w:t>)</w:t>
      </w:r>
      <w:r w:rsidR="002C6461" w:rsidRPr="002C6461">
        <w:t>.</w:t>
      </w:r>
    </w:p>
    <w:sectPr w:rsidR="004F75CB" w:rsidRPr="00194D7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llain, Renée" w:date="2021-09-13T13:14:00Z" w:initials="AR">
    <w:p w14:paraId="7339D2F5" w14:textId="181AF454" w:rsidR="00142782" w:rsidRDefault="00142782">
      <w:pPr>
        <w:pStyle w:val="CommentText"/>
      </w:pPr>
      <w:r>
        <w:rPr>
          <w:rStyle w:val="CommentReference"/>
        </w:rPr>
        <w:annotationRef/>
      </w:r>
      <w:r>
        <w:t>Why are their initials after last name?</w:t>
      </w:r>
    </w:p>
  </w:comment>
  <w:comment w:id="4" w:author="Allain, Renée" w:date="2021-09-13T13:15:00Z" w:initials="AR">
    <w:p w14:paraId="45332C43" w14:textId="7C9CF927" w:rsidR="00142782" w:rsidRDefault="00142782">
      <w:pPr>
        <w:pStyle w:val="CommentText"/>
      </w:pPr>
      <w:r>
        <w:rPr>
          <w:rStyle w:val="CommentReference"/>
        </w:rPr>
        <w:annotationRef/>
      </w:r>
      <w:r>
        <w:t>Verify number of pages when doing last review</w:t>
      </w:r>
    </w:p>
  </w:comment>
  <w:comment w:id="7" w:author="Allain, Renée" w:date="2021-09-13T13:16:00Z" w:initials="AR">
    <w:p w14:paraId="6C9FE53F" w14:textId="146B416E" w:rsidR="00142782" w:rsidRDefault="00142782">
      <w:pPr>
        <w:pStyle w:val="CommentText"/>
      </w:pPr>
      <w:r>
        <w:rPr>
          <w:rStyle w:val="CommentReference"/>
        </w:rPr>
        <w:annotationRef/>
      </w:r>
      <w:r>
        <w:t>Double check at end</w:t>
      </w:r>
    </w:p>
  </w:comment>
  <w:comment w:id="10" w:author="Allain, Renée" w:date="2021-09-22T09:25:00Z" w:initials="AR">
    <w:p w14:paraId="2A053291" w14:textId="77777777" w:rsidR="00142782" w:rsidRDefault="00142782" w:rsidP="008D28CA">
      <w:pPr>
        <w:pStyle w:val="CommentText"/>
      </w:pPr>
      <w:r>
        <w:rPr>
          <w:rStyle w:val="CommentReference"/>
        </w:rPr>
        <w:annotationRef/>
      </w:r>
      <w:r>
        <w:t xml:space="preserve">C </w:t>
      </w:r>
      <w:proofErr w:type="spellStart"/>
      <w:r>
        <w:t>ou</w:t>
      </w:r>
      <w:proofErr w:type="spellEnd"/>
      <w:r>
        <w:t xml:space="preserve"> c?</w:t>
      </w:r>
    </w:p>
  </w:comment>
  <w:comment w:id="25" w:author="Ｍｉｋｉｏ Ｍｏｒｉｙａｓｕ" w:date="2021-08-19T13:33:00Z" w:initials="ＭＭ">
    <w:p w14:paraId="7D45EA20" w14:textId="77777777" w:rsidR="00142782" w:rsidRPr="00C20A04" w:rsidRDefault="00142782" w:rsidP="00636FBF">
      <w:pPr>
        <w:pStyle w:val="CommentText"/>
      </w:pPr>
      <w:r>
        <w:rPr>
          <w:rStyle w:val="CommentReference"/>
        </w:rPr>
        <w:annotationRef/>
      </w:r>
      <w:r>
        <w:t xml:space="preserve">This CPUE is not the same as the following </w:t>
      </w:r>
      <w:proofErr w:type="spellStart"/>
      <w:r w:rsidRPr="00CD407B">
        <w:t>CPUE</w:t>
      </w:r>
      <w:r w:rsidRPr="00CD407B">
        <w:rPr>
          <w:vertAlign w:val="subscript"/>
        </w:rPr>
        <w:t>i</w:t>
      </w:r>
      <w:r>
        <w:rPr>
          <w:vertAlign w:val="subscript"/>
        </w:rPr>
        <w:t>j</w:t>
      </w:r>
      <w:proofErr w:type="spellEnd"/>
      <w:r>
        <w:rPr>
          <w:vertAlign w:val="subscript"/>
        </w:rPr>
        <w:t xml:space="preserve"> </w:t>
      </w:r>
      <w:r>
        <w:t>is called as ‘</w:t>
      </w:r>
      <w:proofErr w:type="spellStart"/>
      <w:r>
        <w:t>unajusted</w:t>
      </w:r>
      <w:proofErr w:type="spellEnd"/>
      <w:r>
        <w:t xml:space="preserve"> mean CPUE’????</w:t>
      </w:r>
    </w:p>
  </w:comment>
  <w:comment w:id="26" w:author="Ｍｉｋｉｏ Ｍｏｒｉｙａｓｕ" w:date="2021-08-19T13:33:00Z" w:initials="ＭＭ">
    <w:p w14:paraId="7E33D072" w14:textId="77777777" w:rsidR="00142782" w:rsidRDefault="00142782" w:rsidP="00636FBF">
      <w:pPr>
        <w:pStyle w:val="CommentText"/>
      </w:pPr>
      <w:r>
        <w:rPr>
          <w:rStyle w:val="CommentReference"/>
        </w:rPr>
        <w:annotationRef/>
      </w:r>
      <w:r>
        <w:t>How unadjusted mean CPUE is calculated?</w:t>
      </w:r>
    </w:p>
  </w:comment>
  <w:comment w:id="48" w:author="Allain, Renée" w:date="2021-09-13T14:34:00Z" w:initials="AR">
    <w:p w14:paraId="725F656A" w14:textId="13245804" w:rsidR="00142782" w:rsidRDefault="00142782">
      <w:pPr>
        <w:pStyle w:val="CommentText"/>
      </w:pPr>
      <w:r>
        <w:rPr>
          <w:rStyle w:val="CommentReference"/>
        </w:rPr>
        <w:annotationRef/>
      </w:r>
      <w:r>
        <w:t>23, 982 in table 1</w:t>
      </w:r>
    </w:p>
  </w:comment>
  <w:comment w:id="91" w:author="Allain, Renée" w:date="2021-09-14T07:56:00Z" w:initials="AR">
    <w:p w14:paraId="609ADAE2" w14:textId="284E048A" w:rsidR="00142782" w:rsidRDefault="00142782">
      <w:pPr>
        <w:pStyle w:val="CommentText"/>
      </w:pPr>
      <w:r>
        <w:rPr>
          <w:rStyle w:val="CommentReference"/>
        </w:rPr>
        <w:annotationRef/>
      </w:r>
      <w:r>
        <w:t>Delete?</w:t>
      </w:r>
    </w:p>
    <w:p w14:paraId="5410E707" w14:textId="77777777" w:rsidR="00142782" w:rsidRDefault="0014278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339D2F5" w15:done="0"/>
  <w15:commentEx w15:paraId="45332C43" w15:done="0"/>
  <w15:commentEx w15:paraId="6C9FE53F" w15:done="0"/>
  <w15:commentEx w15:paraId="4EFE87EF" w15:done="0"/>
  <w15:commentEx w15:paraId="166EB554" w15:done="0"/>
  <w15:commentEx w15:paraId="342602F6" w15:done="0"/>
  <w15:commentEx w15:paraId="0D54001C" w15:done="0"/>
  <w15:commentEx w15:paraId="59C7291C" w15:done="0"/>
  <w15:commentEx w15:paraId="131B52B9" w15:done="0"/>
  <w15:commentEx w15:paraId="1F72643B" w15:done="0"/>
  <w15:commentEx w15:paraId="25DCC78B" w15:done="0"/>
  <w15:commentEx w15:paraId="129F8929" w15:done="0"/>
  <w15:commentEx w15:paraId="7D45EA20" w15:done="0"/>
  <w15:commentEx w15:paraId="7E33D072" w15:done="0"/>
  <w15:commentEx w15:paraId="6F02DC11" w15:done="0"/>
  <w15:commentEx w15:paraId="5D7DE735" w15:done="0"/>
  <w15:commentEx w15:paraId="74313FF0" w15:done="0"/>
  <w15:commentEx w15:paraId="5AE05A37" w15:done="0"/>
  <w15:commentEx w15:paraId="10FC730E" w15:done="0"/>
  <w15:commentEx w15:paraId="62A677E5" w15:done="0"/>
  <w15:commentEx w15:paraId="2DC272EC" w15:paraIdParent="62A677E5" w15:done="0"/>
  <w15:commentEx w15:paraId="58D7683B" w15:done="0"/>
  <w15:commentEx w15:paraId="725F656A" w15:done="0"/>
  <w15:commentEx w15:paraId="78715AD3" w15:done="0"/>
  <w15:commentEx w15:paraId="7947ACC4" w15:done="0"/>
  <w15:commentEx w15:paraId="008354F6" w15:done="0"/>
  <w15:commentEx w15:paraId="2962D73A" w15:done="0"/>
  <w15:commentEx w15:paraId="146667A3" w15:done="0"/>
  <w15:commentEx w15:paraId="6F8EAC2E" w15:done="0"/>
  <w15:commentEx w15:paraId="52397C60" w15:done="0"/>
  <w15:commentEx w15:paraId="349F9116" w15:done="0"/>
  <w15:commentEx w15:paraId="27EE1FA8" w15:done="0"/>
  <w15:commentEx w15:paraId="70D0C0AE" w15:done="0"/>
  <w15:commentEx w15:paraId="5410E707" w15:done="0"/>
  <w15:commentEx w15:paraId="75BE24A7" w15:done="0"/>
  <w15:commentEx w15:paraId="47B6F8B1" w15:done="0"/>
  <w15:commentEx w15:paraId="6692F1E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995742" w14:textId="77777777" w:rsidR="00142782" w:rsidRDefault="00142782">
      <w:r>
        <w:separator/>
      </w:r>
    </w:p>
  </w:endnote>
  <w:endnote w:type="continuationSeparator" w:id="0">
    <w:p w14:paraId="6359CFE6" w14:textId="77777777" w:rsidR="00142782" w:rsidRDefault="00142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Bold">
    <w:panose1 w:val="020B07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4EB55" w14:textId="77777777" w:rsidR="00142782" w:rsidRDefault="00142782">
    <w:pPr>
      <w:framePr w:wrap="around" w:vAnchor="text" w:hAnchor="margin" w:xAlign="center" w:y="1"/>
    </w:pPr>
    <w:r>
      <w:fldChar w:fldCharType="begin"/>
    </w:r>
    <w:r>
      <w:instrText xml:space="preserve">PAGE  </w:instrText>
    </w:r>
    <w:r>
      <w:fldChar w:fldCharType="end"/>
    </w:r>
  </w:p>
  <w:p w14:paraId="29C51258" w14:textId="77777777" w:rsidR="00142782" w:rsidRDefault="00142782"/>
  <w:p w14:paraId="085D7431" w14:textId="77777777" w:rsidR="00142782" w:rsidRDefault="00142782"/>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DF8C" w14:textId="61FE3276" w:rsidR="00142782" w:rsidRDefault="00142782">
    <w:pPr>
      <w:pStyle w:val="BodyText"/>
      <w:pBdr>
        <w:top w:val="single" w:sz="4" w:space="1" w:color="auto"/>
      </w:pBdr>
      <w:tabs>
        <w:tab w:val="right" w:pos="9360"/>
      </w:tabs>
    </w:pPr>
    <w:r>
      <w:rPr>
        <w:lang w:val="en-GB"/>
      </w:rPr>
      <w:t>August 2021</w:t>
    </w:r>
    <w:r>
      <w:rPr>
        <w:lang w:val="en-GB"/>
      </w:rPr>
      <w:tab/>
    </w:r>
    <w:r>
      <w:rPr>
        <w:noProof/>
        <w:spacing w:val="-3"/>
      </w:rPr>
      <w:drawing>
        <wp:inline distT="0" distB="0" distL="0" distR="0" wp14:anchorId="1E9399F7" wp14:editId="1F86495C">
          <wp:extent cx="1104900" cy="28575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64E647" w14:textId="77777777" w:rsidR="00142782" w:rsidRDefault="00142782">
    <w:pPr>
      <w:pBdr>
        <w:top w:val="single" w:sz="4" w:space="1" w:color="auto"/>
      </w:pBd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AF87F" w14:textId="4D4DE34B" w:rsidR="00142782" w:rsidRDefault="00142782">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sidR="003E331B">
      <w:rPr>
        <w:noProof/>
        <w:sz w:val="20"/>
      </w:rPr>
      <w:t>iv</w:t>
    </w:r>
    <w:r>
      <w:rPr>
        <w:sz w:val="20"/>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06D8" w14:textId="77777777" w:rsidR="00142782" w:rsidRDefault="00142782"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142782" w:rsidRDefault="00142782">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1886186"/>
      <w:docPartObj>
        <w:docPartGallery w:val="Page Numbers (Bottom of Page)"/>
        <w:docPartUnique/>
      </w:docPartObj>
    </w:sdtPr>
    <w:sdtEndPr>
      <w:rPr>
        <w:noProof/>
      </w:rPr>
    </w:sdtEndPr>
    <w:sdtContent>
      <w:p w14:paraId="72F17895" w14:textId="1419902D" w:rsidR="00142782" w:rsidRDefault="00142782">
        <w:pPr>
          <w:pStyle w:val="Footer"/>
          <w:jc w:val="center"/>
        </w:pPr>
        <w:r>
          <w:fldChar w:fldCharType="begin"/>
        </w:r>
        <w:r>
          <w:instrText xml:space="preserve"> PAGE   \* MERGEFORMAT </w:instrText>
        </w:r>
        <w:r>
          <w:fldChar w:fldCharType="separate"/>
        </w:r>
        <w:r w:rsidR="003E331B">
          <w:rPr>
            <w:noProof/>
          </w:rPr>
          <w:t>5</w:t>
        </w:r>
        <w:r>
          <w:rPr>
            <w:noProof/>
          </w:rPr>
          <w:fldChar w:fldCharType="end"/>
        </w:r>
      </w:p>
    </w:sdtContent>
  </w:sdt>
  <w:p w14:paraId="59ECCB88" w14:textId="77777777" w:rsidR="00142782" w:rsidRDefault="00142782" w:rsidP="00102C59">
    <w:pPr>
      <w:pStyle w:val="Footer"/>
      <w:pBdr>
        <w:top w:val="single" w:sz="4" w:space="1" w:color="auto"/>
      </w:pBd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6A4A7" w14:textId="77777777" w:rsidR="00142782" w:rsidRDefault="00142782">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B3FE" w14:textId="58D6C534" w:rsidR="00142782" w:rsidRDefault="00142782">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sidR="003311B4">
      <w:rPr>
        <w:rFonts w:cs="Arial"/>
        <w:noProof/>
        <w:sz w:val="20"/>
      </w:rPr>
      <w:t>32</w:t>
    </w:r>
    <w:r>
      <w:rPr>
        <w:rFonts w:cs="Arial"/>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A710D0" w14:textId="77777777" w:rsidR="00142782" w:rsidRDefault="00142782">
      <w:r>
        <w:separator/>
      </w:r>
    </w:p>
  </w:footnote>
  <w:footnote w:type="continuationSeparator" w:id="0">
    <w:p w14:paraId="68C2E565" w14:textId="77777777" w:rsidR="00142782" w:rsidRDefault="0014278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829A5" w14:textId="65CD1818" w:rsidR="00142782" w:rsidRDefault="00142782">
    <w:pPr>
      <w:rPr>
        <w:b/>
        <w:szCs w:val="22"/>
      </w:rPr>
    </w:pPr>
    <w:r>
      <w:rPr>
        <w:b/>
        <w:noProof/>
        <w:szCs w:val="22"/>
      </w:rPr>
      <w:drawing>
        <wp:inline distT="0" distB="0" distL="0" distR="0" wp14:anchorId="16191E70" wp14:editId="5CB172F2">
          <wp:extent cx="2743200" cy="590550"/>
          <wp:effectExtent l="0" t="0" r="0" b="0"/>
          <wp:docPr id="10" name="Picture 10"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142782" w:rsidRDefault="00142782">
    <w:pPr>
      <w:pStyle w:val="CoverPageHeaderCSAS"/>
    </w:pPr>
    <w:r>
      <w:t>Canadian Science Advisory Secretariat (CSAS)</w:t>
    </w:r>
  </w:p>
  <w:p w14:paraId="0CF31CD8" w14:textId="63D13EDF" w:rsidR="00142782" w:rsidRDefault="00142782">
    <w:pPr>
      <w:pStyle w:val="CoverPageHeaderRESRegion"/>
    </w:pPr>
    <w:r>
      <w:t>Research Document 2021/0XX</w:t>
    </w:r>
  </w:p>
  <w:p w14:paraId="65A63E51" w14:textId="77777777" w:rsidR="00142782" w:rsidRDefault="00142782">
    <w:pPr>
      <w:pStyle w:val="CoverPageHeaderRESRegion"/>
    </w:pPr>
    <w:r>
      <w:t>Gulf Region</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9EFDA" w14:textId="54344BE5" w:rsidR="00142782" w:rsidRDefault="00142782">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7C9D9" w14:textId="113CE31B" w:rsidR="00142782" w:rsidRDefault="00142782"/>
  <w:p w14:paraId="12F783BE" w14:textId="77777777" w:rsidR="00142782" w:rsidRDefault="00142782"/>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A779C" w14:textId="67E13815" w:rsidR="00142782" w:rsidRDefault="00142782">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13AFF" w14:textId="35A4E047" w:rsidR="00142782" w:rsidRDefault="0014278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43C51" w14:textId="22A1F7CB" w:rsidR="00142782" w:rsidRDefault="0014278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F3DFA" w14:textId="3AABF9D8" w:rsidR="00142782" w:rsidRDefault="00142782">
    <w:pPr>
      <w:pBdr>
        <w:bottom w:val="single" w:sz="4" w:space="1"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E0E8C" w14:textId="08223042" w:rsidR="00142782" w:rsidRDefault="0014278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01CA1" w14:textId="7C78867C" w:rsidR="00142782" w:rsidRDefault="00142782">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F9E63" w14:textId="36CC3C5B" w:rsidR="00142782" w:rsidRDefault="00142782">
    <w:pPr>
      <w:pBdr>
        <w:bottom w:val="single" w:sz="4" w:space="1" w:color="auto"/>
      </w:pBdr>
      <w:tabs>
        <w:tab w:val="center" w:pos="4680"/>
        <w:tab w:val="right" w:pos="9360"/>
      </w:tabs>
      <w:rPr>
        <w:szCs w:val="22"/>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AFA7F" w14:textId="729C97CD" w:rsidR="00142782" w:rsidRDefault="00142782">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F67" w14:textId="75506C0D" w:rsidR="00142782" w:rsidRDefault="00142782">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E94D9" w14:textId="294E2317" w:rsidR="00142782" w:rsidRDefault="0014278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3F6832A"/>
    <w:lvl w:ilvl="0">
      <w:start w:val="1"/>
      <w:numFmt w:val="decimal"/>
      <w:lvlText w:val="%1."/>
      <w:lvlJc w:val="left"/>
      <w:pPr>
        <w:tabs>
          <w:tab w:val="num" w:pos="1492"/>
        </w:tabs>
        <w:ind w:left="1492" w:hanging="360"/>
      </w:pPr>
    </w:lvl>
  </w:abstractNum>
  <w:abstractNum w:abstractNumId="1">
    <w:nsid w:val="FFFFFF7D"/>
    <w:multiLevelType w:val="singleLevel"/>
    <w:tmpl w:val="3FC0F63E"/>
    <w:lvl w:ilvl="0">
      <w:start w:val="1"/>
      <w:numFmt w:val="decimal"/>
      <w:lvlText w:val="%1."/>
      <w:lvlJc w:val="left"/>
      <w:pPr>
        <w:tabs>
          <w:tab w:val="num" w:pos="1209"/>
        </w:tabs>
        <w:ind w:left="1209" w:hanging="360"/>
      </w:pPr>
    </w:lvl>
  </w:abstractNum>
  <w:abstractNum w:abstractNumId="2">
    <w:nsid w:val="FFFFFF7E"/>
    <w:multiLevelType w:val="singleLevel"/>
    <w:tmpl w:val="EF38F672"/>
    <w:lvl w:ilvl="0">
      <w:start w:val="1"/>
      <w:numFmt w:val="decimal"/>
      <w:lvlText w:val="%1."/>
      <w:lvlJc w:val="left"/>
      <w:pPr>
        <w:tabs>
          <w:tab w:val="num" w:pos="926"/>
        </w:tabs>
        <w:ind w:left="926" w:hanging="360"/>
      </w:pPr>
    </w:lvl>
  </w:abstractNum>
  <w:abstractNum w:abstractNumId="3">
    <w:nsid w:val="FFFFFF7F"/>
    <w:multiLevelType w:val="singleLevel"/>
    <w:tmpl w:val="15FE2340"/>
    <w:lvl w:ilvl="0">
      <w:start w:val="1"/>
      <w:numFmt w:val="decimal"/>
      <w:lvlText w:val="%1."/>
      <w:lvlJc w:val="left"/>
      <w:pPr>
        <w:tabs>
          <w:tab w:val="num" w:pos="643"/>
        </w:tabs>
        <w:ind w:left="643" w:hanging="360"/>
      </w:pPr>
    </w:lvl>
  </w:abstractNum>
  <w:abstractNum w:abstractNumId="4">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A74CA3C"/>
    <w:lvl w:ilvl="0">
      <w:start w:val="1"/>
      <w:numFmt w:val="decimal"/>
      <w:lvlText w:val="%1."/>
      <w:lvlJc w:val="left"/>
      <w:pPr>
        <w:tabs>
          <w:tab w:val="num" w:pos="360"/>
        </w:tabs>
        <w:ind w:left="360" w:hanging="360"/>
      </w:pPr>
    </w:lvl>
  </w:abstractNum>
  <w:abstractNum w:abstractNumId="9">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nsid w:val="02812B79"/>
    <w:multiLevelType w:val="hybridMultilevel"/>
    <w:tmpl w:val="E968BEFA"/>
    <w:lvl w:ilvl="0" w:tplc="62107480">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9077415"/>
    <w:multiLevelType w:val="hybridMultilevel"/>
    <w:tmpl w:val="4C80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nsid w:val="11D721AD"/>
    <w:multiLevelType w:val="hybridMultilevel"/>
    <w:tmpl w:val="34982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2378FA"/>
    <w:multiLevelType w:val="hybridMultilevel"/>
    <w:tmpl w:val="B5BE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8">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20">
    <w:nsid w:val="2E2D2D83"/>
    <w:multiLevelType w:val="hybridMultilevel"/>
    <w:tmpl w:val="7DE2C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8265B01"/>
    <w:multiLevelType w:val="hybridMultilevel"/>
    <w:tmpl w:val="54D4BF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8F25ABD"/>
    <w:multiLevelType w:val="hybridMultilevel"/>
    <w:tmpl w:val="99BA0D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A742645"/>
    <w:multiLevelType w:val="hybridMultilevel"/>
    <w:tmpl w:val="BC96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B4F7F4D"/>
    <w:multiLevelType w:val="hybridMultilevel"/>
    <w:tmpl w:val="2488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332ED5"/>
    <w:multiLevelType w:val="hybridMultilevel"/>
    <w:tmpl w:val="E05EFCE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nsid w:val="422A0D10"/>
    <w:multiLevelType w:val="hybridMultilevel"/>
    <w:tmpl w:val="8FCC2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47804776"/>
    <w:multiLevelType w:val="hybridMultilevel"/>
    <w:tmpl w:val="84900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31">
    <w:nsid w:val="4DF02367"/>
    <w:multiLevelType w:val="hybridMultilevel"/>
    <w:tmpl w:val="D688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EDD4A86"/>
    <w:multiLevelType w:val="hybridMultilevel"/>
    <w:tmpl w:val="6DB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34">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54481AA0"/>
    <w:multiLevelType w:val="hybridMultilevel"/>
    <w:tmpl w:val="E8C2E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7">
    <w:nsid w:val="57D67B5C"/>
    <w:multiLevelType w:val="hybridMultilevel"/>
    <w:tmpl w:val="87AC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9630439"/>
    <w:multiLevelType w:val="hybridMultilevel"/>
    <w:tmpl w:val="E25A3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E117615"/>
    <w:multiLevelType w:val="hybridMultilevel"/>
    <w:tmpl w:val="CDC8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25C28D9"/>
    <w:multiLevelType w:val="hybridMultilevel"/>
    <w:tmpl w:val="82C2B5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3E92830"/>
    <w:multiLevelType w:val="hybridMultilevel"/>
    <w:tmpl w:val="5B24C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D221373"/>
    <w:multiLevelType w:val="hybridMultilevel"/>
    <w:tmpl w:val="99086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38170CC"/>
    <w:multiLevelType w:val="hybridMultilevel"/>
    <w:tmpl w:val="01241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75D704D6"/>
    <w:multiLevelType w:val="hybridMultilevel"/>
    <w:tmpl w:val="737CB9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8">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9">
    <w:nsid w:val="7DA32205"/>
    <w:multiLevelType w:val="hybridMultilevel"/>
    <w:tmpl w:val="AE5EF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7"/>
  </w:num>
  <w:num w:numId="3">
    <w:abstractNumId w:val="47"/>
  </w:num>
  <w:num w:numId="4">
    <w:abstractNumId w:val="30"/>
  </w:num>
  <w:num w:numId="5">
    <w:abstractNumId w:val="9"/>
  </w:num>
  <w:num w:numId="6">
    <w:abstractNumId w:val="7"/>
  </w:num>
  <w:num w:numId="7">
    <w:abstractNumId w:val="6"/>
  </w:num>
  <w:num w:numId="8">
    <w:abstractNumId w:val="5"/>
  </w:num>
  <w:num w:numId="9">
    <w:abstractNumId w:val="4"/>
  </w:num>
  <w:num w:numId="10">
    <w:abstractNumId w:val="36"/>
  </w:num>
  <w:num w:numId="11">
    <w:abstractNumId w:val="33"/>
  </w:num>
  <w:num w:numId="12">
    <w:abstractNumId w:val="18"/>
  </w:num>
  <w:num w:numId="13">
    <w:abstractNumId w:val="48"/>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21"/>
  </w:num>
  <w:num w:numId="21">
    <w:abstractNumId w:val="28"/>
  </w:num>
  <w:num w:numId="22">
    <w:abstractNumId w:val="13"/>
  </w:num>
  <w:num w:numId="23">
    <w:abstractNumId w:val="46"/>
  </w:num>
  <w:num w:numId="24">
    <w:abstractNumId w:val="40"/>
  </w:num>
  <w:num w:numId="25">
    <w:abstractNumId w:val="34"/>
  </w:num>
  <w:num w:numId="26">
    <w:abstractNumId w:val="11"/>
  </w:num>
  <w:num w:numId="27">
    <w:abstractNumId w:val="22"/>
  </w:num>
  <w:num w:numId="28">
    <w:abstractNumId w:val="42"/>
  </w:num>
  <w:num w:numId="29">
    <w:abstractNumId w:val="45"/>
  </w:num>
  <w:num w:numId="30">
    <w:abstractNumId w:val="41"/>
  </w:num>
  <w:num w:numId="31">
    <w:abstractNumId w:val="24"/>
  </w:num>
  <w:num w:numId="32">
    <w:abstractNumId w:val="32"/>
  </w:num>
  <w:num w:numId="33">
    <w:abstractNumId w:val="15"/>
  </w:num>
  <w:num w:numId="34">
    <w:abstractNumId w:val="37"/>
  </w:num>
  <w:num w:numId="35">
    <w:abstractNumId w:val="10"/>
  </w:num>
  <w:num w:numId="36">
    <w:abstractNumId w:val="44"/>
  </w:num>
  <w:num w:numId="37">
    <w:abstractNumId w:val="12"/>
  </w:num>
  <w:num w:numId="38">
    <w:abstractNumId w:val="29"/>
  </w:num>
  <w:num w:numId="39">
    <w:abstractNumId w:val="43"/>
  </w:num>
  <w:num w:numId="40">
    <w:abstractNumId w:val="35"/>
  </w:num>
  <w:num w:numId="41">
    <w:abstractNumId w:val="31"/>
  </w:num>
  <w:num w:numId="42">
    <w:abstractNumId w:val="39"/>
  </w:num>
  <w:num w:numId="43">
    <w:abstractNumId w:val="38"/>
  </w:num>
  <w:num w:numId="44">
    <w:abstractNumId w:val="14"/>
  </w:num>
  <w:num w:numId="45">
    <w:abstractNumId w:val="25"/>
  </w:num>
  <w:num w:numId="46">
    <w:abstractNumId w:val="20"/>
  </w:num>
  <w:num w:numId="47">
    <w:abstractNumId w:val="49"/>
  </w:num>
  <w:num w:numId="48">
    <w:abstractNumId w:val="27"/>
  </w:num>
  <w:num w:numId="49">
    <w:abstractNumId w:val="23"/>
  </w:num>
  <w:num w:numId="5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lain, Renée">
    <w15:presenceInfo w15:providerId="AD" w15:userId="S-1-5-21-334392860-1687531001-4089495415-155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131078" w:nlCheck="1" w:checkStyle="1"/>
  <w:activeWritingStyle w:appName="MSWord" w:lang="en-CA" w:vendorID="64" w:dllVersion="131078" w:nlCheck="1" w:checkStyle="1"/>
  <w:activeWritingStyle w:appName="MSWord" w:lang="fr-CA" w:vendorID="64" w:dllVersion="131078" w:nlCheck="1" w:checkStyle="1"/>
  <w:activeWritingStyle w:appName="MSWord" w:lang="fr-FR"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14D"/>
    <w:rsid w:val="00000721"/>
    <w:rsid w:val="0000102F"/>
    <w:rsid w:val="00001138"/>
    <w:rsid w:val="00002638"/>
    <w:rsid w:val="000030FB"/>
    <w:rsid w:val="00003E0E"/>
    <w:rsid w:val="00007C09"/>
    <w:rsid w:val="00010939"/>
    <w:rsid w:val="00011021"/>
    <w:rsid w:val="0001151F"/>
    <w:rsid w:val="000126C6"/>
    <w:rsid w:val="00012B43"/>
    <w:rsid w:val="00013DE7"/>
    <w:rsid w:val="00014FE7"/>
    <w:rsid w:val="000209C4"/>
    <w:rsid w:val="000224A4"/>
    <w:rsid w:val="000226A0"/>
    <w:rsid w:val="000241AD"/>
    <w:rsid w:val="00026F94"/>
    <w:rsid w:val="000277A7"/>
    <w:rsid w:val="00027B81"/>
    <w:rsid w:val="000317D0"/>
    <w:rsid w:val="000329F5"/>
    <w:rsid w:val="00034D04"/>
    <w:rsid w:val="00036853"/>
    <w:rsid w:val="00036EFF"/>
    <w:rsid w:val="00037D09"/>
    <w:rsid w:val="00037EA0"/>
    <w:rsid w:val="000444E7"/>
    <w:rsid w:val="000449A9"/>
    <w:rsid w:val="00045B48"/>
    <w:rsid w:val="00046418"/>
    <w:rsid w:val="000506DD"/>
    <w:rsid w:val="0005183B"/>
    <w:rsid w:val="00053941"/>
    <w:rsid w:val="00055C3D"/>
    <w:rsid w:val="000577DF"/>
    <w:rsid w:val="00057EB5"/>
    <w:rsid w:val="000609D9"/>
    <w:rsid w:val="00060E9B"/>
    <w:rsid w:val="00062FC3"/>
    <w:rsid w:val="00066086"/>
    <w:rsid w:val="0006769B"/>
    <w:rsid w:val="00072274"/>
    <w:rsid w:val="00073840"/>
    <w:rsid w:val="00073F80"/>
    <w:rsid w:val="00074597"/>
    <w:rsid w:val="000748DE"/>
    <w:rsid w:val="00075780"/>
    <w:rsid w:val="0007605B"/>
    <w:rsid w:val="00077A5E"/>
    <w:rsid w:val="00080633"/>
    <w:rsid w:val="000841B4"/>
    <w:rsid w:val="00084403"/>
    <w:rsid w:val="0008516D"/>
    <w:rsid w:val="00086832"/>
    <w:rsid w:val="00087A2B"/>
    <w:rsid w:val="00091815"/>
    <w:rsid w:val="000937F6"/>
    <w:rsid w:val="00094E6B"/>
    <w:rsid w:val="00097CEB"/>
    <w:rsid w:val="00097D2D"/>
    <w:rsid w:val="000A00FE"/>
    <w:rsid w:val="000A12FF"/>
    <w:rsid w:val="000A1D1F"/>
    <w:rsid w:val="000A4337"/>
    <w:rsid w:val="000B0A7F"/>
    <w:rsid w:val="000B369F"/>
    <w:rsid w:val="000B3CB1"/>
    <w:rsid w:val="000B47EF"/>
    <w:rsid w:val="000B483B"/>
    <w:rsid w:val="000B6357"/>
    <w:rsid w:val="000B696C"/>
    <w:rsid w:val="000B78F9"/>
    <w:rsid w:val="000B7AE5"/>
    <w:rsid w:val="000C1D36"/>
    <w:rsid w:val="000C46B0"/>
    <w:rsid w:val="000C5CA8"/>
    <w:rsid w:val="000C5E50"/>
    <w:rsid w:val="000C5E56"/>
    <w:rsid w:val="000C5FD0"/>
    <w:rsid w:val="000C6133"/>
    <w:rsid w:val="000C7CD8"/>
    <w:rsid w:val="000D26C6"/>
    <w:rsid w:val="000D3988"/>
    <w:rsid w:val="000D3C21"/>
    <w:rsid w:val="000E15CB"/>
    <w:rsid w:val="000E2790"/>
    <w:rsid w:val="000E44F0"/>
    <w:rsid w:val="000E5B28"/>
    <w:rsid w:val="000F0FEF"/>
    <w:rsid w:val="000F1687"/>
    <w:rsid w:val="000F1B65"/>
    <w:rsid w:val="000F21BB"/>
    <w:rsid w:val="000F43D7"/>
    <w:rsid w:val="000F5B2A"/>
    <w:rsid w:val="000F7FCF"/>
    <w:rsid w:val="00100EDC"/>
    <w:rsid w:val="0010246B"/>
    <w:rsid w:val="00102C59"/>
    <w:rsid w:val="00103255"/>
    <w:rsid w:val="00104950"/>
    <w:rsid w:val="00105413"/>
    <w:rsid w:val="00106817"/>
    <w:rsid w:val="00110C37"/>
    <w:rsid w:val="00114FBB"/>
    <w:rsid w:val="0011521B"/>
    <w:rsid w:val="00117EE5"/>
    <w:rsid w:val="00120A85"/>
    <w:rsid w:val="0012270A"/>
    <w:rsid w:val="0012283D"/>
    <w:rsid w:val="00122A35"/>
    <w:rsid w:val="00122E07"/>
    <w:rsid w:val="00124242"/>
    <w:rsid w:val="00124FB5"/>
    <w:rsid w:val="00127609"/>
    <w:rsid w:val="00132597"/>
    <w:rsid w:val="00132E83"/>
    <w:rsid w:val="00132F4B"/>
    <w:rsid w:val="00134BB3"/>
    <w:rsid w:val="00134FBE"/>
    <w:rsid w:val="00135103"/>
    <w:rsid w:val="00135F5D"/>
    <w:rsid w:val="001362DC"/>
    <w:rsid w:val="0013701A"/>
    <w:rsid w:val="00141B39"/>
    <w:rsid w:val="00142782"/>
    <w:rsid w:val="00144962"/>
    <w:rsid w:val="00147A72"/>
    <w:rsid w:val="00151154"/>
    <w:rsid w:val="00151924"/>
    <w:rsid w:val="00151E16"/>
    <w:rsid w:val="00153434"/>
    <w:rsid w:val="001549FC"/>
    <w:rsid w:val="00155685"/>
    <w:rsid w:val="00156843"/>
    <w:rsid w:val="001574A6"/>
    <w:rsid w:val="00157585"/>
    <w:rsid w:val="00163637"/>
    <w:rsid w:val="00163F3F"/>
    <w:rsid w:val="00164CF5"/>
    <w:rsid w:val="001656F5"/>
    <w:rsid w:val="001675C5"/>
    <w:rsid w:val="00170151"/>
    <w:rsid w:val="001703B7"/>
    <w:rsid w:val="00171625"/>
    <w:rsid w:val="0017192F"/>
    <w:rsid w:val="00171E17"/>
    <w:rsid w:val="0017303F"/>
    <w:rsid w:val="00173570"/>
    <w:rsid w:val="00174309"/>
    <w:rsid w:val="00176250"/>
    <w:rsid w:val="00176AFD"/>
    <w:rsid w:val="00176CD3"/>
    <w:rsid w:val="001842DA"/>
    <w:rsid w:val="00184AEE"/>
    <w:rsid w:val="00185129"/>
    <w:rsid w:val="00187763"/>
    <w:rsid w:val="00190A18"/>
    <w:rsid w:val="00191FC2"/>
    <w:rsid w:val="00193B2F"/>
    <w:rsid w:val="00194512"/>
    <w:rsid w:val="0019470A"/>
    <w:rsid w:val="00194AF4"/>
    <w:rsid w:val="00194D79"/>
    <w:rsid w:val="00195170"/>
    <w:rsid w:val="00196FA1"/>
    <w:rsid w:val="0019705F"/>
    <w:rsid w:val="001A186E"/>
    <w:rsid w:val="001A2B4A"/>
    <w:rsid w:val="001A2CE2"/>
    <w:rsid w:val="001A2F15"/>
    <w:rsid w:val="001A5557"/>
    <w:rsid w:val="001A7F90"/>
    <w:rsid w:val="001B17E9"/>
    <w:rsid w:val="001B3164"/>
    <w:rsid w:val="001B388E"/>
    <w:rsid w:val="001B410C"/>
    <w:rsid w:val="001B4503"/>
    <w:rsid w:val="001B5E9F"/>
    <w:rsid w:val="001C07DB"/>
    <w:rsid w:val="001C23F2"/>
    <w:rsid w:val="001C2668"/>
    <w:rsid w:val="001C4301"/>
    <w:rsid w:val="001C6D4B"/>
    <w:rsid w:val="001C6E30"/>
    <w:rsid w:val="001D09CA"/>
    <w:rsid w:val="001D18A6"/>
    <w:rsid w:val="001D5191"/>
    <w:rsid w:val="001D55FB"/>
    <w:rsid w:val="001D7B67"/>
    <w:rsid w:val="001E0FC7"/>
    <w:rsid w:val="001E4784"/>
    <w:rsid w:val="001E5AE6"/>
    <w:rsid w:val="001E6F9D"/>
    <w:rsid w:val="001F168B"/>
    <w:rsid w:val="001F25C4"/>
    <w:rsid w:val="001F3EA2"/>
    <w:rsid w:val="001F4ECE"/>
    <w:rsid w:val="00200CE8"/>
    <w:rsid w:val="0020395D"/>
    <w:rsid w:val="002057BA"/>
    <w:rsid w:val="0020694C"/>
    <w:rsid w:val="00210FB2"/>
    <w:rsid w:val="00211D0D"/>
    <w:rsid w:val="0021206E"/>
    <w:rsid w:val="002167AF"/>
    <w:rsid w:val="002168C2"/>
    <w:rsid w:val="00220A9F"/>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2B78"/>
    <w:rsid w:val="002460B6"/>
    <w:rsid w:val="00246C66"/>
    <w:rsid w:val="002517DF"/>
    <w:rsid w:val="0025214F"/>
    <w:rsid w:val="00256B67"/>
    <w:rsid w:val="00256E0A"/>
    <w:rsid w:val="0026024E"/>
    <w:rsid w:val="0026104F"/>
    <w:rsid w:val="00261F63"/>
    <w:rsid w:val="00262126"/>
    <w:rsid w:val="00262392"/>
    <w:rsid w:val="002625BE"/>
    <w:rsid w:val="00266153"/>
    <w:rsid w:val="0026631E"/>
    <w:rsid w:val="00274C92"/>
    <w:rsid w:val="0027598A"/>
    <w:rsid w:val="002761E4"/>
    <w:rsid w:val="00276226"/>
    <w:rsid w:val="002779C9"/>
    <w:rsid w:val="00277ADF"/>
    <w:rsid w:val="0028287F"/>
    <w:rsid w:val="00284532"/>
    <w:rsid w:val="00290FA5"/>
    <w:rsid w:val="002948EE"/>
    <w:rsid w:val="00294FB5"/>
    <w:rsid w:val="00296A95"/>
    <w:rsid w:val="002A103B"/>
    <w:rsid w:val="002A10D4"/>
    <w:rsid w:val="002A2968"/>
    <w:rsid w:val="002A2ACB"/>
    <w:rsid w:val="002A2F66"/>
    <w:rsid w:val="002A4AC4"/>
    <w:rsid w:val="002A5281"/>
    <w:rsid w:val="002A5AD8"/>
    <w:rsid w:val="002A701F"/>
    <w:rsid w:val="002B1A53"/>
    <w:rsid w:val="002B2101"/>
    <w:rsid w:val="002B229B"/>
    <w:rsid w:val="002B3D99"/>
    <w:rsid w:val="002B59EB"/>
    <w:rsid w:val="002B5E45"/>
    <w:rsid w:val="002C183B"/>
    <w:rsid w:val="002C2286"/>
    <w:rsid w:val="002C37BD"/>
    <w:rsid w:val="002C3CAD"/>
    <w:rsid w:val="002C6461"/>
    <w:rsid w:val="002D0562"/>
    <w:rsid w:val="002D4D61"/>
    <w:rsid w:val="002D572E"/>
    <w:rsid w:val="002E2442"/>
    <w:rsid w:val="002E384F"/>
    <w:rsid w:val="002E4AA6"/>
    <w:rsid w:val="002E4CD2"/>
    <w:rsid w:val="002F0480"/>
    <w:rsid w:val="002F08E1"/>
    <w:rsid w:val="002F15B0"/>
    <w:rsid w:val="002F17D3"/>
    <w:rsid w:val="002F2783"/>
    <w:rsid w:val="002F314F"/>
    <w:rsid w:val="002F5533"/>
    <w:rsid w:val="002F621E"/>
    <w:rsid w:val="002F67EC"/>
    <w:rsid w:val="002F7E20"/>
    <w:rsid w:val="00300052"/>
    <w:rsid w:val="0030072F"/>
    <w:rsid w:val="003014F1"/>
    <w:rsid w:val="00306C2D"/>
    <w:rsid w:val="00307E5B"/>
    <w:rsid w:val="00307F71"/>
    <w:rsid w:val="003102E0"/>
    <w:rsid w:val="00312912"/>
    <w:rsid w:val="00312D8E"/>
    <w:rsid w:val="00313A7A"/>
    <w:rsid w:val="00314E7E"/>
    <w:rsid w:val="00314FE4"/>
    <w:rsid w:val="0031767F"/>
    <w:rsid w:val="00317A7B"/>
    <w:rsid w:val="003201D3"/>
    <w:rsid w:val="0032178C"/>
    <w:rsid w:val="00321CA6"/>
    <w:rsid w:val="00321DBB"/>
    <w:rsid w:val="003237C3"/>
    <w:rsid w:val="00324AA7"/>
    <w:rsid w:val="00324AEA"/>
    <w:rsid w:val="00325265"/>
    <w:rsid w:val="00330065"/>
    <w:rsid w:val="003311B4"/>
    <w:rsid w:val="003319CE"/>
    <w:rsid w:val="003341F2"/>
    <w:rsid w:val="00335E17"/>
    <w:rsid w:val="00335E4B"/>
    <w:rsid w:val="003372ED"/>
    <w:rsid w:val="00337F16"/>
    <w:rsid w:val="00340B99"/>
    <w:rsid w:val="00340F83"/>
    <w:rsid w:val="00343B3F"/>
    <w:rsid w:val="00343F0D"/>
    <w:rsid w:val="00345BDF"/>
    <w:rsid w:val="00345DA4"/>
    <w:rsid w:val="00350552"/>
    <w:rsid w:val="003540DB"/>
    <w:rsid w:val="00356E67"/>
    <w:rsid w:val="00357B49"/>
    <w:rsid w:val="00362837"/>
    <w:rsid w:val="00363641"/>
    <w:rsid w:val="00365154"/>
    <w:rsid w:val="00365292"/>
    <w:rsid w:val="00365370"/>
    <w:rsid w:val="00366C22"/>
    <w:rsid w:val="003671E7"/>
    <w:rsid w:val="00374CAA"/>
    <w:rsid w:val="00381066"/>
    <w:rsid w:val="00381323"/>
    <w:rsid w:val="00381F7E"/>
    <w:rsid w:val="00383543"/>
    <w:rsid w:val="00384DF4"/>
    <w:rsid w:val="0038556D"/>
    <w:rsid w:val="00386DC5"/>
    <w:rsid w:val="003912C2"/>
    <w:rsid w:val="0039404A"/>
    <w:rsid w:val="00395AB7"/>
    <w:rsid w:val="00396D93"/>
    <w:rsid w:val="00397383"/>
    <w:rsid w:val="003A24AF"/>
    <w:rsid w:val="003A3F63"/>
    <w:rsid w:val="003A5312"/>
    <w:rsid w:val="003A5387"/>
    <w:rsid w:val="003A739A"/>
    <w:rsid w:val="003B00FD"/>
    <w:rsid w:val="003B0B55"/>
    <w:rsid w:val="003B1E67"/>
    <w:rsid w:val="003B2C0D"/>
    <w:rsid w:val="003B4454"/>
    <w:rsid w:val="003B4FC5"/>
    <w:rsid w:val="003B550C"/>
    <w:rsid w:val="003B5B85"/>
    <w:rsid w:val="003B68FC"/>
    <w:rsid w:val="003C13F4"/>
    <w:rsid w:val="003C1F36"/>
    <w:rsid w:val="003C2825"/>
    <w:rsid w:val="003C48E0"/>
    <w:rsid w:val="003C4B18"/>
    <w:rsid w:val="003C611A"/>
    <w:rsid w:val="003C670A"/>
    <w:rsid w:val="003C6B40"/>
    <w:rsid w:val="003D24C5"/>
    <w:rsid w:val="003D40EF"/>
    <w:rsid w:val="003D4DF2"/>
    <w:rsid w:val="003D77A8"/>
    <w:rsid w:val="003E11A2"/>
    <w:rsid w:val="003E2B85"/>
    <w:rsid w:val="003E2D50"/>
    <w:rsid w:val="003E331B"/>
    <w:rsid w:val="003E44E7"/>
    <w:rsid w:val="003E6EAC"/>
    <w:rsid w:val="003E6EB0"/>
    <w:rsid w:val="003E75D2"/>
    <w:rsid w:val="003E7F9E"/>
    <w:rsid w:val="003F163C"/>
    <w:rsid w:val="003F202F"/>
    <w:rsid w:val="003F34E9"/>
    <w:rsid w:val="003F655A"/>
    <w:rsid w:val="003F6583"/>
    <w:rsid w:val="003F69CF"/>
    <w:rsid w:val="003F70F1"/>
    <w:rsid w:val="003F76A9"/>
    <w:rsid w:val="00401BB3"/>
    <w:rsid w:val="00401F18"/>
    <w:rsid w:val="00403B27"/>
    <w:rsid w:val="004045DF"/>
    <w:rsid w:val="0040567B"/>
    <w:rsid w:val="00406B5E"/>
    <w:rsid w:val="00411150"/>
    <w:rsid w:val="004127EA"/>
    <w:rsid w:val="00412C55"/>
    <w:rsid w:val="00413349"/>
    <w:rsid w:val="00413AD3"/>
    <w:rsid w:val="004143A2"/>
    <w:rsid w:val="00420580"/>
    <w:rsid w:val="00421156"/>
    <w:rsid w:val="004223A0"/>
    <w:rsid w:val="004228C8"/>
    <w:rsid w:val="00425049"/>
    <w:rsid w:val="004252AE"/>
    <w:rsid w:val="00426958"/>
    <w:rsid w:val="00427D02"/>
    <w:rsid w:val="004317C1"/>
    <w:rsid w:val="00436D8F"/>
    <w:rsid w:val="00437838"/>
    <w:rsid w:val="00445E9D"/>
    <w:rsid w:val="00447044"/>
    <w:rsid w:val="00447283"/>
    <w:rsid w:val="004473AC"/>
    <w:rsid w:val="0044790A"/>
    <w:rsid w:val="004510A5"/>
    <w:rsid w:val="00451689"/>
    <w:rsid w:val="00452515"/>
    <w:rsid w:val="00452DED"/>
    <w:rsid w:val="00453FCD"/>
    <w:rsid w:val="0045503E"/>
    <w:rsid w:val="0045618D"/>
    <w:rsid w:val="00456614"/>
    <w:rsid w:val="00456F77"/>
    <w:rsid w:val="004626AA"/>
    <w:rsid w:val="00463D70"/>
    <w:rsid w:val="004641E5"/>
    <w:rsid w:val="0046467E"/>
    <w:rsid w:val="00466B88"/>
    <w:rsid w:val="00470668"/>
    <w:rsid w:val="004718D2"/>
    <w:rsid w:val="00475E67"/>
    <w:rsid w:val="00480609"/>
    <w:rsid w:val="0048161C"/>
    <w:rsid w:val="0048171D"/>
    <w:rsid w:val="00482BB4"/>
    <w:rsid w:val="00485396"/>
    <w:rsid w:val="0048695B"/>
    <w:rsid w:val="004904D5"/>
    <w:rsid w:val="00493036"/>
    <w:rsid w:val="0049595B"/>
    <w:rsid w:val="004A3A95"/>
    <w:rsid w:val="004A3C24"/>
    <w:rsid w:val="004A3E57"/>
    <w:rsid w:val="004A71C3"/>
    <w:rsid w:val="004B0E46"/>
    <w:rsid w:val="004B39C1"/>
    <w:rsid w:val="004B4349"/>
    <w:rsid w:val="004B5167"/>
    <w:rsid w:val="004B6227"/>
    <w:rsid w:val="004B653C"/>
    <w:rsid w:val="004C00C4"/>
    <w:rsid w:val="004C1E46"/>
    <w:rsid w:val="004C5FD1"/>
    <w:rsid w:val="004C6100"/>
    <w:rsid w:val="004D056F"/>
    <w:rsid w:val="004D0C0A"/>
    <w:rsid w:val="004D2B22"/>
    <w:rsid w:val="004D5E97"/>
    <w:rsid w:val="004D621A"/>
    <w:rsid w:val="004E1EC4"/>
    <w:rsid w:val="004E29C7"/>
    <w:rsid w:val="004E2AE6"/>
    <w:rsid w:val="004E2C18"/>
    <w:rsid w:val="004E42B0"/>
    <w:rsid w:val="004E707B"/>
    <w:rsid w:val="004E790E"/>
    <w:rsid w:val="004F078A"/>
    <w:rsid w:val="004F262D"/>
    <w:rsid w:val="004F7452"/>
    <w:rsid w:val="004F75CB"/>
    <w:rsid w:val="004F7656"/>
    <w:rsid w:val="0050209B"/>
    <w:rsid w:val="0050540D"/>
    <w:rsid w:val="005076D7"/>
    <w:rsid w:val="00511BC7"/>
    <w:rsid w:val="00511E25"/>
    <w:rsid w:val="00513876"/>
    <w:rsid w:val="0051425C"/>
    <w:rsid w:val="005143DF"/>
    <w:rsid w:val="005221F7"/>
    <w:rsid w:val="00523D27"/>
    <w:rsid w:val="00525DF7"/>
    <w:rsid w:val="005273B7"/>
    <w:rsid w:val="00527568"/>
    <w:rsid w:val="00530178"/>
    <w:rsid w:val="005301AF"/>
    <w:rsid w:val="00530A2D"/>
    <w:rsid w:val="005313BA"/>
    <w:rsid w:val="005324EB"/>
    <w:rsid w:val="005329C5"/>
    <w:rsid w:val="00532AF7"/>
    <w:rsid w:val="00533155"/>
    <w:rsid w:val="00534AC2"/>
    <w:rsid w:val="00535B57"/>
    <w:rsid w:val="005361F7"/>
    <w:rsid w:val="0053691C"/>
    <w:rsid w:val="00536A9F"/>
    <w:rsid w:val="00540C61"/>
    <w:rsid w:val="00540E63"/>
    <w:rsid w:val="00542612"/>
    <w:rsid w:val="0054359E"/>
    <w:rsid w:val="005437C8"/>
    <w:rsid w:val="005479AD"/>
    <w:rsid w:val="005543A8"/>
    <w:rsid w:val="00554C97"/>
    <w:rsid w:val="00555728"/>
    <w:rsid w:val="005574FE"/>
    <w:rsid w:val="0055769B"/>
    <w:rsid w:val="00557AB4"/>
    <w:rsid w:val="00557BC9"/>
    <w:rsid w:val="0056006B"/>
    <w:rsid w:val="00563B0D"/>
    <w:rsid w:val="00566FBB"/>
    <w:rsid w:val="00570919"/>
    <w:rsid w:val="0057127A"/>
    <w:rsid w:val="00571362"/>
    <w:rsid w:val="0057211B"/>
    <w:rsid w:val="00572DB9"/>
    <w:rsid w:val="005810D8"/>
    <w:rsid w:val="005827C8"/>
    <w:rsid w:val="00585714"/>
    <w:rsid w:val="00587ED3"/>
    <w:rsid w:val="005902A3"/>
    <w:rsid w:val="005923FC"/>
    <w:rsid w:val="0059325D"/>
    <w:rsid w:val="00593953"/>
    <w:rsid w:val="0059616E"/>
    <w:rsid w:val="00596702"/>
    <w:rsid w:val="00597049"/>
    <w:rsid w:val="00597D55"/>
    <w:rsid w:val="00597E72"/>
    <w:rsid w:val="005A08B3"/>
    <w:rsid w:val="005A1AE5"/>
    <w:rsid w:val="005A23CD"/>
    <w:rsid w:val="005A3222"/>
    <w:rsid w:val="005A61BF"/>
    <w:rsid w:val="005A626D"/>
    <w:rsid w:val="005A75A5"/>
    <w:rsid w:val="005A7A1A"/>
    <w:rsid w:val="005A7B6D"/>
    <w:rsid w:val="005B0C4C"/>
    <w:rsid w:val="005B2582"/>
    <w:rsid w:val="005B4F82"/>
    <w:rsid w:val="005B5039"/>
    <w:rsid w:val="005B50DB"/>
    <w:rsid w:val="005B50F8"/>
    <w:rsid w:val="005B77DC"/>
    <w:rsid w:val="005C0C17"/>
    <w:rsid w:val="005C0C23"/>
    <w:rsid w:val="005C0EAE"/>
    <w:rsid w:val="005C1747"/>
    <w:rsid w:val="005C1A1A"/>
    <w:rsid w:val="005C1D7F"/>
    <w:rsid w:val="005C254C"/>
    <w:rsid w:val="005C2A0F"/>
    <w:rsid w:val="005C6975"/>
    <w:rsid w:val="005C6B26"/>
    <w:rsid w:val="005C71F0"/>
    <w:rsid w:val="005D0316"/>
    <w:rsid w:val="005D08E9"/>
    <w:rsid w:val="005D176D"/>
    <w:rsid w:val="005D5C05"/>
    <w:rsid w:val="005D5E97"/>
    <w:rsid w:val="005D6612"/>
    <w:rsid w:val="005D6F26"/>
    <w:rsid w:val="005D7064"/>
    <w:rsid w:val="005E1AB7"/>
    <w:rsid w:val="005E4AFF"/>
    <w:rsid w:val="005E5946"/>
    <w:rsid w:val="005F1A0C"/>
    <w:rsid w:val="005F2148"/>
    <w:rsid w:val="005F34C5"/>
    <w:rsid w:val="005F3890"/>
    <w:rsid w:val="005F3A3F"/>
    <w:rsid w:val="005F7177"/>
    <w:rsid w:val="00602AB2"/>
    <w:rsid w:val="00603749"/>
    <w:rsid w:val="00604F50"/>
    <w:rsid w:val="00605E83"/>
    <w:rsid w:val="0060738A"/>
    <w:rsid w:val="00614202"/>
    <w:rsid w:val="00614496"/>
    <w:rsid w:val="00615C74"/>
    <w:rsid w:val="006214FA"/>
    <w:rsid w:val="00621CD4"/>
    <w:rsid w:val="00622C08"/>
    <w:rsid w:val="00623ED6"/>
    <w:rsid w:val="00626997"/>
    <w:rsid w:val="00627B1A"/>
    <w:rsid w:val="00630526"/>
    <w:rsid w:val="00630C1D"/>
    <w:rsid w:val="00631C2B"/>
    <w:rsid w:val="006323C8"/>
    <w:rsid w:val="006331BF"/>
    <w:rsid w:val="00633F79"/>
    <w:rsid w:val="006340AF"/>
    <w:rsid w:val="00635DA5"/>
    <w:rsid w:val="00636A5D"/>
    <w:rsid w:val="00636D49"/>
    <w:rsid w:val="00636FBF"/>
    <w:rsid w:val="0064089C"/>
    <w:rsid w:val="006421C8"/>
    <w:rsid w:val="006423FF"/>
    <w:rsid w:val="00643BCC"/>
    <w:rsid w:val="0064649D"/>
    <w:rsid w:val="006539A2"/>
    <w:rsid w:val="006545CF"/>
    <w:rsid w:val="0065484B"/>
    <w:rsid w:val="00655045"/>
    <w:rsid w:val="00657731"/>
    <w:rsid w:val="00660E5E"/>
    <w:rsid w:val="00664C65"/>
    <w:rsid w:val="00665910"/>
    <w:rsid w:val="00665BCD"/>
    <w:rsid w:val="006676D8"/>
    <w:rsid w:val="006726E1"/>
    <w:rsid w:val="00673F9C"/>
    <w:rsid w:val="006752F6"/>
    <w:rsid w:val="00677D39"/>
    <w:rsid w:val="0068037C"/>
    <w:rsid w:val="0068129A"/>
    <w:rsid w:val="006865D1"/>
    <w:rsid w:val="00691707"/>
    <w:rsid w:val="006925D1"/>
    <w:rsid w:val="006931BA"/>
    <w:rsid w:val="0069585B"/>
    <w:rsid w:val="00695C59"/>
    <w:rsid w:val="006965EA"/>
    <w:rsid w:val="006A11E9"/>
    <w:rsid w:val="006A1716"/>
    <w:rsid w:val="006A29D7"/>
    <w:rsid w:val="006A2D73"/>
    <w:rsid w:val="006A3273"/>
    <w:rsid w:val="006A3DA5"/>
    <w:rsid w:val="006A3E68"/>
    <w:rsid w:val="006A3E79"/>
    <w:rsid w:val="006A40D3"/>
    <w:rsid w:val="006A5DC0"/>
    <w:rsid w:val="006A709A"/>
    <w:rsid w:val="006A792F"/>
    <w:rsid w:val="006B0779"/>
    <w:rsid w:val="006B0D01"/>
    <w:rsid w:val="006B15DB"/>
    <w:rsid w:val="006B260B"/>
    <w:rsid w:val="006B764A"/>
    <w:rsid w:val="006B79DB"/>
    <w:rsid w:val="006C05F4"/>
    <w:rsid w:val="006C10A6"/>
    <w:rsid w:val="006C12B2"/>
    <w:rsid w:val="006C21AE"/>
    <w:rsid w:val="006C2D9F"/>
    <w:rsid w:val="006C593D"/>
    <w:rsid w:val="006C618F"/>
    <w:rsid w:val="006C7804"/>
    <w:rsid w:val="006D05FE"/>
    <w:rsid w:val="006D3340"/>
    <w:rsid w:val="006D72C0"/>
    <w:rsid w:val="006D7741"/>
    <w:rsid w:val="006E14C6"/>
    <w:rsid w:val="006E3077"/>
    <w:rsid w:val="006E708D"/>
    <w:rsid w:val="006E7BD2"/>
    <w:rsid w:val="006F0FF1"/>
    <w:rsid w:val="006F1BFB"/>
    <w:rsid w:val="006F28AA"/>
    <w:rsid w:val="006F40CA"/>
    <w:rsid w:val="006F40DD"/>
    <w:rsid w:val="006F52DA"/>
    <w:rsid w:val="006F62F1"/>
    <w:rsid w:val="00700553"/>
    <w:rsid w:val="0070150A"/>
    <w:rsid w:val="00702B7B"/>
    <w:rsid w:val="007032AC"/>
    <w:rsid w:val="00705126"/>
    <w:rsid w:val="0070555D"/>
    <w:rsid w:val="00705B1B"/>
    <w:rsid w:val="0070620B"/>
    <w:rsid w:val="00712252"/>
    <w:rsid w:val="00712EEC"/>
    <w:rsid w:val="00713829"/>
    <w:rsid w:val="0071417D"/>
    <w:rsid w:val="00715E6A"/>
    <w:rsid w:val="00716595"/>
    <w:rsid w:val="00717214"/>
    <w:rsid w:val="00717C65"/>
    <w:rsid w:val="00720F64"/>
    <w:rsid w:val="00721521"/>
    <w:rsid w:val="00722855"/>
    <w:rsid w:val="00722918"/>
    <w:rsid w:val="00723C81"/>
    <w:rsid w:val="0072589E"/>
    <w:rsid w:val="00726056"/>
    <w:rsid w:val="00726574"/>
    <w:rsid w:val="0073214B"/>
    <w:rsid w:val="007348E0"/>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46F6"/>
    <w:rsid w:val="007561E1"/>
    <w:rsid w:val="00761040"/>
    <w:rsid w:val="00763541"/>
    <w:rsid w:val="00763556"/>
    <w:rsid w:val="007636C2"/>
    <w:rsid w:val="00764B52"/>
    <w:rsid w:val="00767A57"/>
    <w:rsid w:val="00767D07"/>
    <w:rsid w:val="00767E78"/>
    <w:rsid w:val="007705C1"/>
    <w:rsid w:val="00771554"/>
    <w:rsid w:val="00774B66"/>
    <w:rsid w:val="00775EB2"/>
    <w:rsid w:val="00776772"/>
    <w:rsid w:val="0078079F"/>
    <w:rsid w:val="00785B25"/>
    <w:rsid w:val="00787694"/>
    <w:rsid w:val="00787B05"/>
    <w:rsid w:val="00790782"/>
    <w:rsid w:val="00790AD6"/>
    <w:rsid w:val="00792404"/>
    <w:rsid w:val="00793E9C"/>
    <w:rsid w:val="007949A3"/>
    <w:rsid w:val="007962BE"/>
    <w:rsid w:val="007A4563"/>
    <w:rsid w:val="007A62E2"/>
    <w:rsid w:val="007B1AAE"/>
    <w:rsid w:val="007B3BDF"/>
    <w:rsid w:val="007B6AF9"/>
    <w:rsid w:val="007B796B"/>
    <w:rsid w:val="007B7C04"/>
    <w:rsid w:val="007C005A"/>
    <w:rsid w:val="007C0A02"/>
    <w:rsid w:val="007C1D68"/>
    <w:rsid w:val="007C299C"/>
    <w:rsid w:val="007C38B4"/>
    <w:rsid w:val="007C7266"/>
    <w:rsid w:val="007C7D5E"/>
    <w:rsid w:val="007D1610"/>
    <w:rsid w:val="007D1C86"/>
    <w:rsid w:val="007D25DF"/>
    <w:rsid w:val="007D74FA"/>
    <w:rsid w:val="007E0369"/>
    <w:rsid w:val="007E2073"/>
    <w:rsid w:val="007E2C14"/>
    <w:rsid w:val="007E3233"/>
    <w:rsid w:val="007E43C3"/>
    <w:rsid w:val="007E4815"/>
    <w:rsid w:val="007E5646"/>
    <w:rsid w:val="007E7122"/>
    <w:rsid w:val="007F38CC"/>
    <w:rsid w:val="007F3D11"/>
    <w:rsid w:val="007F5A84"/>
    <w:rsid w:val="007F6F5F"/>
    <w:rsid w:val="007F7FE6"/>
    <w:rsid w:val="0080049B"/>
    <w:rsid w:val="00800544"/>
    <w:rsid w:val="008029BA"/>
    <w:rsid w:val="008031FE"/>
    <w:rsid w:val="008043B0"/>
    <w:rsid w:val="00804FC3"/>
    <w:rsid w:val="00806433"/>
    <w:rsid w:val="00812AC5"/>
    <w:rsid w:val="008138BF"/>
    <w:rsid w:val="00813D34"/>
    <w:rsid w:val="008209C6"/>
    <w:rsid w:val="00820DB9"/>
    <w:rsid w:val="00821656"/>
    <w:rsid w:val="00822D31"/>
    <w:rsid w:val="00825AF7"/>
    <w:rsid w:val="00825E6C"/>
    <w:rsid w:val="008266AC"/>
    <w:rsid w:val="00826D9C"/>
    <w:rsid w:val="0083007A"/>
    <w:rsid w:val="00830BC4"/>
    <w:rsid w:val="00830D96"/>
    <w:rsid w:val="00832445"/>
    <w:rsid w:val="00832733"/>
    <w:rsid w:val="00833B7B"/>
    <w:rsid w:val="00833B9E"/>
    <w:rsid w:val="00835635"/>
    <w:rsid w:val="008365A7"/>
    <w:rsid w:val="00837CAA"/>
    <w:rsid w:val="0084187E"/>
    <w:rsid w:val="008447F1"/>
    <w:rsid w:val="00845836"/>
    <w:rsid w:val="00845FB9"/>
    <w:rsid w:val="008464E7"/>
    <w:rsid w:val="0084653F"/>
    <w:rsid w:val="00846852"/>
    <w:rsid w:val="008469EE"/>
    <w:rsid w:val="0085002A"/>
    <w:rsid w:val="008515B8"/>
    <w:rsid w:val="00852559"/>
    <w:rsid w:val="00852DBB"/>
    <w:rsid w:val="0085564D"/>
    <w:rsid w:val="00857152"/>
    <w:rsid w:val="008604E3"/>
    <w:rsid w:val="00863149"/>
    <w:rsid w:val="00863578"/>
    <w:rsid w:val="00863A32"/>
    <w:rsid w:val="00863EAD"/>
    <w:rsid w:val="00865070"/>
    <w:rsid w:val="0086549B"/>
    <w:rsid w:val="008660C5"/>
    <w:rsid w:val="00870D49"/>
    <w:rsid w:val="00871D3E"/>
    <w:rsid w:val="00871FA7"/>
    <w:rsid w:val="008730CA"/>
    <w:rsid w:val="00874645"/>
    <w:rsid w:val="008816DA"/>
    <w:rsid w:val="00881FCA"/>
    <w:rsid w:val="0088266C"/>
    <w:rsid w:val="0088308D"/>
    <w:rsid w:val="00886BB8"/>
    <w:rsid w:val="00887980"/>
    <w:rsid w:val="00887993"/>
    <w:rsid w:val="00890894"/>
    <w:rsid w:val="0089472B"/>
    <w:rsid w:val="00894ADD"/>
    <w:rsid w:val="008951D4"/>
    <w:rsid w:val="00895214"/>
    <w:rsid w:val="008966A8"/>
    <w:rsid w:val="008A001B"/>
    <w:rsid w:val="008A015B"/>
    <w:rsid w:val="008A18C4"/>
    <w:rsid w:val="008A36B3"/>
    <w:rsid w:val="008A3D54"/>
    <w:rsid w:val="008A42BA"/>
    <w:rsid w:val="008A4E3B"/>
    <w:rsid w:val="008A504C"/>
    <w:rsid w:val="008A67FE"/>
    <w:rsid w:val="008A6FE8"/>
    <w:rsid w:val="008A74B2"/>
    <w:rsid w:val="008B0201"/>
    <w:rsid w:val="008B12AE"/>
    <w:rsid w:val="008B3B09"/>
    <w:rsid w:val="008B4202"/>
    <w:rsid w:val="008B5959"/>
    <w:rsid w:val="008C201B"/>
    <w:rsid w:val="008C3470"/>
    <w:rsid w:val="008D0569"/>
    <w:rsid w:val="008D2494"/>
    <w:rsid w:val="008D28CA"/>
    <w:rsid w:val="008D31D8"/>
    <w:rsid w:val="008D4856"/>
    <w:rsid w:val="008D64E6"/>
    <w:rsid w:val="008D7A3B"/>
    <w:rsid w:val="008E0DA5"/>
    <w:rsid w:val="008E2196"/>
    <w:rsid w:val="008E3944"/>
    <w:rsid w:val="008E4525"/>
    <w:rsid w:val="008E499A"/>
    <w:rsid w:val="008E50C7"/>
    <w:rsid w:val="008E56F9"/>
    <w:rsid w:val="008E6084"/>
    <w:rsid w:val="008E72FC"/>
    <w:rsid w:val="008F0998"/>
    <w:rsid w:val="008F2BD3"/>
    <w:rsid w:val="008F47C1"/>
    <w:rsid w:val="008F52DD"/>
    <w:rsid w:val="008F53A8"/>
    <w:rsid w:val="008F5835"/>
    <w:rsid w:val="009002DB"/>
    <w:rsid w:val="00901092"/>
    <w:rsid w:val="00902255"/>
    <w:rsid w:val="0090365B"/>
    <w:rsid w:val="00903B62"/>
    <w:rsid w:val="00903E35"/>
    <w:rsid w:val="009048FA"/>
    <w:rsid w:val="009062F4"/>
    <w:rsid w:val="00910809"/>
    <w:rsid w:val="009114C5"/>
    <w:rsid w:val="009164FF"/>
    <w:rsid w:val="00917D37"/>
    <w:rsid w:val="00921072"/>
    <w:rsid w:val="00921232"/>
    <w:rsid w:val="009226BC"/>
    <w:rsid w:val="00922B15"/>
    <w:rsid w:val="00922F36"/>
    <w:rsid w:val="00923EAD"/>
    <w:rsid w:val="00923ECF"/>
    <w:rsid w:val="00925260"/>
    <w:rsid w:val="009322AC"/>
    <w:rsid w:val="00935D93"/>
    <w:rsid w:val="009375C6"/>
    <w:rsid w:val="00942A53"/>
    <w:rsid w:val="009439AD"/>
    <w:rsid w:val="009464A6"/>
    <w:rsid w:val="00946A73"/>
    <w:rsid w:val="00947EC7"/>
    <w:rsid w:val="009500C2"/>
    <w:rsid w:val="00951021"/>
    <w:rsid w:val="009515F5"/>
    <w:rsid w:val="00953A75"/>
    <w:rsid w:val="00954823"/>
    <w:rsid w:val="0095526A"/>
    <w:rsid w:val="00957E7D"/>
    <w:rsid w:val="0096302B"/>
    <w:rsid w:val="00963149"/>
    <w:rsid w:val="00964E62"/>
    <w:rsid w:val="00966D3E"/>
    <w:rsid w:val="00970483"/>
    <w:rsid w:val="00970879"/>
    <w:rsid w:val="00973D56"/>
    <w:rsid w:val="009752EC"/>
    <w:rsid w:val="00975DCC"/>
    <w:rsid w:val="00976646"/>
    <w:rsid w:val="00983C6F"/>
    <w:rsid w:val="00983CBB"/>
    <w:rsid w:val="0098510B"/>
    <w:rsid w:val="0099094B"/>
    <w:rsid w:val="00990E1B"/>
    <w:rsid w:val="009917B6"/>
    <w:rsid w:val="00992C25"/>
    <w:rsid w:val="00993869"/>
    <w:rsid w:val="009938F3"/>
    <w:rsid w:val="009946FA"/>
    <w:rsid w:val="00996A01"/>
    <w:rsid w:val="009A21CA"/>
    <w:rsid w:val="009A3AA7"/>
    <w:rsid w:val="009A4D13"/>
    <w:rsid w:val="009A66D9"/>
    <w:rsid w:val="009B00A6"/>
    <w:rsid w:val="009B0FFD"/>
    <w:rsid w:val="009B11F3"/>
    <w:rsid w:val="009B2031"/>
    <w:rsid w:val="009B3ECF"/>
    <w:rsid w:val="009B53DC"/>
    <w:rsid w:val="009B62E0"/>
    <w:rsid w:val="009B63DA"/>
    <w:rsid w:val="009B76A6"/>
    <w:rsid w:val="009C155E"/>
    <w:rsid w:val="009C58E1"/>
    <w:rsid w:val="009C62B3"/>
    <w:rsid w:val="009C7989"/>
    <w:rsid w:val="009D0830"/>
    <w:rsid w:val="009D0C7F"/>
    <w:rsid w:val="009D28C3"/>
    <w:rsid w:val="009D3526"/>
    <w:rsid w:val="009D3605"/>
    <w:rsid w:val="009D4122"/>
    <w:rsid w:val="009D426F"/>
    <w:rsid w:val="009D4B12"/>
    <w:rsid w:val="009D4F33"/>
    <w:rsid w:val="009E19F8"/>
    <w:rsid w:val="009E1A44"/>
    <w:rsid w:val="009E3D4F"/>
    <w:rsid w:val="009E5B27"/>
    <w:rsid w:val="009E5E9C"/>
    <w:rsid w:val="009E6285"/>
    <w:rsid w:val="009F0A59"/>
    <w:rsid w:val="009F25DF"/>
    <w:rsid w:val="009F3ED4"/>
    <w:rsid w:val="009F4C65"/>
    <w:rsid w:val="009F7ACB"/>
    <w:rsid w:val="00A002A9"/>
    <w:rsid w:val="00A00EBB"/>
    <w:rsid w:val="00A01499"/>
    <w:rsid w:val="00A053C4"/>
    <w:rsid w:val="00A106E0"/>
    <w:rsid w:val="00A1111F"/>
    <w:rsid w:val="00A11ED0"/>
    <w:rsid w:val="00A1304D"/>
    <w:rsid w:val="00A13EF2"/>
    <w:rsid w:val="00A147FB"/>
    <w:rsid w:val="00A207E3"/>
    <w:rsid w:val="00A232A6"/>
    <w:rsid w:val="00A2400F"/>
    <w:rsid w:val="00A274FB"/>
    <w:rsid w:val="00A27EF2"/>
    <w:rsid w:val="00A27FE2"/>
    <w:rsid w:val="00A326E5"/>
    <w:rsid w:val="00A347D9"/>
    <w:rsid w:val="00A34ADD"/>
    <w:rsid w:val="00A35B3A"/>
    <w:rsid w:val="00A37202"/>
    <w:rsid w:val="00A408C3"/>
    <w:rsid w:val="00A410F7"/>
    <w:rsid w:val="00A41CDF"/>
    <w:rsid w:val="00A424CE"/>
    <w:rsid w:val="00A42B71"/>
    <w:rsid w:val="00A435F2"/>
    <w:rsid w:val="00A46D8E"/>
    <w:rsid w:val="00A47BFD"/>
    <w:rsid w:val="00A5411D"/>
    <w:rsid w:val="00A5534D"/>
    <w:rsid w:val="00A5732B"/>
    <w:rsid w:val="00A607A2"/>
    <w:rsid w:val="00A61634"/>
    <w:rsid w:val="00A61C05"/>
    <w:rsid w:val="00A67081"/>
    <w:rsid w:val="00A71717"/>
    <w:rsid w:val="00A74A4E"/>
    <w:rsid w:val="00A77D8C"/>
    <w:rsid w:val="00A81532"/>
    <w:rsid w:val="00A81942"/>
    <w:rsid w:val="00A83124"/>
    <w:rsid w:val="00A836FB"/>
    <w:rsid w:val="00A84631"/>
    <w:rsid w:val="00A85254"/>
    <w:rsid w:val="00A86E26"/>
    <w:rsid w:val="00A91791"/>
    <w:rsid w:val="00A92336"/>
    <w:rsid w:val="00A9238F"/>
    <w:rsid w:val="00A937F9"/>
    <w:rsid w:val="00A93BCD"/>
    <w:rsid w:val="00A957FF"/>
    <w:rsid w:val="00A9766F"/>
    <w:rsid w:val="00A97F43"/>
    <w:rsid w:val="00AA0C30"/>
    <w:rsid w:val="00AA18C3"/>
    <w:rsid w:val="00AA3520"/>
    <w:rsid w:val="00AA7083"/>
    <w:rsid w:val="00AB3D23"/>
    <w:rsid w:val="00AB48D2"/>
    <w:rsid w:val="00AB4D67"/>
    <w:rsid w:val="00AC1A64"/>
    <w:rsid w:val="00AC2E97"/>
    <w:rsid w:val="00AC4CF1"/>
    <w:rsid w:val="00AC7DC4"/>
    <w:rsid w:val="00AC7F30"/>
    <w:rsid w:val="00AD46E6"/>
    <w:rsid w:val="00AD501F"/>
    <w:rsid w:val="00AD67A2"/>
    <w:rsid w:val="00AE2FE7"/>
    <w:rsid w:val="00AE3F21"/>
    <w:rsid w:val="00AE48B5"/>
    <w:rsid w:val="00AE65FE"/>
    <w:rsid w:val="00AE70D1"/>
    <w:rsid w:val="00AF0A82"/>
    <w:rsid w:val="00AF458D"/>
    <w:rsid w:val="00AF4C6E"/>
    <w:rsid w:val="00AF5A0E"/>
    <w:rsid w:val="00AF5AF4"/>
    <w:rsid w:val="00B04734"/>
    <w:rsid w:val="00B20688"/>
    <w:rsid w:val="00B2111C"/>
    <w:rsid w:val="00B21A87"/>
    <w:rsid w:val="00B220E1"/>
    <w:rsid w:val="00B2344D"/>
    <w:rsid w:val="00B24C7F"/>
    <w:rsid w:val="00B26A68"/>
    <w:rsid w:val="00B26AB6"/>
    <w:rsid w:val="00B3274E"/>
    <w:rsid w:val="00B33751"/>
    <w:rsid w:val="00B341DF"/>
    <w:rsid w:val="00B4569D"/>
    <w:rsid w:val="00B47A7A"/>
    <w:rsid w:val="00B47BD4"/>
    <w:rsid w:val="00B51049"/>
    <w:rsid w:val="00B51553"/>
    <w:rsid w:val="00B51B75"/>
    <w:rsid w:val="00B53CE9"/>
    <w:rsid w:val="00B5537F"/>
    <w:rsid w:val="00B628FE"/>
    <w:rsid w:val="00B63EDE"/>
    <w:rsid w:val="00B6681B"/>
    <w:rsid w:val="00B66EFD"/>
    <w:rsid w:val="00B701E0"/>
    <w:rsid w:val="00B71C93"/>
    <w:rsid w:val="00B77E09"/>
    <w:rsid w:val="00B800EF"/>
    <w:rsid w:val="00B841D5"/>
    <w:rsid w:val="00B84280"/>
    <w:rsid w:val="00B848F6"/>
    <w:rsid w:val="00B852FD"/>
    <w:rsid w:val="00B864EA"/>
    <w:rsid w:val="00B9071E"/>
    <w:rsid w:val="00B91B73"/>
    <w:rsid w:val="00B91FD7"/>
    <w:rsid w:val="00B94856"/>
    <w:rsid w:val="00B95ACE"/>
    <w:rsid w:val="00B9622C"/>
    <w:rsid w:val="00B976C7"/>
    <w:rsid w:val="00B97DEA"/>
    <w:rsid w:val="00BA0C7E"/>
    <w:rsid w:val="00BA28D3"/>
    <w:rsid w:val="00BA34B5"/>
    <w:rsid w:val="00BA4464"/>
    <w:rsid w:val="00BA5A72"/>
    <w:rsid w:val="00BB02F2"/>
    <w:rsid w:val="00BB0C0E"/>
    <w:rsid w:val="00BB1D0F"/>
    <w:rsid w:val="00BB24D7"/>
    <w:rsid w:val="00BB3F3E"/>
    <w:rsid w:val="00BB632E"/>
    <w:rsid w:val="00BB6D96"/>
    <w:rsid w:val="00BC05A0"/>
    <w:rsid w:val="00BC07FE"/>
    <w:rsid w:val="00BC15EC"/>
    <w:rsid w:val="00BC168B"/>
    <w:rsid w:val="00BC1B20"/>
    <w:rsid w:val="00BC2739"/>
    <w:rsid w:val="00BC300C"/>
    <w:rsid w:val="00BC7BEA"/>
    <w:rsid w:val="00BD0944"/>
    <w:rsid w:val="00BD116E"/>
    <w:rsid w:val="00BD1C98"/>
    <w:rsid w:val="00BD2CC2"/>
    <w:rsid w:val="00BD7087"/>
    <w:rsid w:val="00BE02B2"/>
    <w:rsid w:val="00BE324A"/>
    <w:rsid w:val="00BE574E"/>
    <w:rsid w:val="00BF047E"/>
    <w:rsid w:val="00BF2A20"/>
    <w:rsid w:val="00BF2CBB"/>
    <w:rsid w:val="00BF2F9C"/>
    <w:rsid w:val="00BF3F0F"/>
    <w:rsid w:val="00BF45FA"/>
    <w:rsid w:val="00BF4D2A"/>
    <w:rsid w:val="00BF4E7E"/>
    <w:rsid w:val="00BF680E"/>
    <w:rsid w:val="00C0241F"/>
    <w:rsid w:val="00C02707"/>
    <w:rsid w:val="00C03620"/>
    <w:rsid w:val="00C04730"/>
    <w:rsid w:val="00C11D86"/>
    <w:rsid w:val="00C13BDC"/>
    <w:rsid w:val="00C13D4A"/>
    <w:rsid w:val="00C1483B"/>
    <w:rsid w:val="00C14C52"/>
    <w:rsid w:val="00C16228"/>
    <w:rsid w:val="00C16CFF"/>
    <w:rsid w:val="00C2006E"/>
    <w:rsid w:val="00C2096B"/>
    <w:rsid w:val="00C209F6"/>
    <w:rsid w:val="00C21485"/>
    <w:rsid w:val="00C22F41"/>
    <w:rsid w:val="00C24543"/>
    <w:rsid w:val="00C32297"/>
    <w:rsid w:val="00C3239F"/>
    <w:rsid w:val="00C32B32"/>
    <w:rsid w:val="00C33C3D"/>
    <w:rsid w:val="00C33E06"/>
    <w:rsid w:val="00C35F3C"/>
    <w:rsid w:val="00C367C4"/>
    <w:rsid w:val="00C36F3D"/>
    <w:rsid w:val="00C401BE"/>
    <w:rsid w:val="00C40C83"/>
    <w:rsid w:val="00C4159D"/>
    <w:rsid w:val="00C41CF3"/>
    <w:rsid w:val="00C44BB8"/>
    <w:rsid w:val="00C4784A"/>
    <w:rsid w:val="00C5180C"/>
    <w:rsid w:val="00C51B35"/>
    <w:rsid w:val="00C53012"/>
    <w:rsid w:val="00C5476E"/>
    <w:rsid w:val="00C5602C"/>
    <w:rsid w:val="00C60191"/>
    <w:rsid w:val="00C60EED"/>
    <w:rsid w:val="00C61426"/>
    <w:rsid w:val="00C6172C"/>
    <w:rsid w:val="00C62DF7"/>
    <w:rsid w:val="00C65724"/>
    <w:rsid w:val="00C65BDF"/>
    <w:rsid w:val="00C667B4"/>
    <w:rsid w:val="00C66C17"/>
    <w:rsid w:val="00C703DF"/>
    <w:rsid w:val="00C730D0"/>
    <w:rsid w:val="00C756B0"/>
    <w:rsid w:val="00C75E37"/>
    <w:rsid w:val="00C80012"/>
    <w:rsid w:val="00C8127A"/>
    <w:rsid w:val="00C85308"/>
    <w:rsid w:val="00C85878"/>
    <w:rsid w:val="00C8591F"/>
    <w:rsid w:val="00C87BA2"/>
    <w:rsid w:val="00C87C38"/>
    <w:rsid w:val="00C87FC0"/>
    <w:rsid w:val="00C90B6F"/>
    <w:rsid w:val="00C96FC7"/>
    <w:rsid w:val="00CA2F22"/>
    <w:rsid w:val="00CA613B"/>
    <w:rsid w:val="00CA71A5"/>
    <w:rsid w:val="00CB19AC"/>
    <w:rsid w:val="00CB4436"/>
    <w:rsid w:val="00CB65A7"/>
    <w:rsid w:val="00CB7515"/>
    <w:rsid w:val="00CB7C33"/>
    <w:rsid w:val="00CC3670"/>
    <w:rsid w:val="00CC3759"/>
    <w:rsid w:val="00CC37CB"/>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23DD"/>
    <w:rsid w:val="00CE5CB4"/>
    <w:rsid w:val="00CE715E"/>
    <w:rsid w:val="00CF4152"/>
    <w:rsid w:val="00CF498C"/>
    <w:rsid w:val="00CF60FF"/>
    <w:rsid w:val="00CF6851"/>
    <w:rsid w:val="00CF76D1"/>
    <w:rsid w:val="00D04AC5"/>
    <w:rsid w:val="00D05A3D"/>
    <w:rsid w:val="00D0648C"/>
    <w:rsid w:val="00D1208D"/>
    <w:rsid w:val="00D12663"/>
    <w:rsid w:val="00D13BF3"/>
    <w:rsid w:val="00D1400D"/>
    <w:rsid w:val="00D142F4"/>
    <w:rsid w:val="00D1486B"/>
    <w:rsid w:val="00D16CFD"/>
    <w:rsid w:val="00D16FFD"/>
    <w:rsid w:val="00D17549"/>
    <w:rsid w:val="00D177B1"/>
    <w:rsid w:val="00D17982"/>
    <w:rsid w:val="00D17FE1"/>
    <w:rsid w:val="00D258BF"/>
    <w:rsid w:val="00D25F88"/>
    <w:rsid w:val="00D309F1"/>
    <w:rsid w:val="00D320E1"/>
    <w:rsid w:val="00D33549"/>
    <w:rsid w:val="00D33D66"/>
    <w:rsid w:val="00D34677"/>
    <w:rsid w:val="00D34E1F"/>
    <w:rsid w:val="00D3545B"/>
    <w:rsid w:val="00D35655"/>
    <w:rsid w:val="00D373E5"/>
    <w:rsid w:val="00D43075"/>
    <w:rsid w:val="00D4323A"/>
    <w:rsid w:val="00D5134B"/>
    <w:rsid w:val="00D54D5A"/>
    <w:rsid w:val="00D55AEE"/>
    <w:rsid w:val="00D656F8"/>
    <w:rsid w:val="00D67024"/>
    <w:rsid w:val="00D67295"/>
    <w:rsid w:val="00D67C14"/>
    <w:rsid w:val="00D67E01"/>
    <w:rsid w:val="00D67FB2"/>
    <w:rsid w:val="00D71736"/>
    <w:rsid w:val="00D73281"/>
    <w:rsid w:val="00D741DA"/>
    <w:rsid w:val="00D81787"/>
    <w:rsid w:val="00D8333A"/>
    <w:rsid w:val="00D84824"/>
    <w:rsid w:val="00D854E1"/>
    <w:rsid w:val="00D86E34"/>
    <w:rsid w:val="00D95787"/>
    <w:rsid w:val="00D96D93"/>
    <w:rsid w:val="00DA02FA"/>
    <w:rsid w:val="00DA0F54"/>
    <w:rsid w:val="00DA134E"/>
    <w:rsid w:val="00DA192E"/>
    <w:rsid w:val="00DA234A"/>
    <w:rsid w:val="00DA3359"/>
    <w:rsid w:val="00DA33A8"/>
    <w:rsid w:val="00DA53B7"/>
    <w:rsid w:val="00DA5AF7"/>
    <w:rsid w:val="00DA7D80"/>
    <w:rsid w:val="00DB2B1A"/>
    <w:rsid w:val="00DB30BD"/>
    <w:rsid w:val="00DB3A78"/>
    <w:rsid w:val="00DB426E"/>
    <w:rsid w:val="00DB4F5C"/>
    <w:rsid w:val="00DB4F74"/>
    <w:rsid w:val="00DB58B3"/>
    <w:rsid w:val="00DB6F01"/>
    <w:rsid w:val="00DB7BCF"/>
    <w:rsid w:val="00DC223E"/>
    <w:rsid w:val="00DC3EAE"/>
    <w:rsid w:val="00DC3FEF"/>
    <w:rsid w:val="00DC5968"/>
    <w:rsid w:val="00DC6E76"/>
    <w:rsid w:val="00DD25E3"/>
    <w:rsid w:val="00DD5156"/>
    <w:rsid w:val="00DD5851"/>
    <w:rsid w:val="00DD6DFC"/>
    <w:rsid w:val="00DF0CEA"/>
    <w:rsid w:val="00DF213E"/>
    <w:rsid w:val="00DF52F2"/>
    <w:rsid w:val="00E00D99"/>
    <w:rsid w:val="00E01FC2"/>
    <w:rsid w:val="00E03BFF"/>
    <w:rsid w:val="00E13350"/>
    <w:rsid w:val="00E1600B"/>
    <w:rsid w:val="00E17B5E"/>
    <w:rsid w:val="00E20ADE"/>
    <w:rsid w:val="00E21D59"/>
    <w:rsid w:val="00E22903"/>
    <w:rsid w:val="00E22A01"/>
    <w:rsid w:val="00E240F9"/>
    <w:rsid w:val="00E24364"/>
    <w:rsid w:val="00E27387"/>
    <w:rsid w:val="00E30522"/>
    <w:rsid w:val="00E35C1F"/>
    <w:rsid w:val="00E36CFE"/>
    <w:rsid w:val="00E371EC"/>
    <w:rsid w:val="00E40AD6"/>
    <w:rsid w:val="00E40BB5"/>
    <w:rsid w:val="00E429CD"/>
    <w:rsid w:val="00E43551"/>
    <w:rsid w:val="00E45CAD"/>
    <w:rsid w:val="00E46D9D"/>
    <w:rsid w:val="00E50437"/>
    <w:rsid w:val="00E50A55"/>
    <w:rsid w:val="00E510A8"/>
    <w:rsid w:val="00E51B11"/>
    <w:rsid w:val="00E51E2B"/>
    <w:rsid w:val="00E520DE"/>
    <w:rsid w:val="00E52932"/>
    <w:rsid w:val="00E54316"/>
    <w:rsid w:val="00E55002"/>
    <w:rsid w:val="00E57BCF"/>
    <w:rsid w:val="00E606E3"/>
    <w:rsid w:val="00E61DEA"/>
    <w:rsid w:val="00E63728"/>
    <w:rsid w:val="00E645AC"/>
    <w:rsid w:val="00E670EF"/>
    <w:rsid w:val="00E678E1"/>
    <w:rsid w:val="00E74066"/>
    <w:rsid w:val="00E74647"/>
    <w:rsid w:val="00E75A0F"/>
    <w:rsid w:val="00E80C4B"/>
    <w:rsid w:val="00E869E2"/>
    <w:rsid w:val="00E86E04"/>
    <w:rsid w:val="00E879B1"/>
    <w:rsid w:val="00E91125"/>
    <w:rsid w:val="00E928C1"/>
    <w:rsid w:val="00E92EE4"/>
    <w:rsid w:val="00E933A3"/>
    <w:rsid w:val="00E943C4"/>
    <w:rsid w:val="00E953CD"/>
    <w:rsid w:val="00E95D50"/>
    <w:rsid w:val="00E95D7B"/>
    <w:rsid w:val="00E967D4"/>
    <w:rsid w:val="00E970DA"/>
    <w:rsid w:val="00EA18BF"/>
    <w:rsid w:val="00EA3133"/>
    <w:rsid w:val="00EA3500"/>
    <w:rsid w:val="00EA5446"/>
    <w:rsid w:val="00EA60B8"/>
    <w:rsid w:val="00EA6775"/>
    <w:rsid w:val="00EA7397"/>
    <w:rsid w:val="00EA7A64"/>
    <w:rsid w:val="00EB145C"/>
    <w:rsid w:val="00EB157E"/>
    <w:rsid w:val="00EB1F98"/>
    <w:rsid w:val="00EB28B8"/>
    <w:rsid w:val="00EB3474"/>
    <w:rsid w:val="00EB43A2"/>
    <w:rsid w:val="00EB722D"/>
    <w:rsid w:val="00EB7D0A"/>
    <w:rsid w:val="00EC0067"/>
    <w:rsid w:val="00EC170C"/>
    <w:rsid w:val="00EC2070"/>
    <w:rsid w:val="00EC3C2B"/>
    <w:rsid w:val="00EC3C90"/>
    <w:rsid w:val="00EC3CB0"/>
    <w:rsid w:val="00EC4AC1"/>
    <w:rsid w:val="00EC4EAE"/>
    <w:rsid w:val="00EC4FE3"/>
    <w:rsid w:val="00EC5B05"/>
    <w:rsid w:val="00ED0802"/>
    <w:rsid w:val="00ED3794"/>
    <w:rsid w:val="00ED3898"/>
    <w:rsid w:val="00ED3FEB"/>
    <w:rsid w:val="00ED674A"/>
    <w:rsid w:val="00ED72F9"/>
    <w:rsid w:val="00EE00AA"/>
    <w:rsid w:val="00EE0B0C"/>
    <w:rsid w:val="00EE50A4"/>
    <w:rsid w:val="00EE6A88"/>
    <w:rsid w:val="00EF0603"/>
    <w:rsid w:val="00EF2C5F"/>
    <w:rsid w:val="00EF2FD7"/>
    <w:rsid w:val="00EF3842"/>
    <w:rsid w:val="00EF3E83"/>
    <w:rsid w:val="00EF7D56"/>
    <w:rsid w:val="00F00657"/>
    <w:rsid w:val="00F00862"/>
    <w:rsid w:val="00F00B54"/>
    <w:rsid w:val="00F01544"/>
    <w:rsid w:val="00F05454"/>
    <w:rsid w:val="00F063AC"/>
    <w:rsid w:val="00F07679"/>
    <w:rsid w:val="00F07E6A"/>
    <w:rsid w:val="00F1195A"/>
    <w:rsid w:val="00F11A4E"/>
    <w:rsid w:val="00F122CC"/>
    <w:rsid w:val="00F12BB7"/>
    <w:rsid w:val="00F14FB3"/>
    <w:rsid w:val="00F15AD7"/>
    <w:rsid w:val="00F15B62"/>
    <w:rsid w:val="00F16BB5"/>
    <w:rsid w:val="00F17557"/>
    <w:rsid w:val="00F17D89"/>
    <w:rsid w:val="00F22774"/>
    <w:rsid w:val="00F22C55"/>
    <w:rsid w:val="00F23459"/>
    <w:rsid w:val="00F2378B"/>
    <w:rsid w:val="00F269E7"/>
    <w:rsid w:val="00F26A64"/>
    <w:rsid w:val="00F27E9F"/>
    <w:rsid w:val="00F3007F"/>
    <w:rsid w:val="00F3096C"/>
    <w:rsid w:val="00F34AFB"/>
    <w:rsid w:val="00F35D26"/>
    <w:rsid w:val="00F36549"/>
    <w:rsid w:val="00F40752"/>
    <w:rsid w:val="00F42FDE"/>
    <w:rsid w:val="00F43072"/>
    <w:rsid w:val="00F437F5"/>
    <w:rsid w:val="00F458AC"/>
    <w:rsid w:val="00F508D8"/>
    <w:rsid w:val="00F520A1"/>
    <w:rsid w:val="00F531F1"/>
    <w:rsid w:val="00F531F5"/>
    <w:rsid w:val="00F53AFC"/>
    <w:rsid w:val="00F53EE7"/>
    <w:rsid w:val="00F568B3"/>
    <w:rsid w:val="00F61257"/>
    <w:rsid w:val="00F6190A"/>
    <w:rsid w:val="00F6422C"/>
    <w:rsid w:val="00F64F38"/>
    <w:rsid w:val="00F6562B"/>
    <w:rsid w:val="00F67129"/>
    <w:rsid w:val="00F677AA"/>
    <w:rsid w:val="00F7256E"/>
    <w:rsid w:val="00F73103"/>
    <w:rsid w:val="00F73540"/>
    <w:rsid w:val="00F74D2B"/>
    <w:rsid w:val="00F76023"/>
    <w:rsid w:val="00F80868"/>
    <w:rsid w:val="00F81D5B"/>
    <w:rsid w:val="00F827FF"/>
    <w:rsid w:val="00F84C02"/>
    <w:rsid w:val="00F85099"/>
    <w:rsid w:val="00F86A3A"/>
    <w:rsid w:val="00F86EA2"/>
    <w:rsid w:val="00F8752C"/>
    <w:rsid w:val="00F87E32"/>
    <w:rsid w:val="00F90BE6"/>
    <w:rsid w:val="00F91849"/>
    <w:rsid w:val="00F9284F"/>
    <w:rsid w:val="00F95D65"/>
    <w:rsid w:val="00FA3B05"/>
    <w:rsid w:val="00FA3D12"/>
    <w:rsid w:val="00FA5C09"/>
    <w:rsid w:val="00FA70D3"/>
    <w:rsid w:val="00FA7BB7"/>
    <w:rsid w:val="00FA7E4C"/>
    <w:rsid w:val="00FB408F"/>
    <w:rsid w:val="00FB714F"/>
    <w:rsid w:val="00FC09F7"/>
    <w:rsid w:val="00FC2C1A"/>
    <w:rsid w:val="00FC341E"/>
    <w:rsid w:val="00FC5BC8"/>
    <w:rsid w:val="00FC5C3D"/>
    <w:rsid w:val="00FC6394"/>
    <w:rsid w:val="00FC6DED"/>
    <w:rsid w:val="00FC718B"/>
    <w:rsid w:val="00FC782E"/>
    <w:rsid w:val="00FD2831"/>
    <w:rsid w:val="00FD3E87"/>
    <w:rsid w:val="00FD49AA"/>
    <w:rsid w:val="00FD69ED"/>
    <w:rsid w:val="00FD7B97"/>
    <w:rsid w:val="00FD7E6B"/>
    <w:rsid w:val="00FE0C05"/>
    <w:rsid w:val="00FE13DE"/>
    <w:rsid w:val="00FE1515"/>
    <w:rsid w:val="00FE3A38"/>
    <w:rsid w:val="00FE3F8E"/>
    <w:rsid w:val="00FE5544"/>
    <w:rsid w:val="00FF1993"/>
    <w:rsid w:val="00FF33F1"/>
    <w:rsid w:val="00FF74A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5528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FC09F7"/>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FC09F7"/>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302007444">
      <w:bodyDiv w:val="1"/>
      <w:marLeft w:val="0"/>
      <w:marRight w:val="0"/>
      <w:marTop w:val="0"/>
      <w:marBottom w:val="0"/>
      <w:divBdr>
        <w:top w:val="none" w:sz="0" w:space="0" w:color="auto"/>
        <w:left w:val="none" w:sz="0" w:space="0" w:color="auto"/>
        <w:bottom w:val="none" w:sz="0" w:space="0" w:color="auto"/>
        <w:right w:val="none" w:sz="0" w:space="0" w:color="auto"/>
      </w:divBdr>
    </w:div>
    <w:div w:id="399442915">
      <w:bodyDiv w:val="1"/>
      <w:marLeft w:val="0"/>
      <w:marRight w:val="0"/>
      <w:marTop w:val="0"/>
      <w:marBottom w:val="0"/>
      <w:divBdr>
        <w:top w:val="none" w:sz="0" w:space="0" w:color="auto"/>
        <w:left w:val="none" w:sz="0" w:space="0" w:color="auto"/>
        <w:bottom w:val="none" w:sz="0" w:space="0" w:color="auto"/>
        <w:right w:val="none" w:sz="0" w:space="0" w:color="auto"/>
      </w:divBdr>
    </w:div>
    <w:div w:id="408162370">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565989089">
      <w:bodyDiv w:val="1"/>
      <w:marLeft w:val="0"/>
      <w:marRight w:val="0"/>
      <w:marTop w:val="0"/>
      <w:marBottom w:val="0"/>
      <w:divBdr>
        <w:top w:val="none" w:sz="0" w:space="0" w:color="auto"/>
        <w:left w:val="none" w:sz="0" w:space="0" w:color="auto"/>
        <w:bottom w:val="none" w:sz="0" w:space="0" w:color="auto"/>
        <w:right w:val="none" w:sz="0" w:space="0" w:color="auto"/>
      </w:divBdr>
    </w:div>
    <w:div w:id="612126964">
      <w:bodyDiv w:val="1"/>
      <w:marLeft w:val="0"/>
      <w:marRight w:val="0"/>
      <w:marTop w:val="0"/>
      <w:marBottom w:val="0"/>
      <w:divBdr>
        <w:top w:val="none" w:sz="0" w:space="0" w:color="auto"/>
        <w:left w:val="none" w:sz="0" w:space="0" w:color="auto"/>
        <w:bottom w:val="none" w:sz="0" w:space="0" w:color="auto"/>
        <w:right w:val="none" w:sz="0" w:space="0" w:color="auto"/>
      </w:divBdr>
    </w:div>
    <w:div w:id="648362816">
      <w:bodyDiv w:val="1"/>
      <w:marLeft w:val="0"/>
      <w:marRight w:val="0"/>
      <w:marTop w:val="0"/>
      <w:marBottom w:val="0"/>
      <w:divBdr>
        <w:top w:val="none" w:sz="0" w:space="0" w:color="auto"/>
        <w:left w:val="none" w:sz="0" w:space="0" w:color="auto"/>
        <w:bottom w:val="none" w:sz="0" w:space="0" w:color="auto"/>
        <w:right w:val="none" w:sz="0" w:space="0" w:color="auto"/>
      </w:divBdr>
    </w:div>
    <w:div w:id="648552931">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03740681">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176848810">
      <w:bodyDiv w:val="1"/>
      <w:marLeft w:val="0"/>
      <w:marRight w:val="0"/>
      <w:marTop w:val="0"/>
      <w:marBottom w:val="0"/>
      <w:divBdr>
        <w:top w:val="none" w:sz="0" w:space="0" w:color="auto"/>
        <w:left w:val="none" w:sz="0" w:space="0" w:color="auto"/>
        <w:bottom w:val="none" w:sz="0" w:space="0" w:color="auto"/>
        <w:right w:val="none" w:sz="0" w:space="0" w:color="auto"/>
      </w:divBdr>
    </w:div>
    <w:div w:id="1246501035">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50182448">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 w:id="1743137106">
      <w:bodyDiv w:val="1"/>
      <w:marLeft w:val="0"/>
      <w:marRight w:val="0"/>
      <w:marTop w:val="0"/>
      <w:marBottom w:val="0"/>
      <w:divBdr>
        <w:top w:val="none" w:sz="0" w:space="0" w:color="auto"/>
        <w:left w:val="none" w:sz="0" w:space="0" w:color="auto"/>
        <w:bottom w:val="none" w:sz="0" w:space="0" w:color="auto"/>
        <w:right w:val="none" w:sz="0" w:space="0" w:color="auto"/>
      </w:divBdr>
    </w:div>
    <w:div w:id="19681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dfo-mpo.gc.ca/csas-sccs/" TargetMode="External"/><Relationship Id="rId14" Type="http://schemas.openxmlformats.org/officeDocument/2006/relationships/hyperlink" Target="mailto:csas-sccs@dfo-mpo.gc.ca" TargetMode="External"/><Relationship Id="rId15" Type="http://schemas.openxmlformats.org/officeDocument/2006/relationships/image" Target="media/image3.wmf"/><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eader" Target="header4.xml"/><Relationship Id="rId63" Type="http://schemas.openxmlformats.org/officeDocument/2006/relationships/theme" Target="theme/theme1.xml"/><Relationship Id="rId65" Type="http://schemas.microsoft.com/office/2011/relationships/people" Target="people.xml"/><Relationship Id="rId66" Type="http://schemas.microsoft.com/office/2011/relationships/commentsExtended" Target="commentsExtended.xml"/><Relationship Id="rId50" Type="http://schemas.openxmlformats.org/officeDocument/2006/relationships/image" Target="media/image11.emf"/><Relationship Id="rId51" Type="http://schemas.openxmlformats.org/officeDocument/2006/relationships/image" Target="media/image12.png"/><Relationship Id="rId52" Type="http://schemas.openxmlformats.org/officeDocument/2006/relationships/image" Target="media/image13.png"/><Relationship Id="rId53" Type="http://schemas.openxmlformats.org/officeDocument/2006/relationships/image" Target="media/image14.emf"/><Relationship Id="rId54" Type="http://schemas.openxmlformats.org/officeDocument/2006/relationships/image" Target="media/image15.emf"/><Relationship Id="rId55" Type="http://schemas.openxmlformats.org/officeDocument/2006/relationships/image" Target="media/image16.png"/><Relationship Id="rId56" Type="http://schemas.openxmlformats.org/officeDocument/2006/relationships/image" Target="media/image17.emf"/><Relationship Id="rId57" Type="http://schemas.openxmlformats.org/officeDocument/2006/relationships/image" Target="media/image18.emf"/><Relationship Id="rId58" Type="http://schemas.openxmlformats.org/officeDocument/2006/relationships/image" Target="media/image19.png"/><Relationship Id="rId59" Type="http://schemas.openxmlformats.org/officeDocument/2006/relationships/image" Target="media/image20.png"/><Relationship Id="rId40" Type="http://schemas.openxmlformats.org/officeDocument/2006/relationships/header" Target="header12.xml"/><Relationship Id="rId41" Type="http://schemas.openxmlformats.org/officeDocument/2006/relationships/footer" Target="footer8.xml"/><Relationship Id="rId42" Type="http://schemas.openxmlformats.org/officeDocument/2006/relationships/header" Target="header13.xml"/><Relationship Id="rId43" Type="http://schemas.openxmlformats.org/officeDocument/2006/relationships/image" Target="media/image4.png"/><Relationship Id="rId44" Type="http://schemas.openxmlformats.org/officeDocument/2006/relationships/image" Target="media/image5.png"/><Relationship Id="rId45" Type="http://schemas.openxmlformats.org/officeDocument/2006/relationships/image" Target="media/image6.png"/><Relationship Id="rId46" Type="http://schemas.openxmlformats.org/officeDocument/2006/relationships/image" Target="media/image7.png"/><Relationship Id="rId47" Type="http://schemas.openxmlformats.org/officeDocument/2006/relationships/image" Target="media/image8.jpeg"/><Relationship Id="rId48" Type="http://schemas.openxmlformats.org/officeDocument/2006/relationships/image" Target="media/image9.jpeg"/><Relationship Id="rId4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hyperlink" Target="http://www.dfo-mpo.gc.ca/csas-sccs/Publications/ResDocs-DocRech/2011/2011_082-eng.html" TargetMode="External"/><Relationship Id="rId31" Type="http://schemas.openxmlformats.org/officeDocument/2006/relationships/hyperlink" Target="http://www.dfo-mpo.gc.ca/csas-sccs/publications/resdocs-docrech/2008/2008_069-eng.htm" TargetMode="External"/><Relationship Id="rId32" Type="http://schemas.openxmlformats.org/officeDocument/2006/relationships/hyperlink" Target="http://www.dfo-mpo.gc.ca/csas-sccs/publications/resdocs-docrech/2013/2013_113-eng.html" TargetMode="External"/><Relationship Id="rId33" Type="http://schemas.openxmlformats.org/officeDocument/2006/relationships/header" Target="header8.xml"/><Relationship Id="rId34" Type="http://schemas.openxmlformats.org/officeDocument/2006/relationships/header" Target="header9.xml"/><Relationship Id="rId35" Type="http://schemas.openxmlformats.org/officeDocument/2006/relationships/footer" Target="footer5.xml"/><Relationship Id="rId36" Type="http://schemas.openxmlformats.org/officeDocument/2006/relationships/footer" Target="footer6.xml"/><Relationship Id="rId37" Type="http://schemas.openxmlformats.org/officeDocument/2006/relationships/header" Target="header10.xml"/><Relationship Id="rId38" Type="http://schemas.openxmlformats.org/officeDocument/2006/relationships/footer" Target="footer7.xml"/><Relationship Id="rId39" Type="http://schemas.openxmlformats.org/officeDocument/2006/relationships/header" Target="header11.xml"/><Relationship Id="rId20" Type="http://schemas.openxmlformats.org/officeDocument/2006/relationships/header" Target="header5.xml"/><Relationship Id="rId21" Type="http://schemas.openxmlformats.org/officeDocument/2006/relationships/header" Target="header6.xml"/><Relationship Id="rId22" Type="http://schemas.openxmlformats.org/officeDocument/2006/relationships/footer" Target="footer4.xml"/><Relationship Id="rId23" Type="http://schemas.openxmlformats.org/officeDocument/2006/relationships/header" Target="header7.xml"/><Relationship Id="rId24" Type="http://schemas.openxmlformats.org/officeDocument/2006/relationships/hyperlink" Target="http://www.dfo-mpo.gc.ca/csas-sccs/publications/resdocs-docrech/2009/2009_087-eng.htm" TargetMode="External"/><Relationship Id="rId25" Type="http://schemas.openxmlformats.org/officeDocument/2006/relationships/hyperlink" Target="http://www.dfo-mpo.gc.ca/fm-gp/peches-fisheries/fish-ren-peche/sff-cpd/precaution-eng.htm" TargetMode="External"/><Relationship Id="rId26" Type="http://schemas.openxmlformats.org/officeDocument/2006/relationships/hyperlink" Target="http://www.dfo-mpo.gc.ca/csas-sccs/publications/sar-as/2010/2010_014-eng.htm" TargetMode="External"/><Relationship Id="rId27" Type="http://schemas.openxmlformats.org/officeDocument/2006/relationships/hyperlink" Target="http://www.dfo-mpo.gc.ca/csas-sccs/Publications/Pro-Cr/2012/2012_023-eng.htmlhttp:/www.dfo-mpo.gc.ca/csas-sccs/Publications/Pro-Cr/2012/2012_023-eng.html" TargetMode="External"/><Relationship Id="rId28" Type="http://schemas.openxmlformats.org/officeDocument/2006/relationships/hyperlink" Target="http://www.dfo-mpo.gc.ca/csas-sccs/Publications/SAR-AS/2012/2012_002-eng.html" TargetMode="External"/><Relationship Id="rId29" Type="http://schemas.openxmlformats.org/officeDocument/2006/relationships/hyperlink" Target="http://www.dfo-mpo.gc.ca/csas-sccs/publications/resdocs-docrech/2008/2008_040-eng.htm" TargetMode="External"/><Relationship Id="rId60" Type="http://schemas.openxmlformats.org/officeDocument/2006/relationships/image" Target="media/image21.png"/><Relationship Id="rId61" Type="http://schemas.openxmlformats.org/officeDocument/2006/relationships/image" Target="media/image22.png"/><Relationship Id="rId62"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3A8339-CAE1-C943-B503-DED450419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36</Pages>
  <Words>10472</Words>
  <Characters>59692</Characters>
  <Application>Microsoft Macintosh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70024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Crustacean Crusty</cp:lastModifiedBy>
  <cp:revision>6</cp:revision>
  <cp:lastPrinted>2021-01-21T22:39:00Z</cp:lastPrinted>
  <dcterms:created xsi:type="dcterms:W3CDTF">2021-09-22T12:59:00Z</dcterms:created>
  <dcterms:modified xsi:type="dcterms:W3CDTF">2021-09-22T13:28:00Z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